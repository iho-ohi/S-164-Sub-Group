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54F9F" w14:textId="77777777" w:rsidR="002A3DDD" w:rsidRDefault="002A3DDD">
      <w:pPr>
        <w:widowControl/>
        <w:spacing w:line="240" w:lineRule="auto"/>
        <w:jc w:val="left"/>
        <w:rPr>
          <w:b/>
          <w:bCs/>
        </w:rPr>
      </w:pPr>
    </w:p>
    <w:p w14:paraId="65CB8656" w14:textId="77777777" w:rsidR="002A3DDD" w:rsidRDefault="002A3DDD">
      <w:pPr>
        <w:widowControl/>
        <w:spacing w:line="240" w:lineRule="auto"/>
        <w:jc w:val="left"/>
        <w:rPr>
          <w:b/>
          <w:bCs/>
        </w:rPr>
      </w:pPr>
    </w:p>
    <w:p w14:paraId="1584695C" w14:textId="07A6D9FC" w:rsidR="00074172" w:rsidRDefault="00074172">
      <w:pPr>
        <w:widowControl/>
        <w:spacing w:line="240" w:lineRule="auto"/>
        <w:jc w:val="left"/>
        <w:rPr>
          <w:b/>
          <w:bCs/>
        </w:rPr>
      </w:pPr>
      <w:r>
        <w:rPr>
          <w:b/>
          <w:bCs/>
        </w:rPr>
        <w:t>Snag List</w:t>
      </w:r>
    </w:p>
    <w:p w14:paraId="6F262B4E" w14:textId="77777777" w:rsidR="002A3DDD" w:rsidRDefault="002A3DDD">
      <w:pPr>
        <w:widowControl/>
        <w:spacing w:line="240" w:lineRule="auto"/>
        <w:jc w:val="left"/>
        <w:rPr>
          <w:b/>
          <w:bCs/>
        </w:rPr>
      </w:pPr>
    </w:p>
    <w:p w14:paraId="241E5C66" w14:textId="4A75C3A4" w:rsidR="002A3DDD" w:rsidRDefault="002A3DDD" w:rsidP="00074172">
      <w:pPr>
        <w:pStyle w:val="ListParagraph"/>
        <w:widowControl/>
        <w:numPr>
          <w:ilvl w:val="0"/>
          <w:numId w:val="87"/>
        </w:numPr>
        <w:spacing w:line="240" w:lineRule="auto"/>
        <w:jc w:val="left"/>
        <w:rPr>
          <w:bCs/>
        </w:rPr>
      </w:pPr>
      <w:r>
        <w:rPr>
          <w:bCs/>
        </w:rPr>
        <w:t>Language packs</w:t>
      </w:r>
      <w:r w:rsidR="00D904A2">
        <w:rPr>
          <w:bCs/>
        </w:rPr>
        <w:t xml:space="preserve"> (reword test)</w:t>
      </w:r>
    </w:p>
    <w:p w14:paraId="693F7AD4" w14:textId="61F01784" w:rsidR="00D904A2" w:rsidRDefault="00D904A2" w:rsidP="00074172">
      <w:pPr>
        <w:pStyle w:val="ListParagraph"/>
        <w:widowControl/>
        <w:numPr>
          <w:ilvl w:val="0"/>
          <w:numId w:val="87"/>
        </w:numPr>
        <w:spacing w:line="240" w:lineRule="auto"/>
        <w:jc w:val="left"/>
        <w:rPr>
          <w:bCs/>
        </w:rPr>
      </w:pPr>
      <w:r>
        <w:rPr>
          <w:bCs/>
        </w:rPr>
        <w:t>Check references against new S-98 structure</w:t>
      </w:r>
    </w:p>
    <w:p w14:paraId="1F31D4DC" w14:textId="01A2C0E6" w:rsidR="00D904A2" w:rsidRDefault="00D904A2" w:rsidP="00074172">
      <w:pPr>
        <w:pStyle w:val="ListParagraph"/>
        <w:widowControl/>
        <w:numPr>
          <w:ilvl w:val="0"/>
          <w:numId w:val="87"/>
        </w:numPr>
        <w:spacing w:line="240" w:lineRule="auto"/>
        <w:jc w:val="left"/>
        <w:rPr>
          <w:bCs/>
        </w:rPr>
      </w:pPr>
      <w:r>
        <w:rPr>
          <w:bCs/>
        </w:rPr>
        <w:t>Check new tests against those identified in S-164</w:t>
      </w:r>
    </w:p>
    <w:p w14:paraId="2C0A245B" w14:textId="045A3752" w:rsidR="00D904A2" w:rsidRDefault="00D904A2" w:rsidP="00074172">
      <w:pPr>
        <w:pStyle w:val="ListParagraph"/>
        <w:widowControl/>
        <w:numPr>
          <w:ilvl w:val="0"/>
          <w:numId w:val="87"/>
        </w:numPr>
        <w:spacing w:line="240" w:lineRule="auto"/>
        <w:jc w:val="left"/>
        <w:rPr>
          <w:bCs/>
        </w:rPr>
      </w:pPr>
      <w:r>
        <w:rPr>
          <w:bCs/>
        </w:rPr>
        <w:t xml:space="preserve">General </w:t>
      </w:r>
      <w:proofErr w:type="spellStart"/>
      <w:r>
        <w:rPr>
          <w:bCs/>
        </w:rPr>
        <w:t>tidyup</w:t>
      </w:r>
      <w:proofErr w:type="spellEnd"/>
      <w:r>
        <w:rPr>
          <w:bCs/>
        </w:rPr>
        <w:t xml:space="preserve"> against comments and highlights</w:t>
      </w:r>
    </w:p>
    <w:p w14:paraId="35548F75" w14:textId="77777777" w:rsidR="00D904A2" w:rsidRPr="00D904A2" w:rsidRDefault="00D904A2" w:rsidP="00D904A2">
      <w:pPr>
        <w:widowControl/>
        <w:spacing w:line="240" w:lineRule="auto"/>
        <w:ind w:left="360"/>
        <w:jc w:val="left"/>
        <w:rPr>
          <w:bCs/>
        </w:rPr>
      </w:pPr>
    </w:p>
    <w:p w14:paraId="4315633B" w14:textId="26584A12" w:rsidR="00074172" w:rsidRPr="00074172" w:rsidRDefault="00074172" w:rsidP="00074172">
      <w:pPr>
        <w:pStyle w:val="ListParagraph"/>
        <w:widowControl/>
        <w:numPr>
          <w:ilvl w:val="0"/>
          <w:numId w:val="87"/>
        </w:numPr>
        <w:spacing w:line="240" w:lineRule="auto"/>
        <w:jc w:val="left"/>
        <w:rPr>
          <w:bCs/>
        </w:rPr>
      </w:pPr>
      <w:r>
        <w:rPr>
          <w:b/>
          <w:bCs/>
        </w:rPr>
        <w:t xml:space="preserve">From S98, </w:t>
      </w:r>
    </w:p>
    <w:p w14:paraId="0DA4C061" w14:textId="77777777" w:rsidR="00074172" w:rsidRPr="00074172" w:rsidRDefault="00074172" w:rsidP="00074172">
      <w:pPr>
        <w:pStyle w:val="ListParagraph"/>
        <w:widowControl/>
        <w:numPr>
          <w:ilvl w:val="1"/>
          <w:numId w:val="87"/>
        </w:numPr>
        <w:spacing w:line="240" w:lineRule="auto"/>
        <w:jc w:val="left"/>
        <w:rPr>
          <w:bCs/>
        </w:rPr>
      </w:pPr>
      <w:r>
        <w:rPr>
          <w:b/>
          <w:bCs/>
        </w:rPr>
        <w:t>Overlapping lines.</w:t>
      </w:r>
    </w:p>
    <w:p w14:paraId="62B03309" w14:textId="1F3BC1FD" w:rsidR="00074172" w:rsidRPr="00074172" w:rsidRDefault="00074172" w:rsidP="00074172">
      <w:pPr>
        <w:pStyle w:val="ListParagraph"/>
        <w:widowControl/>
        <w:numPr>
          <w:ilvl w:val="1"/>
          <w:numId w:val="87"/>
        </w:numPr>
        <w:spacing w:line="240" w:lineRule="auto"/>
        <w:jc w:val="left"/>
        <w:rPr>
          <w:bCs/>
        </w:rPr>
      </w:pPr>
      <w:r>
        <w:rPr>
          <w:b/>
          <w:bCs/>
        </w:rPr>
        <w:t>A general test of the Legen items, that they are there, and conform to S-98 spec 9.1.5</w:t>
      </w:r>
    </w:p>
    <w:p w14:paraId="24D7BB3F" w14:textId="5E05C67D" w:rsidR="00074172" w:rsidRDefault="00074172" w:rsidP="00074172">
      <w:pPr>
        <w:pStyle w:val="ListParagraph"/>
        <w:widowControl/>
        <w:numPr>
          <w:ilvl w:val="1"/>
          <w:numId w:val="87"/>
        </w:numPr>
        <w:spacing w:line="240" w:lineRule="auto"/>
        <w:jc w:val="left"/>
        <w:rPr>
          <w:bCs/>
        </w:rPr>
      </w:pPr>
      <w:r>
        <w:rPr>
          <w:bCs/>
        </w:rPr>
        <w:t>Test that different scale bars are shown at different scales according to 12.10.1</w:t>
      </w:r>
    </w:p>
    <w:p w14:paraId="77D3C3DB" w14:textId="12ECF53B" w:rsidR="00074172" w:rsidRDefault="00074172" w:rsidP="00074172">
      <w:pPr>
        <w:pStyle w:val="ListParagraph"/>
        <w:widowControl/>
        <w:numPr>
          <w:ilvl w:val="1"/>
          <w:numId w:val="87"/>
        </w:numPr>
        <w:spacing w:line="240" w:lineRule="auto"/>
        <w:jc w:val="left"/>
        <w:rPr>
          <w:bCs/>
        </w:rPr>
      </w:pPr>
      <w:r>
        <w:rPr>
          <w:bCs/>
        </w:rPr>
        <w:t>Ther is a complex test on scale bars for latitudes &gt; 70d in 12.10.1. Add to Polar dataset test.</w:t>
      </w:r>
    </w:p>
    <w:p w14:paraId="3AF3AC42" w14:textId="24C2A879" w:rsidR="00074172" w:rsidRDefault="00074172" w:rsidP="00074172">
      <w:pPr>
        <w:pStyle w:val="ListParagraph"/>
        <w:widowControl/>
        <w:numPr>
          <w:ilvl w:val="1"/>
          <w:numId w:val="87"/>
        </w:numPr>
        <w:spacing w:line="240" w:lineRule="auto"/>
        <w:jc w:val="left"/>
        <w:rPr>
          <w:bCs/>
        </w:rPr>
      </w:pPr>
      <w:r>
        <w:rPr>
          <w:bCs/>
        </w:rPr>
        <w:t>12.10.2 – test that when display is other than North Up that the north arrow rotates. Also that it is clear of the scalebar when the scale bar extends to the full height of the display.</w:t>
      </w:r>
    </w:p>
    <w:p w14:paraId="77F44D24" w14:textId="6E12A32F" w:rsidR="00074172" w:rsidRDefault="00074172" w:rsidP="00074172">
      <w:pPr>
        <w:pStyle w:val="ListParagraph"/>
        <w:widowControl/>
        <w:numPr>
          <w:ilvl w:val="1"/>
          <w:numId w:val="87"/>
        </w:numPr>
        <w:spacing w:line="240" w:lineRule="auto"/>
        <w:jc w:val="left"/>
        <w:rPr>
          <w:bCs/>
        </w:rPr>
      </w:pPr>
      <w:r>
        <w:rPr>
          <w:bCs/>
        </w:rPr>
        <w:t>"</w:t>
      </w:r>
      <w:r w:rsidRPr="00074172">
        <w:t xml:space="preserve"> </w:t>
      </w:r>
      <w:r w:rsidRPr="00074172">
        <w:rPr>
          <w:bCs/>
        </w:rPr>
        <w:t>A graphical indication should be given if the current or the next leg of the selected route passes closer than a user-specified distance from the safety contour.</w:t>
      </w:r>
      <w:r>
        <w:rPr>
          <w:bCs/>
        </w:rPr>
        <w:t xml:space="preserve">@ from 12.10.9. Needs a new test for </w:t>
      </w:r>
      <w:proofErr w:type="spellStart"/>
      <w:r>
        <w:rPr>
          <w:bCs/>
        </w:rPr>
        <w:t>safey</w:t>
      </w:r>
      <w:proofErr w:type="spellEnd"/>
      <w:r>
        <w:rPr>
          <w:bCs/>
        </w:rPr>
        <w:t xml:space="preserve"> contour tests across next leg of selected routes?</w:t>
      </w:r>
    </w:p>
    <w:p w14:paraId="34E0E7A6" w14:textId="79557D0F" w:rsidR="00074172" w:rsidRDefault="00074172" w:rsidP="00074172">
      <w:pPr>
        <w:pStyle w:val="ListParagraph"/>
        <w:widowControl/>
        <w:numPr>
          <w:ilvl w:val="1"/>
          <w:numId w:val="87"/>
        </w:numPr>
        <w:spacing w:line="240" w:lineRule="auto"/>
        <w:jc w:val="left"/>
        <w:rPr>
          <w:bCs/>
        </w:rPr>
      </w:pPr>
      <w:r>
        <w:rPr>
          <w:bCs/>
        </w:rPr>
        <w:t>Update Information tests to be added. Check that both mechanisms are in place and operable.</w:t>
      </w:r>
    </w:p>
    <w:p w14:paraId="574102B0" w14:textId="2FEAFD81" w:rsidR="00074172" w:rsidRDefault="00D64D02" w:rsidP="00074172">
      <w:pPr>
        <w:pStyle w:val="ListParagraph"/>
        <w:widowControl/>
        <w:numPr>
          <w:ilvl w:val="1"/>
          <w:numId w:val="87"/>
        </w:numPr>
        <w:spacing w:line="240" w:lineRule="auto"/>
        <w:jc w:val="left"/>
        <w:rPr>
          <w:bCs/>
        </w:rPr>
      </w:pPr>
      <w:proofErr w:type="spellStart"/>
      <w:r>
        <w:rPr>
          <w:bCs/>
        </w:rPr>
        <w:t>NavWarn</w:t>
      </w:r>
      <w:proofErr w:type="spellEnd"/>
      <w:r>
        <w:rPr>
          <w:bCs/>
        </w:rPr>
        <w:t xml:space="preserve"> functionality requires tests.</w:t>
      </w:r>
    </w:p>
    <w:p w14:paraId="1C9A0A32" w14:textId="29C01C36" w:rsidR="00D64D02" w:rsidRDefault="00D64D02" w:rsidP="00074172">
      <w:pPr>
        <w:pStyle w:val="ListParagraph"/>
        <w:widowControl/>
        <w:numPr>
          <w:ilvl w:val="1"/>
          <w:numId w:val="87"/>
        </w:numPr>
        <w:spacing w:line="240" w:lineRule="auto"/>
        <w:jc w:val="left"/>
        <w:rPr>
          <w:bCs/>
        </w:rPr>
      </w:pPr>
      <w:r>
        <w:rPr>
          <w:bCs/>
        </w:rPr>
        <w:t>Thinning algorithms (13.1) – test for their existence when zooming display.</w:t>
      </w:r>
    </w:p>
    <w:p w14:paraId="167A832E" w14:textId="3793B020" w:rsidR="00D64D02" w:rsidRDefault="00D64D02" w:rsidP="00074172">
      <w:pPr>
        <w:pStyle w:val="ListParagraph"/>
        <w:widowControl/>
        <w:numPr>
          <w:ilvl w:val="1"/>
          <w:numId w:val="87"/>
        </w:numPr>
        <w:spacing w:line="240" w:lineRule="auto"/>
        <w:jc w:val="left"/>
        <w:rPr>
          <w:bCs/>
        </w:rPr>
      </w:pPr>
      <w:r>
        <w:rPr>
          <w:bCs/>
        </w:rPr>
        <w:t>Multiple objects causing alert and indication in 16</w:t>
      </w:r>
    </w:p>
    <w:p w14:paraId="0BB9BE98" w14:textId="287FD348" w:rsidR="00D64D02" w:rsidRDefault="00D64D02" w:rsidP="00074172">
      <w:pPr>
        <w:pStyle w:val="ListParagraph"/>
        <w:widowControl/>
        <w:numPr>
          <w:ilvl w:val="1"/>
          <w:numId w:val="87"/>
        </w:numPr>
        <w:spacing w:line="240" w:lineRule="auto"/>
        <w:jc w:val="left"/>
        <w:rPr>
          <w:bCs/>
        </w:rPr>
      </w:pPr>
      <w:r>
        <w:rPr>
          <w:bCs/>
        </w:rPr>
        <w:t xml:space="preserve">Initial loading of Chart 1 dataset to fill the screen at </w:t>
      </w:r>
      <w:proofErr w:type="spellStart"/>
      <w:r>
        <w:rPr>
          <w:bCs/>
        </w:rPr>
        <w:t>optimumDisplayScale</w:t>
      </w:r>
      <w:proofErr w:type="spellEnd"/>
      <w:r>
        <w:rPr>
          <w:bCs/>
        </w:rPr>
        <w:t>. Ensure Chart1 is NFN</w:t>
      </w:r>
    </w:p>
    <w:p w14:paraId="09535606" w14:textId="05B112DD" w:rsidR="00D64D02" w:rsidRDefault="00D64D02" w:rsidP="00074172">
      <w:pPr>
        <w:pStyle w:val="ListParagraph"/>
        <w:widowControl/>
        <w:numPr>
          <w:ilvl w:val="1"/>
          <w:numId w:val="87"/>
        </w:numPr>
        <w:spacing w:line="240" w:lineRule="auto"/>
        <w:jc w:val="left"/>
        <w:rPr>
          <w:bCs/>
        </w:rPr>
      </w:pPr>
      <w:r>
        <w:rPr>
          <w:bCs/>
        </w:rPr>
        <w:t>Test for correct edition of Chart 1 and CDT.</w:t>
      </w:r>
    </w:p>
    <w:p w14:paraId="7E424236" w14:textId="099EB1F5" w:rsidR="00D64D02" w:rsidRDefault="009826FD" w:rsidP="00074172">
      <w:pPr>
        <w:pStyle w:val="ListParagraph"/>
        <w:widowControl/>
        <w:numPr>
          <w:ilvl w:val="1"/>
          <w:numId w:val="87"/>
        </w:numPr>
        <w:spacing w:line="240" w:lineRule="auto"/>
        <w:jc w:val="left"/>
        <w:rPr>
          <w:bCs/>
        </w:rPr>
      </w:pPr>
      <w:r>
        <w:rPr>
          <w:bCs/>
        </w:rPr>
        <w:t>Test for availability of the black adjust symbol</w:t>
      </w:r>
    </w:p>
    <w:p w14:paraId="1A1FB850" w14:textId="70EC042E" w:rsidR="009826FD" w:rsidRDefault="009826FD" w:rsidP="00074172">
      <w:pPr>
        <w:pStyle w:val="ListParagraph"/>
        <w:widowControl/>
        <w:numPr>
          <w:ilvl w:val="1"/>
          <w:numId w:val="87"/>
        </w:numPr>
        <w:spacing w:line="240" w:lineRule="auto"/>
        <w:jc w:val="left"/>
        <w:rPr>
          <w:bCs/>
        </w:rPr>
      </w:pPr>
      <w:proofErr w:type="spellStart"/>
      <w:r>
        <w:rPr>
          <w:bCs/>
        </w:rPr>
        <w:t>Geenral</w:t>
      </w:r>
      <w:proofErr w:type="spellEnd"/>
      <w:r>
        <w:rPr>
          <w:bCs/>
        </w:rPr>
        <w:t xml:space="preserve"> test to make sure user is asked for preference when overlapping products are available (both charts and overlays) [test 5 metre rule], Test for presence of “overlap” message</w:t>
      </w:r>
    </w:p>
    <w:p w14:paraId="48A4A4D7" w14:textId="60797BDD" w:rsidR="009826FD" w:rsidRDefault="009826FD" w:rsidP="00074172">
      <w:pPr>
        <w:pStyle w:val="ListParagraph"/>
        <w:widowControl/>
        <w:numPr>
          <w:ilvl w:val="1"/>
          <w:numId w:val="87"/>
        </w:numPr>
        <w:spacing w:line="240" w:lineRule="auto"/>
        <w:jc w:val="left"/>
        <w:rPr>
          <w:bCs/>
        </w:rPr>
      </w:pPr>
      <w:r>
        <w:rPr>
          <w:bCs/>
        </w:rPr>
        <w:t>Check that updates can be verified as having been applied to the System Database.</w:t>
      </w:r>
    </w:p>
    <w:p w14:paraId="302A788E" w14:textId="3D71D9F8" w:rsidR="009826FD" w:rsidRDefault="009826FD" w:rsidP="00074172">
      <w:pPr>
        <w:pStyle w:val="ListParagraph"/>
        <w:widowControl/>
        <w:numPr>
          <w:ilvl w:val="1"/>
          <w:numId w:val="87"/>
        </w:numPr>
        <w:spacing w:line="240" w:lineRule="auto"/>
        <w:jc w:val="left"/>
        <w:rPr>
          <w:bCs/>
        </w:rPr>
      </w:pPr>
      <w:r>
        <w:rPr>
          <w:bCs/>
        </w:rPr>
        <w:t>Indications / Alerts for manual updates.</w:t>
      </w:r>
    </w:p>
    <w:p w14:paraId="1CED08E9" w14:textId="77777777" w:rsidR="009826FD" w:rsidRDefault="009826FD" w:rsidP="00074172">
      <w:pPr>
        <w:pStyle w:val="ListParagraph"/>
        <w:widowControl/>
        <w:numPr>
          <w:ilvl w:val="1"/>
          <w:numId w:val="87"/>
        </w:numPr>
        <w:spacing w:line="240" w:lineRule="auto"/>
        <w:jc w:val="left"/>
        <w:rPr>
          <w:bCs/>
        </w:rPr>
      </w:pPr>
    </w:p>
    <w:p w14:paraId="66C7694A" w14:textId="77777777" w:rsidR="00D64D02" w:rsidRDefault="00D64D02" w:rsidP="00D64D02">
      <w:pPr>
        <w:widowControl/>
        <w:spacing w:line="240" w:lineRule="auto"/>
        <w:jc w:val="left"/>
        <w:rPr>
          <w:bCs/>
        </w:rPr>
      </w:pPr>
    </w:p>
    <w:p w14:paraId="4CC8CF51" w14:textId="77777777" w:rsidR="00D64D02" w:rsidRDefault="00D64D02" w:rsidP="00D64D02">
      <w:pPr>
        <w:widowControl/>
        <w:spacing w:line="240" w:lineRule="auto"/>
        <w:jc w:val="left"/>
        <w:rPr>
          <w:bCs/>
        </w:rPr>
      </w:pPr>
    </w:p>
    <w:p w14:paraId="6826140B" w14:textId="59EF4F7A" w:rsidR="00D64D02" w:rsidRPr="00D64D02" w:rsidRDefault="00D64D02" w:rsidP="00D64D02">
      <w:pPr>
        <w:widowControl/>
        <w:spacing w:line="240" w:lineRule="auto"/>
        <w:jc w:val="left"/>
        <w:rPr>
          <w:b/>
        </w:rPr>
      </w:pPr>
      <w:r w:rsidRPr="00D64D02">
        <w:rPr>
          <w:b/>
        </w:rPr>
        <w:t>New CDT diagram test from S-98</w:t>
      </w:r>
    </w:p>
    <w:p w14:paraId="03B0BAF7" w14:textId="77777777" w:rsidR="00D64D02" w:rsidRDefault="00D64D02" w:rsidP="00D64D02">
      <w:pPr>
        <w:widowControl/>
        <w:spacing w:line="240" w:lineRule="auto"/>
        <w:jc w:val="left"/>
        <w:rPr>
          <w:bCs/>
        </w:rPr>
      </w:pPr>
    </w:p>
    <w:p w14:paraId="2205EB98" w14:textId="0740AE55" w:rsidR="00D64D02" w:rsidRDefault="00D64D02" w:rsidP="00D64D02">
      <w:pPr>
        <w:widowControl/>
        <w:spacing w:line="240" w:lineRule="auto"/>
        <w:jc w:val="left"/>
        <w:rPr>
          <w:bCs/>
        </w:rPr>
      </w:pPr>
      <w:r>
        <w:rPr>
          <w:bCs/>
        </w:rPr>
        <w:t>[Include diagram description]</w:t>
      </w:r>
    </w:p>
    <w:p w14:paraId="2ED5525E" w14:textId="77777777" w:rsidR="00D64D02" w:rsidRPr="00B77A92" w:rsidRDefault="00D64D02" w:rsidP="00D64D02">
      <w:pPr>
        <w:pStyle w:val="Heading4"/>
      </w:pPr>
      <w:commentRangeStart w:id="0"/>
      <w:commentRangeStart w:id="1"/>
      <w:commentRangeStart w:id="2"/>
      <w:r w:rsidRPr="00B77A92">
        <w:t>Test description</w:t>
      </w:r>
    </w:p>
    <w:p w14:paraId="48C59CFE" w14:textId="77777777" w:rsidR="00D64D02" w:rsidRPr="00B77A92" w:rsidRDefault="00D64D02" w:rsidP="00D64D02">
      <w:pPr>
        <w:spacing w:after="120" w:line="240" w:lineRule="auto"/>
      </w:pPr>
      <w:r w:rsidRPr="00B77A92">
        <w:t>The dusk and night tables should be checked subjectively by means of the colour differentiation test diagram, which is provided as an S-101 file as follows:</w:t>
      </w:r>
    </w:p>
    <w:p w14:paraId="602499A2" w14:textId="77777777" w:rsidR="00D64D02" w:rsidRPr="00B77A92" w:rsidRDefault="00D64D02" w:rsidP="00D64D02">
      <w:pPr>
        <w:spacing w:after="120" w:line="240" w:lineRule="auto"/>
      </w:pPr>
      <w:r w:rsidRPr="00B77A92">
        <w:t xml:space="preserve">(1) The person carrying out the test should have passed the </w:t>
      </w:r>
      <w:proofErr w:type="spellStart"/>
      <w:r w:rsidRPr="00B77A92">
        <w:t>Isihara</w:t>
      </w:r>
      <w:proofErr w:type="spellEnd"/>
      <w:r w:rsidRPr="00B77A92">
        <w:t xml:space="preserve"> colour blindness test, or other test used to qualify bridge watch keepers, and should adapt to night viewing for 10 minutes before checking the night display;</w:t>
      </w:r>
    </w:p>
    <w:p w14:paraId="7726C220" w14:textId="77777777" w:rsidR="00D64D02" w:rsidRPr="00B77A92" w:rsidRDefault="00D64D02" w:rsidP="00D64D02">
      <w:pPr>
        <w:spacing w:after="120" w:line="240" w:lineRule="auto"/>
      </w:pPr>
      <w:r w:rsidRPr="00B77A92">
        <w:t>(2) The controls should be set to their calibrated settings;</w:t>
      </w:r>
    </w:p>
    <w:p w14:paraId="24F24382" w14:textId="77777777" w:rsidR="00D64D02" w:rsidRPr="00B77A92" w:rsidRDefault="00D64D02" w:rsidP="00D64D02">
      <w:pPr>
        <w:spacing w:after="60" w:line="240" w:lineRule="auto"/>
      </w:pPr>
      <w:r w:rsidRPr="00B77A92">
        <w:t>(3) While the display is off, adjust the ambient light reflected from white paper positioned on the display screen to the following values:</w:t>
      </w:r>
    </w:p>
    <w:p w14:paraId="7D148BB1" w14:textId="77777777" w:rsidR="00D64D02" w:rsidRPr="00B77A92" w:rsidRDefault="00D64D02" w:rsidP="00D64D02">
      <w:pPr>
        <w:spacing w:after="60" w:line="240" w:lineRule="auto"/>
        <w:ind w:left="720"/>
      </w:pPr>
      <w:r w:rsidRPr="00B77A92">
        <w:t>Colour profile</w:t>
      </w:r>
      <w:r w:rsidRPr="00B77A92">
        <w:tab/>
        <w:t>Light level</w:t>
      </w:r>
    </w:p>
    <w:p w14:paraId="184011B8" w14:textId="77777777" w:rsidR="00D64D02" w:rsidRPr="00B77A92" w:rsidRDefault="00D64D02" w:rsidP="00D64D02">
      <w:pPr>
        <w:spacing w:after="60" w:line="240" w:lineRule="auto"/>
        <w:ind w:left="720"/>
      </w:pPr>
      <w:r w:rsidRPr="00B77A92">
        <w:t>Day</w:t>
      </w:r>
      <w:r w:rsidRPr="00B77A92">
        <w:tab/>
      </w:r>
      <w:r w:rsidRPr="00B77A92">
        <w:tab/>
        <w:t>200 cd/sq. m</w:t>
      </w:r>
    </w:p>
    <w:p w14:paraId="6CF4829A" w14:textId="77777777" w:rsidR="00D64D02" w:rsidRPr="00B77A92" w:rsidRDefault="00D64D02" w:rsidP="00D64D02">
      <w:pPr>
        <w:spacing w:after="60" w:line="240" w:lineRule="auto"/>
        <w:ind w:left="720"/>
      </w:pPr>
      <w:r w:rsidRPr="00B77A92">
        <w:t>Dusk</w:t>
      </w:r>
      <w:r w:rsidRPr="00B77A92">
        <w:tab/>
      </w:r>
      <w:r w:rsidRPr="00B77A92">
        <w:tab/>
        <w:t>10 cd/sq. m</w:t>
      </w:r>
    </w:p>
    <w:p w14:paraId="7B434813" w14:textId="77777777" w:rsidR="00D64D02" w:rsidRPr="00B77A92" w:rsidRDefault="00D64D02" w:rsidP="00D64D02">
      <w:pPr>
        <w:spacing w:after="120" w:line="240" w:lineRule="auto"/>
        <w:ind w:left="720"/>
      </w:pPr>
      <w:r w:rsidRPr="00B77A92">
        <w:t>Night</w:t>
      </w:r>
      <w:r w:rsidRPr="00B77A92">
        <w:tab/>
      </w:r>
      <w:r w:rsidRPr="00B77A92">
        <w:tab/>
        <w:t>darkness (the ECDIS display is the predominant light source)</w:t>
      </w:r>
    </w:p>
    <w:p w14:paraId="5F31041A" w14:textId="77777777" w:rsidR="00D64D02" w:rsidRPr="00B77A92" w:rsidRDefault="00D64D02" w:rsidP="00D64D02">
      <w:pPr>
        <w:spacing w:after="120" w:line="240" w:lineRule="auto"/>
      </w:pPr>
      <w:r w:rsidRPr="00B77A92">
        <w:t>Preferably use natural daylight for the day table;</w:t>
      </w:r>
    </w:p>
    <w:p w14:paraId="76773561" w14:textId="77777777" w:rsidR="00D64D02" w:rsidRPr="00B77A92" w:rsidRDefault="00D64D02" w:rsidP="00D64D02">
      <w:pPr>
        <w:spacing w:after="120" w:line="240" w:lineRule="auto"/>
      </w:pPr>
      <w:r w:rsidRPr="00B77A92">
        <w:lastRenderedPageBreak/>
        <w:t>(4) Under each of the above conditions, display the appropriate colour differentiation test diagram for the colour profiles.</w:t>
      </w:r>
    </w:p>
    <w:p w14:paraId="5647C592" w14:textId="77777777" w:rsidR="00D64D02" w:rsidRPr="00B77A92" w:rsidRDefault="00D64D02" w:rsidP="00D64D02">
      <w:pPr>
        <w:spacing w:after="60" w:line="240" w:lineRule="auto"/>
      </w:pPr>
      <w:r w:rsidRPr="00B77A92">
        <w:t>Select each table in turn and ensure that:</w:t>
      </w:r>
    </w:p>
    <w:p w14:paraId="1A734B48" w14:textId="77777777" w:rsidR="00D64D02" w:rsidRPr="00B77A92" w:rsidRDefault="00D64D02" w:rsidP="00D64D02">
      <w:pPr>
        <w:pStyle w:val="ListParagraph"/>
        <w:widowControl/>
        <w:numPr>
          <w:ilvl w:val="0"/>
          <w:numId w:val="88"/>
        </w:numPr>
        <w:spacing w:after="60" w:line="240" w:lineRule="auto"/>
        <w:contextualSpacing w:val="0"/>
      </w:pPr>
      <w:r w:rsidRPr="00B77A92">
        <w:t>Each foreground diagonal line is clearly distinguished from its background; and</w:t>
      </w:r>
    </w:p>
    <w:p w14:paraId="4BFF54B8" w14:textId="0284E862" w:rsidR="00D64D02" w:rsidRDefault="00D64D02" w:rsidP="00D64D02">
      <w:pPr>
        <w:pStyle w:val="ListParagraph"/>
        <w:widowControl/>
        <w:numPr>
          <w:ilvl w:val="0"/>
          <w:numId w:val="88"/>
        </w:numPr>
        <w:spacing w:after="120" w:line="240" w:lineRule="auto"/>
        <w:contextualSpacing w:val="0"/>
      </w:pPr>
      <w:r w:rsidRPr="00B77A92">
        <w:t>The foreground lines representing yellow, orange, magenta (purple), green, blue and grey may be clearly identified.</w:t>
      </w:r>
      <w:commentRangeEnd w:id="0"/>
      <w:r w:rsidRPr="00B812CA">
        <w:rPr>
          <w:rStyle w:val="CommentReference"/>
        </w:rPr>
        <w:commentReference w:id="0"/>
      </w:r>
      <w:commentRangeEnd w:id="1"/>
      <w:r>
        <w:rPr>
          <w:rStyle w:val="CommentReference"/>
        </w:rPr>
        <w:commentReference w:id="1"/>
      </w:r>
      <w:commentRangeEnd w:id="2"/>
      <w:r>
        <w:rPr>
          <w:rStyle w:val="CommentReference"/>
        </w:rPr>
        <w:commentReference w:id="2"/>
      </w:r>
    </w:p>
    <w:p w14:paraId="3420A96B" w14:textId="77777777" w:rsidR="00D64D02" w:rsidRDefault="00D64D02" w:rsidP="00D64D02">
      <w:pPr>
        <w:widowControl/>
        <w:spacing w:after="120" w:line="240" w:lineRule="auto"/>
      </w:pPr>
    </w:p>
    <w:p w14:paraId="542F4201" w14:textId="77777777" w:rsidR="00D64D02" w:rsidRPr="00B77A92" w:rsidRDefault="00D64D02" w:rsidP="00D64D02">
      <w:pPr>
        <w:pStyle w:val="Heading4"/>
      </w:pPr>
      <w:commentRangeStart w:id="3"/>
      <w:commentRangeStart w:id="4"/>
      <w:r w:rsidRPr="00B77A92">
        <w:t>Using the diagram</w:t>
      </w:r>
      <w:commentRangeEnd w:id="3"/>
      <w:r w:rsidRPr="00B812CA">
        <w:rPr>
          <w:rStyle w:val="CommentReference"/>
          <w:b w:val="0"/>
          <w:bCs w:val="0"/>
        </w:rPr>
        <w:commentReference w:id="3"/>
      </w:r>
      <w:commentRangeEnd w:id="4"/>
      <w:r>
        <w:rPr>
          <w:rStyle w:val="CommentReference"/>
          <w:b w:val="0"/>
          <w:bCs w:val="0"/>
        </w:rPr>
        <w:commentReference w:id="4"/>
      </w:r>
    </w:p>
    <w:p w14:paraId="34041314" w14:textId="77777777" w:rsidR="00D64D02" w:rsidRPr="00B77A92" w:rsidRDefault="00D64D02" w:rsidP="00D64D02">
      <w:pPr>
        <w:spacing w:after="120" w:line="240" w:lineRule="auto"/>
      </w:pPr>
      <w:commentRangeStart w:id="5"/>
      <w:r w:rsidRPr="00B77A92">
        <w:t xml:space="preserve">The Colour Test must be applied on the day and dusk colour tables. </w:t>
      </w:r>
    </w:p>
    <w:p w14:paraId="1B5CC3A1" w14:textId="77777777" w:rsidR="00D64D02" w:rsidRPr="00B77A92" w:rsidRDefault="00D64D02" w:rsidP="00D64D02">
      <w:pPr>
        <w:spacing w:after="60" w:line="240" w:lineRule="auto"/>
      </w:pPr>
      <w:r w:rsidRPr="00B77A92">
        <w:t xml:space="preserve">Before the Colour Test diagram is used, the black-adjust symbol </w:t>
      </w:r>
      <w:r w:rsidRPr="00F7211D">
        <w:t>BLKADJ01</w:t>
      </w:r>
      <w:r w:rsidRPr="00B77A92">
        <w:t xml:space="preserve"> must be brought up on the screen and the contrast and brightness controls (or equivalent controls for an LCD) must be adjusted as follows:</w:t>
      </w:r>
    </w:p>
    <w:p w14:paraId="50C9B767" w14:textId="77777777" w:rsidR="00D64D02" w:rsidRPr="00B77A92" w:rsidRDefault="00D64D02" w:rsidP="00D64D02">
      <w:pPr>
        <w:spacing w:after="60" w:line="240" w:lineRule="auto"/>
        <w:ind w:left="720" w:hanging="11"/>
      </w:pPr>
      <w:r w:rsidRPr="00B77A92">
        <w:t>1</w:t>
      </w:r>
      <w:r>
        <w:t xml:space="preserve"> </w:t>
      </w:r>
      <w:r w:rsidRPr="00B77A92">
        <w:t>First, set contrast to a maximum, brightness to a minimum. Look at the black-adjust symbol. Then either:</w:t>
      </w:r>
    </w:p>
    <w:p w14:paraId="658DC1EF" w14:textId="77777777" w:rsidR="00D64D02" w:rsidRPr="00B77A92" w:rsidRDefault="00D64D02" w:rsidP="00D64D02">
      <w:pPr>
        <w:spacing w:after="60" w:line="240" w:lineRule="auto"/>
        <w:ind w:left="720" w:hanging="11"/>
      </w:pPr>
      <w:r w:rsidRPr="00B77A92">
        <w:t>2A</w:t>
      </w:r>
      <w:r>
        <w:t xml:space="preserve"> </w:t>
      </w:r>
      <w:r w:rsidRPr="00B77A92">
        <w:t xml:space="preserve">If the centre square is not visible, turn up the brightness until it just appears; </w:t>
      </w:r>
    </w:p>
    <w:p w14:paraId="0A55CDA9" w14:textId="77777777" w:rsidR="00D64D02" w:rsidRPr="00B77A92" w:rsidRDefault="00D64D02" w:rsidP="00D64D02">
      <w:pPr>
        <w:spacing w:after="60" w:line="240" w:lineRule="auto"/>
        <w:ind w:left="720" w:hanging="11"/>
      </w:pPr>
      <w:r w:rsidRPr="00B77A92">
        <w:t>or</w:t>
      </w:r>
    </w:p>
    <w:p w14:paraId="18BF8C16" w14:textId="77777777" w:rsidR="00D64D02" w:rsidRPr="00B77A92" w:rsidRDefault="00D64D02" w:rsidP="00D64D02">
      <w:pPr>
        <w:spacing w:after="120" w:line="240" w:lineRule="auto"/>
        <w:ind w:left="720" w:hanging="11"/>
      </w:pPr>
      <w:r w:rsidRPr="00B77A92">
        <w:t>2B</w:t>
      </w:r>
      <w:r>
        <w:t xml:space="preserve"> </w:t>
      </w:r>
      <w:r w:rsidRPr="00B77A92">
        <w:t>If the centre square is clearly visible (with contrast at maximum, brightness at minimum), turn the contrast down until the inner square disappears, then turn contrast back up until the inner square is just visible again.</w:t>
      </w:r>
    </w:p>
    <w:p w14:paraId="076DEA9B" w14:textId="77777777" w:rsidR="00D64D02" w:rsidRPr="00B77A92" w:rsidRDefault="00D64D02" w:rsidP="00D64D02">
      <w:pPr>
        <w:spacing w:after="120" w:line="240" w:lineRule="auto"/>
      </w:pPr>
      <w:r w:rsidRPr="00B77A92">
        <w:t>(If the above adjustment is not successful, select a more appropriate colour table and repeat this procedure).</w:t>
      </w:r>
    </w:p>
    <w:p w14:paraId="1ECE0225" w14:textId="77777777" w:rsidR="00D64D02" w:rsidRPr="00B77A92" w:rsidRDefault="00D64D02" w:rsidP="00D64D02">
      <w:pPr>
        <w:spacing w:after="120" w:line="240" w:lineRule="auto"/>
      </w:pPr>
      <w:r w:rsidRPr="00B77A92">
        <w:t>The "black level" is then correctly set. If a brighter display is required use the contrast control, but preferably do not adjust the controls unless lighting conditions on the bridge change.</w:t>
      </w:r>
    </w:p>
    <w:p w14:paraId="60350401" w14:textId="77777777" w:rsidR="00D64D02" w:rsidRPr="00B77A92" w:rsidRDefault="00D64D02" w:rsidP="00D64D02">
      <w:pPr>
        <w:spacing w:after="120" w:line="240" w:lineRule="auto"/>
      </w:pPr>
      <w:r w:rsidRPr="00B77A92">
        <w:t>The test consists of being able to distinguish the background colours and to pick out the like foreground colours, that is to say that squares 3, 5, 11, 15, 18 and 20 all have a shallow water blue background, and that squares 3, 10 and 17 have a grey line.</w:t>
      </w:r>
      <w:commentRangeEnd w:id="5"/>
      <w:r>
        <w:rPr>
          <w:rStyle w:val="CommentReference"/>
        </w:rPr>
        <w:commentReference w:id="5"/>
      </w:r>
    </w:p>
    <w:p w14:paraId="6CE78DE6" w14:textId="77777777" w:rsidR="00D64D02" w:rsidRDefault="00D64D02" w:rsidP="00D64D02">
      <w:pPr>
        <w:spacing w:after="120" w:line="240" w:lineRule="auto"/>
      </w:pPr>
      <w:r w:rsidRPr="00B812CA">
        <w:rPr>
          <w:highlight w:val="yellow"/>
        </w:rPr>
        <w:t>Note: The test above uses the black-adjust symbol for the purpose of a type approval test.</w:t>
      </w:r>
      <w:r w:rsidRPr="00B77A92">
        <w:t xml:space="preserve"> </w:t>
      </w:r>
    </w:p>
    <w:p w14:paraId="7CDA0CF0" w14:textId="77777777" w:rsidR="00D64D02" w:rsidRPr="00B77A92" w:rsidRDefault="00D64D02" w:rsidP="00D64D02">
      <w:pPr>
        <w:widowControl/>
        <w:spacing w:after="120" w:line="240" w:lineRule="auto"/>
      </w:pPr>
    </w:p>
    <w:p w14:paraId="030340B0" w14:textId="77777777" w:rsidR="00D64D02" w:rsidRPr="00D64D02" w:rsidRDefault="00D64D02" w:rsidP="00D64D02">
      <w:pPr>
        <w:widowControl/>
        <w:spacing w:line="240" w:lineRule="auto"/>
        <w:jc w:val="left"/>
        <w:rPr>
          <w:bCs/>
        </w:rPr>
      </w:pPr>
    </w:p>
    <w:p w14:paraId="3FFD9268" w14:textId="1E8B57B3" w:rsidR="00D85BCA" w:rsidRPr="00074172" w:rsidRDefault="00D85BCA" w:rsidP="00074172">
      <w:pPr>
        <w:pStyle w:val="ListParagraph"/>
        <w:widowControl/>
        <w:numPr>
          <w:ilvl w:val="1"/>
          <w:numId w:val="87"/>
        </w:numPr>
        <w:spacing w:line="240" w:lineRule="auto"/>
        <w:jc w:val="left"/>
        <w:rPr>
          <w:bCs/>
        </w:rPr>
      </w:pPr>
      <w:r w:rsidRPr="00074172">
        <w:rPr>
          <w:b/>
          <w:bCs/>
        </w:rPr>
        <w:br w:type="page"/>
      </w: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12"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13"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4"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04F11E67"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9.0 – January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04F11E67"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9.0 – January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346C7817"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73093B">
              <w:rPr>
                <w:rFonts w:ascii="Helvetica" w:hAnsi="Helvetica"/>
                <w:sz w:val="22"/>
                <w:szCs w:val="22"/>
                <w:lang w:val="en-AU"/>
              </w:rPr>
              <w:t>3</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8"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894701">
      <w:pPr>
        <w:pStyle w:val="TOC2"/>
        <w:sectPr w:rsidR="00A40A6D" w:rsidRPr="00C33EE6" w:rsidSect="00A36169">
          <w:headerReference w:type="even" r:id="rId19"/>
          <w:headerReference w:type="default" r:id="rId20"/>
          <w:footerReference w:type="even" r:id="rId21"/>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0703E023" w14:textId="5A168000" w:rsidR="00894701" w:rsidRDefault="004C757E">
      <w:pPr>
        <w:pStyle w:val="TOC1"/>
        <w:rPr>
          <w:rFonts w:asciiTheme="minorHAnsi" w:eastAsiaTheme="minorEastAsia" w:hAnsiTheme="minorHAnsi" w:cstheme="minorBidi"/>
          <w:b w:val="0"/>
          <w:caps w:val="0"/>
          <w:noProof/>
          <w:snapToGrid/>
          <w:kern w:val="2"/>
          <w:szCs w:val="22"/>
          <w:lang w:eastAsia="en-GB"/>
          <w14:ligatures w14:val="standardContextual"/>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r w:rsidR="00894701">
        <w:rPr>
          <w:noProof/>
        </w:rPr>
        <w:t>1</w:t>
      </w:r>
      <w:r w:rsidR="00894701">
        <w:rPr>
          <w:rFonts w:asciiTheme="minorHAnsi" w:eastAsiaTheme="minorEastAsia" w:hAnsiTheme="minorHAnsi" w:cstheme="minorBidi"/>
          <w:b w:val="0"/>
          <w:caps w:val="0"/>
          <w:noProof/>
          <w:snapToGrid/>
          <w:kern w:val="2"/>
          <w:szCs w:val="22"/>
          <w:lang w:eastAsia="en-GB"/>
          <w14:ligatures w14:val="standardContextual"/>
        </w:rPr>
        <w:tab/>
      </w:r>
      <w:r w:rsidR="00894701">
        <w:rPr>
          <w:noProof/>
        </w:rPr>
        <w:t>Introduction</w:t>
      </w:r>
      <w:r w:rsidR="00894701">
        <w:rPr>
          <w:noProof/>
        </w:rPr>
        <w:tab/>
      </w:r>
      <w:r w:rsidR="00894701">
        <w:rPr>
          <w:noProof/>
        </w:rPr>
        <w:fldChar w:fldCharType="begin"/>
      </w:r>
      <w:r w:rsidR="00894701">
        <w:rPr>
          <w:noProof/>
        </w:rPr>
        <w:instrText xml:space="preserve"> PAGEREF _Toc152748557 \h </w:instrText>
      </w:r>
      <w:r w:rsidR="00894701">
        <w:rPr>
          <w:noProof/>
        </w:rPr>
      </w:r>
      <w:r w:rsidR="00894701">
        <w:rPr>
          <w:noProof/>
        </w:rPr>
        <w:fldChar w:fldCharType="separate"/>
      </w:r>
      <w:r w:rsidR="009B6C48">
        <w:rPr>
          <w:noProof/>
        </w:rPr>
        <w:t>1</w:t>
      </w:r>
      <w:r w:rsidR="00894701">
        <w:rPr>
          <w:noProof/>
        </w:rPr>
        <w:fldChar w:fldCharType="end"/>
      </w:r>
    </w:p>
    <w:p w14:paraId="3ABA436E" w14:textId="2FA599D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1.1</w:t>
      </w:r>
      <w:r>
        <w:rPr>
          <w:rFonts w:asciiTheme="minorHAnsi" w:eastAsiaTheme="minorEastAsia" w:hAnsiTheme="minorHAnsi" w:cstheme="minorBidi"/>
          <w:noProof/>
          <w:snapToGrid/>
          <w:kern w:val="2"/>
          <w:szCs w:val="22"/>
          <w:lang w:eastAsia="en-GB"/>
          <w14:ligatures w14:val="standardContextual"/>
        </w:rPr>
        <w:tab/>
      </w:r>
      <w:r>
        <w:rPr>
          <w:noProof/>
        </w:rPr>
        <w:t>Change Control History</w:t>
      </w:r>
      <w:r>
        <w:rPr>
          <w:noProof/>
        </w:rPr>
        <w:tab/>
      </w:r>
      <w:r>
        <w:rPr>
          <w:noProof/>
        </w:rPr>
        <w:fldChar w:fldCharType="begin"/>
      </w:r>
      <w:r>
        <w:rPr>
          <w:noProof/>
        </w:rPr>
        <w:instrText xml:space="preserve"> PAGEREF _Toc152748558 \h </w:instrText>
      </w:r>
      <w:r>
        <w:rPr>
          <w:noProof/>
        </w:rPr>
      </w:r>
      <w:r>
        <w:rPr>
          <w:noProof/>
        </w:rPr>
        <w:fldChar w:fldCharType="separate"/>
      </w:r>
      <w:r w:rsidR="009B6C48">
        <w:rPr>
          <w:noProof/>
        </w:rPr>
        <w:t>1</w:t>
      </w:r>
      <w:r>
        <w:rPr>
          <w:noProof/>
        </w:rPr>
        <w:fldChar w:fldCharType="end"/>
      </w:r>
    </w:p>
    <w:p w14:paraId="16B9ACF4" w14:textId="1F04DC8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1.2</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_Toc152748559 \h </w:instrText>
      </w:r>
      <w:r>
        <w:rPr>
          <w:noProof/>
        </w:rPr>
      </w:r>
      <w:r>
        <w:rPr>
          <w:noProof/>
        </w:rPr>
        <w:fldChar w:fldCharType="separate"/>
      </w:r>
      <w:r w:rsidR="009B6C48">
        <w:rPr>
          <w:noProof/>
        </w:rPr>
        <w:t>1</w:t>
      </w:r>
      <w:r>
        <w:rPr>
          <w:noProof/>
        </w:rPr>
        <w:fldChar w:fldCharType="end"/>
      </w:r>
    </w:p>
    <w:p w14:paraId="6C2CC5E2" w14:textId="52C3B33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1.3</w:t>
      </w:r>
      <w:r>
        <w:rPr>
          <w:rFonts w:asciiTheme="minorHAnsi" w:eastAsiaTheme="minorEastAsia" w:hAnsiTheme="minorHAnsi" w:cstheme="minorBidi"/>
          <w:noProof/>
          <w:snapToGrid/>
          <w:kern w:val="2"/>
          <w:szCs w:val="22"/>
          <w:lang w:eastAsia="en-GB"/>
          <w14:ligatures w14:val="standardContextual"/>
        </w:rPr>
        <w:tab/>
      </w:r>
      <w:r>
        <w:rPr>
          <w:noProof/>
        </w:rPr>
        <w:t>Acknowledgements</w:t>
      </w:r>
      <w:r>
        <w:rPr>
          <w:noProof/>
        </w:rPr>
        <w:tab/>
      </w:r>
      <w:r>
        <w:rPr>
          <w:noProof/>
        </w:rPr>
        <w:fldChar w:fldCharType="begin"/>
      </w:r>
      <w:r>
        <w:rPr>
          <w:noProof/>
        </w:rPr>
        <w:instrText xml:space="preserve"> PAGEREF _Toc152748560 \h </w:instrText>
      </w:r>
      <w:r>
        <w:rPr>
          <w:noProof/>
        </w:rPr>
      </w:r>
      <w:r>
        <w:rPr>
          <w:noProof/>
        </w:rPr>
        <w:fldChar w:fldCharType="separate"/>
      </w:r>
      <w:r w:rsidR="009B6C48">
        <w:rPr>
          <w:noProof/>
        </w:rPr>
        <w:t>1</w:t>
      </w:r>
      <w:r>
        <w:rPr>
          <w:noProof/>
        </w:rPr>
        <w:fldChar w:fldCharType="end"/>
      </w:r>
    </w:p>
    <w:p w14:paraId="0CB0669E" w14:textId="32CA3087"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1.4</w:t>
      </w:r>
      <w:r>
        <w:rPr>
          <w:rFonts w:asciiTheme="minorHAnsi" w:eastAsiaTheme="minorEastAsia" w:hAnsiTheme="minorHAnsi" w:cstheme="minorBidi"/>
          <w:noProof/>
          <w:snapToGrid/>
          <w:kern w:val="2"/>
          <w:szCs w:val="22"/>
          <w:lang w:eastAsia="en-GB"/>
          <w14:ligatures w14:val="standardContextual"/>
        </w:rPr>
        <w:tab/>
      </w:r>
      <w:r>
        <w:rPr>
          <w:noProof/>
        </w:rPr>
        <w:t>Acronyms and Terms</w:t>
      </w:r>
      <w:r>
        <w:rPr>
          <w:noProof/>
        </w:rPr>
        <w:tab/>
      </w:r>
      <w:r>
        <w:rPr>
          <w:noProof/>
        </w:rPr>
        <w:fldChar w:fldCharType="begin"/>
      </w:r>
      <w:r>
        <w:rPr>
          <w:noProof/>
        </w:rPr>
        <w:instrText xml:space="preserve"> PAGEREF _Toc152748561 \h </w:instrText>
      </w:r>
      <w:r>
        <w:rPr>
          <w:noProof/>
        </w:rPr>
      </w:r>
      <w:r>
        <w:rPr>
          <w:noProof/>
        </w:rPr>
        <w:fldChar w:fldCharType="separate"/>
      </w:r>
      <w:r w:rsidR="009B6C48">
        <w:rPr>
          <w:noProof/>
        </w:rPr>
        <w:t>1</w:t>
      </w:r>
      <w:r>
        <w:rPr>
          <w:noProof/>
        </w:rPr>
        <w:fldChar w:fldCharType="end"/>
      </w:r>
    </w:p>
    <w:p w14:paraId="665D6415" w14:textId="5360BA8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1.5</w:t>
      </w:r>
      <w:r>
        <w:rPr>
          <w:rFonts w:asciiTheme="minorHAnsi" w:eastAsiaTheme="minorEastAsia" w:hAnsiTheme="minorHAnsi" w:cstheme="minorBidi"/>
          <w:noProof/>
          <w:snapToGrid/>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_Toc152748562 \h </w:instrText>
      </w:r>
      <w:r>
        <w:rPr>
          <w:noProof/>
        </w:rPr>
      </w:r>
      <w:r>
        <w:rPr>
          <w:noProof/>
        </w:rPr>
        <w:fldChar w:fldCharType="separate"/>
      </w:r>
      <w:r w:rsidR="009B6C48">
        <w:rPr>
          <w:noProof/>
        </w:rPr>
        <w:t>1</w:t>
      </w:r>
      <w:r>
        <w:rPr>
          <w:noProof/>
        </w:rPr>
        <w:fldChar w:fldCharType="end"/>
      </w:r>
    </w:p>
    <w:p w14:paraId="27D56BAC" w14:textId="40E0EF9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1.6</w:t>
      </w:r>
      <w:r>
        <w:rPr>
          <w:rFonts w:asciiTheme="minorHAnsi" w:eastAsiaTheme="minorEastAsia" w:hAnsiTheme="minorHAnsi" w:cstheme="minorBidi"/>
          <w:noProof/>
          <w:snapToGrid/>
          <w:kern w:val="2"/>
          <w:szCs w:val="22"/>
          <w:lang w:eastAsia="en-GB"/>
          <w14:ligatures w14:val="standardContextual"/>
        </w:rPr>
        <w:tab/>
      </w:r>
      <w:r>
        <w:rPr>
          <w:noProof/>
        </w:rPr>
        <w:t>Preface to Edition 1.0.0</w:t>
      </w:r>
      <w:r>
        <w:rPr>
          <w:noProof/>
        </w:rPr>
        <w:tab/>
      </w:r>
      <w:r>
        <w:rPr>
          <w:noProof/>
        </w:rPr>
        <w:fldChar w:fldCharType="begin"/>
      </w:r>
      <w:r>
        <w:rPr>
          <w:noProof/>
        </w:rPr>
        <w:instrText xml:space="preserve"> PAGEREF _Toc152748563 \h </w:instrText>
      </w:r>
      <w:r>
        <w:rPr>
          <w:noProof/>
        </w:rPr>
      </w:r>
      <w:r>
        <w:rPr>
          <w:noProof/>
        </w:rPr>
        <w:fldChar w:fldCharType="separate"/>
      </w:r>
      <w:ins w:id="6" w:author="jonathan pritchard" w:date="2024-10-25T17:16:00Z" w16du:dateUtc="2024-10-25T16:16:00Z">
        <w:r w:rsidR="009B6C48">
          <w:rPr>
            <w:noProof/>
          </w:rPr>
          <w:t>2</w:t>
        </w:r>
      </w:ins>
      <w:del w:id="7" w:author="jonathan pritchard" w:date="2024-10-25T17:16:00Z" w16du:dateUtc="2024-10-25T16:16:00Z">
        <w:r w:rsidDel="009B6C48">
          <w:rPr>
            <w:noProof/>
          </w:rPr>
          <w:delText>1</w:delText>
        </w:r>
      </w:del>
      <w:r>
        <w:rPr>
          <w:noProof/>
        </w:rPr>
        <w:fldChar w:fldCharType="end"/>
      </w:r>
    </w:p>
    <w:p w14:paraId="41906A7E" w14:textId="64D7A84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1.7</w:t>
      </w:r>
      <w:r>
        <w:rPr>
          <w:rFonts w:asciiTheme="minorHAnsi" w:eastAsiaTheme="minorEastAsia" w:hAnsiTheme="minorHAnsi" w:cstheme="minorBidi"/>
          <w:noProof/>
          <w:snapToGrid/>
          <w:kern w:val="2"/>
          <w:szCs w:val="22"/>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_Toc152748564 \h </w:instrText>
      </w:r>
      <w:r>
        <w:rPr>
          <w:noProof/>
        </w:rPr>
      </w:r>
      <w:r>
        <w:rPr>
          <w:noProof/>
        </w:rPr>
        <w:fldChar w:fldCharType="separate"/>
      </w:r>
      <w:r w:rsidR="009B6C48">
        <w:rPr>
          <w:noProof/>
        </w:rPr>
        <w:t>2</w:t>
      </w:r>
      <w:r>
        <w:rPr>
          <w:noProof/>
        </w:rPr>
        <w:fldChar w:fldCharType="end"/>
      </w:r>
    </w:p>
    <w:p w14:paraId="5C5248C6" w14:textId="405EF2B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1.8</w:t>
      </w:r>
      <w:r>
        <w:rPr>
          <w:rFonts w:asciiTheme="minorHAnsi" w:eastAsiaTheme="minorEastAsia" w:hAnsiTheme="minorHAnsi" w:cstheme="minorBidi"/>
          <w:noProof/>
          <w:snapToGrid/>
          <w:kern w:val="2"/>
          <w:szCs w:val="22"/>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_Toc152748565 \h </w:instrText>
      </w:r>
      <w:r>
        <w:rPr>
          <w:noProof/>
        </w:rPr>
      </w:r>
      <w:r>
        <w:rPr>
          <w:noProof/>
        </w:rPr>
        <w:fldChar w:fldCharType="separate"/>
      </w:r>
      <w:ins w:id="8" w:author="jonathan pritchard" w:date="2024-10-25T17:16:00Z" w16du:dateUtc="2024-10-25T16:16:00Z">
        <w:r w:rsidR="009B6C48">
          <w:rPr>
            <w:noProof/>
          </w:rPr>
          <w:t>4</w:t>
        </w:r>
      </w:ins>
      <w:del w:id="9" w:author="jonathan pritchard" w:date="2024-10-25T17:16:00Z" w16du:dateUtc="2024-10-25T16:16:00Z">
        <w:r w:rsidDel="009B6C48">
          <w:rPr>
            <w:noProof/>
          </w:rPr>
          <w:delText>3</w:delText>
        </w:r>
      </w:del>
      <w:r>
        <w:rPr>
          <w:noProof/>
        </w:rPr>
        <w:fldChar w:fldCharType="end"/>
      </w:r>
    </w:p>
    <w:p w14:paraId="5BBECE70" w14:textId="1591872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1.9</w:t>
      </w:r>
      <w:r>
        <w:rPr>
          <w:rFonts w:asciiTheme="minorHAnsi" w:eastAsiaTheme="minorEastAsia" w:hAnsiTheme="minorHAnsi" w:cstheme="minorBidi"/>
          <w:noProof/>
          <w:snapToGrid/>
          <w:kern w:val="2"/>
          <w:szCs w:val="22"/>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_Toc152748566 \h </w:instrText>
      </w:r>
      <w:r>
        <w:rPr>
          <w:noProof/>
        </w:rPr>
      </w:r>
      <w:r>
        <w:rPr>
          <w:noProof/>
        </w:rPr>
        <w:fldChar w:fldCharType="separate"/>
      </w:r>
      <w:ins w:id="10" w:author="jonathan pritchard" w:date="2024-10-25T17:16:00Z" w16du:dateUtc="2024-10-25T16:16:00Z">
        <w:r w:rsidR="009B6C48">
          <w:rPr>
            <w:noProof/>
          </w:rPr>
          <w:t>4</w:t>
        </w:r>
      </w:ins>
      <w:del w:id="11" w:author="jonathan pritchard" w:date="2024-10-25T17:16:00Z" w16du:dateUtc="2024-10-25T16:16:00Z">
        <w:r w:rsidDel="009B6C48">
          <w:rPr>
            <w:noProof/>
          </w:rPr>
          <w:delText>3</w:delText>
        </w:r>
      </w:del>
      <w:r>
        <w:rPr>
          <w:noProof/>
        </w:rPr>
        <w:fldChar w:fldCharType="end"/>
      </w:r>
    </w:p>
    <w:p w14:paraId="420277DA" w14:textId="0AF9EF7B"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1.10</w:t>
      </w:r>
      <w:r>
        <w:rPr>
          <w:rFonts w:asciiTheme="minorHAnsi" w:eastAsiaTheme="minorEastAsia" w:hAnsiTheme="minorHAnsi" w:cstheme="minorBidi"/>
          <w:noProof/>
          <w:snapToGrid/>
          <w:kern w:val="2"/>
          <w:szCs w:val="22"/>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_Toc152748567 \h </w:instrText>
      </w:r>
      <w:r>
        <w:rPr>
          <w:noProof/>
        </w:rPr>
      </w:r>
      <w:r>
        <w:rPr>
          <w:noProof/>
        </w:rPr>
        <w:fldChar w:fldCharType="separate"/>
      </w:r>
      <w:ins w:id="12" w:author="jonathan pritchard" w:date="2024-10-25T17:16:00Z" w16du:dateUtc="2024-10-25T16:16:00Z">
        <w:r w:rsidR="009B6C48">
          <w:rPr>
            <w:noProof/>
          </w:rPr>
          <w:t>7</w:t>
        </w:r>
      </w:ins>
      <w:del w:id="13" w:author="jonathan pritchard" w:date="2024-10-25T17:16:00Z" w16du:dateUtc="2024-10-25T16:16:00Z">
        <w:r w:rsidDel="009B6C48">
          <w:rPr>
            <w:noProof/>
          </w:rPr>
          <w:delText>6</w:delText>
        </w:r>
      </w:del>
      <w:r>
        <w:rPr>
          <w:noProof/>
        </w:rPr>
        <w:fldChar w:fldCharType="end"/>
      </w:r>
    </w:p>
    <w:p w14:paraId="73BCC5E0" w14:textId="31650A24"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2</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Loading and Updating</w:t>
      </w:r>
      <w:r>
        <w:rPr>
          <w:noProof/>
        </w:rPr>
        <w:tab/>
      </w:r>
      <w:r>
        <w:rPr>
          <w:noProof/>
        </w:rPr>
        <w:fldChar w:fldCharType="begin"/>
      </w:r>
      <w:r>
        <w:rPr>
          <w:noProof/>
        </w:rPr>
        <w:instrText xml:space="preserve"> PAGEREF _Toc152748568 \h </w:instrText>
      </w:r>
      <w:r>
        <w:rPr>
          <w:noProof/>
        </w:rPr>
      </w:r>
      <w:r>
        <w:rPr>
          <w:noProof/>
        </w:rPr>
        <w:fldChar w:fldCharType="separate"/>
      </w:r>
      <w:ins w:id="14" w:author="jonathan pritchard" w:date="2024-10-25T17:16:00Z" w16du:dateUtc="2024-10-25T16:16:00Z">
        <w:r w:rsidR="009B6C48">
          <w:rPr>
            <w:noProof/>
          </w:rPr>
          <w:t>8</w:t>
        </w:r>
      </w:ins>
      <w:del w:id="15" w:author="jonathan pritchard" w:date="2024-10-25T17:16:00Z" w16du:dateUtc="2024-10-25T16:16:00Z">
        <w:r w:rsidDel="009B6C48">
          <w:rPr>
            <w:noProof/>
          </w:rPr>
          <w:delText>7</w:delText>
        </w:r>
      </w:del>
      <w:r>
        <w:rPr>
          <w:noProof/>
        </w:rPr>
        <w:fldChar w:fldCharType="end"/>
      </w:r>
    </w:p>
    <w:p w14:paraId="2C0020DB" w14:textId="0C42D35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2.1</w:t>
      </w:r>
      <w:r>
        <w:rPr>
          <w:rFonts w:asciiTheme="minorHAnsi" w:eastAsiaTheme="minorEastAsia" w:hAnsiTheme="minorHAnsi" w:cstheme="minorBidi"/>
          <w:noProof/>
          <w:snapToGrid/>
          <w:kern w:val="2"/>
          <w:szCs w:val="22"/>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_Toc152748569 \h </w:instrText>
      </w:r>
      <w:r>
        <w:rPr>
          <w:noProof/>
        </w:rPr>
      </w:r>
      <w:r>
        <w:rPr>
          <w:noProof/>
        </w:rPr>
        <w:fldChar w:fldCharType="separate"/>
      </w:r>
      <w:ins w:id="16" w:author="jonathan pritchard" w:date="2024-10-25T17:16:00Z" w16du:dateUtc="2024-10-25T16:16:00Z">
        <w:r w:rsidR="009B6C48">
          <w:rPr>
            <w:noProof/>
          </w:rPr>
          <w:t>8</w:t>
        </w:r>
      </w:ins>
      <w:del w:id="17" w:author="jonathan pritchard" w:date="2024-10-25T17:16:00Z" w16du:dateUtc="2024-10-25T16:16:00Z">
        <w:r w:rsidDel="009B6C48">
          <w:rPr>
            <w:noProof/>
          </w:rPr>
          <w:delText>7</w:delText>
        </w:r>
      </w:del>
      <w:r>
        <w:rPr>
          <w:noProof/>
        </w:rPr>
        <w:fldChar w:fldCharType="end"/>
      </w:r>
    </w:p>
    <w:p w14:paraId="1BF93C6A" w14:textId="63EF837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2.2</w:t>
      </w:r>
      <w:r>
        <w:rPr>
          <w:rFonts w:asciiTheme="minorHAnsi" w:eastAsiaTheme="minorEastAsia" w:hAnsiTheme="minorHAnsi" w:cstheme="minorBidi"/>
          <w:noProof/>
          <w:snapToGrid/>
          <w:kern w:val="2"/>
          <w:szCs w:val="22"/>
          <w:lang w:eastAsia="en-GB"/>
          <w14:ligatures w14:val="standardContextual"/>
        </w:rPr>
        <w:tab/>
      </w:r>
      <w:r>
        <w:rPr>
          <w:noProof/>
        </w:rPr>
        <w:t>Loading of Unencrypted datasets</w:t>
      </w:r>
      <w:r>
        <w:rPr>
          <w:noProof/>
        </w:rPr>
        <w:tab/>
      </w:r>
      <w:r>
        <w:rPr>
          <w:noProof/>
        </w:rPr>
        <w:fldChar w:fldCharType="begin"/>
      </w:r>
      <w:r>
        <w:rPr>
          <w:noProof/>
        </w:rPr>
        <w:instrText xml:space="preserve"> PAGEREF _Toc152748570 \h </w:instrText>
      </w:r>
      <w:r>
        <w:rPr>
          <w:noProof/>
        </w:rPr>
      </w:r>
      <w:r>
        <w:rPr>
          <w:noProof/>
        </w:rPr>
        <w:fldChar w:fldCharType="separate"/>
      </w:r>
      <w:ins w:id="18" w:author="jonathan pritchard" w:date="2024-10-25T17:16:00Z" w16du:dateUtc="2024-10-25T16:16:00Z">
        <w:r w:rsidR="009B6C48">
          <w:rPr>
            <w:b/>
            <w:bCs/>
            <w:noProof/>
            <w:lang w:val="en-US"/>
          </w:rPr>
          <w:t>Error! Bookmark not defined.</w:t>
        </w:r>
      </w:ins>
      <w:del w:id="19" w:author="jonathan pritchard" w:date="2024-10-25T17:16:00Z" w16du:dateUtc="2024-10-25T16:16:00Z">
        <w:r w:rsidDel="009B6C48">
          <w:rPr>
            <w:noProof/>
          </w:rPr>
          <w:delText>11</w:delText>
        </w:r>
      </w:del>
      <w:r>
        <w:rPr>
          <w:noProof/>
        </w:rPr>
        <w:fldChar w:fldCharType="end"/>
      </w:r>
    </w:p>
    <w:p w14:paraId="438F7398" w14:textId="769435C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2.3</w:t>
      </w:r>
      <w:r>
        <w:rPr>
          <w:rFonts w:asciiTheme="minorHAnsi" w:eastAsiaTheme="minorEastAsia" w:hAnsiTheme="minorHAnsi" w:cstheme="minorBidi"/>
          <w:noProof/>
          <w:snapToGrid/>
          <w:kern w:val="2"/>
          <w:szCs w:val="22"/>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_Toc152748571 \h </w:instrText>
      </w:r>
      <w:r>
        <w:rPr>
          <w:noProof/>
        </w:rPr>
      </w:r>
      <w:r>
        <w:rPr>
          <w:noProof/>
        </w:rPr>
        <w:fldChar w:fldCharType="separate"/>
      </w:r>
      <w:ins w:id="20" w:author="jonathan pritchard" w:date="2024-10-25T17:16:00Z" w16du:dateUtc="2024-10-25T16:16:00Z">
        <w:r w:rsidR="009B6C48">
          <w:rPr>
            <w:noProof/>
          </w:rPr>
          <w:t>18</w:t>
        </w:r>
      </w:ins>
      <w:del w:id="21" w:author="jonathan pritchard" w:date="2024-10-25T17:16:00Z" w16du:dateUtc="2024-10-25T16:16:00Z">
        <w:r w:rsidDel="009B6C48">
          <w:rPr>
            <w:noProof/>
          </w:rPr>
          <w:delText>17</w:delText>
        </w:r>
      </w:del>
      <w:r>
        <w:rPr>
          <w:noProof/>
        </w:rPr>
        <w:fldChar w:fldCharType="end"/>
      </w:r>
    </w:p>
    <w:p w14:paraId="715253D3" w14:textId="2EDF748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2.4</w:t>
      </w:r>
      <w:r>
        <w:rPr>
          <w:rFonts w:asciiTheme="minorHAnsi" w:eastAsiaTheme="minorEastAsia" w:hAnsiTheme="minorHAnsi" w:cstheme="minorBidi"/>
          <w:noProof/>
          <w:snapToGrid/>
          <w:kern w:val="2"/>
          <w:szCs w:val="22"/>
          <w:lang w:eastAsia="en-GB"/>
          <w14:ligatures w14:val="standardContextual"/>
        </w:rPr>
        <w:tab/>
      </w:r>
      <w:r>
        <w:rPr>
          <w:noProof/>
        </w:rPr>
        <w:t>Manual Updates</w:t>
      </w:r>
      <w:r>
        <w:rPr>
          <w:noProof/>
        </w:rPr>
        <w:tab/>
      </w:r>
      <w:r>
        <w:rPr>
          <w:noProof/>
        </w:rPr>
        <w:fldChar w:fldCharType="begin"/>
      </w:r>
      <w:r>
        <w:rPr>
          <w:noProof/>
        </w:rPr>
        <w:instrText xml:space="preserve"> PAGEREF _Toc152748572 \h </w:instrText>
      </w:r>
      <w:r>
        <w:rPr>
          <w:noProof/>
        </w:rPr>
      </w:r>
      <w:r>
        <w:rPr>
          <w:noProof/>
        </w:rPr>
        <w:fldChar w:fldCharType="separate"/>
      </w:r>
      <w:ins w:id="22" w:author="jonathan pritchard" w:date="2024-10-25T17:16:00Z" w16du:dateUtc="2024-10-25T16:16:00Z">
        <w:r w:rsidR="009B6C48">
          <w:rPr>
            <w:noProof/>
          </w:rPr>
          <w:t>30</w:t>
        </w:r>
      </w:ins>
      <w:del w:id="23" w:author="jonathan pritchard" w:date="2024-10-25T17:16:00Z" w16du:dateUtc="2024-10-25T16:16:00Z">
        <w:r w:rsidDel="009B6C48">
          <w:rPr>
            <w:noProof/>
          </w:rPr>
          <w:delText>29</w:delText>
        </w:r>
      </w:del>
      <w:r>
        <w:rPr>
          <w:noProof/>
        </w:rPr>
        <w:fldChar w:fldCharType="end"/>
      </w:r>
    </w:p>
    <w:p w14:paraId="7E66BC09" w14:textId="6D2B70B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2.5</w:t>
      </w:r>
      <w:r>
        <w:rPr>
          <w:rFonts w:asciiTheme="minorHAnsi" w:eastAsiaTheme="minorEastAsia" w:hAnsiTheme="minorHAnsi" w:cstheme="minorBidi"/>
          <w:noProof/>
          <w:snapToGrid/>
          <w:kern w:val="2"/>
          <w:szCs w:val="22"/>
          <w:lang w:eastAsia="en-GB"/>
          <w14:ligatures w14:val="standardContextual"/>
        </w:rPr>
        <w:tab/>
      </w:r>
      <w:r>
        <w:rPr>
          <w:noProof/>
        </w:rPr>
        <w:t>Loading and Updating using SENC delivery (if provided)</w:t>
      </w:r>
      <w:r>
        <w:rPr>
          <w:noProof/>
        </w:rPr>
        <w:tab/>
      </w:r>
      <w:r>
        <w:rPr>
          <w:noProof/>
        </w:rPr>
        <w:fldChar w:fldCharType="begin"/>
      </w:r>
      <w:r>
        <w:rPr>
          <w:noProof/>
        </w:rPr>
        <w:instrText xml:space="preserve"> PAGEREF _Toc152748573 \h </w:instrText>
      </w:r>
      <w:r>
        <w:rPr>
          <w:noProof/>
        </w:rPr>
      </w:r>
      <w:r>
        <w:rPr>
          <w:noProof/>
        </w:rPr>
        <w:fldChar w:fldCharType="separate"/>
      </w:r>
      <w:ins w:id="24" w:author="jonathan pritchard" w:date="2024-10-25T17:16:00Z" w16du:dateUtc="2024-10-25T16:16:00Z">
        <w:r w:rsidR="009B6C48">
          <w:rPr>
            <w:b/>
            <w:bCs/>
            <w:noProof/>
            <w:lang w:val="en-US"/>
          </w:rPr>
          <w:t>Error! Bookmark not defined.</w:t>
        </w:r>
      </w:ins>
      <w:del w:id="25" w:author="jonathan pritchard" w:date="2024-10-25T17:16:00Z" w16du:dateUtc="2024-10-25T16:16:00Z">
        <w:r w:rsidDel="009B6C48">
          <w:rPr>
            <w:noProof/>
          </w:rPr>
          <w:delText>36</w:delText>
        </w:r>
      </w:del>
      <w:r>
        <w:rPr>
          <w:noProof/>
        </w:rPr>
        <w:fldChar w:fldCharType="end"/>
      </w:r>
    </w:p>
    <w:p w14:paraId="4648A52C" w14:textId="368F6D9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sidRPr="007C4AF6">
        <w:rPr>
          <w:noProof/>
          <w:lang w:val="en-US"/>
        </w:rPr>
        <w:t>2.6</w:t>
      </w:r>
      <w:r>
        <w:rPr>
          <w:rFonts w:asciiTheme="minorHAnsi" w:eastAsiaTheme="minorEastAsia" w:hAnsiTheme="minorHAnsi" w:cstheme="minorBidi"/>
          <w:noProof/>
          <w:snapToGrid/>
          <w:kern w:val="2"/>
          <w:szCs w:val="22"/>
          <w:lang w:eastAsia="en-GB"/>
          <w14:ligatures w14:val="standardContextual"/>
        </w:rPr>
        <w:tab/>
      </w:r>
      <w:r w:rsidRPr="007C4AF6">
        <w:rPr>
          <w:noProof/>
          <w:lang w:val="en-US"/>
        </w:rPr>
        <w:t>Loading, Updating and Authentication of datasets</w:t>
      </w:r>
      <w:r>
        <w:rPr>
          <w:noProof/>
        </w:rPr>
        <w:tab/>
      </w:r>
      <w:r>
        <w:rPr>
          <w:noProof/>
        </w:rPr>
        <w:fldChar w:fldCharType="begin"/>
      </w:r>
      <w:r>
        <w:rPr>
          <w:noProof/>
        </w:rPr>
        <w:instrText xml:space="preserve"> PAGEREF _Toc152748574 \h </w:instrText>
      </w:r>
      <w:r>
        <w:rPr>
          <w:noProof/>
        </w:rPr>
      </w:r>
      <w:r>
        <w:rPr>
          <w:noProof/>
        </w:rPr>
        <w:fldChar w:fldCharType="separate"/>
      </w:r>
      <w:ins w:id="26" w:author="jonathan pritchard" w:date="2024-10-25T17:16:00Z" w16du:dateUtc="2024-10-25T16:16:00Z">
        <w:r w:rsidR="009B6C48">
          <w:rPr>
            <w:noProof/>
          </w:rPr>
          <w:t>39</w:t>
        </w:r>
      </w:ins>
      <w:del w:id="27" w:author="jonathan pritchard" w:date="2024-10-25T17:16:00Z" w16du:dateUtc="2024-10-25T16:16:00Z">
        <w:r w:rsidDel="009B6C48">
          <w:rPr>
            <w:noProof/>
          </w:rPr>
          <w:delText>37</w:delText>
        </w:r>
      </w:del>
      <w:r>
        <w:rPr>
          <w:noProof/>
        </w:rPr>
        <w:fldChar w:fldCharType="end"/>
      </w:r>
    </w:p>
    <w:p w14:paraId="6BF56538" w14:textId="376B85A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2.7</w:t>
      </w:r>
      <w:r>
        <w:rPr>
          <w:rFonts w:asciiTheme="minorHAnsi" w:eastAsiaTheme="minorEastAsia" w:hAnsiTheme="minorHAnsi" w:cstheme="minorBidi"/>
          <w:noProof/>
          <w:snapToGrid/>
          <w:kern w:val="2"/>
          <w:szCs w:val="22"/>
          <w:lang w:eastAsia="en-GB"/>
          <w14:ligatures w14:val="standardContextual"/>
        </w:rPr>
        <w:tab/>
      </w:r>
      <w:r>
        <w:rPr>
          <w:noProof/>
        </w:rPr>
        <w:t>Dataset Authentication</w:t>
      </w:r>
      <w:r>
        <w:rPr>
          <w:noProof/>
        </w:rPr>
        <w:tab/>
      </w:r>
      <w:r>
        <w:rPr>
          <w:noProof/>
        </w:rPr>
        <w:fldChar w:fldCharType="begin"/>
      </w:r>
      <w:r>
        <w:rPr>
          <w:noProof/>
        </w:rPr>
        <w:instrText xml:space="preserve"> PAGEREF _Toc152748575 \h </w:instrText>
      </w:r>
      <w:r>
        <w:rPr>
          <w:noProof/>
        </w:rPr>
      </w:r>
      <w:r>
        <w:rPr>
          <w:noProof/>
        </w:rPr>
        <w:fldChar w:fldCharType="separate"/>
      </w:r>
      <w:ins w:id="28" w:author="jonathan pritchard" w:date="2024-10-25T17:16:00Z" w16du:dateUtc="2024-10-25T16:16:00Z">
        <w:r w:rsidR="009B6C48">
          <w:rPr>
            <w:noProof/>
          </w:rPr>
          <w:t>51</w:t>
        </w:r>
      </w:ins>
      <w:del w:id="29" w:author="jonathan pritchard" w:date="2024-10-25T17:16:00Z" w16du:dateUtc="2024-10-25T16:16:00Z">
        <w:r w:rsidDel="009B6C48">
          <w:rPr>
            <w:noProof/>
          </w:rPr>
          <w:delText>48</w:delText>
        </w:r>
      </w:del>
      <w:r>
        <w:rPr>
          <w:noProof/>
        </w:rPr>
        <w:fldChar w:fldCharType="end"/>
      </w:r>
    </w:p>
    <w:p w14:paraId="40390630" w14:textId="32F25A8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2.8</w:t>
      </w:r>
      <w:r>
        <w:rPr>
          <w:rFonts w:asciiTheme="minorHAnsi" w:eastAsiaTheme="minorEastAsia" w:hAnsiTheme="minorHAnsi" w:cstheme="minorBidi"/>
          <w:noProof/>
          <w:snapToGrid/>
          <w:kern w:val="2"/>
          <w:szCs w:val="22"/>
          <w:lang w:eastAsia="en-GB"/>
          <w14:ligatures w14:val="standardContextual"/>
        </w:rPr>
        <w:tab/>
      </w:r>
      <w:r>
        <w:rPr>
          <w:noProof/>
        </w:rPr>
        <w:t>Dataset Management</w:t>
      </w:r>
      <w:r>
        <w:rPr>
          <w:noProof/>
        </w:rPr>
        <w:tab/>
      </w:r>
      <w:r>
        <w:rPr>
          <w:noProof/>
        </w:rPr>
        <w:fldChar w:fldCharType="begin"/>
      </w:r>
      <w:r>
        <w:rPr>
          <w:noProof/>
        </w:rPr>
        <w:instrText xml:space="preserve"> PAGEREF _Toc152748576 \h </w:instrText>
      </w:r>
      <w:r>
        <w:rPr>
          <w:noProof/>
        </w:rPr>
      </w:r>
      <w:r>
        <w:rPr>
          <w:noProof/>
        </w:rPr>
        <w:fldChar w:fldCharType="separate"/>
      </w:r>
      <w:ins w:id="30" w:author="jonathan pritchard" w:date="2024-10-25T17:16:00Z" w16du:dateUtc="2024-10-25T16:16:00Z">
        <w:r w:rsidR="009B6C48">
          <w:rPr>
            <w:noProof/>
          </w:rPr>
          <w:t>61</w:t>
        </w:r>
      </w:ins>
      <w:del w:id="31" w:author="jonathan pritchard" w:date="2024-10-25T17:16:00Z" w16du:dateUtc="2024-10-25T16:16:00Z">
        <w:r w:rsidDel="009B6C48">
          <w:rPr>
            <w:noProof/>
          </w:rPr>
          <w:delText>57</w:delText>
        </w:r>
      </w:del>
      <w:r>
        <w:rPr>
          <w:noProof/>
        </w:rPr>
        <w:fldChar w:fldCharType="end"/>
      </w:r>
    </w:p>
    <w:p w14:paraId="66AF2831" w14:textId="16882CF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2.9</w:t>
      </w:r>
      <w:r>
        <w:rPr>
          <w:rFonts w:asciiTheme="minorHAnsi" w:eastAsiaTheme="minorEastAsia" w:hAnsiTheme="minorHAnsi" w:cstheme="minorBidi"/>
          <w:noProof/>
          <w:snapToGrid/>
          <w:kern w:val="2"/>
          <w:szCs w:val="22"/>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_Toc152748577 \h </w:instrText>
      </w:r>
      <w:r>
        <w:rPr>
          <w:noProof/>
        </w:rPr>
      </w:r>
      <w:r>
        <w:rPr>
          <w:noProof/>
        </w:rPr>
        <w:fldChar w:fldCharType="separate"/>
      </w:r>
      <w:ins w:id="32" w:author="jonathan pritchard" w:date="2024-10-25T17:16:00Z" w16du:dateUtc="2024-10-25T16:16:00Z">
        <w:r w:rsidR="009B6C48">
          <w:rPr>
            <w:noProof/>
          </w:rPr>
          <w:t>65</w:t>
        </w:r>
      </w:ins>
      <w:del w:id="33" w:author="jonathan pritchard" w:date="2024-10-25T17:16:00Z" w16du:dateUtc="2024-10-25T16:16:00Z">
        <w:r w:rsidDel="009B6C48">
          <w:rPr>
            <w:noProof/>
          </w:rPr>
          <w:delText>61</w:delText>
        </w:r>
      </w:del>
      <w:r>
        <w:rPr>
          <w:noProof/>
        </w:rPr>
        <w:fldChar w:fldCharType="end"/>
      </w:r>
    </w:p>
    <w:p w14:paraId="68A5C7F3" w14:textId="0130ADA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2.10</w:t>
      </w:r>
      <w:r>
        <w:rPr>
          <w:rFonts w:asciiTheme="minorHAnsi" w:eastAsiaTheme="minorEastAsia" w:hAnsiTheme="minorHAnsi" w:cstheme="minorBidi"/>
          <w:noProof/>
          <w:snapToGrid/>
          <w:kern w:val="2"/>
          <w:szCs w:val="22"/>
          <w:lang w:eastAsia="en-GB"/>
          <w14:ligatures w14:val="standardContextual"/>
        </w:rPr>
        <w:tab/>
      </w:r>
      <w:r>
        <w:rPr>
          <w:noProof/>
        </w:rPr>
        <w:t>ECDIS Update Status Report</w:t>
      </w:r>
      <w:r>
        <w:rPr>
          <w:noProof/>
        </w:rPr>
        <w:tab/>
      </w:r>
      <w:r>
        <w:rPr>
          <w:noProof/>
        </w:rPr>
        <w:fldChar w:fldCharType="begin"/>
      </w:r>
      <w:r>
        <w:rPr>
          <w:noProof/>
        </w:rPr>
        <w:instrText xml:space="preserve"> PAGEREF _Toc152748578 \h </w:instrText>
      </w:r>
      <w:r>
        <w:rPr>
          <w:noProof/>
        </w:rPr>
      </w:r>
      <w:r>
        <w:rPr>
          <w:noProof/>
        </w:rPr>
        <w:fldChar w:fldCharType="separate"/>
      </w:r>
      <w:ins w:id="34" w:author="jonathan pritchard" w:date="2024-10-25T17:16:00Z" w16du:dateUtc="2024-10-25T16:16:00Z">
        <w:r w:rsidR="009B6C48">
          <w:rPr>
            <w:noProof/>
          </w:rPr>
          <w:t>70</w:t>
        </w:r>
      </w:ins>
      <w:del w:id="35" w:author="jonathan pritchard" w:date="2024-10-25T17:16:00Z" w16du:dateUtc="2024-10-25T16:16:00Z">
        <w:r w:rsidDel="009B6C48">
          <w:rPr>
            <w:noProof/>
          </w:rPr>
          <w:delText>66</w:delText>
        </w:r>
      </w:del>
      <w:r>
        <w:rPr>
          <w:noProof/>
        </w:rPr>
        <w:fldChar w:fldCharType="end"/>
      </w:r>
    </w:p>
    <w:p w14:paraId="3AF4A18D" w14:textId="4381ED67"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3</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_Toc152748579 \h </w:instrText>
      </w:r>
      <w:r>
        <w:rPr>
          <w:noProof/>
        </w:rPr>
      </w:r>
      <w:r>
        <w:rPr>
          <w:noProof/>
        </w:rPr>
        <w:fldChar w:fldCharType="separate"/>
      </w:r>
      <w:ins w:id="36" w:author="jonathan pritchard" w:date="2024-10-25T17:16:00Z" w16du:dateUtc="2024-10-25T16:16:00Z">
        <w:r w:rsidR="009B6C48">
          <w:rPr>
            <w:noProof/>
          </w:rPr>
          <w:t>75</w:t>
        </w:r>
      </w:ins>
      <w:del w:id="37" w:author="jonathan pritchard" w:date="2024-10-25T17:16:00Z" w16du:dateUtc="2024-10-25T16:16:00Z">
        <w:r w:rsidDel="009B6C48">
          <w:rPr>
            <w:noProof/>
          </w:rPr>
          <w:delText>69</w:delText>
        </w:r>
      </w:del>
      <w:r>
        <w:rPr>
          <w:noProof/>
        </w:rPr>
        <w:fldChar w:fldCharType="end"/>
      </w:r>
    </w:p>
    <w:p w14:paraId="55E663C1" w14:textId="6A7D622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w:t>
      </w:r>
      <w:r>
        <w:rPr>
          <w:rFonts w:asciiTheme="minorHAnsi" w:eastAsiaTheme="minorEastAsia" w:hAnsiTheme="minorHAnsi" w:cstheme="minorBidi"/>
          <w:noProof/>
          <w:snapToGrid/>
          <w:kern w:val="2"/>
          <w:szCs w:val="22"/>
          <w:lang w:eastAsia="en-GB"/>
          <w14:ligatures w14:val="standardContextual"/>
        </w:rPr>
        <w:tab/>
      </w:r>
      <w:r>
        <w:rPr>
          <w:noProof/>
        </w:rPr>
        <w:t>Display of ENC data</w:t>
      </w:r>
      <w:r>
        <w:rPr>
          <w:noProof/>
        </w:rPr>
        <w:tab/>
      </w:r>
      <w:r>
        <w:rPr>
          <w:noProof/>
        </w:rPr>
        <w:fldChar w:fldCharType="begin"/>
      </w:r>
      <w:r>
        <w:rPr>
          <w:noProof/>
        </w:rPr>
        <w:instrText xml:space="preserve"> PAGEREF _Toc152748580 \h </w:instrText>
      </w:r>
      <w:r>
        <w:rPr>
          <w:noProof/>
        </w:rPr>
      </w:r>
      <w:r>
        <w:rPr>
          <w:noProof/>
        </w:rPr>
        <w:fldChar w:fldCharType="separate"/>
      </w:r>
      <w:ins w:id="38" w:author="jonathan pritchard" w:date="2024-10-25T17:16:00Z" w16du:dateUtc="2024-10-25T16:16:00Z">
        <w:r w:rsidR="009B6C48">
          <w:rPr>
            <w:noProof/>
          </w:rPr>
          <w:t>75</w:t>
        </w:r>
      </w:ins>
      <w:del w:id="39" w:author="jonathan pritchard" w:date="2024-10-25T17:16:00Z" w16du:dateUtc="2024-10-25T16:16:00Z">
        <w:r w:rsidDel="009B6C48">
          <w:rPr>
            <w:noProof/>
          </w:rPr>
          <w:delText>69</w:delText>
        </w:r>
      </w:del>
      <w:r>
        <w:rPr>
          <w:noProof/>
        </w:rPr>
        <w:fldChar w:fldCharType="end"/>
      </w:r>
    </w:p>
    <w:p w14:paraId="028DD289" w14:textId="672C7B3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3.2</w:t>
      </w:r>
      <w:r>
        <w:rPr>
          <w:rFonts w:asciiTheme="minorHAnsi" w:eastAsiaTheme="minorEastAsia" w:hAnsiTheme="minorHAnsi" w:cstheme="minorBidi"/>
          <w:noProof/>
          <w:snapToGrid/>
          <w:kern w:val="2"/>
          <w:szCs w:val="22"/>
          <w:lang w:eastAsia="en-GB"/>
          <w14:ligatures w14:val="standardContextual"/>
        </w:rPr>
        <w:tab/>
      </w:r>
      <w:r>
        <w:rPr>
          <w:noProof/>
        </w:rPr>
        <w:t>Invalid features</w:t>
      </w:r>
      <w:r>
        <w:rPr>
          <w:noProof/>
        </w:rPr>
        <w:tab/>
      </w:r>
      <w:r>
        <w:rPr>
          <w:noProof/>
        </w:rPr>
        <w:fldChar w:fldCharType="begin"/>
      </w:r>
      <w:r>
        <w:rPr>
          <w:noProof/>
        </w:rPr>
        <w:instrText xml:space="preserve"> PAGEREF _Toc152748581 \h </w:instrText>
      </w:r>
      <w:r>
        <w:rPr>
          <w:noProof/>
        </w:rPr>
      </w:r>
      <w:r>
        <w:rPr>
          <w:noProof/>
        </w:rPr>
        <w:fldChar w:fldCharType="separate"/>
      </w:r>
      <w:ins w:id="40" w:author="jonathan pritchard" w:date="2024-10-25T17:16:00Z" w16du:dateUtc="2024-10-25T16:16:00Z">
        <w:r w:rsidR="009B6C48">
          <w:rPr>
            <w:noProof/>
          </w:rPr>
          <w:t>112</w:t>
        </w:r>
      </w:ins>
      <w:del w:id="41" w:author="jonathan pritchard" w:date="2024-10-25T17:16:00Z" w16du:dateUtc="2024-10-25T16:16:00Z">
        <w:r w:rsidDel="009B6C48">
          <w:rPr>
            <w:noProof/>
          </w:rPr>
          <w:delText>105</w:delText>
        </w:r>
      </w:del>
      <w:r>
        <w:rPr>
          <w:noProof/>
        </w:rPr>
        <w:fldChar w:fldCharType="end"/>
      </w:r>
    </w:p>
    <w:p w14:paraId="15D28912" w14:textId="3080CF0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3.3</w:t>
      </w:r>
      <w:r>
        <w:rPr>
          <w:rFonts w:asciiTheme="minorHAnsi" w:eastAsiaTheme="minorEastAsia" w:hAnsiTheme="minorHAnsi" w:cstheme="minorBidi"/>
          <w:noProof/>
          <w:snapToGrid/>
          <w:kern w:val="2"/>
          <w:szCs w:val="22"/>
          <w:lang w:eastAsia="en-GB"/>
          <w14:ligatures w14:val="standardContextual"/>
        </w:rPr>
        <w:tab/>
      </w:r>
      <w:r>
        <w:rPr>
          <w:noProof/>
        </w:rPr>
        <w:t>Independent Mariner Selections</w:t>
      </w:r>
      <w:r>
        <w:rPr>
          <w:noProof/>
        </w:rPr>
        <w:tab/>
      </w:r>
      <w:r>
        <w:rPr>
          <w:noProof/>
        </w:rPr>
        <w:fldChar w:fldCharType="begin"/>
      </w:r>
      <w:r>
        <w:rPr>
          <w:noProof/>
        </w:rPr>
        <w:instrText xml:space="preserve"> PAGEREF _Toc152748582 \h </w:instrText>
      </w:r>
      <w:r>
        <w:rPr>
          <w:noProof/>
        </w:rPr>
      </w:r>
      <w:r>
        <w:rPr>
          <w:noProof/>
        </w:rPr>
        <w:fldChar w:fldCharType="separate"/>
      </w:r>
      <w:ins w:id="42" w:author="jonathan pritchard" w:date="2024-10-25T17:16:00Z" w16du:dateUtc="2024-10-25T16:16:00Z">
        <w:r w:rsidR="009B6C48">
          <w:rPr>
            <w:noProof/>
          </w:rPr>
          <w:t>117</w:t>
        </w:r>
      </w:ins>
      <w:del w:id="43" w:author="jonathan pritchard" w:date="2024-10-25T17:16:00Z" w16du:dateUtc="2024-10-25T16:16:00Z">
        <w:r w:rsidDel="009B6C48">
          <w:rPr>
            <w:noProof/>
          </w:rPr>
          <w:delText>110</w:delText>
        </w:r>
      </w:del>
      <w:r>
        <w:rPr>
          <w:noProof/>
        </w:rPr>
        <w:fldChar w:fldCharType="end"/>
      </w:r>
    </w:p>
    <w:p w14:paraId="48E12CF7" w14:textId="5892AFF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3.4</w:t>
      </w:r>
      <w:r>
        <w:rPr>
          <w:rFonts w:asciiTheme="minorHAnsi" w:eastAsiaTheme="minorEastAsia" w:hAnsiTheme="minorHAnsi" w:cstheme="minorBidi"/>
          <w:noProof/>
          <w:snapToGrid/>
          <w:kern w:val="2"/>
          <w:szCs w:val="22"/>
          <w:lang w:eastAsia="en-GB"/>
          <w14:ligatures w14:val="standardContextual"/>
        </w:rPr>
        <w:tab/>
      </w:r>
      <w:r>
        <w:rPr>
          <w:noProof/>
        </w:rPr>
        <w:t>Display of User Selected Safety Contour.</w:t>
      </w:r>
      <w:r>
        <w:rPr>
          <w:noProof/>
        </w:rPr>
        <w:tab/>
      </w:r>
      <w:r>
        <w:rPr>
          <w:noProof/>
        </w:rPr>
        <w:fldChar w:fldCharType="begin"/>
      </w:r>
      <w:r>
        <w:rPr>
          <w:noProof/>
        </w:rPr>
        <w:instrText xml:space="preserve"> PAGEREF _Toc152748583 \h </w:instrText>
      </w:r>
      <w:r>
        <w:rPr>
          <w:noProof/>
        </w:rPr>
      </w:r>
      <w:r>
        <w:rPr>
          <w:noProof/>
        </w:rPr>
        <w:fldChar w:fldCharType="separate"/>
      </w:r>
      <w:ins w:id="44" w:author="jonathan pritchard" w:date="2024-10-25T17:16:00Z" w16du:dateUtc="2024-10-25T16:16:00Z">
        <w:r w:rsidR="009B6C48">
          <w:rPr>
            <w:noProof/>
          </w:rPr>
          <w:t>152</w:t>
        </w:r>
      </w:ins>
      <w:del w:id="45" w:author="jonathan pritchard" w:date="2024-10-25T17:16:00Z" w16du:dateUtc="2024-10-25T16:16:00Z">
        <w:r w:rsidDel="009B6C48">
          <w:rPr>
            <w:noProof/>
          </w:rPr>
          <w:delText>128</w:delText>
        </w:r>
      </w:del>
      <w:r>
        <w:rPr>
          <w:noProof/>
        </w:rPr>
        <w:fldChar w:fldCharType="end"/>
      </w:r>
    </w:p>
    <w:p w14:paraId="0186DDC5" w14:textId="0E752C3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3.6</w:t>
      </w:r>
      <w:r>
        <w:rPr>
          <w:rFonts w:asciiTheme="minorHAnsi" w:eastAsiaTheme="minorEastAsia" w:hAnsiTheme="minorHAnsi" w:cstheme="minorBidi"/>
          <w:noProof/>
          <w:snapToGrid/>
          <w:kern w:val="2"/>
          <w:szCs w:val="22"/>
          <w:lang w:eastAsia="en-GB"/>
          <w14:ligatures w14:val="standardContextual"/>
        </w:rPr>
        <w:tab/>
      </w:r>
      <w:r>
        <w:rPr>
          <w:noProof/>
        </w:rPr>
        <w:t>Display priority</w:t>
      </w:r>
      <w:r>
        <w:rPr>
          <w:noProof/>
        </w:rPr>
        <w:tab/>
      </w:r>
      <w:r>
        <w:rPr>
          <w:noProof/>
        </w:rPr>
        <w:fldChar w:fldCharType="begin"/>
      </w:r>
      <w:r>
        <w:rPr>
          <w:noProof/>
        </w:rPr>
        <w:instrText xml:space="preserve"> PAGEREF _Toc152748584 \h </w:instrText>
      </w:r>
      <w:r>
        <w:rPr>
          <w:noProof/>
        </w:rPr>
      </w:r>
      <w:r>
        <w:rPr>
          <w:noProof/>
        </w:rPr>
        <w:fldChar w:fldCharType="separate"/>
      </w:r>
      <w:ins w:id="46" w:author="jonathan pritchard" w:date="2024-10-25T17:16:00Z" w16du:dateUtc="2024-10-25T16:16:00Z">
        <w:r w:rsidR="009B6C48">
          <w:rPr>
            <w:noProof/>
          </w:rPr>
          <w:t>186</w:t>
        </w:r>
      </w:ins>
      <w:del w:id="47" w:author="jonathan pritchard" w:date="2024-10-25T17:16:00Z" w16du:dateUtc="2024-10-25T16:16:00Z">
        <w:r w:rsidDel="009B6C48">
          <w:rPr>
            <w:noProof/>
          </w:rPr>
          <w:delText>149</w:delText>
        </w:r>
      </w:del>
      <w:r>
        <w:rPr>
          <w:noProof/>
        </w:rPr>
        <w:fldChar w:fldCharType="end"/>
      </w:r>
    </w:p>
    <w:p w14:paraId="2DF68078" w14:textId="402ED8A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3.7</w:t>
      </w:r>
      <w:r>
        <w:rPr>
          <w:rFonts w:asciiTheme="minorHAnsi" w:eastAsiaTheme="minorEastAsia" w:hAnsiTheme="minorHAnsi" w:cstheme="minorBidi"/>
          <w:noProof/>
          <w:snapToGrid/>
          <w:kern w:val="2"/>
          <w:szCs w:val="22"/>
          <w:lang w:eastAsia="en-GB"/>
          <w14:ligatures w14:val="standardContextual"/>
        </w:rPr>
        <w:tab/>
      </w:r>
      <w:r>
        <w:rPr>
          <w:noProof/>
        </w:rPr>
        <w:t>Portrayal of multiple datasets under Interoperability</w:t>
      </w:r>
      <w:r>
        <w:rPr>
          <w:noProof/>
        </w:rPr>
        <w:tab/>
      </w:r>
      <w:r>
        <w:rPr>
          <w:noProof/>
        </w:rPr>
        <w:fldChar w:fldCharType="begin"/>
      </w:r>
      <w:r>
        <w:rPr>
          <w:noProof/>
        </w:rPr>
        <w:instrText xml:space="preserve"> PAGEREF _Toc152748585 \h </w:instrText>
      </w:r>
      <w:r>
        <w:rPr>
          <w:noProof/>
        </w:rPr>
      </w:r>
      <w:r>
        <w:rPr>
          <w:noProof/>
        </w:rPr>
        <w:fldChar w:fldCharType="separate"/>
      </w:r>
      <w:ins w:id="48" w:author="jonathan pritchard" w:date="2024-10-25T17:16:00Z" w16du:dateUtc="2024-10-25T16:16:00Z">
        <w:r w:rsidR="009B6C48">
          <w:rPr>
            <w:noProof/>
          </w:rPr>
          <w:t>188</w:t>
        </w:r>
      </w:ins>
      <w:del w:id="49" w:author="jonathan pritchard" w:date="2024-10-25T17:16:00Z" w16du:dateUtc="2024-10-25T16:16:00Z">
        <w:r w:rsidDel="009B6C48">
          <w:rPr>
            <w:noProof/>
          </w:rPr>
          <w:delText>149</w:delText>
        </w:r>
      </w:del>
      <w:r>
        <w:rPr>
          <w:noProof/>
        </w:rPr>
        <w:fldChar w:fldCharType="end"/>
      </w:r>
    </w:p>
    <w:p w14:paraId="64AB5462" w14:textId="603A7D3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3.8</w:t>
      </w:r>
      <w:r>
        <w:rPr>
          <w:rFonts w:asciiTheme="minorHAnsi" w:eastAsiaTheme="minorEastAsia" w:hAnsiTheme="minorHAnsi" w:cstheme="minorBidi"/>
          <w:noProof/>
          <w:snapToGrid/>
          <w:kern w:val="2"/>
          <w:szCs w:val="22"/>
          <w:lang w:eastAsia="en-GB"/>
          <w14:ligatures w14:val="standardContextual"/>
        </w:rPr>
        <w:tab/>
      </w:r>
      <w:r>
        <w:rPr>
          <w:noProof/>
        </w:rPr>
        <w:t>Display Priorities</w:t>
      </w:r>
      <w:r>
        <w:rPr>
          <w:noProof/>
        </w:rPr>
        <w:tab/>
      </w:r>
      <w:r>
        <w:rPr>
          <w:noProof/>
        </w:rPr>
        <w:fldChar w:fldCharType="begin"/>
      </w:r>
      <w:r>
        <w:rPr>
          <w:noProof/>
        </w:rPr>
        <w:instrText xml:space="preserve"> PAGEREF _Toc152748586 \h </w:instrText>
      </w:r>
      <w:r>
        <w:rPr>
          <w:noProof/>
        </w:rPr>
      </w:r>
      <w:r>
        <w:rPr>
          <w:noProof/>
        </w:rPr>
        <w:fldChar w:fldCharType="separate"/>
      </w:r>
      <w:ins w:id="50" w:author="jonathan pritchard" w:date="2024-10-25T17:16:00Z" w16du:dateUtc="2024-10-25T16:16:00Z">
        <w:r w:rsidR="009B6C48">
          <w:rPr>
            <w:noProof/>
          </w:rPr>
          <w:t>190</w:t>
        </w:r>
      </w:ins>
      <w:del w:id="51" w:author="jonathan pritchard" w:date="2024-10-25T17:16:00Z" w16du:dateUtc="2024-10-25T16:16:00Z">
        <w:r w:rsidDel="009B6C48">
          <w:rPr>
            <w:noProof/>
          </w:rPr>
          <w:delText>152</w:delText>
        </w:r>
      </w:del>
      <w:r>
        <w:rPr>
          <w:noProof/>
        </w:rPr>
        <w:fldChar w:fldCharType="end"/>
      </w:r>
    </w:p>
    <w:p w14:paraId="1BD12250" w14:textId="3EE2C587"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3.9</w:t>
      </w:r>
      <w:r>
        <w:rPr>
          <w:rFonts w:asciiTheme="minorHAnsi" w:eastAsiaTheme="minorEastAsia" w:hAnsiTheme="minorHAnsi" w:cstheme="minorBidi"/>
          <w:noProof/>
          <w:snapToGrid/>
          <w:kern w:val="2"/>
          <w:szCs w:val="22"/>
          <w:lang w:eastAsia="en-GB"/>
          <w14:ligatures w14:val="standardContextual"/>
        </w:rPr>
        <w:tab/>
      </w:r>
      <w:r>
        <w:rPr>
          <w:noProof/>
        </w:rPr>
        <w:t>Scale and navigation purpose</w:t>
      </w:r>
      <w:r>
        <w:rPr>
          <w:noProof/>
        </w:rPr>
        <w:tab/>
      </w:r>
      <w:r>
        <w:rPr>
          <w:noProof/>
        </w:rPr>
        <w:fldChar w:fldCharType="begin"/>
      </w:r>
      <w:r>
        <w:rPr>
          <w:noProof/>
        </w:rPr>
        <w:instrText xml:space="preserve"> PAGEREF _Toc152748587 \h </w:instrText>
      </w:r>
      <w:r>
        <w:rPr>
          <w:noProof/>
        </w:rPr>
      </w:r>
      <w:r>
        <w:rPr>
          <w:noProof/>
        </w:rPr>
        <w:fldChar w:fldCharType="separate"/>
      </w:r>
      <w:ins w:id="52" w:author="jonathan pritchard" w:date="2024-10-25T17:16:00Z" w16du:dateUtc="2024-10-25T16:16:00Z">
        <w:r w:rsidR="009B6C48">
          <w:rPr>
            <w:noProof/>
          </w:rPr>
          <w:t>207</w:t>
        </w:r>
      </w:ins>
      <w:del w:id="53" w:author="jonathan pritchard" w:date="2024-10-25T17:16:00Z" w16du:dateUtc="2024-10-25T16:16:00Z">
        <w:r w:rsidDel="009B6C48">
          <w:rPr>
            <w:noProof/>
          </w:rPr>
          <w:delText>170</w:delText>
        </w:r>
      </w:del>
      <w:r>
        <w:rPr>
          <w:noProof/>
        </w:rPr>
        <w:fldChar w:fldCharType="end"/>
      </w:r>
    </w:p>
    <w:p w14:paraId="411E05AB" w14:textId="1CC0B35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3.10</w:t>
      </w:r>
      <w:r>
        <w:rPr>
          <w:rFonts w:asciiTheme="minorHAnsi" w:eastAsiaTheme="minorEastAsia" w:hAnsiTheme="minorHAnsi" w:cstheme="minorBidi"/>
          <w:noProof/>
          <w:snapToGrid/>
          <w:kern w:val="2"/>
          <w:szCs w:val="22"/>
          <w:lang w:eastAsia="en-GB"/>
          <w14:ligatures w14:val="standardContextual"/>
        </w:rPr>
        <w:tab/>
      </w:r>
      <w:r>
        <w:rPr>
          <w:noProof/>
        </w:rPr>
        <w:t>Display and Operation of Water Level Adjustment.</w:t>
      </w:r>
      <w:r>
        <w:rPr>
          <w:noProof/>
        </w:rPr>
        <w:tab/>
      </w:r>
      <w:r>
        <w:rPr>
          <w:noProof/>
        </w:rPr>
        <w:fldChar w:fldCharType="begin"/>
      </w:r>
      <w:r>
        <w:rPr>
          <w:noProof/>
        </w:rPr>
        <w:instrText xml:space="preserve"> PAGEREF _Toc152748588 \h </w:instrText>
      </w:r>
      <w:r>
        <w:rPr>
          <w:noProof/>
        </w:rPr>
      </w:r>
      <w:r>
        <w:rPr>
          <w:noProof/>
        </w:rPr>
        <w:fldChar w:fldCharType="separate"/>
      </w:r>
      <w:ins w:id="54" w:author="jonathan pritchard" w:date="2024-10-25T17:16:00Z" w16du:dateUtc="2024-10-25T16:16:00Z">
        <w:r w:rsidR="009B6C48">
          <w:rPr>
            <w:noProof/>
          </w:rPr>
          <w:t>216</w:t>
        </w:r>
      </w:ins>
      <w:del w:id="55" w:author="jonathan pritchard" w:date="2024-10-25T17:16:00Z" w16du:dateUtc="2024-10-25T16:16:00Z">
        <w:r w:rsidDel="009B6C48">
          <w:rPr>
            <w:noProof/>
          </w:rPr>
          <w:delText>179</w:delText>
        </w:r>
      </w:del>
      <w:r>
        <w:rPr>
          <w:noProof/>
        </w:rPr>
        <w:fldChar w:fldCharType="end"/>
      </w:r>
    </w:p>
    <w:p w14:paraId="37CC4A36" w14:textId="27AE09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3.11</w:t>
      </w:r>
      <w:r>
        <w:rPr>
          <w:rFonts w:asciiTheme="minorHAnsi" w:eastAsiaTheme="minorEastAsia" w:hAnsiTheme="minorHAnsi" w:cstheme="minorBidi"/>
          <w:noProof/>
          <w:snapToGrid/>
          <w:kern w:val="2"/>
          <w:szCs w:val="22"/>
          <w:lang w:eastAsia="en-GB"/>
          <w14:ligatures w14:val="standardContextual"/>
        </w:rPr>
        <w:tab/>
      </w:r>
      <w:r>
        <w:rPr>
          <w:noProof/>
        </w:rPr>
        <w:t>Display of ENC covering Polar Regions</w:t>
      </w:r>
      <w:r>
        <w:rPr>
          <w:noProof/>
        </w:rPr>
        <w:tab/>
      </w:r>
      <w:r>
        <w:rPr>
          <w:noProof/>
        </w:rPr>
        <w:fldChar w:fldCharType="begin"/>
      </w:r>
      <w:r>
        <w:rPr>
          <w:noProof/>
        </w:rPr>
        <w:instrText xml:space="preserve"> PAGEREF _Toc152748589 \h </w:instrText>
      </w:r>
      <w:r>
        <w:rPr>
          <w:noProof/>
        </w:rPr>
      </w:r>
      <w:r>
        <w:rPr>
          <w:noProof/>
        </w:rPr>
        <w:fldChar w:fldCharType="separate"/>
      </w:r>
      <w:ins w:id="56" w:author="jonathan pritchard" w:date="2024-10-25T17:16:00Z" w16du:dateUtc="2024-10-25T16:16:00Z">
        <w:r w:rsidR="009B6C48">
          <w:rPr>
            <w:noProof/>
          </w:rPr>
          <w:t>221</w:t>
        </w:r>
      </w:ins>
      <w:del w:id="57" w:author="jonathan pritchard" w:date="2024-10-25T17:16:00Z" w16du:dateUtc="2024-10-25T16:16:00Z">
        <w:r w:rsidDel="009B6C48">
          <w:rPr>
            <w:noProof/>
          </w:rPr>
          <w:delText>183</w:delText>
        </w:r>
      </w:del>
      <w:r>
        <w:rPr>
          <w:noProof/>
        </w:rPr>
        <w:fldChar w:fldCharType="end"/>
      </w:r>
    </w:p>
    <w:p w14:paraId="3347D255" w14:textId="5AAF19A3"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4</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related functions</w:t>
      </w:r>
      <w:r>
        <w:rPr>
          <w:noProof/>
        </w:rPr>
        <w:tab/>
      </w:r>
      <w:r>
        <w:rPr>
          <w:noProof/>
        </w:rPr>
        <w:fldChar w:fldCharType="begin"/>
      </w:r>
      <w:r>
        <w:rPr>
          <w:noProof/>
        </w:rPr>
        <w:instrText xml:space="preserve"> PAGEREF _Toc152748590 \h </w:instrText>
      </w:r>
      <w:r>
        <w:rPr>
          <w:noProof/>
        </w:rPr>
      </w:r>
      <w:r>
        <w:rPr>
          <w:noProof/>
        </w:rPr>
        <w:fldChar w:fldCharType="separate"/>
      </w:r>
      <w:ins w:id="58" w:author="jonathan pritchard" w:date="2024-10-25T17:16:00Z" w16du:dateUtc="2024-10-25T16:16:00Z">
        <w:r w:rsidR="009B6C48">
          <w:rPr>
            <w:noProof/>
          </w:rPr>
          <w:t>75</w:t>
        </w:r>
      </w:ins>
      <w:del w:id="59" w:author="jonathan pritchard" w:date="2024-10-25T17:16:00Z" w16du:dateUtc="2024-10-25T16:16:00Z">
        <w:r w:rsidDel="009B6C48">
          <w:rPr>
            <w:noProof/>
          </w:rPr>
          <w:delText>190</w:delText>
        </w:r>
      </w:del>
      <w:r>
        <w:rPr>
          <w:noProof/>
        </w:rPr>
        <w:fldChar w:fldCharType="end"/>
      </w:r>
    </w:p>
    <w:p w14:paraId="655CE31D" w14:textId="0A776D8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4.1</w:t>
      </w:r>
      <w:r>
        <w:rPr>
          <w:rFonts w:asciiTheme="minorHAnsi" w:eastAsiaTheme="minorEastAsia" w:hAnsiTheme="minorHAnsi" w:cstheme="minorBidi"/>
          <w:noProof/>
          <w:snapToGrid/>
          <w:kern w:val="2"/>
          <w:szCs w:val="22"/>
          <w:lang w:eastAsia="en-GB"/>
          <w14:ligatures w14:val="standardContextual"/>
        </w:rPr>
        <w:tab/>
      </w:r>
      <w:r>
        <w:rPr>
          <w:noProof/>
        </w:rPr>
        <w:t>Mode and orientation</w:t>
      </w:r>
      <w:r>
        <w:rPr>
          <w:noProof/>
        </w:rPr>
        <w:tab/>
      </w:r>
      <w:r>
        <w:rPr>
          <w:noProof/>
        </w:rPr>
        <w:fldChar w:fldCharType="begin"/>
      </w:r>
      <w:r>
        <w:rPr>
          <w:noProof/>
        </w:rPr>
        <w:instrText xml:space="preserve"> PAGEREF _Toc152748591 \h </w:instrText>
      </w:r>
      <w:r>
        <w:rPr>
          <w:noProof/>
        </w:rPr>
      </w:r>
      <w:r>
        <w:rPr>
          <w:noProof/>
        </w:rPr>
        <w:fldChar w:fldCharType="separate"/>
      </w:r>
      <w:ins w:id="60" w:author="jonathan pritchard" w:date="2024-10-25T17:16:00Z" w16du:dateUtc="2024-10-25T16:16:00Z">
        <w:r w:rsidR="009B6C48">
          <w:rPr>
            <w:noProof/>
          </w:rPr>
          <w:t>232</w:t>
        </w:r>
      </w:ins>
      <w:del w:id="61" w:author="jonathan pritchard" w:date="2024-10-25T17:16:00Z" w16du:dateUtc="2024-10-25T16:16:00Z">
        <w:r w:rsidDel="009B6C48">
          <w:rPr>
            <w:noProof/>
          </w:rPr>
          <w:delText>190</w:delText>
        </w:r>
      </w:del>
      <w:r>
        <w:rPr>
          <w:noProof/>
        </w:rPr>
        <w:fldChar w:fldCharType="end"/>
      </w:r>
    </w:p>
    <w:p w14:paraId="3781C061" w14:textId="22B118A1"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4.2</w:t>
      </w:r>
      <w:r>
        <w:rPr>
          <w:rFonts w:asciiTheme="minorHAnsi" w:eastAsiaTheme="minorEastAsia" w:hAnsiTheme="minorHAnsi" w:cstheme="minorBidi"/>
          <w:noProof/>
          <w:snapToGrid/>
          <w:kern w:val="2"/>
          <w:szCs w:val="22"/>
          <w:lang w:eastAsia="en-GB"/>
          <w14:ligatures w14:val="standardContextual"/>
        </w:rPr>
        <w:tab/>
      </w:r>
      <w:r>
        <w:rPr>
          <w:noProof/>
        </w:rPr>
        <w:t>Display of scale bar</w:t>
      </w:r>
      <w:r>
        <w:rPr>
          <w:noProof/>
        </w:rPr>
        <w:tab/>
      </w:r>
      <w:r>
        <w:rPr>
          <w:noProof/>
        </w:rPr>
        <w:fldChar w:fldCharType="begin"/>
      </w:r>
      <w:r>
        <w:rPr>
          <w:noProof/>
        </w:rPr>
        <w:instrText xml:space="preserve"> PAGEREF _Toc152748592 \h </w:instrText>
      </w:r>
      <w:r>
        <w:rPr>
          <w:noProof/>
        </w:rPr>
      </w:r>
      <w:r>
        <w:rPr>
          <w:noProof/>
        </w:rPr>
        <w:fldChar w:fldCharType="separate"/>
      </w:r>
      <w:ins w:id="62" w:author="jonathan pritchard" w:date="2024-10-25T17:16:00Z" w16du:dateUtc="2024-10-25T16:16:00Z">
        <w:r w:rsidR="009B6C48">
          <w:rPr>
            <w:noProof/>
          </w:rPr>
          <w:t>233</w:t>
        </w:r>
      </w:ins>
      <w:del w:id="63" w:author="jonathan pritchard" w:date="2024-10-25T17:16:00Z" w16du:dateUtc="2024-10-25T16:16:00Z">
        <w:r w:rsidDel="009B6C48">
          <w:rPr>
            <w:noProof/>
          </w:rPr>
          <w:delText>191</w:delText>
        </w:r>
      </w:del>
      <w:r>
        <w:rPr>
          <w:noProof/>
        </w:rPr>
        <w:fldChar w:fldCharType="end"/>
      </w:r>
    </w:p>
    <w:p w14:paraId="07BE11D9" w14:textId="7F0A8A6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4.3</w:t>
      </w:r>
      <w:r>
        <w:rPr>
          <w:rFonts w:asciiTheme="minorHAnsi" w:eastAsiaTheme="minorEastAsia" w:hAnsiTheme="minorHAnsi" w:cstheme="minorBidi"/>
          <w:noProof/>
          <w:snapToGrid/>
          <w:kern w:val="2"/>
          <w:szCs w:val="22"/>
          <w:lang w:eastAsia="en-GB"/>
          <w14:ligatures w14:val="standardContextual"/>
        </w:rPr>
        <w:tab/>
      </w:r>
      <w:r>
        <w:rPr>
          <w:noProof/>
        </w:rPr>
        <w:t>Display of latitude bar</w:t>
      </w:r>
      <w:r>
        <w:rPr>
          <w:noProof/>
        </w:rPr>
        <w:tab/>
      </w:r>
      <w:r>
        <w:rPr>
          <w:noProof/>
        </w:rPr>
        <w:fldChar w:fldCharType="begin"/>
      </w:r>
      <w:r>
        <w:rPr>
          <w:noProof/>
        </w:rPr>
        <w:instrText xml:space="preserve"> PAGEREF _Toc152748593 \h </w:instrText>
      </w:r>
      <w:r>
        <w:rPr>
          <w:noProof/>
        </w:rPr>
      </w:r>
      <w:r>
        <w:rPr>
          <w:noProof/>
        </w:rPr>
        <w:fldChar w:fldCharType="separate"/>
      </w:r>
      <w:ins w:id="64" w:author="jonathan pritchard" w:date="2024-10-25T17:16:00Z" w16du:dateUtc="2024-10-25T16:16:00Z">
        <w:r w:rsidR="009B6C48">
          <w:rPr>
            <w:noProof/>
          </w:rPr>
          <w:t>234</w:t>
        </w:r>
      </w:ins>
      <w:del w:id="65" w:author="jonathan pritchard" w:date="2024-10-25T17:16:00Z" w16du:dateUtc="2024-10-25T16:16:00Z">
        <w:r w:rsidDel="009B6C48">
          <w:rPr>
            <w:noProof/>
          </w:rPr>
          <w:delText>191</w:delText>
        </w:r>
      </w:del>
      <w:r>
        <w:rPr>
          <w:noProof/>
        </w:rPr>
        <w:fldChar w:fldCharType="end"/>
      </w:r>
    </w:p>
    <w:p w14:paraId="21BF65AF" w14:textId="526BF71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4.4</w:t>
      </w:r>
      <w:r>
        <w:rPr>
          <w:rFonts w:asciiTheme="minorHAnsi" w:eastAsiaTheme="minorEastAsia" w:hAnsiTheme="minorHAnsi" w:cstheme="minorBidi"/>
          <w:noProof/>
          <w:snapToGrid/>
          <w:kern w:val="2"/>
          <w:szCs w:val="22"/>
          <w:lang w:eastAsia="en-GB"/>
          <w14:ligatures w14:val="standardContextual"/>
        </w:rPr>
        <w:tab/>
      </w:r>
      <w:r>
        <w:rPr>
          <w:noProof/>
        </w:rPr>
        <w:t>Feature information</w:t>
      </w:r>
      <w:r>
        <w:rPr>
          <w:noProof/>
        </w:rPr>
        <w:tab/>
      </w:r>
      <w:r>
        <w:rPr>
          <w:noProof/>
        </w:rPr>
        <w:fldChar w:fldCharType="begin"/>
      </w:r>
      <w:r>
        <w:rPr>
          <w:noProof/>
        </w:rPr>
        <w:instrText xml:space="preserve"> PAGEREF _Toc152748594 \h </w:instrText>
      </w:r>
      <w:r>
        <w:rPr>
          <w:noProof/>
        </w:rPr>
      </w:r>
      <w:r>
        <w:rPr>
          <w:noProof/>
        </w:rPr>
        <w:fldChar w:fldCharType="separate"/>
      </w:r>
      <w:ins w:id="66" w:author="jonathan pritchard" w:date="2024-10-25T17:16:00Z" w16du:dateUtc="2024-10-25T16:16:00Z">
        <w:r w:rsidR="009B6C48">
          <w:rPr>
            <w:noProof/>
          </w:rPr>
          <w:t>234</w:t>
        </w:r>
      </w:ins>
      <w:del w:id="67" w:author="jonathan pritchard" w:date="2024-10-25T17:16:00Z" w16du:dateUtc="2024-10-25T16:16:00Z">
        <w:r w:rsidDel="009B6C48">
          <w:rPr>
            <w:noProof/>
          </w:rPr>
          <w:delText>192</w:delText>
        </w:r>
      </w:del>
      <w:r>
        <w:rPr>
          <w:noProof/>
        </w:rPr>
        <w:fldChar w:fldCharType="end"/>
      </w:r>
    </w:p>
    <w:p w14:paraId="46ACB8B9" w14:textId="12F41D2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4.5</w:t>
      </w:r>
      <w:r>
        <w:rPr>
          <w:rFonts w:asciiTheme="minorHAnsi" w:eastAsiaTheme="minorEastAsia" w:hAnsiTheme="minorHAnsi" w:cstheme="minorBidi"/>
          <w:noProof/>
          <w:snapToGrid/>
          <w:kern w:val="2"/>
          <w:szCs w:val="22"/>
          <w:lang w:eastAsia="en-GB"/>
          <w14:ligatures w14:val="standardContextual"/>
        </w:rPr>
        <w:tab/>
      </w:r>
      <w:r>
        <w:rPr>
          <w:noProof/>
        </w:rPr>
        <w:t>Radar and Plotting Information</w:t>
      </w:r>
      <w:r>
        <w:rPr>
          <w:noProof/>
        </w:rPr>
        <w:tab/>
      </w:r>
      <w:r>
        <w:rPr>
          <w:noProof/>
        </w:rPr>
        <w:fldChar w:fldCharType="begin"/>
      </w:r>
      <w:r>
        <w:rPr>
          <w:noProof/>
        </w:rPr>
        <w:instrText xml:space="preserve"> PAGEREF _Toc152748595 \h </w:instrText>
      </w:r>
      <w:r>
        <w:rPr>
          <w:noProof/>
        </w:rPr>
      </w:r>
      <w:r>
        <w:rPr>
          <w:noProof/>
        </w:rPr>
        <w:fldChar w:fldCharType="separate"/>
      </w:r>
      <w:ins w:id="68" w:author="jonathan pritchard" w:date="2024-10-25T17:16:00Z" w16du:dateUtc="2024-10-25T16:16:00Z">
        <w:r w:rsidR="009B6C48">
          <w:rPr>
            <w:noProof/>
          </w:rPr>
          <w:t>246</w:t>
        </w:r>
      </w:ins>
      <w:del w:id="69" w:author="jonathan pritchard" w:date="2024-10-25T17:16:00Z" w16du:dateUtc="2024-10-25T16:16:00Z">
        <w:r w:rsidDel="009B6C48">
          <w:rPr>
            <w:noProof/>
          </w:rPr>
          <w:delText>203</w:delText>
        </w:r>
      </w:del>
      <w:r>
        <w:rPr>
          <w:noProof/>
        </w:rPr>
        <w:fldChar w:fldCharType="end"/>
      </w:r>
    </w:p>
    <w:p w14:paraId="6B377C5A" w14:textId="3A103B0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4.6</w:t>
      </w:r>
      <w:r>
        <w:rPr>
          <w:rFonts w:asciiTheme="minorHAnsi" w:eastAsiaTheme="minorEastAsia" w:hAnsiTheme="minorHAnsi" w:cstheme="minorBidi"/>
          <w:noProof/>
          <w:snapToGrid/>
          <w:kern w:val="2"/>
          <w:szCs w:val="22"/>
          <w:lang w:eastAsia="en-GB"/>
          <w14:ligatures w14:val="standardContextual"/>
        </w:rPr>
        <w:tab/>
      </w:r>
      <w:r>
        <w:rPr>
          <w:noProof/>
        </w:rPr>
        <w:t>Accuracy</w:t>
      </w:r>
      <w:r>
        <w:rPr>
          <w:noProof/>
        </w:rPr>
        <w:tab/>
      </w:r>
      <w:r>
        <w:rPr>
          <w:noProof/>
        </w:rPr>
        <w:fldChar w:fldCharType="begin"/>
      </w:r>
      <w:r>
        <w:rPr>
          <w:noProof/>
        </w:rPr>
        <w:instrText xml:space="preserve"> PAGEREF _Toc152748596 \h </w:instrText>
      </w:r>
      <w:r>
        <w:rPr>
          <w:noProof/>
        </w:rPr>
      </w:r>
      <w:r>
        <w:rPr>
          <w:noProof/>
        </w:rPr>
        <w:fldChar w:fldCharType="separate"/>
      </w:r>
      <w:ins w:id="70" w:author="jonathan pritchard" w:date="2024-10-25T17:16:00Z" w16du:dateUtc="2024-10-25T16:16:00Z">
        <w:r w:rsidR="009B6C48">
          <w:rPr>
            <w:noProof/>
          </w:rPr>
          <w:t>252</w:t>
        </w:r>
      </w:ins>
      <w:del w:id="71" w:author="jonathan pritchard" w:date="2024-10-25T17:16:00Z" w16du:dateUtc="2024-10-25T16:16:00Z">
        <w:r w:rsidDel="009B6C48">
          <w:rPr>
            <w:noProof/>
          </w:rPr>
          <w:delText>209</w:delText>
        </w:r>
      </w:del>
      <w:r>
        <w:rPr>
          <w:noProof/>
        </w:rPr>
        <w:fldChar w:fldCharType="end"/>
      </w:r>
    </w:p>
    <w:p w14:paraId="4AAA7F28" w14:textId="1BB5B3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lastRenderedPageBreak/>
        <w:t>4.7</w:t>
      </w:r>
      <w:r>
        <w:rPr>
          <w:rFonts w:asciiTheme="minorHAnsi" w:eastAsiaTheme="minorEastAsia" w:hAnsiTheme="minorHAnsi" w:cstheme="minorBidi"/>
          <w:noProof/>
          <w:snapToGrid/>
          <w:kern w:val="2"/>
          <w:szCs w:val="22"/>
          <w:lang w:eastAsia="en-GB"/>
          <w14:ligatures w14:val="standardContextual"/>
        </w:rPr>
        <w:tab/>
      </w:r>
      <w:r>
        <w:rPr>
          <w:noProof/>
        </w:rPr>
        <w:t>Symbols</w:t>
      </w:r>
      <w:r>
        <w:rPr>
          <w:noProof/>
        </w:rPr>
        <w:tab/>
      </w:r>
      <w:r>
        <w:rPr>
          <w:noProof/>
        </w:rPr>
        <w:fldChar w:fldCharType="begin"/>
      </w:r>
      <w:r>
        <w:rPr>
          <w:noProof/>
        </w:rPr>
        <w:instrText xml:space="preserve"> PAGEREF _Toc152748597 \h </w:instrText>
      </w:r>
      <w:r>
        <w:rPr>
          <w:noProof/>
        </w:rPr>
      </w:r>
      <w:r>
        <w:rPr>
          <w:noProof/>
        </w:rPr>
        <w:fldChar w:fldCharType="separate"/>
      </w:r>
      <w:ins w:id="72" w:author="jonathan pritchard" w:date="2024-10-25T17:16:00Z" w16du:dateUtc="2024-10-25T16:16:00Z">
        <w:r w:rsidR="009B6C48">
          <w:rPr>
            <w:noProof/>
          </w:rPr>
          <w:t>268</w:t>
        </w:r>
      </w:ins>
      <w:del w:id="73" w:author="jonathan pritchard" w:date="2024-10-25T17:16:00Z" w16du:dateUtc="2024-10-25T16:16:00Z">
        <w:r w:rsidDel="009B6C48">
          <w:rPr>
            <w:noProof/>
          </w:rPr>
          <w:delText>224</w:delText>
        </w:r>
      </w:del>
      <w:r>
        <w:rPr>
          <w:noProof/>
        </w:rPr>
        <w:fldChar w:fldCharType="end"/>
      </w:r>
    </w:p>
    <w:p w14:paraId="09DD021E" w14:textId="24B3BFD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4.8</w:t>
      </w:r>
      <w:r>
        <w:rPr>
          <w:rFonts w:asciiTheme="minorHAnsi" w:eastAsiaTheme="minorEastAsia" w:hAnsiTheme="minorHAnsi" w:cstheme="minorBidi"/>
          <w:noProof/>
          <w:snapToGrid/>
          <w:kern w:val="2"/>
          <w:szCs w:val="22"/>
          <w:lang w:eastAsia="en-GB"/>
          <w14:ligatures w14:val="standardContextual"/>
        </w:rPr>
        <w:tab/>
      </w:r>
      <w:r>
        <w:rPr>
          <w:noProof/>
        </w:rPr>
        <w:t>Units and Legend</w:t>
      </w:r>
      <w:r>
        <w:rPr>
          <w:noProof/>
        </w:rPr>
        <w:tab/>
      </w:r>
      <w:r>
        <w:rPr>
          <w:noProof/>
        </w:rPr>
        <w:fldChar w:fldCharType="begin"/>
      </w:r>
      <w:r>
        <w:rPr>
          <w:noProof/>
        </w:rPr>
        <w:instrText xml:space="preserve"> PAGEREF _Toc152748598 \h </w:instrText>
      </w:r>
      <w:r>
        <w:rPr>
          <w:noProof/>
        </w:rPr>
      </w:r>
      <w:r>
        <w:rPr>
          <w:noProof/>
        </w:rPr>
        <w:fldChar w:fldCharType="separate"/>
      </w:r>
      <w:ins w:id="74" w:author="jonathan pritchard" w:date="2024-10-25T17:16:00Z" w16du:dateUtc="2024-10-25T16:16:00Z">
        <w:r w:rsidR="009B6C48">
          <w:rPr>
            <w:noProof/>
          </w:rPr>
          <w:t>270</w:t>
        </w:r>
      </w:ins>
      <w:del w:id="75" w:author="jonathan pritchard" w:date="2024-10-25T17:16:00Z" w16du:dateUtc="2024-10-25T16:16:00Z">
        <w:r w:rsidDel="009B6C48">
          <w:rPr>
            <w:noProof/>
          </w:rPr>
          <w:delText>226</w:delText>
        </w:r>
      </w:del>
      <w:r>
        <w:rPr>
          <w:noProof/>
        </w:rPr>
        <w:fldChar w:fldCharType="end"/>
      </w:r>
    </w:p>
    <w:p w14:paraId="7EA6F18A" w14:textId="1ED377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4.9</w:t>
      </w:r>
      <w:r>
        <w:rPr>
          <w:rFonts w:asciiTheme="minorHAnsi" w:eastAsiaTheme="minorEastAsia" w:hAnsiTheme="minorHAnsi" w:cstheme="minorBidi"/>
          <w:noProof/>
          <w:snapToGrid/>
          <w:kern w:val="2"/>
          <w:szCs w:val="22"/>
          <w:lang w:eastAsia="en-GB"/>
          <w14:ligatures w14:val="standardContextual"/>
        </w:rPr>
        <w:tab/>
      </w:r>
      <w:r>
        <w:rPr>
          <w:noProof/>
        </w:rPr>
        <w:t>Other Chart Related Functionality</w:t>
      </w:r>
      <w:r>
        <w:rPr>
          <w:noProof/>
        </w:rPr>
        <w:tab/>
      </w:r>
      <w:r>
        <w:rPr>
          <w:noProof/>
        </w:rPr>
        <w:fldChar w:fldCharType="begin"/>
      </w:r>
      <w:r>
        <w:rPr>
          <w:noProof/>
        </w:rPr>
        <w:instrText xml:space="preserve"> PAGEREF _Toc152748599 \h </w:instrText>
      </w:r>
      <w:r>
        <w:rPr>
          <w:noProof/>
        </w:rPr>
      </w:r>
      <w:r>
        <w:rPr>
          <w:noProof/>
        </w:rPr>
        <w:fldChar w:fldCharType="separate"/>
      </w:r>
      <w:ins w:id="76" w:author="jonathan pritchard" w:date="2024-10-25T17:16:00Z" w16du:dateUtc="2024-10-25T16:16:00Z">
        <w:r w:rsidR="009B6C48">
          <w:rPr>
            <w:noProof/>
          </w:rPr>
          <w:t>272</w:t>
        </w:r>
      </w:ins>
      <w:del w:id="77" w:author="jonathan pritchard" w:date="2024-10-25T17:16:00Z" w16du:dateUtc="2024-10-25T16:16:00Z">
        <w:r w:rsidDel="009B6C48">
          <w:rPr>
            <w:noProof/>
          </w:rPr>
          <w:delText>227</w:delText>
        </w:r>
      </w:del>
      <w:r>
        <w:rPr>
          <w:noProof/>
        </w:rPr>
        <w:fldChar w:fldCharType="end"/>
      </w:r>
    </w:p>
    <w:p w14:paraId="658D479F" w14:textId="319BF531"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5</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_Toc152748600 \h </w:instrText>
      </w:r>
      <w:r>
        <w:rPr>
          <w:noProof/>
        </w:rPr>
      </w:r>
      <w:r>
        <w:rPr>
          <w:noProof/>
        </w:rPr>
        <w:fldChar w:fldCharType="separate"/>
      </w:r>
      <w:ins w:id="78" w:author="jonathan pritchard" w:date="2024-10-25T17:16:00Z" w16du:dateUtc="2024-10-25T16:16:00Z">
        <w:r w:rsidR="009B6C48">
          <w:rPr>
            <w:noProof/>
          </w:rPr>
          <w:t>275</w:t>
        </w:r>
      </w:ins>
      <w:del w:id="79" w:author="jonathan pritchard" w:date="2024-10-25T17:16:00Z" w16du:dateUtc="2024-10-25T16:16:00Z">
        <w:r w:rsidDel="009B6C48">
          <w:rPr>
            <w:noProof/>
          </w:rPr>
          <w:delText>228</w:delText>
        </w:r>
      </w:del>
      <w:r>
        <w:rPr>
          <w:noProof/>
        </w:rPr>
        <w:fldChar w:fldCharType="end"/>
      </w:r>
    </w:p>
    <w:p w14:paraId="78018EC7" w14:textId="471A19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_Toc152748601 \h </w:instrText>
      </w:r>
      <w:r>
        <w:rPr>
          <w:noProof/>
        </w:rPr>
      </w:r>
      <w:r>
        <w:rPr>
          <w:noProof/>
        </w:rPr>
        <w:fldChar w:fldCharType="separate"/>
      </w:r>
      <w:ins w:id="80" w:author="jonathan pritchard" w:date="2024-10-25T17:16:00Z" w16du:dateUtc="2024-10-25T16:16:00Z">
        <w:r w:rsidR="009B6C48">
          <w:rPr>
            <w:noProof/>
          </w:rPr>
          <w:t>275</w:t>
        </w:r>
      </w:ins>
      <w:del w:id="81" w:author="jonathan pritchard" w:date="2024-10-25T17:16:00Z" w16du:dateUtc="2024-10-25T16:16:00Z">
        <w:r w:rsidDel="009B6C48">
          <w:rPr>
            <w:noProof/>
          </w:rPr>
          <w:delText>228</w:delText>
        </w:r>
      </w:del>
      <w:r>
        <w:rPr>
          <w:noProof/>
        </w:rPr>
        <w:fldChar w:fldCharType="end"/>
      </w:r>
    </w:p>
    <w:p w14:paraId="6ECF5756" w14:textId="4F443B3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_Toc152748602 \h </w:instrText>
      </w:r>
      <w:r>
        <w:rPr>
          <w:noProof/>
        </w:rPr>
      </w:r>
      <w:r>
        <w:rPr>
          <w:noProof/>
        </w:rPr>
        <w:fldChar w:fldCharType="separate"/>
      </w:r>
      <w:ins w:id="82" w:author="jonathan pritchard" w:date="2024-10-25T17:16:00Z" w16du:dateUtc="2024-10-25T16:16:00Z">
        <w:r w:rsidR="009B6C48">
          <w:rPr>
            <w:noProof/>
          </w:rPr>
          <w:t>307</w:t>
        </w:r>
      </w:ins>
      <w:del w:id="83" w:author="jonathan pritchard" w:date="2024-10-25T17:16:00Z" w16du:dateUtc="2024-10-25T16:16:00Z">
        <w:r w:rsidDel="009B6C48">
          <w:rPr>
            <w:noProof/>
          </w:rPr>
          <w:delText>257</w:delText>
        </w:r>
      </w:del>
      <w:r>
        <w:rPr>
          <w:noProof/>
        </w:rPr>
        <w:fldChar w:fldCharType="end"/>
      </w:r>
    </w:p>
    <w:p w14:paraId="23565F93" w14:textId="07A0C0D1"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_Toc152748603 \h </w:instrText>
      </w:r>
      <w:r>
        <w:rPr>
          <w:noProof/>
        </w:rPr>
      </w:r>
      <w:r>
        <w:rPr>
          <w:noProof/>
        </w:rPr>
        <w:fldChar w:fldCharType="separate"/>
      </w:r>
      <w:ins w:id="84" w:author="jonathan pritchard" w:date="2024-10-25T17:16:00Z" w16du:dateUtc="2024-10-25T16:16:00Z">
        <w:r w:rsidR="009B6C48">
          <w:rPr>
            <w:noProof/>
          </w:rPr>
          <w:t>310</w:t>
        </w:r>
      </w:ins>
      <w:del w:id="85" w:author="jonathan pritchard" w:date="2024-10-25T17:16:00Z" w16du:dateUtc="2024-10-25T16:16:00Z">
        <w:r w:rsidDel="009B6C48">
          <w:rPr>
            <w:noProof/>
          </w:rPr>
          <w:delText>259</w:delText>
        </w:r>
      </w:del>
      <w:r>
        <w:rPr>
          <w:noProof/>
        </w:rPr>
        <w:fldChar w:fldCharType="end"/>
      </w:r>
    </w:p>
    <w:p w14:paraId="439D6271" w14:textId="3D11D3D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5.4</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_Toc152748604 \h </w:instrText>
      </w:r>
      <w:r>
        <w:rPr>
          <w:noProof/>
        </w:rPr>
      </w:r>
      <w:r>
        <w:rPr>
          <w:noProof/>
        </w:rPr>
        <w:fldChar w:fldCharType="separate"/>
      </w:r>
      <w:ins w:id="86" w:author="jonathan pritchard" w:date="2024-10-25T17:16:00Z" w16du:dateUtc="2024-10-25T16:16:00Z">
        <w:r w:rsidR="009B6C48">
          <w:rPr>
            <w:noProof/>
          </w:rPr>
          <w:t>312</w:t>
        </w:r>
      </w:ins>
      <w:del w:id="87" w:author="jonathan pritchard" w:date="2024-10-25T17:16:00Z" w16du:dateUtc="2024-10-25T16:16:00Z">
        <w:r w:rsidDel="009B6C48">
          <w:rPr>
            <w:noProof/>
          </w:rPr>
          <w:delText>261</w:delText>
        </w:r>
      </w:del>
      <w:r>
        <w:rPr>
          <w:noProof/>
        </w:rPr>
        <w:fldChar w:fldCharType="end"/>
      </w:r>
    </w:p>
    <w:p w14:paraId="07D6734E" w14:textId="6FF99921"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6</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_Toc152748605 \h </w:instrText>
      </w:r>
      <w:r>
        <w:rPr>
          <w:noProof/>
        </w:rPr>
      </w:r>
      <w:r>
        <w:rPr>
          <w:noProof/>
        </w:rPr>
        <w:fldChar w:fldCharType="separate"/>
      </w:r>
      <w:ins w:id="88" w:author="jonathan pritchard" w:date="2024-10-25T17:16:00Z" w16du:dateUtc="2024-10-25T16:16:00Z">
        <w:r w:rsidR="009B6C48">
          <w:rPr>
            <w:noProof/>
          </w:rPr>
          <w:t>315</w:t>
        </w:r>
      </w:ins>
      <w:del w:id="89" w:author="jonathan pritchard" w:date="2024-10-25T17:16:00Z" w16du:dateUtc="2024-10-25T16:16:00Z">
        <w:r w:rsidDel="009B6C48">
          <w:rPr>
            <w:noProof/>
          </w:rPr>
          <w:delText>263</w:delText>
        </w:r>
      </w:del>
      <w:r>
        <w:rPr>
          <w:noProof/>
        </w:rPr>
        <w:fldChar w:fldCharType="end"/>
      </w:r>
    </w:p>
    <w:p w14:paraId="49121A2D" w14:textId="55746AA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6.1</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_Toc152748606 \h </w:instrText>
      </w:r>
      <w:r>
        <w:rPr>
          <w:noProof/>
        </w:rPr>
      </w:r>
      <w:r>
        <w:rPr>
          <w:noProof/>
        </w:rPr>
        <w:fldChar w:fldCharType="separate"/>
      </w:r>
      <w:ins w:id="90" w:author="jonathan pritchard" w:date="2024-10-25T17:16:00Z" w16du:dateUtc="2024-10-25T16:16:00Z">
        <w:r w:rsidR="009B6C48">
          <w:rPr>
            <w:noProof/>
          </w:rPr>
          <w:t>315</w:t>
        </w:r>
      </w:ins>
      <w:del w:id="91" w:author="jonathan pritchard" w:date="2024-10-25T17:16:00Z" w16du:dateUtc="2024-10-25T16:16:00Z">
        <w:r w:rsidDel="009B6C48">
          <w:rPr>
            <w:noProof/>
          </w:rPr>
          <w:delText>263</w:delText>
        </w:r>
      </w:del>
      <w:r>
        <w:rPr>
          <w:noProof/>
        </w:rPr>
        <w:fldChar w:fldCharType="end"/>
      </w:r>
    </w:p>
    <w:p w14:paraId="56831BF2" w14:textId="6E2C05E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6.2</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_Toc152748607 \h </w:instrText>
      </w:r>
      <w:r>
        <w:rPr>
          <w:noProof/>
        </w:rPr>
      </w:r>
      <w:r>
        <w:rPr>
          <w:noProof/>
        </w:rPr>
        <w:fldChar w:fldCharType="separate"/>
      </w:r>
      <w:ins w:id="92" w:author="jonathan pritchard" w:date="2024-10-25T17:16:00Z" w16du:dateUtc="2024-10-25T16:16:00Z">
        <w:r w:rsidR="009B6C48">
          <w:rPr>
            <w:noProof/>
          </w:rPr>
          <w:t>318</w:t>
        </w:r>
      </w:ins>
      <w:del w:id="93" w:author="jonathan pritchard" w:date="2024-10-25T17:16:00Z" w16du:dateUtc="2024-10-25T16:16:00Z">
        <w:r w:rsidDel="009B6C48">
          <w:rPr>
            <w:noProof/>
          </w:rPr>
          <w:delText>265</w:delText>
        </w:r>
      </w:del>
      <w:r>
        <w:rPr>
          <w:noProof/>
        </w:rPr>
        <w:fldChar w:fldCharType="end"/>
      </w:r>
    </w:p>
    <w:p w14:paraId="7ED3E675" w14:textId="29EB06B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6.3</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_Toc152748608 \h </w:instrText>
      </w:r>
      <w:r>
        <w:rPr>
          <w:noProof/>
        </w:rPr>
      </w:r>
      <w:r>
        <w:rPr>
          <w:noProof/>
        </w:rPr>
        <w:fldChar w:fldCharType="separate"/>
      </w:r>
      <w:ins w:id="94" w:author="jonathan pritchard" w:date="2024-10-25T17:16:00Z" w16du:dateUtc="2024-10-25T16:16:00Z">
        <w:r w:rsidR="009B6C48">
          <w:rPr>
            <w:noProof/>
          </w:rPr>
          <w:t>320</w:t>
        </w:r>
      </w:ins>
      <w:del w:id="95" w:author="jonathan pritchard" w:date="2024-10-25T17:16:00Z" w16du:dateUtc="2024-10-25T16:16:00Z">
        <w:r w:rsidDel="009B6C48">
          <w:rPr>
            <w:noProof/>
          </w:rPr>
          <w:delText>267</w:delText>
        </w:r>
      </w:del>
      <w:r>
        <w:rPr>
          <w:noProof/>
        </w:rPr>
        <w:fldChar w:fldCharType="end"/>
      </w:r>
    </w:p>
    <w:p w14:paraId="223D04A7" w14:textId="386E9E3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6.4</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_Toc152748609 \h </w:instrText>
      </w:r>
      <w:r>
        <w:rPr>
          <w:noProof/>
        </w:rPr>
      </w:r>
      <w:r>
        <w:rPr>
          <w:noProof/>
        </w:rPr>
        <w:fldChar w:fldCharType="separate"/>
      </w:r>
      <w:ins w:id="96" w:author="jonathan pritchard" w:date="2024-10-25T17:16:00Z" w16du:dateUtc="2024-10-25T16:16:00Z">
        <w:r w:rsidR="009B6C48">
          <w:rPr>
            <w:noProof/>
          </w:rPr>
          <w:t>321</w:t>
        </w:r>
      </w:ins>
      <w:del w:id="97" w:author="jonathan pritchard" w:date="2024-10-25T17:16:00Z" w16du:dateUtc="2024-10-25T16:16:00Z">
        <w:r w:rsidDel="009B6C48">
          <w:rPr>
            <w:noProof/>
          </w:rPr>
          <w:delText>268</w:delText>
        </w:r>
      </w:del>
      <w:r>
        <w:rPr>
          <w:noProof/>
        </w:rPr>
        <w:fldChar w:fldCharType="end"/>
      </w:r>
    </w:p>
    <w:p w14:paraId="19E82EBF" w14:textId="06B93D44"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7</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_Toc152748610 \h </w:instrText>
      </w:r>
      <w:r>
        <w:rPr>
          <w:noProof/>
        </w:rPr>
      </w:r>
      <w:r>
        <w:rPr>
          <w:noProof/>
        </w:rPr>
        <w:fldChar w:fldCharType="separate"/>
      </w:r>
      <w:ins w:id="98" w:author="jonathan pritchard" w:date="2024-10-25T17:16:00Z" w16du:dateUtc="2024-10-25T16:16:00Z">
        <w:r w:rsidR="009B6C48">
          <w:rPr>
            <w:noProof/>
          </w:rPr>
          <w:t>322</w:t>
        </w:r>
      </w:ins>
      <w:del w:id="99" w:author="jonathan pritchard" w:date="2024-10-25T17:16:00Z" w16du:dateUtc="2024-10-25T16:16:00Z">
        <w:r w:rsidDel="009B6C48">
          <w:rPr>
            <w:noProof/>
          </w:rPr>
          <w:delText>269</w:delText>
        </w:r>
      </w:del>
      <w:r>
        <w:rPr>
          <w:noProof/>
        </w:rPr>
        <w:fldChar w:fldCharType="end"/>
      </w:r>
    </w:p>
    <w:p w14:paraId="7B561213" w14:textId="0B70088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_Toc152748611 \h </w:instrText>
      </w:r>
      <w:r>
        <w:rPr>
          <w:noProof/>
        </w:rPr>
      </w:r>
      <w:r>
        <w:rPr>
          <w:noProof/>
        </w:rPr>
        <w:fldChar w:fldCharType="separate"/>
      </w:r>
      <w:ins w:id="100" w:author="jonathan pritchard" w:date="2024-10-25T17:16:00Z" w16du:dateUtc="2024-10-25T16:16:00Z">
        <w:r w:rsidR="009B6C48">
          <w:rPr>
            <w:noProof/>
          </w:rPr>
          <w:t>322</w:t>
        </w:r>
      </w:ins>
      <w:del w:id="101" w:author="jonathan pritchard" w:date="2024-10-25T17:16:00Z" w16du:dateUtc="2024-10-25T16:16:00Z">
        <w:r w:rsidDel="009B6C48">
          <w:rPr>
            <w:noProof/>
          </w:rPr>
          <w:delText>269</w:delText>
        </w:r>
      </w:del>
      <w:r>
        <w:rPr>
          <w:noProof/>
        </w:rPr>
        <w:fldChar w:fldCharType="end"/>
      </w:r>
    </w:p>
    <w:p w14:paraId="3000680D" w14:textId="64043766"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_Toc152748612 \h </w:instrText>
      </w:r>
      <w:r>
        <w:rPr>
          <w:noProof/>
        </w:rPr>
      </w:r>
      <w:r>
        <w:rPr>
          <w:noProof/>
        </w:rPr>
        <w:fldChar w:fldCharType="separate"/>
      </w:r>
      <w:ins w:id="102" w:author="jonathan pritchard" w:date="2024-10-25T17:16:00Z" w16du:dateUtc="2024-10-25T16:16:00Z">
        <w:r w:rsidR="009B6C48">
          <w:rPr>
            <w:noProof/>
          </w:rPr>
          <w:t>324</w:t>
        </w:r>
      </w:ins>
      <w:del w:id="103" w:author="jonathan pritchard" w:date="2024-10-25T17:16:00Z" w16du:dateUtc="2024-10-25T16:16:00Z">
        <w:r w:rsidDel="009B6C48">
          <w:rPr>
            <w:noProof/>
          </w:rPr>
          <w:delText>271</w:delText>
        </w:r>
      </w:del>
      <w:r>
        <w:rPr>
          <w:noProof/>
        </w:rPr>
        <w:fldChar w:fldCharType="end"/>
      </w:r>
    </w:p>
    <w:p w14:paraId="1AA48C06" w14:textId="10CE36C6"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Detection and Notification of the Safety Contour - Basic test – Monitoring Mode</w:t>
      </w:r>
      <w:r>
        <w:rPr>
          <w:noProof/>
        </w:rPr>
        <w:tab/>
      </w:r>
      <w:r>
        <w:rPr>
          <w:noProof/>
        </w:rPr>
        <w:fldChar w:fldCharType="begin"/>
      </w:r>
      <w:r>
        <w:rPr>
          <w:noProof/>
        </w:rPr>
        <w:instrText xml:space="preserve"> PAGEREF _Toc152748613 \h </w:instrText>
      </w:r>
      <w:r>
        <w:rPr>
          <w:noProof/>
        </w:rPr>
      </w:r>
      <w:r>
        <w:rPr>
          <w:noProof/>
        </w:rPr>
        <w:fldChar w:fldCharType="separate"/>
      </w:r>
      <w:ins w:id="104" w:author="jonathan pritchard" w:date="2024-10-25T17:16:00Z" w16du:dateUtc="2024-10-25T16:16:00Z">
        <w:r w:rsidR="009B6C48">
          <w:rPr>
            <w:noProof/>
          </w:rPr>
          <w:t>326</w:t>
        </w:r>
      </w:ins>
      <w:del w:id="105" w:author="jonathan pritchard" w:date="2024-10-25T17:16:00Z" w16du:dateUtc="2024-10-25T16:16:00Z">
        <w:r w:rsidDel="009B6C48">
          <w:rPr>
            <w:noProof/>
          </w:rPr>
          <w:delText>273</w:delText>
        </w:r>
      </w:del>
      <w:r>
        <w:rPr>
          <w:noProof/>
        </w:rPr>
        <w:fldChar w:fldCharType="end"/>
      </w:r>
    </w:p>
    <w:p w14:paraId="359C78BA" w14:textId="521800E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_Toc152748614 \h </w:instrText>
      </w:r>
      <w:r>
        <w:rPr>
          <w:noProof/>
        </w:rPr>
      </w:r>
      <w:r>
        <w:rPr>
          <w:noProof/>
        </w:rPr>
        <w:fldChar w:fldCharType="separate"/>
      </w:r>
      <w:ins w:id="106" w:author="jonathan pritchard" w:date="2024-10-25T17:16:00Z" w16du:dateUtc="2024-10-25T16:16:00Z">
        <w:r w:rsidR="009B6C48">
          <w:rPr>
            <w:noProof/>
          </w:rPr>
          <w:t>327</w:t>
        </w:r>
      </w:ins>
      <w:del w:id="107" w:author="jonathan pritchard" w:date="2024-10-25T17:16:00Z" w16du:dateUtc="2024-10-25T16:16:00Z">
        <w:r w:rsidDel="009B6C48">
          <w:rPr>
            <w:noProof/>
          </w:rPr>
          <w:delText>274</w:delText>
        </w:r>
      </w:del>
      <w:r>
        <w:rPr>
          <w:noProof/>
        </w:rPr>
        <w:fldChar w:fldCharType="end"/>
      </w:r>
    </w:p>
    <w:p w14:paraId="4ED05A66" w14:textId="7DE86A5F"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8</w:t>
      </w:r>
      <w:r>
        <w:rPr>
          <w:rFonts w:asciiTheme="minorHAnsi" w:eastAsiaTheme="minorEastAsia" w:hAnsiTheme="minorHAnsi" w:cstheme="minorBidi"/>
          <w:b w:val="0"/>
          <w:caps w:val="0"/>
          <w:noProof/>
          <w:snapToGrid/>
          <w:kern w:val="2"/>
          <w:szCs w:val="22"/>
          <w:lang w:eastAsia="en-GB"/>
          <w14:ligatures w14:val="standardContextual"/>
        </w:rPr>
        <w:tab/>
      </w:r>
      <w:r>
        <w:rPr>
          <w:noProof/>
        </w:rPr>
        <w:t>S-57 Testing</w:t>
      </w:r>
      <w:r>
        <w:rPr>
          <w:noProof/>
        </w:rPr>
        <w:tab/>
      </w:r>
      <w:r>
        <w:rPr>
          <w:noProof/>
        </w:rPr>
        <w:fldChar w:fldCharType="begin"/>
      </w:r>
      <w:r>
        <w:rPr>
          <w:noProof/>
        </w:rPr>
        <w:instrText xml:space="preserve"> PAGEREF _Toc152748615 \h </w:instrText>
      </w:r>
      <w:r>
        <w:rPr>
          <w:noProof/>
        </w:rPr>
      </w:r>
      <w:r>
        <w:rPr>
          <w:noProof/>
        </w:rPr>
        <w:fldChar w:fldCharType="separate"/>
      </w:r>
      <w:ins w:id="108" w:author="jonathan pritchard" w:date="2024-10-25T17:16:00Z" w16du:dateUtc="2024-10-25T16:16:00Z">
        <w:r w:rsidR="009B6C48">
          <w:rPr>
            <w:noProof/>
          </w:rPr>
          <w:t>328</w:t>
        </w:r>
      </w:ins>
      <w:del w:id="109" w:author="jonathan pritchard" w:date="2024-10-25T17:16:00Z" w16du:dateUtc="2024-10-25T16:16:00Z">
        <w:r w:rsidDel="009B6C48">
          <w:rPr>
            <w:noProof/>
          </w:rPr>
          <w:delText>275</w:delText>
        </w:r>
      </w:del>
      <w:r>
        <w:rPr>
          <w:noProof/>
        </w:rPr>
        <w:fldChar w:fldCharType="end"/>
      </w:r>
    </w:p>
    <w:p w14:paraId="2A28EB4D" w14:textId="5845BC6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8.1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_Toc152748616 \h </w:instrText>
      </w:r>
      <w:r>
        <w:rPr>
          <w:noProof/>
        </w:rPr>
      </w:r>
      <w:r>
        <w:rPr>
          <w:noProof/>
        </w:rPr>
        <w:fldChar w:fldCharType="separate"/>
      </w:r>
      <w:ins w:id="110" w:author="jonathan pritchard" w:date="2024-10-25T17:16:00Z" w16du:dateUtc="2024-10-25T16:16:00Z">
        <w:r w:rsidR="009B6C48">
          <w:rPr>
            <w:noProof/>
          </w:rPr>
          <w:t>328</w:t>
        </w:r>
      </w:ins>
      <w:del w:id="111" w:author="jonathan pritchard" w:date="2024-10-25T17:16:00Z" w16du:dateUtc="2024-10-25T16:16:00Z">
        <w:r w:rsidDel="009B6C48">
          <w:rPr>
            <w:noProof/>
          </w:rPr>
          <w:delText>275</w:delText>
        </w:r>
      </w:del>
      <w:r>
        <w:rPr>
          <w:noProof/>
        </w:rPr>
        <w:fldChar w:fldCharType="end"/>
      </w:r>
    </w:p>
    <w:p w14:paraId="7ED7A031" w14:textId="065928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8.2</w:t>
      </w:r>
      <w:r>
        <w:rPr>
          <w:rFonts w:asciiTheme="minorHAnsi" w:eastAsiaTheme="minorEastAsia" w:hAnsiTheme="minorHAnsi" w:cstheme="minorBidi"/>
          <w:noProof/>
          <w:snapToGrid/>
          <w:kern w:val="2"/>
          <w:szCs w:val="22"/>
          <w:lang w:eastAsia="en-GB"/>
          <w14:ligatures w14:val="standardContextual"/>
        </w:rPr>
        <w:tab/>
      </w:r>
      <w:r>
        <w:rPr>
          <w:noProof/>
        </w:rPr>
        <w:t>Notes on specific tests.</w:t>
      </w:r>
      <w:r>
        <w:rPr>
          <w:noProof/>
        </w:rPr>
        <w:tab/>
      </w:r>
      <w:r>
        <w:rPr>
          <w:noProof/>
        </w:rPr>
        <w:fldChar w:fldCharType="begin"/>
      </w:r>
      <w:r>
        <w:rPr>
          <w:noProof/>
        </w:rPr>
        <w:instrText xml:space="preserve"> PAGEREF _Toc152748617 \h </w:instrText>
      </w:r>
      <w:r>
        <w:rPr>
          <w:noProof/>
        </w:rPr>
      </w:r>
      <w:r>
        <w:rPr>
          <w:noProof/>
        </w:rPr>
        <w:fldChar w:fldCharType="separate"/>
      </w:r>
      <w:ins w:id="112" w:author="jonathan pritchard" w:date="2024-10-25T17:16:00Z" w16du:dateUtc="2024-10-25T16:16:00Z">
        <w:r w:rsidR="009B6C48">
          <w:rPr>
            <w:noProof/>
          </w:rPr>
          <w:t>328</w:t>
        </w:r>
      </w:ins>
      <w:del w:id="113" w:author="jonathan pritchard" w:date="2024-10-25T17:16:00Z" w16du:dateUtc="2024-10-25T16:16:00Z">
        <w:r w:rsidDel="009B6C48">
          <w:rPr>
            <w:noProof/>
          </w:rPr>
          <w:delText>275</w:delText>
        </w:r>
      </w:del>
      <w:r>
        <w:rPr>
          <w:noProof/>
        </w:rPr>
        <w:fldChar w:fldCharType="end"/>
      </w:r>
    </w:p>
    <w:p w14:paraId="312972FC" w14:textId="256692F3"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9</w:t>
      </w:r>
      <w:r>
        <w:rPr>
          <w:rFonts w:asciiTheme="minorHAnsi" w:eastAsiaTheme="minorEastAsia" w:hAnsiTheme="minorHAnsi" w:cstheme="minorBidi"/>
          <w:b w:val="0"/>
          <w:caps w:val="0"/>
          <w:noProof/>
          <w:snapToGrid/>
          <w:kern w:val="2"/>
          <w:szCs w:val="22"/>
          <w:lang w:eastAsia="en-GB"/>
          <w14:ligatures w14:val="standardContextual"/>
        </w:rPr>
        <w:tab/>
      </w:r>
      <w:r>
        <w:rPr>
          <w:noProof/>
        </w:rPr>
        <w:t>Dual Fuel Mode testing</w:t>
      </w:r>
      <w:r>
        <w:rPr>
          <w:noProof/>
        </w:rPr>
        <w:tab/>
      </w:r>
      <w:r>
        <w:rPr>
          <w:noProof/>
        </w:rPr>
        <w:fldChar w:fldCharType="begin"/>
      </w:r>
      <w:r>
        <w:rPr>
          <w:noProof/>
        </w:rPr>
        <w:instrText xml:space="preserve"> PAGEREF _Toc152748618 \h </w:instrText>
      </w:r>
      <w:r>
        <w:rPr>
          <w:noProof/>
        </w:rPr>
      </w:r>
      <w:r>
        <w:rPr>
          <w:noProof/>
        </w:rPr>
        <w:fldChar w:fldCharType="separate"/>
      </w:r>
      <w:ins w:id="114" w:author="jonathan pritchard" w:date="2024-10-25T17:16:00Z" w16du:dateUtc="2024-10-25T16:16:00Z">
        <w:r w:rsidR="009B6C48">
          <w:rPr>
            <w:noProof/>
          </w:rPr>
          <w:t>329</w:t>
        </w:r>
      </w:ins>
      <w:del w:id="115" w:author="jonathan pritchard" w:date="2024-10-25T17:16:00Z" w16du:dateUtc="2024-10-25T16:16:00Z">
        <w:r w:rsidDel="009B6C48">
          <w:rPr>
            <w:noProof/>
          </w:rPr>
          <w:delText>276</w:delText>
        </w:r>
      </w:del>
      <w:r>
        <w:rPr>
          <w:noProof/>
        </w:rPr>
        <w:fldChar w:fldCharType="end"/>
      </w:r>
    </w:p>
    <w:p w14:paraId="1E2CF8B4" w14:textId="6B2036E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_Toc152748619 \h </w:instrText>
      </w:r>
      <w:r>
        <w:rPr>
          <w:noProof/>
        </w:rPr>
      </w:r>
      <w:r>
        <w:rPr>
          <w:noProof/>
        </w:rPr>
        <w:fldChar w:fldCharType="separate"/>
      </w:r>
      <w:ins w:id="116" w:author="jonathan pritchard" w:date="2024-10-25T17:16:00Z" w16du:dateUtc="2024-10-25T16:16:00Z">
        <w:r w:rsidR="009B6C48">
          <w:rPr>
            <w:noProof/>
          </w:rPr>
          <w:t>329</w:t>
        </w:r>
      </w:ins>
      <w:del w:id="117" w:author="jonathan pritchard" w:date="2024-10-25T17:16:00Z" w16du:dateUtc="2024-10-25T16:16:00Z">
        <w:r w:rsidDel="009B6C48">
          <w:rPr>
            <w:noProof/>
          </w:rPr>
          <w:delText>276</w:delText>
        </w:r>
      </w:del>
      <w:r>
        <w:rPr>
          <w:noProof/>
        </w:rPr>
        <w:fldChar w:fldCharType="end"/>
      </w:r>
    </w:p>
    <w:p w14:paraId="3E4DCBFC" w14:textId="4DE68EA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9.2</w:t>
      </w:r>
      <w:r>
        <w:rPr>
          <w:rFonts w:asciiTheme="minorHAnsi" w:eastAsiaTheme="minorEastAsia" w:hAnsiTheme="minorHAnsi" w:cstheme="minorBidi"/>
          <w:noProof/>
          <w:snapToGrid/>
          <w:kern w:val="2"/>
          <w:szCs w:val="22"/>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_Toc152748620 \h </w:instrText>
      </w:r>
      <w:r>
        <w:rPr>
          <w:noProof/>
        </w:rPr>
      </w:r>
      <w:r>
        <w:rPr>
          <w:noProof/>
        </w:rPr>
        <w:fldChar w:fldCharType="separate"/>
      </w:r>
      <w:ins w:id="118" w:author="jonathan pritchard" w:date="2024-10-25T17:16:00Z" w16du:dateUtc="2024-10-25T16:16:00Z">
        <w:r w:rsidR="009B6C48">
          <w:rPr>
            <w:noProof/>
          </w:rPr>
          <w:t>329</w:t>
        </w:r>
      </w:ins>
      <w:del w:id="119" w:author="jonathan pritchard" w:date="2024-10-25T17:16:00Z" w16du:dateUtc="2024-10-25T16:16:00Z">
        <w:r w:rsidDel="009B6C48">
          <w:rPr>
            <w:noProof/>
          </w:rPr>
          <w:delText>276</w:delText>
        </w:r>
      </w:del>
      <w:r>
        <w:rPr>
          <w:noProof/>
        </w:rPr>
        <w:fldChar w:fldCharType="end"/>
      </w:r>
    </w:p>
    <w:p w14:paraId="49975E09" w14:textId="20FBCE5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9.3</w:t>
      </w:r>
      <w:r>
        <w:rPr>
          <w:rFonts w:asciiTheme="minorHAnsi" w:eastAsiaTheme="minorEastAsia" w:hAnsiTheme="minorHAnsi" w:cstheme="minorBidi"/>
          <w:noProof/>
          <w:snapToGrid/>
          <w:kern w:val="2"/>
          <w:szCs w:val="22"/>
          <w:lang w:eastAsia="en-GB"/>
          <w14:ligatures w14:val="standardContextual"/>
        </w:rPr>
        <w:tab/>
      </w:r>
      <w:r>
        <w:rPr>
          <w:noProof/>
        </w:rPr>
        <w:t>Chart Loading and Update</w:t>
      </w:r>
      <w:r>
        <w:rPr>
          <w:noProof/>
        </w:rPr>
        <w:tab/>
      </w:r>
      <w:r>
        <w:rPr>
          <w:noProof/>
        </w:rPr>
        <w:fldChar w:fldCharType="begin"/>
      </w:r>
      <w:r>
        <w:rPr>
          <w:noProof/>
        </w:rPr>
        <w:instrText xml:space="preserve"> PAGEREF _Toc152748621 \h </w:instrText>
      </w:r>
      <w:r>
        <w:rPr>
          <w:noProof/>
        </w:rPr>
      </w:r>
      <w:r>
        <w:rPr>
          <w:noProof/>
        </w:rPr>
        <w:fldChar w:fldCharType="separate"/>
      </w:r>
      <w:ins w:id="120" w:author="jonathan pritchard" w:date="2024-10-25T17:16:00Z" w16du:dateUtc="2024-10-25T16:16:00Z">
        <w:r w:rsidR="009B6C48">
          <w:rPr>
            <w:noProof/>
          </w:rPr>
          <w:t>329</w:t>
        </w:r>
      </w:ins>
      <w:del w:id="121" w:author="jonathan pritchard" w:date="2024-10-25T17:16:00Z" w16du:dateUtc="2024-10-25T16:16:00Z">
        <w:r w:rsidDel="009B6C48">
          <w:rPr>
            <w:noProof/>
          </w:rPr>
          <w:delText>276</w:delText>
        </w:r>
      </w:del>
      <w:r>
        <w:rPr>
          <w:noProof/>
        </w:rPr>
        <w:fldChar w:fldCharType="end"/>
      </w:r>
    </w:p>
    <w:p w14:paraId="4EFF50CA" w14:textId="7727135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9.4</w:t>
      </w:r>
      <w:r>
        <w:rPr>
          <w:rFonts w:asciiTheme="minorHAnsi" w:eastAsiaTheme="minorEastAsia" w:hAnsiTheme="minorHAnsi" w:cstheme="minorBidi"/>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_Toc152748622 \h </w:instrText>
      </w:r>
      <w:r>
        <w:rPr>
          <w:noProof/>
        </w:rPr>
      </w:r>
      <w:r>
        <w:rPr>
          <w:noProof/>
        </w:rPr>
        <w:fldChar w:fldCharType="separate"/>
      </w:r>
      <w:ins w:id="122" w:author="jonathan pritchard" w:date="2024-10-25T17:16:00Z" w16du:dateUtc="2024-10-25T16:16:00Z">
        <w:r w:rsidR="009B6C48">
          <w:rPr>
            <w:noProof/>
          </w:rPr>
          <w:t>333</w:t>
        </w:r>
      </w:ins>
      <w:del w:id="123" w:author="jonathan pritchard" w:date="2024-10-25T17:16:00Z" w16du:dateUtc="2024-10-25T16:16:00Z">
        <w:r w:rsidDel="009B6C48">
          <w:rPr>
            <w:noProof/>
          </w:rPr>
          <w:delText>279</w:delText>
        </w:r>
      </w:del>
      <w:r>
        <w:rPr>
          <w:noProof/>
        </w:rPr>
        <w:fldChar w:fldCharType="end"/>
      </w:r>
    </w:p>
    <w:p w14:paraId="33CB4733" w14:textId="311D5AC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9.5</w:t>
      </w:r>
      <w:r>
        <w:rPr>
          <w:rFonts w:asciiTheme="minorHAnsi" w:eastAsiaTheme="minorEastAsia" w:hAnsiTheme="minorHAnsi" w:cstheme="minorBidi"/>
          <w:noProof/>
          <w:snapToGrid/>
          <w:kern w:val="2"/>
          <w:szCs w:val="22"/>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_Toc152748623 \h </w:instrText>
      </w:r>
      <w:r>
        <w:rPr>
          <w:noProof/>
        </w:rPr>
      </w:r>
      <w:r>
        <w:rPr>
          <w:noProof/>
        </w:rPr>
        <w:fldChar w:fldCharType="separate"/>
      </w:r>
      <w:ins w:id="124" w:author="jonathan pritchard" w:date="2024-10-25T17:16:00Z" w16du:dateUtc="2024-10-25T16:16:00Z">
        <w:r w:rsidR="009B6C48">
          <w:rPr>
            <w:noProof/>
          </w:rPr>
          <w:t>333</w:t>
        </w:r>
      </w:ins>
      <w:del w:id="125" w:author="jonathan pritchard" w:date="2024-10-25T17:16:00Z" w16du:dateUtc="2024-10-25T16:16:00Z">
        <w:r w:rsidDel="009B6C48">
          <w:rPr>
            <w:noProof/>
          </w:rPr>
          <w:delText>280</w:delText>
        </w:r>
      </w:del>
      <w:r>
        <w:rPr>
          <w:noProof/>
        </w:rPr>
        <w:fldChar w:fldCharType="end"/>
      </w:r>
    </w:p>
    <w:p w14:paraId="187745FF" w14:textId="4E3149DB"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9.6</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_Toc152748624 \h </w:instrText>
      </w:r>
      <w:r>
        <w:rPr>
          <w:noProof/>
        </w:rPr>
      </w:r>
      <w:r>
        <w:rPr>
          <w:noProof/>
        </w:rPr>
        <w:fldChar w:fldCharType="separate"/>
      </w:r>
      <w:ins w:id="126" w:author="jonathan pritchard" w:date="2024-10-25T17:16:00Z" w16du:dateUtc="2024-10-25T16:16:00Z">
        <w:r w:rsidR="009B6C48">
          <w:rPr>
            <w:noProof/>
          </w:rPr>
          <w:t>335</w:t>
        </w:r>
      </w:ins>
      <w:del w:id="127" w:author="jonathan pritchard" w:date="2024-10-25T17:16:00Z" w16du:dateUtc="2024-10-25T16:16:00Z">
        <w:r w:rsidDel="009B6C48">
          <w:rPr>
            <w:noProof/>
          </w:rPr>
          <w:delText>281</w:delText>
        </w:r>
      </w:del>
      <w:r>
        <w:rPr>
          <w:noProof/>
        </w:rPr>
        <w:fldChar w:fldCharType="end"/>
      </w:r>
    </w:p>
    <w:p w14:paraId="32C512A4" w14:textId="53EB39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9.7</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_Toc152748625 \h </w:instrText>
      </w:r>
      <w:r>
        <w:rPr>
          <w:noProof/>
        </w:rPr>
      </w:r>
      <w:r>
        <w:rPr>
          <w:noProof/>
        </w:rPr>
        <w:fldChar w:fldCharType="separate"/>
      </w:r>
      <w:ins w:id="128" w:author="jonathan pritchard" w:date="2024-10-25T17:16:00Z" w16du:dateUtc="2024-10-25T16:16:00Z">
        <w:r w:rsidR="009B6C48">
          <w:rPr>
            <w:noProof/>
          </w:rPr>
          <w:t>340</w:t>
        </w:r>
      </w:ins>
      <w:del w:id="129" w:author="jonathan pritchard" w:date="2024-10-25T17:16:00Z" w16du:dateUtc="2024-10-25T16:16:00Z">
        <w:r w:rsidDel="009B6C48">
          <w:rPr>
            <w:noProof/>
          </w:rPr>
          <w:delText>286</w:delText>
        </w:r>
      </w:del>
      <w:r>
        <w:rPr>
          <w:noProof/>
        </w:rPr>
        <w:fldChar w:fldCharType="end"/>
      </w:r>
    </w:p>
    <w:p w14:paraId="4D68F099" w14:textId="01FCDB9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9.8</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_Toc152748626 \h </w:instrText>
      </w:r>
      <w:r>
        <w:rPr>
          <w:noProof/>
        </w:rPr>
      </w:r>
      <w:r>
        <w:rPr>
          <w:noProof/>
        </w:rPr>
        <w:fldChar w:fldCharType="separate"/>
      </w:r>
      <w:ins w:id="130" w:author="jonathan pritchard" w:date="2024-10-25T17:16:00Z" w16du:dateUtc="2024-10-25T16:16:00Z">
        <w:r w:rsidR="009B6C48">
          <w:rPr>
            <w:noProof/>
          </w:rPr>
          <w:t>344</w:t>
        </w:r>
      </w:ins>
      <w:del w:id="131" w:author="jonathan pritchard" w:date="2024-10-25T17:16:00Z" w16du:dateUtc="2024-10-25T16:16:00Z">
        <w:r w:rsidDel="009B6C48">
          <w:rPr>
            <w:noProof/>
          </w:rPr>
          <w:delText>290</w:delText>
        </w:r>
      </w:del>
      <w:r>
        <w:rPr>
          <w:noProof/>
        </w:rPr>
        <w:fldChar w:fldCharType="end"/>
      </w:r>
    </w:p>
    <w:p w14:paraId="7A9BE9D8" w14:textId="028B416A"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22"/>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132" w:name="_Toc152748557"/>
      <w:r w:rsidRPr="00E30B8F">
        <w:lastRenderedPageBreak/>
        <w:t>Introduction</w:t>
      </w:r>
      <w:bookmarkEnd w:id="132"/>
    </w:p>
    <w:p w14:paraId="54DA4B36" w14:textId="77777777" w:rsidR="002550DA" w:rsidRPr="00E30B8F" w:rsidRDefault="002550DA" w:rsidP="002550DA">
      <w:pPr>
        <w:pStyle w:val="Heading2"/>
      </w:pPr>
      <w:bookmarkStart w:id="133" w:name="_Toc152748558"/>
      <w:r w:rsidRPr="00E30B8F">
        <w:t>Change Control History</w:t>
      </w:r>
      <w:bookmarkEnd w:id="133"/>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6840B894" w:rsidR="000379F6" w:rsidRDefault="000379F6" w:rsidP="00280DEE">
            <w:r>
              <w:t>Updates following S-98 Annex C review and implementation of new settings form.</w:t>
            </w:r>
          </w:p>
        </w:tc>
      </w:tr>
      <w:tr w:rsidR="00173615" w:rsidRPr="00C33EE6" w14:paraId="4125C64F" w14:textId="77777777" w:rsidTr="00280DEE">
        <w:trPr>
          <w:cantSplit/>
          <w:trHeight w:val="360"/>
          <w:jc w:val="center"/>
        </w:trPr>
        <w:tc>
          <w:tcPr>
            <w:tcW w:w="1800" w:type="dxa"/>
            <w:vAlign w:val="center"/>
          </w:tcPr>
          <w:p w14:paraId="59172D3E" w14:textId="7DFDC041" w:rsidR="00173615" w:rsidRDefault="00173615" w:rsidP="00280DEE">
            <w:r>
              <w:t>1.9.0</w:t>
            </w:r>
          </w:p>
        </w:tc>
        <w:tc>
          <w:tcPr>
            <w:tcW w:w="1669" w:type="dxa"/>
            <w:vAlign w:val="center"/>
          </w:tcPr>
          <w:p w14:paraId="692F9AE2" w14:textId="7F8B7C4F" w:rsidR="00173615" w:rsidRDefault="00173615" w:rsidP="00280DEE">
            <w:r>
              <w:t>31/01/2025</w:t>
            </w:r>
          </w:p>
        </w:tc>
        <w:tc>
          <w:tcPr>
            <w:tcW w:w="1408" w:type="dxa"/>
            <w:vAlign w:val="center"/>
          </w:tcPr>
          <w:p w14:paraId="6255B780" w14:textId="657A496D" w:rsidR="00173615" w:rsidRDefault="00173615" w:rsidP="00280DEE">
            <w:r>
              <w:t>J Pritchard</w:t>
            </w:r>
          </w:p>
        </w:tc>
        <w:tc>
          <w:tcPr>
            <w:tcW w:w="3880" w:type="dxa"/>
            <w:vAlign w:val="center"/>
          </w:tcPr>
          <w:p w14:paraId="0D6D9CD1" w14:textId="62385C7D" w:rsidR="00173615" w:rsidRDefault="00173615" w:rsidP="00280DEE">
            <w:r>
              <w:t>Updates following latest S-98 revision and reorganisation. Version for HSSC submission and finalisation with test dataset construction.</w:t>
            </w:r>
          </w:p>
        </w:tc>
      </w:tr>
    </w:tbl>
    <w:p w14:paraId="5FE223A4" w14:textId="77777777" w:rsidR="002550DA" w:rsidRDefault="002550DA" w:rsidP="002550DA"/>
    <w:p w14:paraId="017E3A60" w14:textId="77777777" w:rsidR="002550DA" w:rsidRDefault="002550DA" w:rsidP="002550DA">
      <w:pPr>
        <w:pStyle w:val="Heading2"/>
      </w:pPr>
      <w:bookmarkStart w:id="134" w:name="_Toc152748559"/>
      <w:r>
        <w:t>Introduction</w:t>
      </w:r>
      <w:bookmarkEnd w:id="134"/>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135" w:name="_Toc152748560"/>
      <w:r w:rsidRPr="00EB5479">
        <w:t>Acknowledgements</w:t>
      </w:r>
      <w:bookmarkEnd w:id="135"/>
    </w:p>
    <w:p w14:paraId="38A06091" w14:textId="19DFB1D0" w:rsidR="002550DA" w:rsidRPr="00A3324B" w:rsidRDefault="002550DA" w:rsidP="002550DA">
      <w:r>
        <w:t>Edition 1.</w:t>
      </w:r>
      <w:r w:rsidR="000379F6">
        <w:t>4</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and associated expert contributors; their input during the drafting and revision process has been invaluable.  </w:t>
      </w:r>
    </w:p>
    <w:p w14:paraId="7BA56261" w14:textId="77777777" w:rsidR="002550DA" w:rsidRPr="00EB5479" w:rsidRDefault="002550DA" w:rsidP="002550DA">
      <w:pPr>
        <w:pStyle w:val="Heading2"/>
      </w:pPr>
      <w:bookmarkStart w:id="136" w:name="_Toc152748561"/>
      <w:r w:rsidRPr="00EB5479">
        <w:t>Acronyms and Terms</w:t>
      </w:r>
      <w:bookmarkEnd w:id="136"/>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137" w:name="_Toc152748562"/>
      <w:r>
        <w:t>References</w:t>
      </w:r>
      <w:bookmarkEnd w:id="137"/>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Pr="00173615" w:rsidRDefault="002550DA" w:rsidP="002550DA">
      <w:pPr>
        <w:rPr>
          <w:b/>
          <w:bCs/>
        </w:rPr>
      </w:pPr>
      <w:r w:rsidRPr="00173615">
        <w:rPr>
          <w:b/>
          <w:bCs/>
        </w:rPr>
        <w:t>Normative References:</w:t>
      </w:r>
    </w:p>
    <w:p w14:paraId="1CF21D5D" w14:textId="7B8363D2" w:rsidR="002550DA" w:rsidRDefault="002550DA" w:rsidP="002550DA">
      <w:r>
        <w:t xml:space="preserve">IHO S-100 Edition </w:t>
      </w:r>
      <w:commentRangeStart w:id="138"/>
      <w:r>
        <w:t>5.</w:t>
      </w:r>
      <w:r w:rsidR="00E85CA9">
        <w:t>2</w:t>
      </w:r>
      <w:r>
        <w:t>.</w:t>
      </w:r>
      <w:commentRangeEnd w:id="138"/>
      <w:r w:rsidR="001E1DB4">
        <w:rPr>
          <w:rStyle w:val="CommentReference"/>
          <w:snapToGrid/>
          <w:color w:val="000000"/>
        </w:rPr>
        <w:commentReference w:id="138"/>
      </w:r>
      <w:r>
        <w:t>0</w:t>
      </w:r>
    </w:p>
    <w:p w14:paraId="0F5D418B" w14:textId="053B1231" w:rsidR="002550DA" w:rsidRDefault="002550DA" w:rsidP="002550DA">
      <w:r>
        <w:t xml:space="preserve">IHO S-98 Edition </w:t>
      </w:r>
      <w:r w:rsidR="00173615">
        <w:t>2.0.0</w:t>
      </w:r>
      <w:commentRangeStart w:id="139"/>
      <w:r>
        <w:t xml:space="preserve"> </w:t>
      </w:r>
      <w:commentRangeEnd w:id="139"/>
      <w:r w:rsidR="001E1DB4">
        <w:rPr>
          <w:rStyle w:val="CommentReference"/>
          <w:snapToGrid/>
          <w:color w:val="000000"/>
        </w:rPr>
        <w:commentReference w:id="139"/>
      </w:r>
    </w:p>
    <w:p w14:paraId="07A83349" w14:textId="77777777" w:rsidR="002550DA" w:rsidRDefault="002550DA" w:rsidP="002550DA"/>
    <w:p w14:paraId="5AC43D6D" w14:textId="77777777" w:rsidR="002550DA" w:rsidRDefault="002550DA" w:rsidP="002550DA">
      <w:r>
        <w:lastRenderedPageBreak/>
        <w:t>Informative References:</w:t>
      </w:r>
    </w:p>
    <w:p w14:paraId="35756A7F" w14:textId="77777777" w:rsidR="002550DA" w:rsidRDefault="002550DA" w:rsidP="002550DA">
      <w:commentRangeStart w:id="140"/>
      <w:r>
        <w:t xml:space="preserve">IHO S-32 - Hydrographic Dictionary (provides ECDIS related definitions) </w:t>
      </w:r>
      <w:commentRangeEnd w:id="140"/>
      <w:r w:rsidR="001E1DB4">
        <w:rPr>
          <w:rStyle w:val="CommentReference"/>
          <w:snapToGrid/>
          <w:color w:val="000000"/>
        </w:rPr>
        <w:commentReference w:id="140"/>
      </w:r>
    </w:p>
    <w:p w14:paraId="74835330" w14:textId="77777777" w:rsidR="002550DA" w:rsidRDefault="002550DA" w:rsidP="002550DA">
      <w:r>
        <w:t>IHO S-65 – ENC Production Guidance</w:t>
      </w:r>
    </w:p>
    <w:p w14:paraId="6D1B5C75" w14:textId="17E9087C" w:rsidR="002550DA" w:rsidRDefault="002550DA" w:rsidP="002550DA"/>
    <w:p w14:paraId="61F73790" w14:textId="7A996FB7" w:rsidR="00A405B0" w:rsidRDefault="00A405B0" w:rsidP="00A405B0">
      <w:pPr>
        <w:pStyle w:val="Heading2"/>
      </w:pPr>
      <w:bookmarkStart w:id="141" w:name="_Toc152748563"/>
      <w:r>
        <w:t>Preface to Edition 1.</w:t>
      </w:r>
      <w:r w:rsidR="007C1B8B">
        <w:t>3</w:t>
      </w:r>
      <w:r>
        <w:t>.0</w:t>
      </w:r>
      <w:bookmarkEnd w:id="141"/>
    </w:p>
    <w:p w14:paraId="3F1D4D7D" w14:textId="036CE18A" w:rsidR="00A405B0" w:rsidRDefault="00A405B0" w:rsidP="00A405B0">
      <w:pPr>
        <w:rPr>
          <w:ins w:id="142" w:author="jonathan pritchard" w:date="2024-10-04T14:55:00Z" w16du:dateUtc="2024-10-04T13:55:00Z"/>
        </w:rPr>
      </w:pPr>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Pr>
        <w:rPr>
          <w:ins w:id="143" w:author="jonathan pritchard" w:date="2024-10-04T14:55:00Z" w16du:dateUtc="2024-10-04T13:55:00Z"/>
        </w:rPr>
      </w:pPr>
    </w:p>
    <w:p w14:paraId="6FEAD5D1" w14:textId="4DCCED97" w:rsidR="00CA3FA5" w:rsidRDefault="00CA3FA5" w:rsidP="00A405B0">
      <w:pPr>
        <w:rPr>
          <w:ins w:id="144" w:author="jonathan pritchard" w:date="2024-10-04T14:56:00Z" w16du:dateUtc="2024-10-04T13:56:00Z"/>
        </w:rPr>
      </w:pPr>
      <w:ins w:id="145" w:author="jonathan pritchard" w:date="2024-10-04T14:55:00Z" w16du:dateUtc="2024-10-04T13:55:00Z">
        <w:r>
          <w:t>New tests which are introduce</w:t>
        </w:r>
      </w:ins>
      <w:ins w:id="146" w:author="jonathan pritchard" w:date="2024-10-04T14:56:00Z" w16du:dateUtc="2024-10-04T13:56:00Z">
        <w:r>
          <w:t>d in this version to complement updates to component standards (e.g. S-101 or S-98) are shown using the following notation:</w:t>
        </w:r>
      </w:ins>
    </w:p>
    <w:p w14:paraId="07FFA9D2" w14:textId="77777777" w:rsidR="00CA3FA5" w:rsidRDefault="00CA3FA5" w:rsidP="00A405B0">
      <w:pPr>
        <w:rPr>
          <w:ins w:id="147" w:author="jonathan pritchard" w:date="2024-10-04T14:56:00Z" w16du:dateUtc="2024-10-04T13:56:00Z"/>
        </w:rPr>
      </w:pPr>
    </w:p>
    <w:p w14:paraId="133084D2" w14:textId="52DF5335" w:rsidR="00CA3FA5" w:rsidRDefault="00CA3FA5">
      <w:pPr>
        <w:jc w:val="center"/>
        <w:pPrChange w:id="148" w:author="jonathan pritchard" w:date="2024-10-04T14:56:00Z" w16du:dateUtc="2024-10-04T13:56:00Z">
          <w:pPr/>
        </w:pPrChange>
      </w:pPr>
      <w:ins w:id="149" w:author="jonathan pritchard" w:date="2024-10-04T14:56:00Z" w16du:dateUtc="2024-10-04T13:56:00Z">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ins>
    </w:p>
    <w:p w14:paraId="00755682" w14:textId="77777777" w:rsidR="00E86D49" w:rsidRDefault="00E86D49" w:rsidP="00A405B0"/>
    <w:p w14:paraId="31134705" w14:textId="0DBE696B" w:rsidR="00E86D49" w:rsidRDefault="00E86D49" w:rsidP="00A405B0">
      <w:r>
        <w:t>This version of the manual accompanies exchange sets that have been created for initial testing. Not all exchange sets are complete yet. Where exchange sets are available, the tests which use them have had the text updated to reflect the content. Conversely, if an exchange set is missing, then the test has not been updated.</w:t>
      </w:r>
    </w:p>
    <w:p w14:paraId="1CBE2A78" w14:textId="77777777" w:rsidR="00D409B3" w:rsidRDefault="00D409B3" w:rsidP="00A405B0"/>
    <w:p w14:paraId="1F624475" w14:textId="6E3CAE63" w:rsidR="00A405B0" w:rsidRDefault="00DC381F" w:rsidP="002550DA">
      <w:r>
        <w:t>Additionally, references to both IEC61174 and IHO S-98 should be viewed as indicative as both standards are in the process of revision at the time of publication of S-164 v1.</w:t>
      </w:r>
      <w:r w:rsidR="00173615">
        <w:t>9</w:t>
      </w:r>
      <w:r>
        <w:t>.0</w:t>
      </w:r>
    </w:p>
    <w:p w14:paraId="30639F3E" w14:textId="312DD898" w:rsidR="00D409B3" w:rsidRDefault="00D409B3" w:rsidP="002550DA"/>
    <w:p w14:paraId="46DB0B45" w14:textId="6792BA0D" w:rsidR="003556D7" w:rsidRPr="00C33EE6" w:rsidRDefault="003556D7" w:rsidP="002550DA">
      <w:r>
        <w:t>As portrayal and feature catalogue contents are updated for the relevant product specifications screenshots will be updated with the latest portrayal images and, if necessary, tests for complex portrayal will be enhanced.</w:t>
      </w:r>
    </w:p>
    <w:p w14:paraId="4DB6F6CE" w14:textId="77777777" w:rsidR="002550DA" w:rsidRPr="00C33EE6" w:rsidRDefault="002550DA" w:rsidP="002550DA">
      <w:pPr>
        <w:pStyle w:val="Heading2"/>
        <w:keepNext w:val="0"/>
      </w:pPr>
      <w:bookmarkStart w:id="150" w:name="_Toc152748564"/>
      <w:r w:rsidRPr="00EB5479">
        <w:t>Key Documents Organizations and Relationships</w:t>
      </w:r>
      <w:bookmarkEnd w:id="150"/>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w:t>
      </w:r>
      <w:commentRangeStart w:id="151"/>
      <w:r>
        <w:t xml:space="preserve">in </w:t>
      </w:r>
      <w:r w:rsidR="009F7DAC" w:rsidRPr="00B77A92">
        <w:rPr>
          <w:rFonts w:cs="Arial"/>
        </w:rPr>
        <w:t>MSC.530(106</w:t>
      </w:r>
      <w:r w:rsidRPr="000379F6">
        <w:rPr>
          <w:highlight w:val="yellow"/>
        </w:rPr>
        <w:t>)</w:t>
      </w:r>
      <w:r>
        <w:t xml:space="preserve">, </w:t>
      </w:r>
      <w:commentRangeEnd w:id="151"/>
      <w:r w:rsidR="00E85CA9">
        <w:rPr>
          <w:rStyle w:val="CommentReference"/>
          <w:snapToGrid/>
          <w:color w:val="000000"/>
        </w:rPr>
        <w:commentReference w:id="151"/>
      </w:r>
      <w:r>
        <w:t>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All standards are subject to revision. Therefore, users of these standards must use the most recent editions 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lastRenderedPageBreak/>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68895A3F"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contains datasets which test the dual fuel mode of ECDIS, mixing S-57 and S-101 electronic navigational charts.</w:t>
      </w:r>
    </w:p>
    <w:p w14:paraId="296350D2" w14:textId="77777777" w:rsidR="00A96F2D" w:rsidRDefault="00A96F2D">
      <w:pPr>
        <w:widowControl/>
        <w:spacing w:line="240" w:lineRule="auto"/>
        <w:jc w:val="left"/>
        <w:rPr>
          <w:b/>
        </w:rPr>
      </w:pPr>
      <w:bookmarkStart w:id="152" w:name="_Toc152748565"/>
      <w:r>
        <w:br w:type="page"/>
      </w:r>
    </w:p>
    <w:p w14:paraId="14D70C7A" w14:textId="6A6114AE" w:rsidR="002550DA" w:rsidRDefault="002550DA" w:rsidP="002550DA">
      <w:pPr>
        <w:pStyle w:val="Heading2"/>
      </w:pPr>
      <w:commentRangeStart w:id="153"/>
      <w:r w:rsidRPr="00AE1DDC">
        <w:lastRenderedPageBreak/>
        <w:t>Structure of the Instruction Manual</w:t>
      </w:r>
      <w:bookmarkEnd w:id="152"/>
      <w:commentRangeEnd w:id="153"/>
      <w:r w:rsidR="001E1DB4">
        <w:rPr>
          <w:rStyle w:val="CommentReference"/>
          <w:b w:val="0"/>
          <w:snapToGrid/>
          <w:color w:val="000000"/>
        </w:rPr>
        <w:commentReference w:id="153"/>
      </w:r>
    </w:p>
    <w:p w14:paraId="19065A92" w14:textId="4316636A" w:rsidR="002550DA" w:rsidRPr="00F3004B" w:rsidRDefault="002550DA" w:rsidP="002550DA">
      <w:pPr>
        <w:rPr>
          <w:highlight w:val="yellow"/>
          <w:rPrChange w:id="154" w:author="jonathan pritchard" w:date="2025-01-23T13:09:00Z" w16du:dateUtc="2025-01-23T13:09:00Z">
            <w:rPr/>
          </w:rPrChange>
        </w:rPr>
      </w:pPr>
      <w:r w:rsidRPr="00F3004B">
        <w:rPr>
          <w:highlight w:val="yellow"/>
          <w:rPrChange w:id="155" w:author="jonathan pritchard" w:date="2025-01-23T13:09:00Z" w16du:dateUtc="2025-01-23T13:09:00Z">
            <w:rPr/>
          </w:rPrChange>
        </w:rPr>
        <w:t xml:space="preserve">This document consists of an introduction followed by tests </w:t>
      </w:r>
      <w:r w:rsidR="0073093B" w:rsidRPr="00F3004B">
        <w:rPr>
          <w:highlight w:val="yellow"/>
          <w:rPrChange w:id="156" w:author="jonathan pritchard" w:date="2025-01-23T13:09:00Z" w16du:dateUtc="2025-01-23T13:09:00Z">
            <w:rPr/>
          </w:rPrChange>
        </w:rPr>
        <w:t>grouped into</w:t>
      </w:r>
      <w:r w:rsidRPr="00F3004B">
        <w:rPr>
          <w:highlight w:val="yellow"/>
          <w:rPrChange w:id="157" w:author="jonathan pritchard" w:date="2025-01-23T13:09:00Z" w16du:dateUtc="2025-01-23T13:09:00Z">
            <w:rPr/>
          </w:rPrChange>
        </w:rPr>
        <w:t xml:space="preserve"> major sections in a task based layout. All tests are listed in a common format which is shown in the example below:</w:t>
      </w:r>
    </w:p>
    <w:p w14:paraId="464A7641" w14:textId="1B82EC93" w:rsidR="00FF590E" w:rsidRPr="00F3004B" w:rsidRDefault="00FF590E" w:rsidP="00AE1DDC">
      <w:pPr>
        <w:rPr>
          <w:highlight w:val="yellow"/>
          <w:rPrChange w:id="158" w:author="jonathan pritchard" w:date="2025-01-23T13:09:00Z" w16du:dateUtc="2025-01-23T13:09:00Z">
            <w:rPr/>
          </w:rPrChange>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550DA" w:rsidRPr="00F3004B" w14:paraId="4EAC2484" w14:textId="77777777" w:rsidTr="00280DEE">
        <w:trPr>
          <w:trHeight w:val="454"/>
          <w:tblHeader/>
        </w:trPr>
        <w:tc>
          <w:tcPr>
            <w:tcW w:w="2381" w:type="dxa"/>
            <w:shd w:val="clear" w:color="auto" w:fill="CCFFCC"/>
            <w:vAlign w:val="center"/>
          </w:tcPr>
          <w:p w14:paraId="1F12B650" w14:textId="77777777" w:rsidR="002550DA" w:rsidRPr="00F3004B" w:rsidRDefault="002550DA" w:rsidP="00280DEE">
            <w:pPr>
              <w:rPr>
                <w:highlight w:val="yellow"/>
                <w:rPrChange w:id="159" w:author="jonathan pritchard" w:date="2025-01-23T13:09:00Z" w16du:dateUtc="2025-01-23T13:09:00Z">
                  <w:rPr/>
                </w:rPrChange>
              </w:rPr>
            </w:pPr>
            <w:bookmarkStart w:id="160" w:name="_Hlk127197543"/>
            <w:r w:rsidRPr="00F3004B">
              <w:rPr>
                <w:b/>
                <w:highlight w:val="yellow"/>
                <w:rPrChange w:id="161" w:author="jonathan pritchard" w:date="2025-01-23T13:09:00Z" w16du:dateUtc="2025-01-23T13:09:00Z">
                  <w:rPr>
                    <w:b/>
                  </w:rPr>
                </w:rPrChange>
              </w:rPr>
              <w:t>Test Reference</w:t>
            </w:r>
          </w:p>
        </w:tc>
        <w:tc>
          <w:tcPr>
            <w:tcW w:w="2381" w:type="dxa"/>
            <w:shd w:val="clear" w:color="auto" w:fill="CCFFCC"/>
            <w:vAlign w:val="center"/>
          </w:tcPr>
          <w:p w14:paraId="2BE8D489" w14:textId="77777777" w:rsidR="002550DA" w:rsidRPr="00F3004B" w:rsidRDefault="002550DA" w:rsidP="00280DEE">
            <w:pPr>
              <w:rPr>
                <w:highlight w:val="yellow"/>
                <w:rPrChange w:id="162" w:author="jonathan pritchard" w:date="2025-01-23T13:09:00Z" w16du:dateUtc="2025-01-23T13:09:00Z">
                  <w:rPr/>
                </w:rPrChange>
              </w:rPr>
            </w:pPr>
            <w:r w:rsidRPr="00F3004B">
              <w:rPr>
                <w:highlight w:val="yellow"/>
                <w:rPrChange w:id="163" w:author="jonathan pritchard" w:date="2025-01-23T13:09:00Z" w16du:dateUtc="2025-01-23T13:09:00Z">
                  <w:rPr/>
                </w:rPrChange>
              </w:rPr>
              <w:t>(S-164 reference)</w:t>
            </w:r>
          </w:p>
        </w:tc>
        <w:tc>
          <w:tcPr>
            <w:tcW w:w="2382" w:type="dxa"/>
            <w:shd w:val="clear" w:color="auto" w:fill="CCFFCC"/>
            <w:vAlign w:val="center"/>
          </w:tcPr>
          <w:p w14:paraId="1E2E4B76" w14:textId="77777777" w:rsidR="002550DA" w:rsidRPr="00F3004B" w:rsidRDefault="002550DA" w:rsidP="00280DEE">
            <w:pPr>
              <w:rPr>
                <w:highlight w:val="yellow"/>
                <w:rPrChange w:id="164" w:author="jonathan pritchard" w:date="2025-01-23T13:09:00Z" w16du:dateUtc="2025-01-23T13:09:00Z">
                  <w:rPr/>
                </w:rPrChange>
              </w:rPr>
            </w:pPr>
            <w:r w:rsidRPr="00F3004B">
              <w:rPr>
                <w:b/>
                <w:highlight w:val="yellow"/>
                <w:rPrChange w:id="165" w:author="jonathan pritchard" w:date="2025-01-23T13:09:00Z" w16du:dateUtc="2025-01-23T13:09:00Z">
                  <w:rPr>
                    <w:b/>
                  </w:rPr>
                </w:rPrChange>
              </w:rPr>
              <w:t>IHO Reference</w:t>
            </w:r>
          </w:p>
        </w:tc>
        <w:tc>
          <w:tcPr>
            <w:tcW w:w="2382" w:type="dxa"/>
            <w:shd w:val="clear" w:color="auto" w:fill="CCFFCC"/>
            <w:vAlign w:val="center"/>
          </w:tcPr>
          <w:p w14:paraId="7111B07A" w14:textId="77777777" w:rsidR="002550DA" w:rsidRPr="00F3004B" w:rsidRDefault="002550DA" w:rsidP="00280DEE">
            <w:pPr>
              <w:rPr>
                <w:highlight w:val="yellow"/>
                <w:rPrChange w:id="166" w:author="jonathan pritchard" w:date="2025-01-23T13:09:00Z" w16du:dateUtc="2025-01-23T13:09:00Z">
                  <w:rPr/>
                </w:rPrChange>
              </w:rPr>
            </w:pPr>
            <w:r w:rsidRPr="00F3004B">
              <w:rPr>
                <w:highlight w:val="yellow"/>
                <w:rPrChange w:id="167" w:author="jonathan pritchard" w:date="2025-01-23T13:09:00Z" w16du:dateUtc="2025-01-23T13:09:00Z">
                  <w:rPr/>
                </w:rPrChange>
              </w:rPr>
              <w:t>(S-100 Part 9/S-98)</w:t>
            </w:r>
          </w:p>
        </w:tc>
      </w:tr>
      <w:tr w:rsidR="002550DA" w:rsidRPr="00F3004B" w14:paraId="07516B48" w14:textId="77777777" w:rsidTr="00280DEE">
        <w:trPr>
          <w:tblHeader/>
        </w:trPr>
        <w:tc>
          <w:tcPr>
            <w:tcW w:w="9526" w:type="dxa"/>
            <w:gridSpan w:val="4"/>
            <w:shd w:val="clear" w:color="auto" w:fill="CCFFCC"/>
            <w:vAlign w:val="center"/>
          </w:tcPr>
          <w:p w14:paraId="3D01C0E2" w14:textId="77777777" w:rsidR="002550DA" w:rsidRPr="00F3004B" w:rsidRDefault="002550DA" w:rsidP="00280DEE">
            <w:pPr>
              <w:rPr>
                <w:highlight w:val="yellow"/>
                <w:rPrChange w:id="168" w:author="jonathan pritchard" w:date="2025-01-23T13:09:00Z" w16du:dateUtc="2025-01-23T13:09:00Z">
                  <w:rPr/>
                </w:rPrChange>
              </w:rPr>
            </w:pPr>
            <w:r w:rsidRPr="00F3004B">
              <w:rPr>
                <w:b/>
                <w:highlight w:val="yellow"/>
                <w:rPrChange w:id="169" w:author="jonathan pritchard" w:date="2025-01-23T13:09:00Z" w16du:dateUtc="2025-01-23T13:09:00Z">
                  <w:rPr>
                    <w:b/>
                  </w:rPr>
                </w:rPrChange>
              </w:rPr>
              <w:t>Test description</w:t>
            </w:r>
          </w:p>
        </w:tc>
      </w:tr>
      <w:tr w:rsidR="002550DA" w:rsidRPr="00F3004B" w14:paraId="1FABBE94" w14:textId="77777777" w:rsidTr="00280DEE">
        <w:trPr>
          <w:tblHeader/>
        </w:trPr>
        <w:tc>
          <w:tcPr>
            <w:tcW w:w="9526" w:type="dxa"/>
            <w:gridSpan w:val="4"/>
            <w:vAlign w:val="center"/>
          </w:tcPr>
          <w:p w14:paraId="598D6014" w14:textId="77777777" w:rsidR="002550DA" w:rsidRPr="00F3004B" w:rsidRDefault="002550DA" w:rsidP="00280DEE">
            <w:pPr>
              <w:rPr>
                <w:i/>
                <w:highlight w:val="yellow"/>
                <w:rPrChange w:id="170" w:author="jonathan pritchard" w:date="2025-01-23T13:09:00Z" w16du:dateUtc="2025-01-23T13:09:00Z">
                  <w:rPr>
                    <w:i/>
                  </w:rPr>
                </w:rPrChange>
              </w:rPr>
            </w:pPr>
            <w:r w:rsidRPr="00F3004B">
              <w:rPr>
                <w:i/>
                <w:highlight w:val="yellow"/>
                <w:rPrChange w:id="171" w:author="jonathan pritchard" w:date="2025-01-23T13:09:00Z" w16du:dateUtc="2025-01-23T13:09:00Z">
                  <w:rPr>
                    <w:i/>
                  </w:rPr>
                </w:rPrChange>
              </w:rPr>
              <w:t>A short description of what the test covers.</w:t>
            </w:r>
          </w:p>
        </w:tc>
      </w:tr>
      <w:tr w:rsidR="002550DA" w:rsidRPr="00F3004B" w14:paraId="0F8B0418" w14:textId="77777777" w:rsidTr="00280DEE">
        <w:trPr>
          <w:tblHeader/>
        </w:trPr>
        <w:tc>
          <w:tcPr>
            <w:tcW w:w="9526" w:type="dxa"/>
            <w:gridSpan w:val="4"/>
            <w:shd w:val="clear" w:color="auto" w:fill="CCFFCC"/>
            <w:vAlign w:val="center"/>
          </w:tcPr>
          <w:p w14:paraId="1ABAE90B" w14:textId="77777777" w:rsidR="002550DA" w:rsidRPr="00F3004B" w:rsidRDefault="002550DA" w:rsidP="00280DEE">
            <w:pPr>
              <w:rPr>
                <w:highlight w:val="yellow"/>
                <w:rPrChange w:id="172" w:author="jonathan pritchard" w:date="2025-01-23T13:09:00Z" w16du:dateUtc="2025-01-23T13:09:00Z">
                  <w:rPr/>
                </w:rPrChange>
              </w:rPr>
            </w:pPr>
            <w:r w:rsidRPr="00F3004B">
              <w:rPr>
                <w:b/>
                <w:highlight w:val="yellow"/>
                <w:rPrChange w:id="173" w:author="jonathan pritchard" w:date="2025-01-23T13:09:00Z" w16du:dateUtc="2025-01-23T13:09:00Z">
                  <w:rPr>
                    <w:b/>
                  </w:rPr>
                </w:rPrChange>
              </w:rPr>
              <w:t>Setup</w:t>
            </w:r>
          </w:p>
        </w:tc>
      </w:tr>
      <w:tr w:rsidR="002550DA" w:rsidRPr="00F3004B" w14:paraId="391E0102" w14:textId="77777777" w:rsidTr="00280DEE">
        <w:trPr>
          <w:tblHeader/>
        </w:trPr>
        <w:tc>
          <w:tcPr>
            <w:tcW w:w="9526" w:type="dxa"/>
            <w:gridSpan w:val="4"/>
            <w:vAlign w:val="center"/>
          </w:tcPr>
          <w:p w14:paraId="6328CFED" w14:textId="4CF0BB97" w:rsidR="002550DA" w:rsidRPr="00F3004B" w:rsidRDefault="002550DA" w:rsidP="00280DEE">
            <w:pPr>
              <w:jc w:val="left"/>
              <w:rPr>
                <w:i/>
                <w:highlight w:val="yellow"/>
                <w:rPrChange w:id="174" w:author="jonathan pritchard" w:date="2025-01-23T13:09:00Z" w16du:dateUtc="2025-01-23T13:09:00Z">
                  <w:rPr>
                    <w:i/>
                  </w:rPr>
                </w:rPrChange>
              </w:rPr>
            </w:pPr>
            <w:r w:rsidRPr="00F3004B">
              <w:rPr>
                <w:i/>
                <w:highlight w:val="yellow"/>
                <w:rPrChange w:id="175" w:author="jonathan pritchard" w:date="2025-01-23T13:09:00Z" w16du:dateUtc="2025-01-23T13:09:00Z">
                  <w:rPr>
                    <w:i/>
                  </w:rPr>
                </w:rPrChange>
              </w:rPr>
              <w:t>The configuration required to perform the test including datasets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4A5960C7" w14:textId="77777777" w:rsidR="0073093B" w:rsidRPr="00F3004B" w:rsidRDefault="0073093B" w:rsidP="00280DEE">
            <w:pPr>
              <w:jc w:val="left"/>
              <w:rPr>
                <w:i/>
                <w:highlight w:val="yellow"/>
                <w:rPrChange w:id="176" w:author="jonathan pritchard" w:date="2025-01-23T13:09:00Z" w16du:dateUtc="2025-01-23T13:09:00Z">
                  <w:rPr>
                    <w:i/>
                  </w:rPr>
                </w:rPrChange>
              </w:rPr>
            </w:pPr>
          </w:p>
          <w:p w14:paraId="2FBDB4AE" w14:textId="77777777" w:rsidR="002550DA" w:rsidRPr="00F3004B" w:rsidRDefault="002550DA" w:rsidP="00280DEE">
            <w:pPr>
              <w:jc w:val="left"/>
              <w:rPr>
                <w:i/>
                <w:highlight w:val="yellow"/>
                <w:rPrChange w:id="177" w:author="jonathan pritchard" w:date="2025-01-23T13:09:00Z" w16du:dateUtc="2025-01-23T13:09:00Z">
                  <w:rPr>
                    <w:i/>
                  </w:rPr>
                </w:rPrChange>
              </w:rPr>
            </w:pPr>
            <w:r w:rsidRPr="00F3004B">
              <w:rPr>
                <w:i/>
                <w:highlight w:val="yellow"/>
                <w:rPrChange w:id="178" w:author="jonathan pritchard" w:date="2025-01-23T13:09:00Z" w16du:dateUtc="2025-01-23T13:09:00Z">
                  <w:rPr>
                    <w:i/>
                  </w:rPr>
                </w:rPrChange>
              </w:rPr>
              <w:t>Note: All Independent Mariner selectors must be switched Off, setup will specify when these selectors must be turned on to conduct a test.</w:t>
            </w:r>
          </w:p>
          <w:p w14:paraId="1BC93B2C" w14:textId="77777777" w:rsidR="002550DA" w:rsidRPr="00F3004B" w:rsidRDefault="002550DA" w:rsidP="00280DEE">
            <w:pPr>
              <w:jc w:val="left"/>
              <w:rPr>
                <w:i/>
                <w:highlight w:val="yellow"/>
                <w:rPrChange w:id="179" w:author="jonathan pritchard" w:date="2025-01-23T13:09:00Z" w16du:dateUtc="2025-01-23T13:09:00Z">
                  <w:rPr>
                    <w:i/>
                  </w:rPr>
                </w:rPrChange>
              </w:rPr>
            </w:pPr>
          </w:p>
          <w:p w14:paraId="11EFD729" w14:textId="77777777" w:rsidR="002550DA" w:rsidRPr="00F3004B" w:rsidRDefault="002550DA" w:rsidP="00280DEE">
            <w:pPr>
              <w:jc w:val="left"/>
              <w:rPr>
                <w:i/>
                <w:highlight w:val="yellow"/>
                <w:rPrChange w:id="180" w:author="jonathan pritchard" w:date="2025-01-23T13:09:00Z" w16du:dateUtc="2025-01-23T13:09:00Z">
                  <w:rPr>
                    <w:i/>
                  </w:rPr>
                </w:rPrChange>
              </w:rPr>
            </w:pPr>
            <w:r w:rsidRPr="00F3004B">
              <w:rPr>
                <w:i/>
                <w:highlight w:val="yellow"/>
                <w:rPrChange w:id="181" w:author="jonathan pritchard" w:date="2025-01-23T13:09:00Z" w16du:dateUtc="2025-01-23T13:09:00Z">
                  <w:rPr>
                    <w:i/>
                  </w:rPr>
                </w:rPrChange>
              </w:rPr>
              <w:t>Where the term ‘Select’ is used in the test setup it refers to the selection of a named viewing group layer, selection of independent mariner selector or selection of named</w:t>
            </w:r>
            <w:r w:rsidRPr="00F3004B" w:rsidDel="00DE09B9">
              <w:rPr>
                <w:i/>
                <w:highlight w:val="yellow"/>
                <w:rPrChange w:id="182" w:author="jonathan pritchard" w:date="2025-01-23T13:09:00Z" w16du:dateUtc="2025-01-23T13:09:00Z">
                  <w:rPr>
                    <w:i/>
                  </w:rPr>
                </w:rPrChange>
              </w:rPr>
              <w:t xml:space="preserve"> </w:t>
            </w:r>
            <w:r w:rsidRPr="00F3004B">
              <w:rPr>
                <w:i/>
                <w:highlight w:val="yellow"/>
                <w:rPrChange w:id="183" w:author="jonathan pritchard" w:date="2025-01-23T13:09:00Z" w16du:dateUtc="2025-01-23T13:09:00Z">
                  <w:rPr>
                    <w:i/>
                  </w:rPr>
                </w:rPrChange>
              </w:rPr>
              <w:t>display category</w:t>
            </w:r>
          </w:p>
        </w:tc>
      </w:tr>
      <w:tr w:rsidR="002550DA" w:rsidRPr="00F3004B" w14:paraId="1FF60D91" w14:textId="77777777" w:rsidTr="00280DEE">
        <w:trPr>
          <w:tblHeader/>
        </w:trPr>
        <w:tc>
          <w:tcPr>
            <w:tcW w:w="9526" w:type="dxa"/>
            <w:gridSpan w:val="4"/>
            <w:shd w:val="clear" w:color="auto" w:fill="CCFFCC"/>
            <w:vAlign w:val="center"/>
          </w:tcPr>
          <w:p w14:paraId="4F197DA5" w14:textId="77777777" w:rsidR="002550DA" w:rsidRPr="00F3004B" w:rsidRDefault="002550DA" w:rsidP="00280DEE">
            <w:pPr>
              <w:rPr>
                <w:highlight w:val="yellow"/>
                <w:rPrChange w:id="184" w:author="jonathan pritchard" w:date="2025-01-23T13:09:00Z" w16du:dateUtc="2025-01-23T13:09:00Z">
                  <w:rPr/>
                </w:rPrChange>
              </w:rPr>
            </w:pPr>
            <w:r w:rsidRPr="00F3004B">
              <w:rPr>
                <w:b/>
                <w:highlight w:val="yellow"/>
                <w:rPrChange w:id="185" w:author="jonathan pritchard" w:date="2025-01-23T13:09:00Z" w16du:dateUtc="2025-01-23T13:09:00Z">
                  <w:rPr>
                    <w:b/>
                  </w:rPr>
                </w:rPrChange>
              </w:rPr>
              <w:t>Action</w:t>
            </w:r>
          </w:p>
        </w:tc>
      </w:tr>
      <w:tr w:rsidR="002550DA" w:rsidRPr="00F3004B" w14:paraId="086C556B" w14:textId="77777777" w:rsidTr="00280DEE">
        <w:trPr>
          <w:tblHeader/>
        </w:trPr>
        <w:tc>
          <w:tcPr>
            <w:tcW w:w="9526" w:type="dxa"/>
            <w:gridSpan w:val="4"/>
            <w:vAlign w:val="center"/>
          </w:tcPr>
          <w:p w14:paraId="3D73395C" w14:textId="77777777" w:rsidR="002550DA" w:rsidRPr="00F3004B" w:rsidRDefault="002550DA" w:rsidP="00280DEE">
            <w:pPr>
              <w:rPr>
                <w:i/>
                <w:highlight w:val="yellow"/>
                <w:rPrChange w:id="186" w:author="jonathan pritchard" w:date="2025-01-23T13:09:00Z" w16du:dateUtc="2025-01-23T13:09:00Z">
                  <w:rPr>
                    <w:i/>
                  </w:rPr>
                </w:rPrChange>
              </w:rPr>
            </w:pPr>
            <w:r w:rsidRPr="00F3004B">
              <w:rPr>
                <w:i/>
                <w:highlight w:val="yellow"/>
                <w:rPrChange w:id="187" w:author="jonathan pritchard" w:date="2025-01-23T13:09:00Z" w16du:dateUtc="2025-01-23T13:09:00Z">
                  <w:rPr>
                    <w:i/>
                  </w:rPr>
                </w:rPrChange>
              </w:rPr>
              <w:t>The action which the test executor must perform.</w:t>
            </w:r>
          </w:p>
        </w:tc>
      </w:tr>
      <w:tr w:rsidR="002550DA" w:rsidRPr="00F3004B" w14:paraId="3A9898A2" w14:textId="77777777" w:rsidTr="00280DEE">
        <w:trPr>
          <w:tblHeader/>
        </w:trPr>
        <w:tc>
          <w:tcPr>
            <w:tcW w:w="9526" w:type="dxa"/>
            <w:gridSpan w:val="4"/>
            <w:shd w:val="clear" w:color="auto" w:fill="CCFFCC"/>
            <w:vAlign w:val="center"/>
          </w:tcPr>
          <w:p w14:paraId="3F1598ED" w14:textId="77777777" w:rsidR="002550DA" w:rsidRPr="00F3004B" w:rsidRDefault="002550DA" w:rsidP="00280DEE">
            <w:pPr>
              <w:rPr>
                <w:highlight w:val="yellow"/>
                <w:rPrChange w:id="188" w:author="jonathan pritchard" w:date="2025-01-23T13:09:00Z" w16du:dateUtc="2025-01-23T13:09:00Z">
                  <w:rPr/>
                </w:rPrChange>
              </w:rPr>
            </w:pPr>
            <w:r w:rsidRPr="00F3004B">
              <w:rPr>
                <w:b/>
                <w:highlight w:val="yellow"/>
                <w:rPrChange w:id="189" w:author="jonathan pritchard" w:date="2025-01-23T13:09:00Z" w16du:dateUtc="2025-01-23T13:09:00Z">
                  <w:rPr>
                    <w:b/>
                  </w:rPr>
                </w:rPrChange>
              </w:rPr>
              <w:t>Results</w:t>
            </w:r>
          </w:p>
        </w:tc>
      </w:tr>
      <w:tr w:rsidR="002550DA" w:rsidRPr="00F3004B" w14:paraId="0E4B5A61" w14:textId="77777777" w:rsidTr="00280DEE">
        <w:trPr>
          <w:tblHeader/>
        </w:trPr>
        <w:tc>
          <w:tcPr>
            <w:tcW w:w="9526" w:type="dxa"/>
            <w:gridSpan w:val="4"/>
            <w:vAlign w:val="center"/>
          </w:tcPr>
          <w:p w14:paraId="0B246535" w14:textId="77777777" w:rsidR="002550DA" w:rsidRPr="00F3004B" w:rsidRDefault="002550DA" w:rsidP="00280DEE">
            <w:pPr>
              <w:jc w:val="left"/>
              <w:rPr>
                <w:rFonts w:cs="Arial"/>
                <w:highlight w:val="yellow"/>
                <w:rPrChange w:id="190" w:author="jonathan pritchard" w:date="2025-01-23T13:09:00Z" w16du:dateUtc="2025-01-23T13:09:00Z">
                  <w:rPr>
                    <w:rFonts w:cs="Arial"/>
                  </w:rPr>
                </w:rPrChange>
              </w:rPr>
            </w:pPr>
            <w:r w:rsidRPr="00F3004B">
              <w:rPr>
                <w:rFonts w:cs="Arial"/>
                <w:i/>
                <w:iCs/>
                <w:position w:val="-1"/>
                <w:highlight w:val="yellow"/>
                <w:lang w:val="en-US"/>
                <w:rPrChange w:id="191" w:author="jonathan pritchard" w:date="2025-01-23T13:09:00Z" w16du:dateUtc="2025-01-23T13:09:00Z">
                  <w:rPr>
                    <w:rFonts w:cs="Arial"/>
                    <w:i/>
                    <w:iCs/>
                    <w:position w:val="-1"/>
                    <w:lang w:val="en-US"/>
                  </w:rPr>
                </w:rPrChange>
              </w:rPr>
              <w:t>The r</w:t>
            </w:r>
            <w:r w:rsidRPr="00F3004B">
              <w:rPr>
                <w:rFonts w:cs="Arial"/>
                <w:i/>
                <w:iCs/>
                <w:spacing w:val="-1"/>
                <w:position w:val="-1"/>
                <w:highlight w:val="yellow"/>
                <w:lang w:val="en-US"/>
                <w:rPrChange w:id="192" w:author="jonathan pritchard" w:date="2025-01-23T13:09:00Z" w16du:dateUtc="2025-01-23T13:09:00Z">
                  <w:rPr>
                    <w:rFonts w:cs="Arial"/>
                    <w:i/>
                    <w:iCs/>
                    <w:spacing w:val="-1"/>
                    <w:position w:val="-1"/>
                    <w:lang w:val="en-US"/>
                  </w:rPr>
                </w:rPrChange>
              </w:rPr>
              <w:t>e</w:t>
            </w:r>
            <w:r w:rsidRPr="00F3004B">
              <w:rPr>
                <w:rFonts w:cs="Arial"/>
                <w:i/>
                <w:iCs/>
                <w:position w:val="-1"/>
                <w:highlight w:val="yellow"/>
                <w:lang w:val="en-US"/>
                <w:rPrChange w:id="193" w:author="jonathan pritchard" w:date="2025-01-23T13:09:00Z" w16du:dateUtc="2025-01-23T13:09:00Z">
                  <w:rPr>
                    <w:rFonts w:cs="Arial"/>
                    <w:i/>
                    <w:iCs/>
                    <w:position w:val="-1"/>
                    <w:lang w:val="en-US"/>
                  </w:rPr>
                </w:rPrChange>
              </w:rPr>
              <w:t>s</w:t>
            </w:r>
            <w:r w:rsidRPr="00F3004B">
              <w:rPr>
                <w:rFonts w:cs="Arial"/>
                <w:i/>
                <w:iCs/>
                <w:spacing w:val="-1"/>
                <w:position w:val="-1"/>
                <w:highlight w:val="yellow"/>
                <w:lang w:val="en-US"/>
                <w:rPrChange w:id="194" w:author="jonathan pritchard" w:date="2025-01-23T13:09:00Z" w16du:dateUtc="2025-01-23T13:09:00Z">
                  <w:rPr>
                    <w:rFonts w:cs="Arial"/>
                    <w:i/>
                    <w:iCs/>
                    <w:spacing w:val="-1"/>
                    <w:position w:val="-1"/>
                    <w:lang w:val="en-US"/>
                  </w:rPr>
                </w:rPrChange>
              </w:rPr>
              <w:t>u</w:t>
            </w:r>
            <w:r w:rsidRPr="00F3004B">
              <w:rPr>
                <w:rFonts w:cs="Arial"/>
                <w:i/>
                <w:iCs/>
                <w:position w:val="-1"/>
                <w:highlight w:val="yellow"/>
                <w:lang w:val="en-US"/>
                <w:rPrChange w:id="195" w:author="jonathan pritchard" w:date="2025-01-23T13:09:00Z" w16du:dateUtc="2025-01-23T13:09:00Z">
                  <w:rPr>
                    <w:rFonts w:cs="Arial"/>
                    <w:i/>
                    <w:iCs/>
                    <w:position w:val="-1"/>
                    <w:lang w:val="en-US"/>
                  </w:rPr>
                </w:rPrChange>
              </w:rPr>
              <w:t>lt which</w:t>
            </w:r>
            <w:r w:rsidRPr="00F3004B">
              <w:rPr>
                <w:rFonts w:cs="Arial"/>
                <w:i/>
                <w:iCs/>
                <w:spacing w:val="-1"/>
                <w:position w:val="-1"/>
                <w:highlight w:val="yellow"/>
                <w:lang w:val="en-US"/>
                <w:rPrChange w:id="196" w:author="jonathan pritchard" w:date="2025-01-23T13:09:00Z" w16du:dateUtc="2025-01-23T13:09:00Z">
                  <w:rPr>
                    <w:rFonts w:cs="Arial"/>
                    <w:i/>
                    <w:iCs/>
                    <w:spacing w:val="-1"/>
                    <w:position w:val="-1"/>
                    <w:lang w:val="en-US"/>
                  </w:rPr>
                </w:rPrChange>
              </w:rPr>
              <w:t xml:space="preserve"> </w:t>
            </w:r>
            <w:r w:rsidRPr="00F3004B">
              <w:rPr>
                <w:rFonts w:cs="Arial"/>
                <w:i/>
                <w:iCs/>
                <w:position w:val="-1"/>
                <w:highlight w:val="yellow"/>
                <w:lang w:val="en-US"/>
                <w:rPrChange w:id="197" w:author="jonathan pritchard" w:date="2025-01-23T13:09:00Z" w16du:dateUtc="2025-01-23T13:09:00Z">
                  <w:rPr>
                    <w:rFonts w:cs="Arial"/>
                    <w:i/>
                    <w:iCs/>
                    <w:position w:val="-1"/>
                    <w:lang w:val="en-US"/>
                  </w:rPr>
                </w:rPrChange>
              </w:rPr>
              <w:t>t</w:t>
            </w:r>
            <w:r w:rsidRPr="00F3004B">
              <w:rPr>
                <w:rFonts w:cs="Arial"/>
                <w:i/>
                <w:iCs/>
                <w:spacing w:val="1"/>
                <w:position w:val="-1"/>
                <w:highlight w:val="yellow"/>
                <w:lang w:val="en-US"/>
                <w:rPrChange w:id="198" w:author="jonathan pritchard" w:date="2025-01-23T13:09:00Z" w16du:dateUtc="2025-01-23T13:09:00Z">
                  <w:rPr>
                    <w:rFonts w:cs="Arial"/>
                    <w:i/>
                    <w:iCs/>
                    <w:spacing w:val="1"/>
                    <w:position w:val="-1"/>
                    <w:lang w:val="en-US"/>
                  </w:rPr>
                </w:rPrChange>
              </w:rPr>
              <w:t>h</w:t>
            </w:r>
            <w:r w:rsidRPr="00F3004B">
              <w:rPr>
                <w:rFonts w:cs="Arial"/>
                <w:i/>
                <w:iCs/>
                <w:position w:val="-1"/>
                <w:highlight w:val="yellow"/>
                <w:lang w:val="en-US"/>
                <w:rPrChange w:id="199" w:author="jonathan pritchard" w:date="2025-01-23T13:09:00Z" w16du:dateUtc="2025-01-23T13:09:00Z">
                  <w:rPr>
                    <w:rFonts w:cs="Arial"/>
                    <w:i/>
                    <w:iCs/>
                    <w:position w:val="-1"/>
                    <w:lang w:val="en-US"/>
                  </w:rPr>
                </w:rPrChange>
              </w:rPr>
              <w:t>e</w:t>
            </w:r>
            <w:r w:rsidRPr="00F3004B">
              <w:rPr>
                <w:rFonts w:cs="Arial"/>
                <w:i/>
                <w:iCs/>
                <w:spacing w:val="-1"/>
                <w:position w:val="-1"/>
                <w:highlight w:val="yellow"/>
                <w:lang w:val="en-US"/>
                <w:rPrChange w:id="200" w:author="jonathan pritchard" w:date="2025-01-23T13:09:00Z" w16du:dateUtc="2025-01-23T13:09:00Z">
                  <w:rPr>
                    <w:rFonts w:cs="Arial"/>
                    <w:i/>
                    <w:iCs/>
                    <w:spacing w:val="-1"/>
                    <w:position w:val="-1"/>
                    <w:lang w:val="en-US"/>
                  </w:rPr>
                </w:rPrChange>
              </w:rPr>
              <w:t xml:space="preserve"> te</w:t>
            </w:r>
            <w:r w:rsidRPr="00F3004B">
              <w:rPr>
                <w:rFonts w:cs="Arial"/>
                <w:i/>
                <w:iCs/>
                <w:position w:val="-1"/>
                <w:highlight w:val="yellow"/>
                <w:lang w:val="en-US"/>
                <w:rPrChange w:id="201" w:author="jonathan pritchard" w:date="2025-01-23T13:09:00Z" w16du:dateUtc="2025-01-23T13:09:00Z">
                  <w:rPr>
                    <w:rFonts w:cs="Arial"/>
                    <w:i/>
                    <w:iCs/>
                    <w:position w:val="-1"/>
                    <w:lang w:val="en-US"/>
                  </w:rPr>
                </w:rPrChange>
              </w:rPr>
              <w:t>st execut</w:t>
            </w:r>
            <w:r w:rsidRPr="00F3004B">
              <w:rPr>
                <w:rFonts w:cs="Arial"/>
                <w:i/>
                <w:iCs/>
                <w:spacing w:val="-1"/>
                <w:position w:val="-1"/>
                <w:highlight w:val="yellow"/>
                <w:lang w:val="en-US"/>
                <w:rPrChange w:id="202" w:author="jonathan pritchard" w:date="2025-01-23T13:09:00Z" w16du:dateUtc="2025-01-23T13:09:00Z">
                  <w:rPr>
                    <w:rFonts w:cs="Arial"/>
                    <w:i/>
                    <w:iCs/>
                    <w:spacing w:val="-1"/>
                    <w:position w:val="-1"/>
                    <w:lang w:val="en-US"/>
                  </w:rPr>
                </w:rPrChange>
              </w:rPr>
              <w:t>o</w:t>
            </w:r>
            <w:r w:rsidRPr="00F3004B">
              <w:rPr>
                <w:rFonts w:cs="Arial"/>
                <w:i/>
                <w:iCs/>
                <w:position w:val="-1"/>
                <w:highlight w:val="yellow"/>
                <w:lang w:val="en-US"/>
                <w:rPrChange w:id="203" w:author="jonathan pritchard" w:date="2025-01-23T13:09:00Z" w16du:dateUtc="2025-01-23T13:09:00Z">
                  <w:rPr>
                    <w:rFonts w:cs="Arial"/>
                    <w:i/>
                    <w:iCs/>
                    <w:position w:val="-1"/>
                    <w:lang w:val="en-US"/>
                  </w:rPr>
                </w:rPrChange>
              </w:rPr>
              <w:t xml:space="preserve">r </w:t>
            </w:r>
            <w:r w:rsidRPr="00F3004B">
              <w:rPr>
                <w:rFonts w:cs="Arial"/>
                <w:i/>
                <w:iCs/>
                <w:spacing w:val="-1"/>
                <w:position w:val="-1"/>
                <w:highlight w:val="yellow"/>
                <w:lang w:val="en-US"/>
                <w:rPrChange w:id="204" w:author="jonathan pritchard" w:date="2025-01-23T13:09:00Z" w16du:dateUtc="2025-01-23T13:09:00Z">
                  <w:rPr>
                    <w:rFonts w:cs="Arial"/>
                    <w:i/>
                    <w:iCs/>
                    <w:spacing w:val="-1"/>
                    <w:position w:val="-1"/>
                    <w:lang w:val="en-US"/>
                  </w:rPr>
                </w:rPrChange>
              </w:rPr>
              <w:t>m</w:t>
            </w:r>
            <w:r w:rsidRPr="00F3004B">
              <w:rPr>
                <w:rFonts w:cs="Arial"/>
                <w:i/>
                <w:iCs/>
                <w:position w:val="-1"/>
                <w:highlight w:val="yellow"/>
                <w:lang w:val="en-US"/>
                <w:rPrChange w:id="205" w:author="jonathan pritchard" w:date="2025-01-23T13:09:00Z" w16du:dateUtc="2025-01-23T13:09:00Z">
                  <w:rPr>
                    <w:rFonts w:cs="Arial"/>
                    <w:i/>
                    <w:iCs/>
                    <w:position w:val="-1"/>
                    <w:lang w:val="en-US"/>
                  </w:rPr>
                </w:rPrChange>
              </w:rPr>
              <w:t>ust obs</w:t>
            </w:r>
            <w:r w:rsidRPr="00F3004B">
              <w:rPr>
                <w:rFonts w:cs="Arial"/>
                <w:i/>
                <w:iCs/>
                <w:spacing w:val="-1"/>
                <w:position w:val="-1"/>
                <w:highlight w:val="yellow"/>
                <w:lang w:val="en-US"/>
                <w:rPrChange w:id="206" w:author="jonathan pritchard" w:date="2025-01-23T13:09:00Z" w16du:dateUtc="2025-01-23T13:09:00Z">
                  <w:rPr>
                    <w:rFonts w:cs="Arial"/>
                    <w:i/>
                    <w:iCs/>
                    <w:spacing w:val="-1"/>
                    <w:position w:val="-1"/>
                    <w:lang w:val="en-US"/>
                  </w:rPr>
                </w:rPrChange>
              </w:rPr>
              <w:t>e</w:t>
            </w:r>
            <w:r w:rsidRPr="00F3004B">
              <w:rPr>
                <w:rFonts w:cs="Arial"/>
                <w:i/>
                <w:iCs/>
                <w:position w:val="-1"/>
                <w:highlight w:val="yellow"/>
                <w:lang w:val="en-US"/>
                <w:rPrChange w:id="207" w:author="jonathan pritchard" w:date="2025-01-23T13:09:00Z" w16du:dateUtc="2025-01-23T13:09:00Z">
                  <w:rPr>
                    <w:rFonts w:cs="Arial"/>
                    <w:i/>
                    <w:iCs/>
                    <w:position w:val="-1"/>
                    <w:lang w:val="en-US"/>
                  </w:rPr>
                </w:rPrChange>
              </w:rPr>
              <w:t xml:space="preserve">rve </w:t>
            </w:r>
            <w:r w:rsidRPr="00F3004B">
              <w:rPr>
                <w:rFonts w:cs="Arial"/>
                <w:i/>
                <w:iCs/>
                <w:spacing w:val="1"/>
                <w:position w:val="-1"/>
                <w:highlight w:val="yellow"/>
                <w:lang w:val="en-US"/>
                <w:rPrChange w:id="208" w:author="jonathan pritchard" w:date="2025-01-23T13:09:00Z" w16du:dateUtc="2025-01-23T13:09:00Z">
                  <w:rPr>
                    <w:rFonts w:cs="Arial"/>
                    <w:i/>
                    <w:iCs/>
                    <w:spacing w:val="1"/>
                    <w:position w:val="-1"/>
                    <w:lang w:val="en-US"/>
                  </w:rPr>
                </w:rPrChange>
              </w:rPr>
              <w:t>t</w:t>
            </w:r>
            <w:r w:rsidRPr="00F3004B">
              <w:rPr>
                <w:rFonts w:cs="Arial"/>
                <w:i/>
                <w:iCs/>
                <w:position w:val="-1"/>
                <w:highlight w:val="yellow"/>
                <w:lang w:val="en-US"/>
                <w:rPrChange w:id="209" w:author="jonathan pritchard" w:date="2025-01-23T13:09:00Z" w16du:dateUtc="2025-01-23T13:09:00Z">
                  <w:rPr>
                    <w:rFonts w:cs="Arial"/>
                    <w:i/>
                    <w:iCs/>
                    <w:position w:val="-1"/>
                    <w:lang w:val="en-US"/>
                  </w:rPr>
                </w:rPrChange>
              </w:rPr>
              <w:t>o c</w:t>
            </w:r>
            <w:r w:rsidRPr="00F3004B">
              <w:rPr>
                <w:rFonts w:cs="Arial"/>
                <w:i/>
                <w:iCs/>
                <w:spacing w:val="-2"/>
                <w:position w:val="-1"/>
                <w:highlight w:val="yellow"/>
                <w:lang w:val="en-US"/>
                <w:rPrChange w:id="210" w:author="jonathan pritchard" w:date="2025-01-23T13:09:00Z" w16du:dateUtc="2025-01-23T13:09:00Z">
                  <w:rPr>
                    <w:rFonts w:cs="Arial"/>
                    <w:i/>
                    <w:iCs/>
                    <w:spacing w:val="-2"/>
                    <w:position w:val="-1"/>
                    <w:lang w:val="en-US"/>
                  </w:rPr>
                </w:rPrChange>
              </w:rPr>
              <w:t>o</w:t>
            </w:r>
            <w:r w:rsidRPr="00F3004B">
              <w:rPr>
                <w:rFonts w:cs="Arial"/>
                <w:i/>
                <w:iCs/>
                <w:position w:val="-1"/>
                <w:highlight w:val="yellow"/>
                <w:lang w:val="en-US"/>
                <w:rPrChange w:id="211" w:author="jonathan pritchard" w:date="2025-01-23T13:09:00Z" w16du:dateUtc="2025-01-23T13:09:00Z">
                  <w:rPr>
                    <w:rFonts w:cs="Arial"/>
                    <w:i/>
                    <w:iCs/>
                    <w:position w:val="-1"/>
                    <w:lang w:val="en-US"/>
                  </w:rPr>
                </w:rPrChange>
              </w:rPr>
              <w:t>m</w:t>
            </w:r>
            <w:r w:rsidRPr="00F3004B">
              <w:rPr>
                <w:rFonts w:cs="Arial"/>
                <w:i/>
                <w:iCs/>
                <w:spacing w:val="-1"/>
                <w:position w:val="-1"/>
                <w:highlight w:val="yellow"/>
                <w:lang w:val="en-US"/>
                <w:rPrChange w:id="212" w:author="jonathan pritchard" w:date="2025-01-23T13:09:00Z" w16du:dateUtc="2025-01-23T13:09:00Z">
                  <w:rPr>
                    <w:rFonts w:cs="Arial"/>
                    <w:i/>
                    <w:iCs/>
                    <w:spacing w:val="-1"/>
                    <w:position w:val="-1"/>
                    <w:lang w:val="en-US"/>
                  </w:rPr>
                </w:rPrChange>
              </w:rPr>
              <w:t>p</w:t>
            </w:r>
            <w:r w:rsidRPr="00F3004B">
              <w:rPr>
                <w:rFonts w:cs="Arial"/>
                <w:i/>
                <w:iCs/>
                <w:position w:val="-1"/>
                <w:highlight w:val="yellow"/>
                <w:lang w:val="en-US"/>
                <w:rPrChange w:id="213" w:author="jonathan pritchard" w:date="2025-01-23T13:09:00Z" w16du:dateUtc="2025-01-23T13:09:00Z">
                  <w:rPr>
                    <w:rFonts w:cs="Arial"/>
                    <w:i/>
                    <w:iCs/>
                    <w:position w:val="-1"/>
                    <w:lang w:val="en-US"/>
                  </w:rPr>
                </w:rPrChange>
              </w:rPr>
              <w:t>lete t</w:t>
            </w:r>
            <w:r w:rsidRPr="00F3004B">
              <w:rPr>
                <w:rFonts w:cs="Arial"/>
                <w:i/>
                <w:iCs/>
                <w:spacing w:val="1"/>
                <w:position w:val="-1"/>
                <w:highlight w:val="yellow"/>
                <w:lang w:val="en-US"/>
                <w:rPrChange w:id="214" w:author="jonathan pritchard" w:date="2025-01-23T13:09:00Z" w16du:dateUtc="2025-01-23T13:09:00Z">
                  <w:rPr>
                    <w:rFonts w:cs="Arial"/>
                    <w:i/>
                    <w:iCs/>
                    <w:spacing w:val="1"/>
                    <w:position w:val="-1"/>
                    <w:lang w:val="en-US"/>
                  </w:rPr>
                </w:rPrChange>
              </w:rPr>
              <w:t>h</w:t>
            </w:r>
            <w:r w:rsidRPr="00F3004B">
              <w:rPr>
                <w:rFonts w:cs="Arial"/>
                <w:i/>
                <w:iCs/>
                <w:position w:val="-1"/>
                <w:highlight w:val="yellow"/>
                <w:lang w:val="en-US"/>
                <w:rPrChange w:id="215" w:author="jonathan pritchard" w:date="2025-01-23T13:09:00Z" w16du:dateUtc="2025-01-23T13:09:00Z">
                  <w:rPr>
                    <w:rFonts w:cs="Arial"/>
                    <w:i/>
                    <w:iCs/>
                    <w:position w:val="-1"/>
                    <w:lang w:val="en-US"/>
                  </w:rPr>
                </w:rPrChange>
              </w:rPr>
              <w:t>e</w:t>
            </w:r>
            <w:r w:rsidRPr="00F3004B">
              <w:rPr>
                <w:rFonts w:cs="Arial"/>
                <w:i/>
                <w:iCs/>
                <w:spacing w:val="-1"/>
                <w:position w:val="-1"/>
                <w:highlight w:val="yellow"/>
                <w:lang w:val="en-US"/>
                <w:rPrChange w:id="216" w:author="jonathan pritchard" w:date="2025-01-23T13:09:00Z" w16du:dateUtc="2025-01-23T13:09:00Z">
                  <w:rPr>
                    <w:rFonts w:cs="Arial"/>
                    <w:i/>
                    <w:iCs/>
                    <w:spacing w:val="-1"/>
                    <w:position w:val="-1"/>
                    <w:lang w:val="en-US"/>
                  </w:rPr>
                </w:rPrChange>
              </w:rPr>
              <w:t xml:space="preserve"> </w:t>
            </w:r>
            <w:r w:rsidRPr="00F3004B">
              <w:rPr>
                <w:rFonts w:cs="Arial"/>
                <w:i/>
                <w:iCs/>
                <w:position w:val="-1"/>
                <w:highlight w:val="yellow"/>
                <w:lang w:val="en-US"/>
                <w:rPrChange w:id="217" w:author="jonathan pritchard" w:date="2025-01-23T13:09:00Z" w16du:dateUtc="2025-01-23T13:09:00Z">
                  <w:rPr>
                    <w:rFonts w:cs="Arial"/>
                    <w:i/>
                    <w:iCs/>
                    <w:position w:val="-1"/>
                    <w:lang w:val="en-US"/>
                  </w:rPr>
                </w:rPrChange>
              </w:rPr>
              <w:t>tes</w:t>
            </w:r>
            <w:r w:rsidRPr="00F3004B">
              <w:rPr>
                <w:rFonts w:cs="Arial"/>
                <w:i/>
                <w:iCs/>
                <w:spacing w:val="-1"/>
                <w:position w:val="-1"/>
                <w:highlight w:val="yellow"/>
                <w:lang w:val="en-US"/>
                <w:rPrChange w:id="218" w:author="jonathan pritchard" w:date="2025-01-23T13:09:00Z" w16du:dateUtc="2025-01-23T13:09:00Z">
                  <w:rPr>
                    <w:rFonts w:cs="Arial"/>
                    <w:i/>
                    <w:iCs/>
                    <w:spacing w:val="-1"/>
                    <w:position w:val="-1"/>
                    <w:lang w:val="en-US"/>
                  </w:rPr>
                </w:rPrChange>
              </w:rPr>
              <w:t>t</w:t>
            </w:r>
            <w:r w:rsidRPr="00F3004B">
              <w:rPr>
                <w:rFonts w:cs="Arial"/>
                <w:i/>
                <w:iCs/>
                <w:position w:val="-1"/>
                <w:highlight w:val="yellow"/>
                <w:lang w:val="en-US"/>
                <w:rPrChange w:id="219" w:author="jonathan pritchard" w:date="2025-01-23T13:09:00Z" w16du:dateUtc="2025-01-23T13:09:00Z">
                  <w:rPr>
                    <w:rFonts w:cs="Arial"/>
                    <w:i/>
                    <w:iCs/>
                    <w:position w:val="-1"/>
                    <w:lang w:val="en-US"/>
                  </w:rPr>
                </w:rPrChange>
              </w:rPr>
              <w:t>.</w:t>
            </w:r>
          </w:p>
        </w:tc>
      </w:tr>
    </w:tbl>
    <w:p w14:paraId="7BD6F095" w14:textId="77777777" w:rsidR="002550DA" w:rsidRPr="00F3004B" w:rsidRDefault="002550DA" w:rsidP="002550DA">
      <w:pPr>
        <w:rPr>
          <w:highlight w:val="yellow"/>
          <w:rPrChange w:id="220" w:author="jonathan pritchard" w:date="2025-01-23T13:09:00Z" w16du:dateUtc="2025-01-23T13:09:00Z">
            <w:rPr/>
          </w:rPrChange>
        </w:rPr>
      </w:pPr>
    </w:p>
    <w:p w14:paraId="77F48F9E" w14:textId="47E705CA" w:rsidR="00D409B3" w:rsidRPr="00F3004B" w:rsidRDefault="00D409B3" w:rsidP="00D409B3">
      <w:r w:rsidRPr="00F3004B">
        <w:rPr>
          <w:highlight w:val="yellow"/>
          <w:rPrChange w:id="221" w:author="jonathan pritchard" w:date="2025-01-23T13:09:00Z" w16du:dateUtc="2025-01-23T13:09:00Z">
            <w:rPr/>
          </w:rPrChange>
        </w:rPr>
        <w:t>Where new tests, specific to the operation of the ECDIS under S-100 are concerned, the colour of the tables has been set as below for ease of use</w:t>
      </w:r>
      <w:r w:rsidR="009A4BFB" w:rsidRPr="00F3004B">
        <w:rPr>
          <w:highlight w:val="yellow"/>
          <w:rPrChange w:id="222" w:author="jonathan pritchard" w:date="2025-01-23T13:09:00Z" w16du:dateUtc="2025-01-23T13:09:00Z">
            <w:rPr/>
          </w:rPrChange>
        </w:rPr>
        <w:t>, e.g.</w:t>
      </w:r>
    </w:p>
    <w:p w14:paraId="04D5F000" w14:textId="77777777" w:rsidR="009A4BFB" w:rsidRPr="00F3004B" w:rsidRDefault="009A4BFB" w:rsidP="00D409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A4BFB" w:rsidRPr="00F3004B" w14:paraId="3160E769" w14:textId="77777777" w:rsidTr="00357E05">
        <w:trPr>
          <w:trHeight w:val="454"/>
          <w:tblHeader/>
        </w:trPr>
        <w:tc>
          <w:tcPr>
            <w:tcW w:w="2381" w:type="dxa"/>
            <w:shd w:val="clear" w:color="auto" w:fill="CCFFCC"/>
            <w:vAlign w:val="center"/>
          </w:tcPr>
          <w:p w14:paraId="33085F79" w14:textId="77777777" w:rsidR="009A4BFB" w:rsidRPr="00F3004B" w:rsidRDefault="009A4BFB" w:rsidP="00280DEE">
            <w:r w:rsidRPr="00F3004B">
              <w:rPr>
                <w:b/>
              </w:rPr>
              <w:t>Test Reference</w:t>
            </w:r>
          </w:p>
        </w:tc>
        <w:tc>
          <w:tcPr>
            <w:tcW w:w="2381" w:type="dxa"/>
            <w:shd w:val="clear" w:color="auto" w:fill="CCFFCC"/>
            <w:vAlign w:val="center"/>
          </w:tcPr>
          <w:p w14:paraId="63437F78" w14:textId="77777777" w:rsidR="009A4BFB" w:rsidRPr="00F3004B" w:rsidRDefault="009A4BFB" w:rsidP="00280DEE">
            <w:proofErr w:type="spellStart"/>
            <w:r w:rsidRPr="00F3004B">
              <w:t>InitialCatalogues</w:t>
            </w:r>
            <w:proofErr w:type="spellEnd"/>
          </w:p>
        </w:tc>
        <w:tc>
          <w:tcPr>
            <w:tcW w:w="2382" w:type="dxa"/>
            <w:shd w:val="clear" w:color="auto" w:fill="CCFFCC"/>
            <w:vAlign w:val="center"/>
          </w:tcPr>
          <w:p w14:paraId="2F7E089E" w14:textId="77777777" w:rsidR="009A4BFB" w:rsidRPr="00F3004B" w:rsidRDefault="009A4BFB" w:rsidP="00280DEE">
            <w:r w:rsidRPr="00F3004B">
              <w:rPr>
                <w:b/>
              </w:rPr>
              <w:t>IHO Reference</w:t>
            </w:r>
          </w:p>
        </w:tc>
        <w:tc>
          <w:tcPr>
            <w:tcW w:w="2382" w:type="dxa"/>
            <w:shd w:val="clear" w:color="auto" w:fill="CCFFCC"/>
            <w:vAlign w:val="center"/>
          </w:tcPr>
          <w:p w14:paraId="111D7011" w14:textId="77777777" w:rsidR="009A4BFB" w:rsidRPr="00F3004B" w:rsidRDefault="009A4BFB" w:rsidP="00280DEE">
            <w:r w:rsidRPr="00F3004B">
              <w:t>S-98 Annex C C-21.1</w:t>
            </w:r>
          </w:p>
        </w:tc>
      </w:tr>
      <w:tr w:rsidR="009A4BFB" w14:paraId="5A368205" w14:textId="77777777" w:rsidTr="00357E05">
        <w:trPr>
          <w:tblHeader/>
        </w:trPr>
        <w:tc>
          <w:tcPr>
            <w:tcW w:w="9526" w:type="dxa"/>
            <w:gridSpan w:val="4"/>
            <w:shd w:val="clear" w:color="auto" w:fill="CCFFCC"/>
            <w:vAlign w:val="center"/>
          </w:tcPr>
          <w:p w14:paraId="6D9A7990" w14:textId="77777777" w:rsidR="009A4BFB" w:rsidRDefault="009A4BFB" w:rsidP="00280DEE">
            <w:r w:rsidRPr="00F3004B">
              <w:rPr>
                <w:b/>
              </w:rPr>
              <w:t>Test description</w:t>
            </w:r>
          </w:p>
        </w:tc>
      </w:tr>
    </w:tbl>
    <w:p w14:paraId="0C311B50" w14:textId="77777777" w:rsidR="009A4BFB" w:rsidRDefault="009A4BFB" w:rsidP="00D409B3"/>
    <w:p w14:paraId="1B115F54" w14:textId="714667A0" w:rsidR="00F3004B" w:rsidRDefault="00F3004B">
      <w:pPr>
        <w:widowControl/>
        <w:spacing w:line="240" w:lineRule="auto"/>
        <w:jc w:val="left"/>
        <w:rPr>
          <w:ins w:id="223" w:author="jonathan pritchard" w:date="2025-01-23T13:12:00Z" w16du:dateUtc="2025-01-23T13:12:00Z"/>
        </w:rPr>
      </w:pPr>
      <w:ins w:id="224" w:author="jonathan pritchard" w:date="2025-01-23T13:12:00Z" w16du:dateUtc="2025-01-23T13:12:00Z">
        <w:r>
          <w:br w:type="page"/>
        </w:r>
      </w:ins>
    </w:p>
    <w:p w14:paraId="350260E8" w14:textId="77777777" w:rsidR="00D409B3" w:rsidDel="00F3004B" w:rsidRDefault="00D409B3" w:rsidP="00D409B3">
      <w:pPr>
        <w:rPr>
          <w:del w:id="225" w:author="jonathan pritchard" w:date="2025-01-23T13:11:00Z" w16du:dateUtc="2025-01-23T13:11:00Z"/>
        </w:rPr>
      </w:pPr>
    </w:p>
    <w:p w14:paraId="4E2B8707" w14:textId="63AB3C00" w:rsidR="00D409B3" w:rsidRDefault="00D409B3" w:rsidP="00357E0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F3004B" w:rsidRPr="00340B0D" w14:paraId="1F7B9AF9"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CB6866D" w14:textId="77777777" w:rsidR="00F3004B" w:rsidRPr="00340B0D" w:rsidRDefault="00F3004B"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14FE7DB" w14:textId="77777777" w:rsidR="00F3004B" w:rsidRPr="00C87169" w:rsidRDefault="00F3004B"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17E7162" w14:textId="77777777" w:rsidR="00F3004B" w:rsidRPr="00340B0D" w:rsidRDefault="00F3004B"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AD0989D" w14:textId="77777777" w:rsidR="00F3004B" w:rsidRPr="00340B0D" w:rsidRDefault="00F3004B" w:rsidP="00541D1A">
            <w:pPr>
              <w:jc w:val="center"/>
              <w:rPr>
                <w:rFonts w:cs="Arial"/>
                <w:sz w:val="18"/>
                <w:szCs w:val="18"/>
              </w:rPr>
            </w:pPr>
          </w:p>
        </w:tc>
      </w:tr>
      <w:tr w:rsidR="00F3004B" w:rsidRPr="00340B0D" w14:paraId="4C9089B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5176D" w14:textId="77777777" w:rsidR="00F3004B" w:rsidRPr="00340B0D" w:rsidRDefault="00F3004B" w:rsidP="00541D1A">
            <w:pPr>
              <w:rPr>
                <w:rFonts w:cs="Arial"/>
                <w:b/>
                <w:bCs/>
                <w:sz w:val="18"/>
                <w:szCs w:val="18"/>
              </w:rPr>
            </w:pPr>
            <w:r w:rsidRPr="00340B0D">
              <w:rPr>
                <w:rFonts w:cs="Arial"/>
                <w:b/>
                <w:bCs/>
                <w:sz w:val="18"/>
                <w:szCs w:val="18"/>
              </w:rPr>
              <w:t>Test Description</w:t>
            </w:r>
          </w:p>
        </w:tc>
      </w:tr>
      <w:tr w:rsidR="00F3004B" w:rsidRPr="00340B0D" w14:paraId="7A7C4DC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FFEFDA7" w14:textId="77777777" w:rsidR="00F3004B" w:rsidRPr="009C22F4" w:rsidRDefault="00F3004B" w:rsidP="00541D1A">
            <w:pPr>
              <w:rPr>
                <w:rFonts w:cs="Arial"/>
                <w:i/>
              </w:rPr>
            </w:pPr>
          </w:p>
          <w:p w14:paraId="5455CBE7" w14:textId="77777777" w:rsidR="00F3004B" w:rsidRPr="009C22F4" w:rsidRDefault="00F3004B" w:rsidP="00541D1A">
            <w:pPr>
              <w:rPr>
                <w:rFonts w:cs="Arial"/>
                <w:i/>
              </w:rPr>
            </w:pPr>
          </w:p>
        </w:tc>
      </w:tr>
      <w:tr w:rsidR="00F3004B" w:rsidRPr="00340B0D" w14:paraId="18F7C1B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BFFA73" w14:textId="77777777" w:rsidR="00F3004B" w:rsidRPr="00340B0D" w:rsidRDefault="00F3004B" w:rsidP="00541D1A">
            <w:pPr>
              <w:jc w:val="center"/>
              <w:rPr>
                <w:rFonts w:cs="Arial"/>
                <w:b/>
                <w:bCs/>
                <w:sz w:val="18"/>
                <w:szCs w:val="18"/>
              </w:rPr>
            </w:pPr>
            <w:r w:rsidRPr="00340B0D">
              <w:rPr>
                <w:rFonts w:cs="Arial"/>
                <w:b/>
                <w:bCs/>
                <w:sz w:val="18"/>
                <w:szCs w:val="18"/>
              </w:rPr>
              <w:t>Loaded Data</w:t>
            </w:r>
          </w:p>
        </w:tc>
      </w:tr>
      <w:tr w:rsidR="00F3004B" w:rsidRPr="00340B0D" w14:paraId="4A5BAB2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3CEEB82" w14:textId="77777777" w:rsidR="00F3004B" w:rsidRPr="00340B0D" w:rsidRDefault="00F3004B"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42DC140" w14:textId="77777777" w:rsidR="00F3004B" w:rsidRPr="00340B0D" w:rsidRDefault="00F3004B" w:rsidP="00541D1A">
            <w:pPr>
              <w:jc w:val="center"/>
              <w:rPr>
                <w:rFonts w:cs="Arial"/>
                <w:b/>
                <w:bCs/>
                <w:sz w:val="18"/>
                <w:szCs w:val="18"/>
              </w:rPr>
            </w:pPr>
          </w:p>
        </w:tc>
      </w:tr>
      <w:tr w:rsidR="00F3004B" w:rsidRPr="00340B0D" w14:paraId="019788B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9C227D9"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87F9582" w14:textId="77777777" w:rsidR="00F3004B" w:rsidRPr="00340B0D" w:rsidRDefault="00F3004B" w:rsidP="00541D1A">
            <w:pPr>
              <w:rPr>
                <w:rFonts w:cs="Arial"/>
                <w:sz w:val="18"/>
                <w:szCs w:val="18"/>
              </w:rPr>
            </w:pPr>
          </w:p>
        </w:tc>
      </w:tr>
      <w:tr w:rsidR="00F3004B" w:rsidRPr="00340B0D" w14:paraId="039CDFED"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64FBA6"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616CC00" w14:textId="77777777" w:rsidR="00F3004B" w:rsidRPr="00340B0D" w:rsidRDefault="00F3004B" w:rsidP="00541D1A">
            <w:pPr>
              <w:rPr>
                <w:rFonts w:cs="Arial"/>
                <w:sz w:val="18"/>
                <w:szCs w:val="18"/>
              </w:rPr>
            </w:pPr>
          </w:p>
        </w:tc>
      </w:tr>
      <w:tr w:rsidR="00F3004B" w:rsidRPr="00340B0D" w14:paraId="37D15D7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47409B" w14:textId="77777777" w:rsidR="00F3004B" w:rsidRPr="00340B0D" w:rsidRDefault="00F3004B"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8650AA" w14:textId="77777777" w:rsidR="00F3004B" w:rsidRPr="00340B0D" w:rsidRDefault="00F3004B"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F3004B" w:rsidRPr="00340B0D" w14:paraId="23E7D20F" w14:textId="77777777" w:rsidTr="00541D1A">
        <w:sdt>
          <w:sdtPr>
            <w:rPr>
              <w:rFonts w:cs="Arial"/>
              <w:sz w:val="18"/>
              <w:szCs w:val="18"/>
            </w:rPr>
            <w:alias w:val="Diplay Category"/>
            <w:tag w:val="Diplay Categor"/>
            <w:id w:val="-1937739790"/>
            <w:placeholder>
              <w:docPart w:val="6F56DE9FD8BC4EA2866E40B622B7404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C70CA" w14:textId="77777777" w:rsidR="00F3004B" w:rsidRPr="00340B0D" w:rsidRDefault="00F3004B"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07FFEF3" w14:textId="77777777" w:rsidR="00F3004B" w:rsidRPr="00340B0D" w:rsidRDefault="00F3004B"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9649CFF" w14:textId="77777777" w:rsidR="00F3004B" w:rsidRPr="00340B0D" w:rsidRDefault="00F3004B" w:rsidP="00541D1A">
            <w:pPr>
              <w:jc w:val="center"/>
              <w:rPr>
                <w:rFonts w:cs="Arial"/>
                <w:sz w:val="18"/>
                <w:szCs w:val="18"/>
              </w:rPr>
            </w:pPr>
          </w:p>
        </w:tc>
      </w:tr>
      <w:tr w:rsidR="00F3004B" w:rsidRPr="00340B0D" w14:paraId="61D8DEC5"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7240D3" w14:textId="77777777" w:rsidR="00F3004B" w:rsidRPr="00340B0D" w:rsidRDefault="00F3004B"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2D9B0C" w14:textId="77777777" w:rsidR="00F3004B" w:rsidRPr="00340B0D" w:rsidRDefault="00F3004B"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A1DE45" w14:textId="77777777" w:rsidR="00F3004B" w:rsidRPr="00340B0D" w:rsidRDefault="00F3004B" w:rsidP="00541D1A">
            <w:pPr>
              <w:jc w:val="center"/>
              <w:rPr>
                <w:rFonts w:cs="Arial"/>
                <w:sz w:val="18"/>
                <w:szCs w:val="18"/>
              </w:rPr>
            </w:pPr>
          </w:p>
        </w:tc>
      </w:tr>
      <w:tr w:rsidR="00F3004B" w:rsidRPr="00340B0D" w14:paraId="5C8EBA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E7265F" w14:textId="77777777" w:rsidR="00F3004B" w:rsidRPr="00340B0D" w:rsidRDefault="00F3004B"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B7FF8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2D3936D" w14:textId="77777777" w:rsidR="00F3004B" w:rsidRPr="00340B0D" w:rsidRDefault="00F3004B"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CB6FDA" w14:textId="77777777" w:rsidR="00F3004B" w:rsidRPr="00340B0D" w:rsidRDefault="00F3004B" w:rsidP="00541D1A">
            <w:pPr>
              <w:jc w:val="center"/>
              <w:rPr>
                <w:rFonts w:cs="Arial"/>
                <w:sz w:val="18"/>
                <w:szCs w:val="18"/>
              </w:rPr>
            </w:pPr>
          </w:p>
        </w:tc>
      </w:tr>
      <w:tr w:rsidR="00F3004B" w:rsidRPr="00340B0D" w14:paraId="7932B6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A76C1C" w14:textId="77777777" w:rsidR="00F3004B" w:rsidRPr="00340B0D" w:rsidRDefault="00F3004B"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EB6FA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6A270859" w14:textId="77777777" w:rsidR="00F3004B" w:rsidRPr="00340B0D" w:rsidRDefault="00F3004B"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6781E63" w14:textId="77777777" w:rsidR="00F3004B" w:rsidRPr="00340B0D" w:rsidRDefault="00F3004B" w:rsidP="00541D1A">
            <w:pPr>
              <w:jc w:val="center"/>
              <w:rPr>
                <w:rFonts w:cs="Arial"/>
                <w:sz w:val="18"/>
                <w:szCs w:val="18"/>
              </w:rPr>
            </w:pPr>
          </w:p>
        </w:tc>
      </w:tr>
      <w:tr w:rsidR="00F3004B" w:rsidRPr="00340B0D" w14:paraId="61B499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A0586C" w14:textId="77777777" w:rsidR="00F3004B" w:rsidRPr="00340B0D" w:rsidRDefault="00F3004B"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CF53D"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A08DC01" w14:textId="77777777" w:rsidR="00F3004B" w:rsidRPr="00340B0D" w:rsidRDefault="00F3004B"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0ED1111" w14:textId="77777777" w:rsidR="00F3004B" w:rsidRPr="00340B0D" w:rsidRDefault="00F3004B" w:rsidP="00541D1A">
            <w:pPr>
              <w:jc w:val="center"/>
              <w:rPr>
                <w:rFonts w:cs="Arial"/>
                <w:sz w:val="18"/>
                <w:szCs w:val="18"/>
              </w:rPr>
            </w:pPr>
          </w:p>
        </w:tc>
      </w:tr>
      <w:tr w:rsidR="00F3004B" w:rsidRPr="00340B0D" w14:paraId="7E2BE83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5EC7C7" w14:textId="77777777" w:rsidR="00F3004B" w:rsidRPr="00340B0D" w:rsidRDefault="00F3004B"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230645"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35B44AE7" w14:textId="77777777" w:rsidR="00F3004B" w:rsidRPr="00340B0D" w:rsidRDefault="00F3004B"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0AA3E7B" w14:textId="77777777" w:rsidR="00F3004B" w:rsidRPr="00340B0D" w:rsidRDefault="00F3004B" w:rsidP="00541D1A">
            <w:pPr>
              <w:jc w:val="center"/>
              <w:rPr>
                <w:rFonts w:cs="Arial"/>
                <w:sz w:val="18"/>
                <w:szCs w:val="18"/>
              </w:rPr>
            </w:pPr>
          </w:p>
        </w:tc>
      </w:tr>
      <w:tr w:rsidR="00F3004B" w:rsidRPr="00340B0D" w14:paraId="2F3EEE1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8AFFD" w14:textId="77777777" w:rsidR="00F3004B" w:rsidRPr="00340B0D" w:rsidRDefault="00F3004B"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0482A9"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21549B6" w14:textId="77777777" w:rsidR="00F3004B" w:rsidRPr="00340B0D" w:rsidRDefault="00F3004B"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5B9AD6D" w14:textId="77777777" w:rsidR="00F3004B" w:rsidRPr="00340B0D" w:rsidRDefault="00F3004B" w:rsidP="00541D1A">
            <w:pPr>
              <w:jc w:val="center"/>
              <w:rPr>
                <w:rFonts w:cs="Arial"/>
                <w:sz w:val="18"/>
                <w:szCs w:val="18"/>
              </w:rPr>
            </w:pPr>
          </w:p>
        </w:tc>
      </w:tr>
      <w:tr w:rsidR="00F3004B" w:rsidRPr="00340B0D" w14:paraId="046D05A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3FAFE2" w14:textId="77777777" w:rsidR="00F3004B" w:rsidRPr="00340B0D" w:rsidRDefault="00F3004B"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B434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2C619E6A" w14:textId="77777777" w:rsidR="00F3004B" w:rsidRPr="00340B0D" w:rsidRDefault="00F3004B"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8072040" w14:textId="77777777" w:rsidR="00F3004B" w:rsidRPr="00340B0D" w:rsidRDefault="00F3004B" w:rsidP="00541D1A">
            <w:pPr>
              <w:jc w:val="center"/>
              <w:rPr>
                <w:rFonts w:cs="Arial"/>
                <w:sz w:val="18"/>
                <w:szCs w:val="18"/>
              </w:rPr>
            </w:pPr>
          </w:p>
        </w:tc>
      </w:tr>
      <w:tr w:rsidR="00F3004B" w:rsidRPr="00340B0D" w14:paraId="3E65AE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7DA4D0" w14:textId="77777777" w:rsidR="00F3004B" w:rsidRPr="00340B0D" w:rsidRDefault="00F3004B"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28A9AA"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3019A06" w14:textId="77777777" w:rsidR="00F3004B" w:rsidRPr="00340B0D" w:rsidRDefault="00F3004B"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F7ECC04" w14:textId="77777777" w:rsidR="00F3004B" w:rsidRPr="00340B0D" w:rsidRDefault="00F3004B" w:rsidP="00541D1A">
            <w:pPr>
              <w:jc w:val="center"/>
              <w:rPr>
                <w:rFonts w:cs="Arial"/>
                <w:sz w:val="18"/>
                <w:szCs w:val="18"/>
              </w:rPr>
            </w:pPr>
          </w:p>
        </w:tc>
      </w:tr>
      <w:tr w:rsidR="00F3004B" w:rsidRPr="00340B0D" w14:paraId="6430C7B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DE88BEF" w14:textId="77777777" w:rsidR="00F3004B" w:rsidRPr="00340B0D" w:rsidRDefault="00F3004B"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4D33EE"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CDFEB6" w14:textId="77777777" w:rsidR="00F3004B" w:rsidRPr="00340B0D" w:rsidRDefault="00F3004B"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AB1705F" w14:textId="77777777" w:rsidR="00F3004B" w:rsidRPr="00340B0D" w:rsidRDefault="00F3004B" w:rsidP="00541D1A">
            <w:pPr>
              <w:jc w:val="center"/>
              <w:rPr>
                <w:rFonts w:cs="Arial"/>
                <w:sz w:val="18"/>
                <w:szCs w:val="18"/>
              </w:rPr>
            </w:pPr>
          </w:p>
        </w:tc>
      </w:tr>
      <w:tr w:rsidR="00F3004B" w:rsidRPr="00340B0D" w14:paraId="328A79A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69FA0A" w14:textId="77777777" w:rsidR="00F3004B" w:rsidRPr="00340B0D" w:rsidRDefault="00F3004B"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AA2D93"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A30F02" w14:textId="77777777" w:rsidR="00F3004B" w:rsidRPr="00340B0D" w:rsidRDefault="00F3004B"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B8398D1" w14:textId="77777777" w:rsidR="00F3004B" w:rsidRPr="00340B0D" w:rsidRDefault="00F3004B" w:rsidP="00541D1A">
            <w:pPr>
              <w:jc w:val="center"/>
              <w:rPr>
                <w:rFonts w:cs="Arial"/>
                <w:sz w:val="18"/>
                <w:szCs w:val="18"/>
              </w:rPr>
            </w:pPr>
          </w:p>
        </w:tc>
      </w:tr>
      <w:tr w:rsidR="00F3004B" w:rsidRPr="00340B0D" w14:paraId="773B698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698231" w14:textId="77777777" w:rsidR="00F3004B" w:rsidRPr="00340B0D" w:rsidRDefault="00F3004B"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B43DB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CB03388" w14:textId="77777777" w:rsidR="00F3004B" w:rsidRPr="00340B0D" w:rsidRDefault="00F3004B"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EB595A9" w14:textId="77777777" w:rsidR="00F3004B" w:rsidRPr="00340B0D" w:rsidRDefault="00F3004B" w:rsidP="00541D1A">
            <w:pPr>
              <w:jc w:val="center"/>
              <w:rPr>
                <w:rFonts w:cs="Arial"/>
                <w:sz w:val="18"/>
                <w:szCs w:val="18"/>
              </w:rPr>
            </w:pPr>
          </w:p>
        </w:tc>
      </w:tr>
      <w:tr w:rsidR="00F3004B" w:rsidRPr="00340B0D" w14:paraId="2D7F34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4B7665" w14:textId="77777777" w:rsidR="00F3004B" w:rsidRPr="00340B0D" w:rsidRDefault="00F3004B"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309D65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B706C51" w14:textId="77777777" w:rsidR="00F3004B" w:rsidRPr="00340B0D" w:rsidRDefault="00F3004B"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2F85FC8" w14:textId="77777777" w:rsidR="00F3004B" w:rsidRPr="00340B0D" w:rsidRDefault="00F3004B" w:rsidP="00541D1A">
            <w:pPr>
              <w:jc w:val="center"/>
              <w:rPr>
                <w:rFonts w:cs="Arial"/>
                <w:sz w:val="18"/>
                <w:szCs w:val="18"/>
              </w:rPr>
            </w:pPr>
          </w:p>
        </w:tc>
      </w:tr>
      <w:tr w:rsidR="00F3004B" w:rsidRPr="00340B0D" w14:paraId="1B62163D"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42032F1" w14:textId="77777777" w:rsidR="00F3004B" w:rsidRPr="00340B0D" w:rsidRDefault="00F3004B"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4EEC0A" w14:textId="77777777" w:rsidR="00F3004B" w:rsidRPr="00340B0D" w:rsidRDefault="00F3004B"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8C22715" w14:textId="77777777" w:rsidR="00F3004B" w:rsidRPr="00340B0D" w:rsidRDefault="00F3004B" w:rsidP="00541D1A">
            <w:pPr>
              <w:jc w:val="center"/>
              <w:rPr>
                <w:rFonts w:cs="Arial"/>
                <w:sz w:val="18"/>
                <w:szCs w:val="18"/>
              </w:rPr>
            </w:pPr>
          </w:p>
        </w:tc>
      </w:tr>
      <w:tr w:rsidR="00F3004B" w:rsidRPr="00340B0D" w14:paraId="47EC1D0A" w14:textId="77777777" w:rsidTr="00541D1A">
        <w:sdt>
          <w:sdtPr>
            <w:rPr>
              <w:rFonts w:cs="Arial"/>
              <w:sz w:val="18"/>
              <w:szCs w:val="18"/>
            </w:rPr>
            <w:alias w:val="Palette"/>
            <w:tag w:val="Palette"/>
            <w:id w:val="-251279443"/>
            <w:placeholder>
              <w:docPart w:val="323C956676EB40FAB30A9C2D6083592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FBF230" w14:textId="77777777" w:rsidR="00F3004B" w:rsidRPr="00340B0D" w:rsidRDefault="00F3004B"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886CE9E" w14:textId="77777777" w:rsidR="00F3004B" w:rsidRPr="00340B0D" w:rsidRDefault="00F3004B"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6B13933" w14:textId="77777777" w:rsidR="00F3004B" w:rsidRPr="00340B0D" w:rsidRDefault="00F3004B" w:rsidP="00541D1A">
            <w:pPr>
              <w:jc w:val="center"/>
              <w:rPr>
                <w:rFonts w:cs="Arial"/>
                <w:sz w:val="18"/>
                <w:szCs w:val="18"/>
              </w:rPr>
            </w:pPr>
          </w:p>
        </w:tc>
      </w:tr>
      <w:tr w:rsidR="00F3004B" w:rsidRPr="00340B0D" w14:paraId="145A5CA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822D55C" w14:textId="77777777" w:rsidR="00F3004B" w:rsidRPr="00340B0D" w:rsidRDefault="00F3004B" w:rsidP="00541D1A">
            <w:pPr>
              <w:jc w:val="center"/>
              <w:rPr>
                <w:rFonts w:cs="Arial"/>
                <w:b/>
                <w:bCs/>
                <w:sz w:val="18"/>
                <w:szCs w:val="18"/>
              </w:rPr>
            </w:pPr>
          </w:p>
        </w:tc>
        <w:tc>
          <w:tcPr>
            <w:tcW w:w="3871" w:type="dxa"/>
            <w:gridSpan w:val="5"/>
            <w:tcBorders>
              <w:left w:val="single" w:sz="12" w:space="0" w:color="auto"/>
            </w:tcBorders>
          </w:tcPr>
          <w:p w14:paraId="7B600442" w14:textId="77777777" w:rsidR="00F3004B" w:rsidRPr="00340B0D" w:rsidRDefault="00F3004B" w:rsidP="00541D1A">
            <w:pPr>
              <w:rPr>
                <w:rFonts w:cs="Arial"/>
                <w:sz w:val="18"/>
                <w:szCs w:val="18"/>
              </w:rPr>
            </w:pPr>
          </w:p>
        </w:tc>
        <w:tc>
          <w:tcPr>
            <w:tcW w:w="672" w:type="dxa"/>
            <w:tcBorders>
              <w:right w:val="single" w:sz="12" w:space="0" w:color="auto"/>
            </w:tcBorders>
            <w:vAlign w:val="center"/>
          </w:tcPr>
          <w:p w14:paraId="2D905003" w14:textId="77777777" w:rsidR="00F3004B" w:rsidRPr="00340B0D" w:rsidRDefault="00F3004B" w:rsidP="00541D1A">
            <w:pPr>
              <w:jc w:val="center"/>
              <w:rPr>
                <w:rFonts w:cs="Arial"/>
                <w:sz w:val="18"/>
                <w:szCs w:val="18"/>
              </w:rPr>
            </w:pPr>
          </w:p>
        </w:tc>
      </w:tr>
      <w:tr w:rsidR="00F3004B" w:rsidRPr="00340B0D" w14:paraId="63BA918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9A068A6" w14:textId="77777777" w:rsidR="00F3004B" w:rsidRPr="00340B0D" w:rsidRDefault="00F3004B" w:rsidP="00541D1A">
            <w:pPr>
              <w:rPr>
                <w:rFonts w:cs="Arial"/>
                <w:sz w:val="18"/>
                <w:szCs w:val="18"/>
              </w:rPr>
            </w:pPr>
          </w:p>
        </w:tc>
        <w:tc>
          <w:tcPr>
            <w:tcW w:w="3871" w:type="dxa"/>
            <w:gridSpan w:val="5"/>
            <w:tcBorders>
              <w:left w:val="single" w:sz="12" w:space="0" w:color="auto"/>
              <w:bottom w:val="single" w:sz="12" w:space="0" w:color="auto"/>
            </w:tcBorders>
          </w:tcPr>
          <w:p w14:paraId="49DB922E" w14:textId="77777777" w:rsidR="00F3004B" w:rsidRPr="00340B0D" w:rsidRDefault="00F3004B" w:rsidP="00541D1A">
            <w:pPr>
              <w:jc w:val="center"/>
              <w:rPr>
                <w:rFonts w:cs="Arial"/>
                <w:sz w:val="18"/>
                <w:szCs w:val="18"/>
              </w:rPr>
            </w:pPr>
          </w:p>
        </w:tc>
        <w:tc>
          <w:tcPr>
            <w:tcW w:w="672" w:type="dxa"/>
            <w:tcBorders>
              <w:bottom w:val="single" w:sz="12" w:space="0" w:color="auto"/>
              <w:right w:val="single" w:sz="12" w:space="0" w:color="auto"/>
            </w:tcBorders>
            <w:vAlign w:val="center"/>
          </w:tcPr>
          <w:p w14:paraId="0783BB71" w14:textId="77777777" w:rsidR="00F3004B" w:rsidRPr="00340B0D" w:rsidRDefault="00F3004B" w:rsidP="00541D1A">
            <w:pPr>
              <w:jc w:val="center"/>
              <w:rPr>
                <w:rFonts w:cs="Arial"/>
                <w:sz w:val="18"/>
                <w:szCs w:val="18"/>
              </w:rPr>
            </w:pPr>
          </w:p>
        </w:tc>
      </w:tr>
      <w:tr w:rsidR="00F3004B" w:rsidRPr="00340B0D" w14:paraId="50C88B3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76DB9B8" w14:textId="77777777" w:rsidR="00F3004B" w:rsidRPr="00340B0D" w:rsidRDefault="00F3004B"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A7ADF" w14:textId="77777777" w:rsidR="00F3004B" w:rsidRPr="00340B0D" w:rsidRDefault="00F3004B" w:rsidP="00541D1A">
            <w:pPr>
              <w:jc w:val="center"/>
              <w:rPr>
                <w:rFonts w:cs="Arial"/>
                <w:sz w:val="18"/>
                <w:szCs w:val="18"/>
              </w:rPr>
            </w:pPr>
            <w:r w:rsidRPr="00340B0D">
              <w:rPr>
                <w:rFonts w:cs="Arial"/>
                <w:b/>
                <w:bCs/>
                <w:sz w:val="18"/>
                <w:szCs w:val="18"/>
              </w:rPr>
              <w:t>Display</w:t>
            </w:r>
          </w:p>
        </w:tc>
      </w:tr>
      <w:tr w:rsidR="00F3004B" w:rsidRPr="00340B0D" w14:paraId="02193255" w14:textId="77777777" w:rsidTr="00541D1A">
        <w:trPr>
          <w:trHeight w:val="287"/>
        </w:trPr>
        <w:tc>
          <w:tcPr>
            <w:tcW w:w="1789" w:type="dxa"/>
            <w:tcBorders>
              <w:left w:val="single" w:sz="12" w:space="0" w:color="auto"/>
              <w:bottom w:val="single" w:sz="4" w:space="0" w:color="auto"/>
            </w:tcBorders>
          </w:tcPr>
          <w:p w14:paraId="38926EEA" w14:textId="77777777" w:rsidR="00F3004B" w:rsidRPr="00340B0D" w:rsidRDefault="00F3004B"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4B5D2FC" w14:textId="77777777" w:rsidR="00F3004B" w:rsidRPr="00340B0D" w:rsidRDefault="00F3004B"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6BEE6E" w14:textId="77777777" w:rsidR="00F3004B" w:rsidRPr="00340B0D" w:rsidRDefault="00F3004B"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7DA6C67A" w14:textId="77777777" w:rsidR="00F3004B" w:rsidRPr="00C87169" w:rsidRDefault="00F3004B" w:rsidP="00541D1A">
            <w:pPr>
              <w:rPr>
                <w:rFonts w:cs="Arial"/>
              </w:rPr>
            </w:pPr>
          </w:p>
        </w:tc>
      </w:tr>
      <w:tr w:rsidR="00F3004B" w:rsidRPr="00340B0D" w14:paraId="5685081A" w14:textId="77777777" w:rsidTr="00541D1A">
        <w:tc>
          <w:tcPr>
            <w:tcW w:w="1789" w:type="dxa"/>
            <w:tcBorders>
              <w:left w:val="single" w:sz="12" w:space="0" w:color="auto"/>
              <w:bottom w:val="single" w:sz="4" w:space="0" w:color="auto"/>
            </w:tcBorders>
          </w:tcPr>
          <w:p w14:paraId="1BAC8BAC" w14:textId="77777777" w:rsidR="00F3004B" w:rsidRPr="00340B0D" w:rsidRDefault="00F3004B"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5770015" w14:textId="77777777" w:rsidR="00F3004B" w:rsidRPr="00340B0D" w:rsidRDefault="00F3004B"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4AF1C3" w14:textId="77777777" w:rsidR="00F3004B" w:rsidRPr="00340B0D" w:rsidRDefault="00F3004B"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32967EF" w14:textId="77777777" w:rsidR="00F3004B" w:rsidRPr="00340B0D" w:rsidRDefault="00F3004B" w:rsidP="00541D1A">
            <w:pPr>
              <w:rPr>
                <w:rFonts w:cs="Arial"/>
                <w:sz w:val="18"/>
                <w:szCs w:val="18"/>
              </w:rPr>
            </w:pPr>
            <w:r w:rsidRPr="00340B0D">
              <w:rPr>
                <w:rFonts w:cs="Arial"/>
                <w:sz w:val="18"/>
                <w:szCs w:val="18"/>
              </w:rPr>
              <w:t>1:</w:t>
            </w:r>
            <w:r>
              <w:rPr>
                <w:rFonts w:cs="Arial"/>
                <w:sz w:val="18"/>
                <w:szCs w:val="18"/>
              </w:rPr>
              <w:t>60000</w:t>
            </w:r>
          </w:p>
        </w:tc>
      </w:tr>
      <w:tr w:rsidR="00F3004B" w:rsidRPr="00340B0D" w14:paraId="0A9F6AC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894AF57" w14:textId="77777777" w:rsidR="00F3004B" w:rsidRPr="00340B0D" w:rsidRDefault="00F3004B"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B176F54" w14:textId="77777777" w:rsidR="00F3004B" w:rsidRPr="00340B0D" w:rsidRDefault="00F3004B"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16B160" w14:textId="77777777" w:rsidR="00F3004B" w:rsidRPr="00340B0D" w:rsidRDefault="00F3004B" w:rsidP="00541D1A">
            <w:pPr>
              <w:rPr>
                <w:rFonts w:cs="Arial"/>
                <w:sz w:val="18"/>
                <w:szCs w:val="18"/>
              </w:rPr>
            </w:pPr>
          </w:p>
        </w:tc>
      </w:tr>
      <w:tr w:rsidR="00F3004B" w:rsidRPr="00340B0D" w14:paraId="60B3F3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0CFD891" w14:textId="77777777" w:rsidR="00F3004B" w:rsidRPr="00340B0D" w:rsidRDefault="00F3004B" w:rsidP="00541D1A">
            <w:pPr>
              <w:rPr>
                <w:rFonts w:cs="Arial"/>
                <w:sz w:val="18"/>
                <w:szCs w:val="18"/>
              </w:rPr>
            </w:pPr>
          </w:p>
        </w:tc>
      </w:tr>
      <w:tr w:rsidR="00F3004B" w:rsidRPr="00340B0D" w14:paraId="05E0EAB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99806E" w14:textId="77777777" w:rsidR="00F3004B" w:rsidRPr="00340B0D" w:rsidRDefault="00F3004B"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F3004B" w:rsidRPr="00340B0D" w14:paraId="6348CCF5"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8E737" w14:textId="77777777" w:rsidR="00F3004B" w:rsidRPr="00340B0D" w:rsidRDefault="00F3004B"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AEB12" w14:textId="77777777" w:rsidR="00F3004B" w:rsidRPr="00340B0D" w:rsidRDefault="00F3004B" w:rsidP="00541D1A">
            <w:pPr>
              <w:jc w:val="center"/>
              <w:rPr>
                <w:rFonts w:cs="Arial"/>
                <w:b/>
                <w:bCs/>
                <w:sz w:val="18"/>
                <w:szCs w:val="18"/>
              </w:rPr>
            </w:pPr>
            <w:r w:rsidRPr="00340B0D">
              <w:rPr>
                <w:rFonts w:cs="Arial"/>
                <w:b/>
                <w:bCs/>
                <w:sz w:val="18"/>
                <w:szCs w:val="18"/>
              </w:rPr>
              <w:t>Other</w:t>
            </w:r>
          </w:p>
        </w:tc>
      </w:tr>
      <w:tr w:rsidR="00F3004B" w:rsidRPr="00340B0D" w14:paraId="0DBF67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AE6A" w14:textId="77777777" w:rsidR="00F3004B" w:rsidRPr="00340B0D" w:rsidRDefault="00F3004B"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8F096D"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696A40" w14:textId="77777777" w:rsidR="00F3004B" w:rsidRPr="00340B0D" w:rsidRDefault="00F3004B"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1DCFF3" w14:textId="77777777" w:rsidR="00F3004B" w:rsidRPr="00340B0D" w:rsidRDefault="00F3004B" w:rsidP="00541D1A">
            <w:pPr>
              <w:rPr>
                <w:rFonts w:cs="Arial"/>
                <w:sz w:val="18"/>
                <w:szCs w:val="18"/>
              </w:rPr>
            </w:pPr>
          </w:p>
        </w:tc>
      </w:tr>
      <w:tr w:rsidR="00F3004B" w:rsidRPr="00340B0D" w14:paraId="08A3E5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96637" w14:textId="77777777" w:rsidR="00F3004B" w:rsidRPr="00340B0D" w:rsidRDefault="00F3004B"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D30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E4B756C" w14:textId="77777777" w:rsidR="00F3004B" w:rsidRPr="00340B0D" w:rsidRDefault="00F3004B"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FE4692E" w14:textId="77777777" w:rsidR="00F3004B" w:rsidRPr="00340B0D" w:rsidRDefault="00F3004B" w:rsidP="00541D1A">
            <w:pPr>
              <w:rPr>
                <w:rFonts w:cs="Arial"/>
                <w:sz w:val="18"/>
                <w:szCs w:val="18"/>
              </w:rPr>
            </w:pPr>
          </w:p>
        </w:tc>
      </w:tr>
      <w:tr w:rsidR="00F3004B" w:rsidRPr="00340B0D" w14:paraId="789D704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A266CB" w14:textId="77777777" w:rsidR="00F3004B" w:rsidRPr="00340B0D" w:rsidRDefault="00F3004B"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B4E3C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55A39" w14:textId="77777777" w:rsidR="00F3004B" w:rsidRPr="00340B0D" w:rsidRDefault="00F3004B"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DE300AB" w14:textId="77777777" w:rsidR="00F3004B" w:rsidRPr="00340B0D" w:rsidRDefault="00F3004B" w:rsidP="00541D1A">
            <w:pPr>
              <w:rPr>
                <w:rFonts w:cs="Arial"/>
                <w:sz w:val="18"/>
                <w:szCs w:val="18"/>
              </w:rPr>
            </w:pPr>
          </w:p>
        </w:tc>
      </w:tr>
      <w:tr w:rsidR="00F3004B" w:rsidRPr="00340B0D" w14:paraId="0FAF1F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E9D4B9" w14:textId="77777777" w:rsidR="00F3004B" w:rsidRPr="00340B0D" w:rsidRDefault="00F3004B"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92913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D9431F" w14:textId="77777777" w:rsidR="00F3004B" w:rsidRPr="00340B0D" w:rsidRDefault="00F3004B"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5F0BDD3" w14:textId="77777777" w:rsidR="00F3004B" w:rsidRPr="00340B0D" w:rsidRDefault="00F3004B" w:rsidP="00541D1A">
            <w:pPr>
              <w:rPr>
                <w:rFonts w:cs="Arial"/>
                <w:sz w:val="18"/>
                <w:szCs w:val="18"/>
              </w:rPr>
            </w:pPr>
          </w:p>
        </w:tc>
      </w:tr>
      <w:tr w:rsidR="00F3004B" w:rsidRPr="00340B0D" w14:paraId="6B8BDE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C45D4B6" w14:textId="77777777" w:rsidR="00F3004B" w:rsidRPr="00340B0D" w:rsidRDefault="00F3004B"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FE386A"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C6FC60" w14:textId="77777777" w:rsidR="00F3004B" w:rsidRPr="00340B0D" w:rsidRDefault="00F3004B"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8CC9563" w14:textId="77777777" w:rsidR="00F3004B" w:rsidRPr="00340B0D" w:rsidRDefault="00F3004B" w:rsidP="00541D1A">
            <w:pPr>
              <w:rPr>
                <w:rFonts w:cs="Arial"/>
                <w:sz w:val="18"/>
                <w:szCs w:val="18"/>
              </w:rPr>
            </w:pPr>
          </w:p>
        </w:tc>
      </w:tr>
      <w:tr w:rsidR="00F3004B" w:rsidRPr="00340B0D" w14:paraId="5DBD721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ECE873" w14:textId="77777777" w:rsidR="00F3004B" w:rsidRPr="00340B0D" w:rsidRDefault="00F3004B"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E9E844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45856A" w14:textId="77777777" w:rsidR="00F3004B" w:rsidRPr="00340B0D" w:rsidRDefault="00F3004B"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0375" w14:textId="77777777" w:rsidR="00F3004B" w:rsidRPr="00340B0D" w:rsidRDefault="00F3004B" w:rsidP="00541D1A">
            <w:pPr>
              <w:rPr>
                <w:rFonts w:cs="Arial"/>
                <w:sz w:val="18"/>
                <w:szCs w:val="18"/>
              </w:rPr>
            </w:pPr>
          </w:p>
        </w:tc>
      </w:tr>
      <w:tr w:rsidR="00F3004B" w:rsidRPr="00340B0D" w14:paraId="2DF291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7CE232F" w14:textId="77777777" w:rsidR="00F3004B" w:rsidRPr="00340B0D" w:rsidRDefault="00F3004B"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28AB93"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4AF6A7" w14:textId="77777777" w:rsidR="00F3004B" w:rsidRPr="00340B0D" w:rsidRDefault="00F3004B"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7E52CBF" w14:textId="77777777" w:rsidR="00F3004B" w:rsidRPr="00340B0D" w:rsidRDefault="00F3004B" w:rsidP="00541D1A">
            <w:pPr>
              <w:rPr>
                <w:rFonts w:cs="Arial"/>
                <w:sz w:val="18"/>
                <w:szCs w:val="18"/>
              </w:rPr>
            </w:pPr>
          </w:p>
        </w:tc>
      </w:tr>
      <w:tr w:rsidR="00F3004B" w:rsidRPr="00340B0D" w14:paraId="49F4B5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C692EE" w14:textId="77777777" w:rsidR="00F3004B" w:rsidRPr="00340B0D" w:rsidRDefault="00F3004B"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5FFA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41AC45" w14:textId="77777777" w:rsidR="00F3004B" w:rsidRPr="00340B0D" w:rsidRDefault="00F3004B"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17AAABC" w14:textId="77777777" w:rsidR="00F3004B" w:rsidRPr="00340B0D" w:rsidRDefault="00F3004B" w:rsidP="00541D1A">
            <w:pPr>
              <w:rPr>
                <w:rFonts w:cs="Arial"/>
                <w:sz w:val="18"/>
                <w:szCs w:val="18"/>
              </w:rPr>
            </w:pPr>
          </w:p>
        </w:tc>
      </w:tr>
      <w:tr w:rsidR="00F3004B" w:rsidRPr="00340B0D" w14:paraId="7078A6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EB9833" w14:textId="77777777" w:rsidR="00F3004B" w:rsidRPr="00340B0D" w:rsidRDefault="00F3004B"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83AC641"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D46A67"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2D37F" w14:textId="77777777" w:rsidR="00F3004B" w:rsidRPr="00340B0D" w:rsidRDefault="00F3004B" w:rsidP="00541D1A">
            <w:pPr>
              <w:rPr>
                <w:rFonts w:cs="Arial"/>
                <w:sz w:val="18"/>
                <w:szCs w:val="18"/>
              </w:rPr>
            </w:pPr>
          </w:p>
        </w:tc>
      </w:tr>
      <w:tr w:rsidR="00F3004B" w:rsidRPr="00340B0D" w14:paraId="0CC67D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983D9C" w14:textId="77777777" w:rsidR="00F3004B" w:rsidRPr="00340B0D" w:rsidRDefault="00F3004B"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80840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55F222"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336EA47" w14:textId="77777777" w:rsidR="00F3004B" w:rsidRPr="00340B0D" w:rsidRDefault="00F3004B" w:rsidP="00541D1A">
            <w:pPr>
              <w:rPr>
                <w:rFonts w:cs="Arial"/>
                <w:sz w:val="18"/>
                <w:szCs w:val="18"/>
              </w:rPr>
            </w:pPr>
          </w:p>
        </w:tc>
      </w:tr>
      <w:tr w:rsidR="00F3004B" w:rsidRPr="00340B0D" w14:paraId="03C8761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BC5FCB" w14:textId="77777777" w:rsidR="00F3004B" w:rsidRPr="00340B0D" w:rsidRDefault="00F3004B"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B3B6AE"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73F314"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40ECC8" w14:textId="77777777" w:rsidR="00F3004B" w:rsidRPr="00340B0D" w:rsidRDefault="00F3004B" w:rsidP="00541D1A">
            <w:pPr>
              <w:rPr>
                <w:rFonts w:cs="Arial"/>
                <w:sz w:val="18"/>
                <w:szCs w:val="18"/>
              </w:rPr>
            </w:pPr>
          </w:p>
        </w:tc>
      </w:tr>
      <w:tr w:rsidR="00F3004B" w:rsidRPr="00340B0D" w14:paraId="0DC5F11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6659F8" w14:textId="77777777" w:rsidR="00F3004B" w:rsidRPr="00340B0D" w:rsidRDefault="00F3004B"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D96593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EA19FA"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F37B16" w14:textId="77777777" w:rsidR="00F3004B" w:rsidRPr="00340B0D" w:rsidRDefault="00F3004B" w:rsidP="00541D1A">
            <w:pPr>
              <w:rPr>
                <w:rFonts w:cs="Arial"/>
                <w:sz w:val="18"/>
                <w:szCs w:val="18"/>
              </w:rPr>
            </w:pPr>
          </w:p>
        </w:tc>
      </w:tr>
      <w:tr w:rsidR="00F3004B" w:rsidRPr="00340B0D" w14:paraId="1EB9C5DC"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DBE704B" w14:textId="77777777" w:rsidR="00F3004B" w:rsidRPr="00340B0D" w:rsidRDefault="00F3004B"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DE6D9E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C41E85A" w14:textId="77777777" w:rsidR="00F3004B" w:rsidRPr="00340B0D" w:rsidRDefault="00F3004B"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77BAD72" w14:textId="77777777" w:rsidR="00F3004B" w:rsidRPr="00340B0D" w:rsidRDefault="00F3004B" w:rsidP="00541D1A">
            <w:pPr>
              <w:rPr>
                <w:rFonts w:cs="Arial"/>
                <w:sz w:val="18"/>
                <w:szCs w:val="18"/>
              </w:rPr>
            </w:pPr>
          </w:p>
        </w:tc>
      </w:tr>
      <w:tr w:rsidR="00F3004B" w:rsidRPr="00340B0D" w14:paraId="033C886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7E83B6C" w14:textId="77777777" w:rsidR="00F3004B" w:rsidRPr="00EF63B4" w:rsidRDefault="00F3004B" w:rsidP="00541D1A">
            <w:pPr>
              <w:jc w:val="center"/>
              <w:rPr>
                <w:rFonts w:cs="Arial"/>
                <w:sz w:val="18"/>
                <w:szCs w:val="18"/>
              </w:rPr>
            </w:pPr>
            <w:r>
              <w:rPr>
                <w:rFonts w:cs="Arial"/>
                <w:b/>
                <w:bCs/>
                <w:sz w:val="18"/>
                <w:szCs w:val="18"/>
              </w:rPr>
              <w:t>Additional</w:t>
            </w:r>
          </w:p>
        </w:tc>
      </w:tr>
      <w:tr w:rsidR="00F3004B" w:rsidRPr="00340B0D" w14:paraId="19F508A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449E662"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1806F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ECFCF2D"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4BD9F3" w14:textId="77777777" w:rsidR="00F3004B" w:rsidRPr="00340B0D" w:rsidRDefault="00F3004B" w:rsidP="00541D1A">
            <w:pPr>
              <w:rPr>
                <w:rFonts w:cs="Arial"/>
                <w:sz w:val="18"/>
                <w:szCs w:val="18"/>
              </w:rPr>
            </w:pPr>
          </w:p>
        </w:tc>
      </w:tr>
      <w:tr w:rsidR="00F3004B" w:rsidRPr="00340B0D" w14:paraId="5C38BE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590205"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AF6B7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9BB3C95"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0FCD03" w14:textId="77777777" w:rsidR="00F3004B" w:rsidRPr="00340B0D" w:rsidRDefault="00F3004B" w:rsidP="00541D1A">
            <w:pPr>
              <w:rPr>
                <w:rFonts w:cs="Arial"/>
                <w:sz w:val="18"/>
                <w:szCs w:val="18"/>
              </w:rPr>
            </w:pPr>
          </w:p>
        </w:tc>
      </w:tr>
      <w:tr w:rsidR="00F3004B" w:rsidRPr="00340B0D" w14:paraId="7952E3C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EBBA33" w14:textId="77777777" w:rsidR="00F3004B" w:rsidRPr="00340B0D" w:rsidRDefault="00F3004B" w:rsidP="00541D1A">
            <w:pPr>
              <w:jc w:val="center"/>
              <w:rPr>
                <w:rFonts w:cs="Arial"/>
                <w:b/>
                <w:bCs/>
                <w:sz w:val="18"/>
                <w:szCs w:val="18"/>
              </w:rPr>
            </w:pPr>
            <w:r w:rsidRPr="00340B0D">
              <w:rPr>
                <w:rFonts w:cs="Arial"/>
                <w:b/>
                <w:bCs/>
                <w:sz w:val="18"/>
                <w:szCs w:val="18"/>
              </w:rPr>
              <w:t>Setup</w:t>
            </w:r>
          </w:p>
        </w:tc>
      </w:tr>
      <w:tr w:rsidR="00F3004B" w:rsidRPr="00340B0D" w14:paraId="29EF36A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4B474BC" w14:textId="6B7B252C" w:rsidR="00F3004B" w:rsidRPr="00F3004B" w:rsidRDefault="00F3004B" w:rsidP="00541D1A">
            <w:pPr>
              <w:rPr>
                <w:rFonts w:cs="Arial"/>
                <w:rPrChange w:id="226" w:author="jonathan pritchard" w:date="2025-01-23T13:12:00Z" w16du:dateUtc="2025-01-23T13:12:00Z">
                  <w:rPr>
                    <w:rFonts w:cs="Arial"/>
                    <w:sz w:val="18"/>
                    <w:szCs w:val="18"/>
                  </w:rPr>
                </w:rPrChange>
              </w:rPr>
            </w:pPr>
          </w:p>
        </w:tc>
      </w:tr>
      <w:tr w:rsidR="00F3004B" w:rsidRPr="00340B0D" w14:paraId="63C48D1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9105CCA" w14:textId="77777777" w:rsidR="00F3004B" w:rsidRPr="00340B0D" w:rsidRDefault="00F3004B" w:rsidP="00541D1A">
            <w:pPr>
              <w:jc w:val="center"/>
              <w:rPr>
                <w:rFonts w:cs="Arial"/>
                <w:b/>
                <w:bCs/>
                <w:sz w:val="18"/>
                <w:szCs w:val="18"/>
              </w:rPr>
            </w:pPr>
            <w:r w:rsidRPr="00340B0D">
              <w:rPr>
                <w:rFonts w:cs="Arial"/>
                <w:b/>
                <w:bCs/>
                <w:sz w:val="18"/>
                <w:szCs w:val="18"/>
              </w:rPr>
              <w:t>Action</w:t>
            </w:r>
          </w:p>
        </w:tc>
      </w:tr>
      <w:tr w:rsidR="00F3004B" w:rsidRPr="00340B0D" w14:paraId="075648E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665B826" w14:textId="77777777" w:rsidR="00F3004B" w:rsidRPr="00110428" w:rsidRDefault="00F3004B" w:rsidP="00541D1A">
            <w:pPr>
              <w:rPr>
                <w:rFonts w:cs="Arial"/>
                <w:b/>
                <w:bCs/>
              </w:rPr>
            </w:pPr>
          </w:p>
        </w:tc>
      </w:tr>
      <w:tr w:rsidR="00F3004B" w:rsidRPr="00340B0D" w14:paraId="2922EF7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750C9" w14:textId="77777777" w:rsidR="00F3004B" w:rsidRPr="00340B0D" w:rsidRDefault="00F3004B" w:rsidP="00541D1A">
            <w:pPr>
              <w:jc w:val="center"/>
              <w:rPr>
                <w:rFonts w:cs="Arial"/>
                <w:sz w:val="18"/>
                <w:szCs w:val="18"/>
              </w:rPr>
            </w:pPr>
            <w:r w:rsidRPr="00340B0D">
              <w:rPr>
                <w:rFonts w:cs="Arial"/>
                <w:b/>
                <w:bCs/>
                <w:sz w:val="18"/>
                <w:szCs w:val="18"/>
              </w:rPr>
              <w:t>Results</w:t>
            </w:r>
          </w:p>
        </w:tc>
      </w:tr>
      <w:tr w:rsidR="00F3004B" w:rsidRPr="00340B0D" w14:paraId="1B0BE3F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7E082F0" w14:textId="77777777" w:rsidR="00F3004B" w:rsidRPr="00340B0D" w:rsidRDefault="00F3004B" w:rsidP="00541D1A">
            <w:pPr>
              <w:rPr>
                <w:rFonts w:cs="Arial"/>
                <w:sz w:val="18"/>
                <w:szCs w:val="18"/>
              </w:rPr>
            </w:pPr>
          </w:p>
        </w:tc>
      </w:tr>
    </w:tbl>
    <w:p w14:paraId="52B908E3" w14:textId="77777777" w:rsidR="00F3004B" w:rsidRDefault="00F3004B" w:rsidP="00357E05"/>
    <w:p w14:paraId="37E74832" w14:textId="77777777" w:rsidR="00F3004B" w:rsidRDefault="00F3004B" w:rsidP="00357E05"/>
    <w:p w14:paraId="0040518F" w14:textId="77777777" w:rsidR="00F3004B" w:rsidRDefault="00F3004B">
      <w:pPr>
        <w:pStyle w:val="Heading2"/>
        <w:numPr>
          <w:ilvl w:val="0"/>
          <w:numId w:val="0"/>
        </w:numPr>
        <w:ind w:left="576"/>
        <w:rPr>
          <w:ins w:id="227" w:author="jonathan pritchard" w:date="2025-01-23T13:17:00Z" w16du:dateUtc="2025-01-23T13:17:00Z"/>
        </w:rPr>
        <w:pPrChange w:id="228" w:author="jonathan pritchard" w:date="2025-01-23T13:17:00Z" w16du:dateUtc="2025-01-23T13:17:00Z">
          <w:pPr>
            <w:pStyle w:val="Heading2"/>
          </w:pPr>
        </w:pPrChange>
      </w:pPr>
      <w:bookmarkStart w:id="229" w:name="_Toc152748566"/>
    </w:p>
    <w:p w14:paraId="7FD890EA" w14:textId="3AAFAB02" w:rsidR="002550DA" w:rsidRDefault="002550DA" w:rsidP="002550DA">
      <w:pPr>
        <w:pStyle w:val="Heading2"/>
      </w:pPr>
      <w:r w:rsidRPr="00413780">
        <w:t>Organization and Coverage of the TDS</w:t>
      </w:r>
      <w:bookmarkEnd w:id="229"/>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5C81402A" w:rsidR="002550DA" w:rsidRDefault="002550DA" w:rsidP="002550DA">
      <w:r w:rsidRPr="00413780">
        <w:t xml:space="preserve">The TDS data for encrypted data, located in section </w:t>
      </w:r>
      <w:r w:rsidR="00D03B85" w:rsidRPr="000379F6">
        <w:rPr>
          <w:highlight w:val="yellow"/>
        </w:rPr>
        <w:fldChar w:fldCharType="begin"/>
      </w:r>
      <w:r w:rsidR="00D03B85" w:rsidRPr="000379F6">
        <w:rPr>
          <w:highlight w:val="yellow"/>
        </w:rPr>
        <w:instrText xml:space="preserve"> REF _Ref128230539 \r \h </w:instrText>
      </w:r>
      <w:r w:rsidR="0032257A">
        <w:rPr>
          <w:highlight w:val="yellow"/>
        </w:rPr>
        <w:instrText xml:space="preserve"> \* MERGEFORMAT </w:instrText>
      </w:r>
      <w:r w:rsidR="00D03B85" w:rsidRPr="000379F6">
        <w:rPr>
          <w:highlight w:val="yellow"/>
        </w:rPr>
      </w:r>
      <w:r w:rsidR="00D03B85" w:rsidRPr="000379F6">
        <w:rPr>
          <w:highlight w:val="yellow"/>
        </w:rPr>
        <w:fldChar w:fldCharType="separate"/>
      </w:r>
      <w:ins w:id="230" w:author="jonathan pritchard" w:date="2024-10-25T17:16:00Z" w16du:dateUtc="2024-10-25T16:16:00Z">
        <w:r w:rsidR="009B6C48">
          <w:rPr>
            <w:highlight w:val="yellow"/>
          </w:rPr>
          <w:t>2.5</w:t>
        </w:r>
      </w:ins>
      <w:del w:id="231" w:author="jonathan pritchard" w:date="2024-10-25T17:16:00Z" w16du:dateUtc="2024-10-25T16:16:00Z">
        <w:r w:rsidR="007F7846" w:rsidRPr="000379F6" w:rsidDel="009B6C48">
          <w:rPr>
            <w:highlight w:val="yellow"/>
          </w:rPr>
          <w:delText>2.6</w:delText>
        </w:r>
      </w:del>
      <w:r w:rsidR="00D03B85" w:rsidRPr="000379F6">
        <w:rPr>
          <w:highlight w:val="yellow"/>
        </w:rPr>
        <w:fldChar w:fldCharType="end"/>
      </w:r>
      <w:r w:rsidRPr="000379F6">
        <w:rPr>
          <w:highlight w:val="yellow"/>
        </w:rPr>
        <w:t>,</w:t>
      </w:r>
      <w:r w:rsidRPr="00413780">
        <w:t xml:space="preserve"> contains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4BC83A44" w:rsidR="009112F5" w:rsidRPr="009112F5"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w:t>
      </w:r>
      <w:commentRangeStart w:id="232"/>
      <w:commentRangeStart w:id="233"/>
      <w:r w:rsidR="00D03B85">
        <w:t>Exchange sets contain necessary catalogues to perform tests</w:t>
      </w:r>
      <w:commentRangeEnd w:id="232"/>
      <w:r w:rsidR="0032257A">
        <w:rPr>
          <w:rStyle w:val="CommentReference"/>
          <w:snapToGrid/>
          <w:color w:val="000000"/>
        </w:rPr>
        <w:commentReference w:id="232"/>
      </w:r>
      <w:commentRangeEnd w:id="233"/>
      <w:r w:rsidR="00A96F2D">
        <w:rPr>
          <w:rStyle w:val="CommentReference"/>
          <w:snapToGrid/>
          <w:color w:val="000000"/>
        </w:rPr>
        <w:commentReference w:id="233"/>
      </w:r>
      <w:r w:rsidR="00D03B85">
        <w:t>.</w:t>
      </w:r>
    </w:p>
    <w:bookmarkEnd w:id="160"/>
    <w:p w14:paraId="545E666F" w14:textId="77777777" w:rsidR="002550DA" w:rsidRDefault="002550DA" w:rsidP="00EB5479"/>
    <w:p w14:paraId="05FE8407" w14:textId="5B98FE12" w:rsidR="00413780" w:rsidRDefault="0073093B" w:rsidP="00413780">
      <w:r>
        <w:t>Test datasets are arranged in a number of spatially disjoint schemes, with S-57 and S-100 datasets located in close proximity (for easing dual fuel testing).</w:t>
      </w:r>
      <w:r w:rsidR="0032257A">
        <w:t xml:space="preserve"> </w:t>
      </w:r>
      <w:r w:rsidR="00B173F7">
        <w:t>Examples of t</w:t>
      </w:r>
      <w:r>
        <w:t>he schemes, and individual dataset names are illustrated in the following diagrams. These show the extent of the S-101 charts comprising the test datasets. Other S-100 products are layered on top of these datasets and are integrated with the 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commentRangeStart w:id="234"/>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commentRangeEnd w:id="234"/>
      <w:r w:rsidR="0032257A">
        <w:rPr>
          <w:rStyle w:val="CommentReference"/>
          <w:snapToGrid/>
          <w:color w:val="000000"/>
        </w:rPr>
        <w:commentReference w:id="234"/>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7838D678" w:rsidR="00B173F7" w:rsidRDefault="00B173F7" w:rsidP="00F61BF0">
      <w:pPr>
        <w:jc w:val="center"/>
      </w:pPr>
      <w:commentRangeStart w:id="235"/>
      <w:r>
        <w:rPr>
          <w:noProof/>
          <w:snapToGrid/>
          <w:lang w:eastAsia="en-GB"/>
        </w:rPr>
        <w:drawing>
          <wp:inline distT="0" distB="0" distL="0" distR="0" wp14:anchorId="59E03F8E" wp14:editId="325C47B0">
            <wp:extent cx="4343400" cy="1889282"/>
            <wp:effectExtent l="0" t="0" r="0" b="0"/>
            <wp:docPr id="37" name="Picture 3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low confidence"/>
                    <pic:cNvPicPr/>
                  </pic:nvPicPr>
                  <pic:blipFill rotWithShape="1">
                    <a:blip r:embed="rId26"/>
                    <a:srcRect l="24086" t="24509" r="18459" b="33408"/>
                    <a:stretch/>
                  </pic:blipFill>
                  <pic:spPr bwMode="auto">
                    <a:xfrm>
                      <a:off x="0" y="0"/>
                      <a:ext cx="4365410" cy="1898856"/>
                    </a:xfrm>
                    <a:prstGeom prst="rect">
                      <a:avLst/>
                    </a:prstGeom>
                    <a:ln>
                      <a:noFill/>
                    </a:ln>
                    <a:extLst>
                      <a:ext uri="{53640926-AAD7-44D8-BBD7-CCE9431645EC}">
                        <a14:shadowObscured xmlns:a14="http://schemas.microsoft.com/office/drawing/2010/main"/>
                      </a:ext>
                    </a:extLst>
                  </pic:spPr>
                </pic:pic>
              </a:graphicData>
            </a:graphic>
          </wp:inline>
        </w:drawing>
      </w:r>
      <w:commentRangeEnd w:id="235"/>
      <w:r w:rsidR="0032257A">
        <w:rPr>
          <w:rStyle w:val="CommentReference"/>
          <w:snapToGrid/>
          <w:color w:val="000000"/>
        </w:rPr>
        <w:commentReference w:id="235"/>
      </w: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7"/>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8"/>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236" w:name="_Toc152748567"/>
      <w:r w:rsidRPr="00F61BF0">
        <w:lastRenderedPageBreak/>
        <w:t>Required Test Items and Use of the TDS</w:t>
      </w:r>
      <w:bookmarkEnd w:id="236"/>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w:t>
      </w:r>
      <w:commentRangeStart w:id="237"/>
      <w:commentRangeStart w:id="238"/>
      <w:r w:rsidRPr="00F61BF0">
        <w:rPr>
          <w:i/>
        </w:rPr>
        <w:t xml:space="preserve">ECDIS </w:t>
      </w:r>
      <w:r>
        <w:rPr>
          <w:i/>
        </w:rPr>
        <w:t>C</w:t>
      </w:r>
      <w:r w:rsidRPr="00F61BF0">
        <w:rPr>
          <w:i/>
        </w:rPr>
        <w:t xml:space="preserve">hart 1 </w:t>
      </w:r>
      <w:commentRangeEnd w:id="237"/>
      <w:r w:rsidR="0032257A">
        <w:rPr>
          <w:rStyle w:val="CommentReference"/>
          <w:snapToGrid/>
          <w:color w:val="000000"/>
        </w:rPr>
        <w:commentReference w:id="237"/>
      </w:r>
      <w:commentRangeEnd w:id="238"/>
      <w:r w:rsidR="00365368">
        <w:rPr>
          <w:rStyle w:val="CommentReference"/>
          <w:snapToGrid/>
          <w:color w:val="000000"/>
        </w:rPr>
        <w:commentReference w:id="238"/>
      </w:r>
      <w:r w:rsidRPr="00F61BF0">
        <w:rPr>
          <w:i/>
        </w:rPr>
        <w:t xml:space="preserve">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Default="002550DA" w:rsidP="002550DA">
      <w:commentRangeStart w:id="239"/>
      <w:r w:rsidRPr="000379F6">
        <w:rPr>
          <w:highlight w:val="yellow"/>
        </w:rPr>
        <w:t>It</w:t>
      </w:r>
      <w:commentRangeEnd w:id="239"/>
      <w:r w:rsidR="0032257A">
        <w:rPr>
          <w:rStyle w:val="CommentReference"/>
          <w:snapToGrid/>
          <w:color w:val="000000"/>
        </w:rPr>
        <w:commentReference w:id="239"/>
      </w:r>
      <w:r w:rsidRPr="000379F6">
        <w:rPr>
          <w:highlight w:val="yellow"/>
        </w:rPr>
        <w:t xml:space="preserve"> is important to ensure that the tests are conducted with the latest version posted on the IHO web site at </w:t>
      </w:r>
      <w:hyperlink r:id="rId29" w:history="1">
        <w:r w:rsidRPr="000379F6">
          <w:rPr>
            <w:rStyle w:val="Hyperlink"/>
            <w:b/>
            <w:bCs/>
            <w:highlight w:val="yellow"/>
          </w:rPr>
          <w:t>http://www.iho.int</w:t>
        </w:r>
      </w:hyperlink>
      <w:r w:rsidRPr="000379F6">
        <w:rPr>
          <w:b/>
          <w:bCs/>
          <w:highlight w:val="yellow"/>
        </w:rPr>
        <w:t xml:space="preserve"> &gt; (ENCs &amp; ECDIS).</w:t>
      </w:r>
      <w:r w:rsidRPr="000379F6">
        <w:rPr>
          <w:highlight w:val="yellow"/>
        </w:rPr>
        <w:t xml:space="preserve">  The version number will remain the same as long as the corrections do not impact this document.</w:t>
      </w:r>
    </w:p>
    <w:p w14:paraId="1734A136" w14:textId="77777777" w:rsidR="002550DA" w:rsidRPr="00B35B6E" w:rsidRDefault="002550DA" w:rsidP="002550DA"/>
    <w:p w14:paraId="398DD6CA" w14:textId="05B6CBC0" w:rsidR="002550DA" w:rsidRDefault="00A07A98" w:rsidP="002550DA">
      <w:r>
        <w:t>[All tests using data assume the system has preloaded the correct catalogues. Aside from Section 1 of this manual, all systems should pre-install the necessary catalogues, contained in exchange set “</w:t>
      </w:r>
      <w:proofErr w:type="spellStart"/>
      <w:r>
        <w:t>PowerUpCatalogues</w:t>
      </w:r>
      <w:proofErr w:type="spellEnd"/>
      <w:r>
        <w:t>” as a pre-requisite. This will ensure the correct portrayal. Section 1 of this manual is concerned with correct behaviour of catalogue installation.</w:t>
      </w:r>
      <w:r w:rsidR="00A96F2D">
        <w:t>]</w:t>
      </w:r>
      <w:r>
        <w:t xml:space="preserve"> </w:t>
      </w:r>
    </w:p>
    <w:p w14:paraId="33D1D3C7" w14:textId="77777777" w:rsidR="00173615" w:rsidRDefault="00173615" w:rsidP="002550DA"/>
    <w:p w14:paraId="22A8E1B4" w14:textId="54A4EB32" w:rsidR="00173615" w:rsidRPr="00091E9C" w:rsidRDefault="00173615" w:rsidP="002550DA">
      <w:pPr>
        <w:rPr>
          <w:b/>
          <w:bCs/>
          <w:highlight w:val="yellow"/>
        </w:rPr>
      </w:pPr>
      <w:r w:rsidRPr="00091E9C">
        <w:rPr>
          <w:b/>
          <w:bCs/>
          <w:highlight w:val="yellow"/>
        </w:rPr>
        <w:t>Testing of SECOM requirements</w:t>
      </w:r>
    </w:p>
    <w:p w14:paraId="397A0AC7" w14:textId="6B8517EC" w:rsidR="00173615" w:rsidRPr="00091E9C" w:rsidRDefault="00173615" w:rsidP="002550DA">
      <w:pPr>
        <w:rPr>
          <w:highlight w:val="yellow"/>
        </w:rPr>
      </w:pPr>
      <w:r w:rsidRPr="00091E9C">
        <w:rPr>
          <w:highlight w:val="yellow"/>
        </w:rPr>
        <w:t xml:space="preserve">S-164 contains tests for the SECOM requirement contained in S-98. This requirement is optional in the current 2.0.0 version of S-98 but is intended to become a mandatory one in the next revision of S-98, hence the inclusion of test scripts in this instruction manual. </w:t>
      </w:r>
    </w:p>
    <w:p w14:paraId="7FE262BE" w14:textId="0A4D002F" w:rsidR="00173615" w:rsidRPr="00091E9C" w:rsidRDefault="00173615" w:rsidP="002550DA">
      <w:pPr>
        <w:rPr>
          <w:highlight w:val="yellow"/>
        </w:rPr>
      </w:pPr>
    </w:p>
    <w:p w14:paraId="4D870973" w14:textId="3DD710A8" w:rsidR="00173615" w:rsidRPr="00413780" w:rsidRDefault="00173615" w:rsidP="002550DA">
      <w:r w:rsidRPr="00091E9C">
        <w:rPr>
          <w:highlight w:val="yellow"/>
        </w:rPr>
        <w:t>SECOM interfaces are not tested exclusively with test data but are performed by connecting the ECDIS to a conformant SECOM server and executing the test scripts. The infrastructure for executing SECOM tests is hosted by the IHO and available from the S-100 ECDIS IHO web page. This manual contains instructions for test procedures and confirmation of correct receipt of the SECOM test data.</w:t>
      </w:r>
    </w:p>
    <w:p w14:paraId="369D8D43" w14:textId="7823039F" w:rsidR="00AA7BE3" w:rsidRPr="00C97661" w:rsidRDefault="00AA7BE3" w:rsidP="00C97661">
      <w:pPr>
        <w:widowControl/>
        <w:spacing w:line="240" w:lineRule="auto"/>
        <w:jc w:val="left"/>
        <w:rPr>
          <w:b/>
        </w:rPr>
      </w:pPr>
    </w:p>
    <w:p w14:paraId="6AF59721" w14:textId="7B76FD34" w:rsidR="00A757D8" w:rsidRPr="00E9404B" w:rsidRDefault="00C6478C" w:rsidP="002164D3">
      <w:pPr>
        <w:pStyle w:val="Heading1"/>
      </w:pPr>
      <w:r w:rsidRPr="00C33EE6">
        <w:br w:type="page"/>
      </w:r>
      <w:bookmarkStart w:id="240" w:name="_Toc152748568"/>
      <w:del w:id="241" w:author="jonathan pritchard" w:date="2024-10-23T10:13:00Z" w16du:dateUtc="2024-10-23T09:13:00Z">
        <w:r w:rsidR="00575479" w:rsidRPr="00E9404B" w:rsidDel="0063004D">
          <w:lastRenderedPageBreak/>
          <w:delText xml:space="preserve">Chart </w:delText>
        </w:r>
      </w:del>
      <w:ins w:id="242" w:author="jonathan pritchard" w:date="2024-10-23T10:13:00Z" w16du:dateUtc="2024-10-23T09:13:00Z">
        <w:r w:rsidR="0063004D">
          <w:t xml:space="preserve">Dataset </w:t>
        </w:r>
      </w:ins>
      <w:r w:rsidR="00575479" w:rsidRPr="00E9404B">
        <w:t>Loading and Updating</w:t>
      </w:r>
      <w:bookmarkEnd w:id="240"/>
    </w:p>
    <w:p w14:paraId="285D0BBF" w14:textId="043BCC92" w:rsidR="00DE4736" w:rsidRDefault="001F3794" w:rsidP="00C97661">
      <w:pPr>
        <w:pStyle w:val="Heading2"/>
      </w:pPr>
      <w:bookmarkStart w:id="243" w:name="_Toc152748569"/>
      <w:r>
        <w:t xml:space="preserve">Catalogue Loading and </w:t>
      </w:r>
      <w:r w:rsidR="005E334B">
        <w:t xml:space="preserve">System </w:t>
      </w:r>
      <w:r w:rsidRPr="00C97661">
        <w:t>Initialisation</w:t>
      </w:r>
      <w:r>
        <w:t>.</w:t>
      </w:r>
      <w:bookmarkEnd w:id="243"/>
    </w:p>
    <w:p w14:paraId="309F5931" w14:textId="60FD9589" w:rsidR="00F52038" w:rsidRPr="00CB195E" w:rsidRDefault="00F52038" w:rsidP="00E012C8">
      <w:pPr>
        <w:pStyle w:val="Heading3"/>
      </w:pPr>
      <w:r>
        <w:t>Initial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Change w:id="244">
          <w:tblGrid>
            <w:gridCol w:w="2381"/>
            <w:gridCol w:w="2381"/>
            <w:gridCol w:w="2382"/>
            <w:gridCol w:w="2382"/>
          </w:tblGrid>
        </w:tblGridChange>
      </w:tblGrid>
      <w:tr w:rsidR="00F3004B" w14:paraId="3432689D" w14:textId="77777777" w:rsidTr="00F3004B">
        <w:trPr>
          <w:trHeight w:val="454"/>
          <w:tblHeader/>
        </w:trPr>
        <w:tc>
          <w:tcPr>
            <w:tcW w:w="2381" w:type="dxa"/>
            <w:shd w:val="clear" w:color="auto" w:fill="BFBFBF" w:themeFill="background1" w:themeFillShade="BF"/>
            <w:vAlign w:val="center"/>
          </w:tcPr>
          <w:p w14:paraId="14985397" w14:textId="77777777" w:rsidR="00DE4736" w:rsidRPr="004065B1" w:rsidRDefault="00DE4736" w:rsidP="00280DEE">
            <w:bookmarkStart w:id="245" w:name="_Hlk130297171"/>
            <w:bookmarkStart w:id="246" w:name="_Hlk188530646"/>
            <w:r w:rsidRPr="000A066E">
              <w:rPr>
                <w:b/>
              </w:rPr>
              <w:t>Test Reference</w:t>
            </w:r>
          </w:p>
        </w:tc>
        <w:tc>
          <w:tcPr>
            <w:tcW w:w="2381" w:type="dxa"/>
            <w:shd w:val="clear" w:color="auto" w:fill="BFBFBF" w:themeFill="background1" w:themeFillShade="BF"/>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BFBFBF" w:themeFill="background1" w:themeFillShade="BF"/>
            <w:vAlign w:val="center"/>
          </w:tcPr>
          <w:p w14:paraId="43137FE1" w14:textId="77777777" w:rsidR="00DE4736" w:rsidRPr="004065B1" w:rsidRDefault="00DE4736" w:rsidP="00280DEE">
            <w:r w:rsidRPr="000A066E">
              <w:rPr>
                <w:b/>
              </w:rPr>
              <w:t>IHO Reference</w:t>
            </w:r>
          </w:p>
        </w:tc>
        <w:tc>
          <w:tcPr>
            <w:tcW w:w="2382" w:type="dxa"/>
            <w:shd w:val="clear" w:color="auto" w:fill="BFBFBF" w:themeFill="background1" w:themeFillShade="BF"/>
            <w:vAlign w:val="center"/>
          </w:tcPr>
          <w:p w14:paraId="5E1DB194" w14:textId="20ED475F" w:rsidR="00DE4736" w:rsidRPr="004065B1" w:rsidRDefault="00DC381F" w:rsidP="00280DEE">
            <w:r w:rsidRPr="00F3004B">
              <w:rPr>
                <w:highlight w:val="yellow"/>
                <w:rPrChange w:id="247" w:author="jonathan pritchard" w:date="2025-01-23T13:17:00Z" w16du:dateUtc="2025-01-23T13:17:00Z">
                  <w:rPr/>
                </w:rPrChange>
              </w:rPr>
              <w:t>S-98 Annex C C-21.1</w:t>
            </w:r>
          </w:p>
        </w:tc>
      </w:tr>
      <w:tr w:rsidR="00DE4736" w14:paraId="23E4DA62" w14:textId="77777777" w:rsidTr="00F3004B">
        <w:trPr>
          <w:tblHeader/>
        </w:trPr>
        <w:tc>
          <w:tcPr>
            <w:tcW w:w="9526" w:type="dxa"/>
            <w:gridSpan w:val="4"/>
            <w:shd w:val="clear" w:color="auto" w:fill="BFBFBF" w:themeFill="background1" w:themeFillShade="BF"/>
            <w:vAlign w:val="center"/>
          </w:tcPr>
          <w:p w14:paraId="0CE40D74" w14:textId="77777777" w:rsidR="00DE4736" w:rsidRDefault="00DE4736" w:rsidP="00280DEE">
            <w:r w:rsidRPr="000A066E">
              <w:rPr>
                <w:b/>
              </w:rPr>
              <w:t>Test description</w:t>
            </w:r>
          </w:p>
        </w:tc>
      </w:tr>
      <w:bookmarkEnd w:id="245"/>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248"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249" w:author="jonathan pritchard" w:date="2025-01-23T13:17:00Z" w16du:dateUtc="2025-01-23T13:17:00Z">
            <w:trPr>
              <w:tblHeader/>
            </w:trPr>
          </w:trPrChange>
        </w:trPr>
        <w:tc>
          <w:tcPr>
            <w:tcW w:w="9526" w:type="dxa"/>
            <w:gridSpan w:val="4"/>
            <w:shd w:val="clear" w:color="auto" w:fill="BFBFBF" w:themeFill="background1" w:themeFillShade="BF"/>
            <w:vAlign w:val="center"/>
            <w:tcPrChange w:id="250" w:author="jonathan pritchard" w:date="2025-01-23T13:17:00Z" w16du:dateUtc="2025-01-23T13:17:00Z">
              <w:tcPr>
                <w:tcW w:w="9526" w:type="dxa"/>
                <w:gridSpan w:val="4"/>
                <w:shd w:val="clear" w:color="auto" w:fill="D9D9D9" w:themeFill="background1" w:themeFillShade="D9"/>
                <w:vAlign w:val="center"/>
              </w:tcPr>
            </w:tcPrChange>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251"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252" w:author="jonathan pritchard" w:date="2025-01-23T13:17:00Z" w16du:dateUtc="2025-01-23T13:17:00Z">
            <w:trPr>
              <w:tblHeader/>
            </w:trPr>
          </w:trPrChange>
        </w:trPr>
        <w:tc>
          <w:tcPr>
            <w:tcW w:w="9526" w:type="dxa"/>
            <w:gridSpan w:val="4"/>
            <w:shd w:val="clear" w:color="auto" w:fill="BFBFBF" w:themeFill="background1" w:themeFillShade="BF"/>
            <w:vAlign w:val="center"/>
            <w:tcPrChange w:id="253" w:author="jonathan pritchard" w:date="2025-01-23T13:17:00Z" w16du:dateUtc="2025-01-23T13:17:00Z">
              <w:tcPr>
                <w:tcW w:w="9526" w:type="dxa"/>
                <w:gridSpan w:val="4"/>
                <w:shd w:val="clear" w:color="auto" w:fill="CCFFCC"/>
                <w:vAlign w:val="center"/>
              </w:tcPr>
            </w:tcPrChange>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254"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255" w:author="jonathan pritchard" w:date="2025-01-23T13:17:00Z" w16du:dateUtc="2025-01-23T13:17:00Z">
            <w:trPr>
              <w:tblHeader/>
            </w:trPr>
          </w:trPrChange>
        </w:trPr>
        <w:tc>
          <w:tcPr>
            <w:tcW w:w="9526" w:type="dxa"/>
            <w:gridSpan w:val="4"/>
            <w:shd w:val="clear" w:color="auto" w:fill="BFBFBF" w:themeFill="background1" w:themeFillShade="BF"/>
            <w:vAlign w:val="center"/>
            <w:tcPrChange w:id="256" w:author="jonathan pritchard" w:date="2025-01-23T13:17:00Z" w16du:dateUtc="2025-01-23T13:17:00Z">
              <w:tcPr>
                <w:tcW w:w="9526" w:type="dxa"/>
                <w:gridSpan w:val="4"/>
                <w:shd w:val="clear" w:color="auto" w:fill="CCFFCC"/>
                <w:vAlign w:val="center"/>
              </w:tcPr>
            </w:tcPrChange>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264CFF">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78EE3E39" w14:textId="41CE3F89" w:rsidR="0073093B" w:rsidRPr="00264CFF" w:rsidRDefault="00F3004B" w:rsidP="00280DEE">
                  <w:pPr>
                    <w:jc w:val="left"/>
                    <w:rPr>
                      <w:rFonts w:cs="Arial"/>
                      <w:i/>
                      <w:iCs/>
                      <w:position w:val="-1"/>
                      <w:lang w:val="en-US"/>
                      <w:rPrChange w:id="257" w:author="jonathan pritchard" w:date="2025-01-23T13:18:00Z" w16du:dateUtc="2025-01-23T13:18:00Z">
                        <w:rPr>
                          <w:rFonts w:cs="Arial"/>
                          <w:i/>
                          <w:iCs/>
                          <w:position w:val="-1"/>
                          <w:lang w:val="en-US"/>
                        </w:rPr>
                      </w:rPrChange>
                    </w:rPr>
                  </w:pPr>
                  <w:ins w:id="258" w:author="jonathan pritchard" w:date="2025-01-23T13:17:00Z" w16du:dateUtc="2025-01-23T13:17:00Z">
                    <w:r w:rsidRPr="00264CFF">
                      <w:rPr>
                        <w:rFonts w:cs="Arial"/>
                        <w:i/>
                        <w:iCs/>
                        <w:position w:val="-1"/>
                        <w:lang w:val="en-US"/>
                        <w:rPrChange w:id="259" w:author="jonathan pritchard" w:date="2025-01-23T13:18:00Z" w16du:dateUtc="2025-01-23T13:18:00Z">
                          <w:rPr>
                            <w:rFonts w:cs="Arial"/>
                            <w:i/>
                            <w:iCs/>
                            <w:position w:val="-1"/>
                            <w:lang w:val="en-US"/>
                          </w:rPr>
                        </w:rPrChange>
                      </w:rPr>
                      <w:t>2.0.0</w:t>
                    </w:r>
                  </w:ins>
                  <w:del w:id="260" w:author="jonathan pritchard" w:date="2025-01-23T13:17:00Z" w16du:dateUtc="2025-01-23T13:17:00Z">
                    <w:r w:rsidR="00CF3C08" w:rsidRPr="00264CFF" w:rsidDel="00F3004B">
                      <w:rPr>
                        <w:rFonts w:cs="Arial"/>
                        <w:i/>
                        <w:iCs/>
                        <w:position w:val="-1"/>
                        <w:lang w:val="en-US"/>
                        <w:rPrChange w:id="261" w:author="jonathan pritchard" w:date="2025-01-23T13:18:00Z" w16du:dateUtc="2025-01-23T13:18:00Z">
                          <w:rPr>
                            <w:rFonts w:cs="Arial"/>
                            <w:i/>
                            <w:iCs/>
                            <w:position w:val="-1"/>
                            <w:lang w:val="en-US"/>
                          </w:rPr>
                        </w:rPrChange>
                      </w:rPr>
                      <w:delText>1.</w:delText>
                    </w:r>
                    <w:r w:rsidR="009F7DAC" w:rsidRPr="00264CFF" w:rsidDel="00F3004B">
                      <w:rPr>
                        <w:rFonts w:cs="Arial"/>
                        <w:i/>
                        <w:iCs/>
                        <w:position w:val="-1"/>
                        <w:lang w:val="en-US"/>
                        <w:rPrChange w:id="262" w:author="jonathan pritchard" w:date="2025-01-23T13:18:00Z" w16du:dateUtc="2025-01-23T13:18:00Z">
                          <w:rPr>
                            <w:rFonts w:cs="Arial"/>
                            <w:i/>
                            <w:iCs/>
                            <w:position w:val="-1"/>
                            <w:lang w:val="en-US"/>
                          </w:rPr>
                        </w:rPrChange>
                      </w:rPr>
                      <w:delText>5</w:delText>
                    </w:r>
                    <w:r w:rsidR="00CF3C08" w:rsidRPr="00264CFF" w:rsidDel="00F3004B">
                      <w:rPr>
                        <w:rFonts w:cs="Arial"/>
                        <w:i/>
                        <w:iCs/>
                        <w:position w:val="-1"/>
                        <w:lang w:val="en-US"/>
                        <w:rPrChange w:id="263" w:author="jonathan pritchard" w:date="2025-01-23T13:18:00Z" w16du:dateUtc="2025-01-23T13:18:00Z">
                          <w:rPr>
                            <w:rFonts w:cs="Arial"/>
                            <w:i/>
                            <w:iCs/>
                            <w:position w:val="-1"/>
                            <w:lang w:val="en-US"/>
                          </w:rPr>
                        </w:rPrChange>
                      </w:rPr>
                      <w:delText>.</w:delText>
                    </w:r>
                    <w:r w:rsidR="009D1846" w:rsidRPr="00264CFF" w:rsidDel="00F3004B">
                      <w:rPr>
                        <w:rFonts w:cs="Arial"/>
                        <w:i/>
                        <w:iCs/>
                        <w:position w:val="-1"/>
                        <w:lang w:val="en-US"/>
                        <w:rPrChange w:id="264" w:author="jonathan pritchard" w:date="2025-01-23T13:18:00Z" w16du:dateUtc="2025-01-23T13:18:00Z">
                          <w:rPr>
                            <w:rFonts w:cs="Arial"/>
                            <w:i/>
                            <w:iCs/>
                            <w:position w:val="-1"/>
                            <w:lang w:val="en-US"/>
                          </w:rPr>
                        </w:rPrChange>
                      </w:rPr>
                      <w:delText>0</w:delText>
                    </w:r>
                  </w:del>
                </w:p>
              </w:tc>
            </w:tr>
            <w:tr w:rsidR="0073093B" w14:paraId="4B62B926" w14:textId="77777777" w:rsidTr="00264CFF">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6153153D" w14:textId="538C30E9" w:rsidR="0073093B" w:rsidRPr="00264CFF" w:rsidRDefault="00F3004B" w:rsidP="00280DEE">
                  <w:pPr>
                    <w:jc w:val="left"/>
                    <w:rPr>
                      <w:rFonts w:cs="Arial"/>
                      <w:i/>
                      <w:iCs/>
                      <w:position w:val="-1"/>
                      <w:lang w:val="en-US"/>
                      <w:rPrChange w:id="265" w:author="jonathan pritchard" w:date="2025-01-23T13:18:00Z" w16du:dateUtc="2025-01-23T13:18:00Z">
                        <w:rPr>
                          <w:rFonts w:cs="Arial"/>
                          <w:i/>
                          <w:iCs/>
                          <w:position w:val="-1"/>
                          <w:lang w:val="en-US"/>
                        </w:rPr>
                      </w:rPrChange>
                    </w:rPr>
                  </w:pPr>
                  <w:ins w:id="266" w:author="jonathan pritchard" w:date="2025-01-23T13:17:00Z" w16du:dateUtc="2025-01-23T13:17:00Z">
                    <w:r w:rsidRPr="00264CFF">
                      <w:rPr>
                        <w:rFonts w:cs="Arial"/>
                        <w:i/>
                        <w:iCs/>
                        <w:position w:val="-1"/>
                        <w:lang w:val="en-US"/>
                        <w:rPrChange w:id="267" w:author="jonathan pritchard" w:date="2025-01-23T13:18:00Z" w16du:dateUtc="2025-01-23T13:18:00Z">
                          <w:rPr>
                            <w:rFonts w:cs="Arial"/>
                            <w:i/>
                            <w:iCs/>
                            <w:position w:val="-1"/>
                            <w:lang w:val="en-US"/>
                          </w:rPr>
                        </w:rPrChange>
                      </w:rPr>
                      <w:t>2.0.0</w:t>
                    </w:r>
                  </w:ins>
                  <w:del w:id="268" w:author="jonathan pritchard" w:date="2025-01-23T13:17:00Z" w16du:dateUtc="2025-01-23T13:17:00Z">
                    <w:r w:rsidR="00CF3C08" w:rsidRPr="00264CFF" w:rsidDel="00F3004B">
                      <w:rPr>
                        <w:rFonts w:cs="Arial"/>
                        <w:i/>
                        <w:iCs/>
                        <w:position w:val="-1"/>
                        <w:lang w:val="en-US"/>
                        <w:rPrChange w:id="269" w:author="jonathan pritchard" w:date="2025-01-23T13:18:00Z" w16du:dateUtc="2025-01-23T13:18:00Z">
                          <w:rPr>
                            <w:rFonts w:cs="Arial"/>
                            <w:i/>
                            <w:iCs/>
                            <w:position w:val="-1"/>
                            <w:lang w:val="en-US"/>
                          </w:rPr>
                        </w:rPrChange>
                      </w:rPr>
                      <w:delText>1.</w:delText>
                    </w:r>
                    <w:r w:rsidR="009F7DAC" w:rsidRPr="00264CFF" w:rsidDel="00F3004B">
                      <w:rPr>
                        <w:rFonts w:cs="Arial"/>
                        <w:i/>
                        <w:iCs/>
                        <w:position w:val="-1"/>
                        <w:lang w:val="en-US"/>
                        <w:rPrChange w:id="270" w:author="jonathan pritchard" w:date="2025-01-23T13:18:00Z" w16du:dateUtc="2025-01-23T13:18:00Z">
                          <w:rPr>
                            <w:rFonts w:cs="Arial"/>
                            <w:i/>
                            <w:iCs/>
                            <w:position w:val="-1"/>
                            <w:lang w:val="en-US"/>
                          </w:rPr>
                        </w:rPrChange>
                      </w:rPr>
                      <w:delText>5</w:delText>
                    </w:r>
                    <w:r w:rsidR="00CF3C08" w:rsidRPr="00264CFF" w:rsidDel="00F3004B">
                      <w:rPr>
                        <w:rFonts w:cs="Arial"/>
                        <w:i/>
                        <w:iCs/>
                        <w:position w:val="-1"/>
                        <w:lang w:val="en-US"/>
                        <w:rPrChange w:id="271" w:author="jonathan pritchard" w:date="2025-01-23T13:18:00Z" w16du:dateUtc="2025-01-23T13:18:00Z">
                          <w:rPr>
                            <w:rFonts w:cs="Arial"/>
                            <w:i/>
                            <w:iCs/>
                            <w:position w:val="-1"/>
                            <w:lang w:val="en-US"/>
                          </w:rPr>
                        </w:rPrChange>
                      </w:rPr>
                      <w:delText>.0</w:delText>
                    </w:r>
                  </w:del>
                </w:p>
              </w:tc>
            </w:tr>
            <w:tr w:rsidR="005761E9" w14:paraId="02A30978" w14:textId="77777777" w:rsidTr="00264CFF">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shd w:val="clear" w:color="auto" w:fill="auto"/>
                </w:tcPr>
                <w:p w14:paraId="46493C81" w14:textId="180FD595" w:rsidR="005761E9" w:rsidRPr="00264CFF" w:rsidRDefault="00F3004B" w:rsidP="00280DEE">
                  <w:pPr>
                    <w:jc w:val="left"/>
                    <w:rPr>
                      <w:rFonts w:cs="Arial"/>
                      <w:i/>
                      <w:iCs/>
                      <w:position w:val="-1"/>
                      <w:lang w:val="en-US"/>
                      <w:rPrChange w:id="272" w:author="jonathan pritchard" w:date="2025-01-23T13:18:00Z" w16du:dateUtc="2025-01-23T13:18:00Z">
                        <w:rPr>
                          <w:rFonts w:cs="Arial"/>
                          <w:i/>
                          <w:iCs/>
                          <w:position w:val="-1"/>
                          <w:highlight w:val="yellow"/>
                          <w:lang w:val="en-US"/>
                        </w:rPr>
                      </w:rPrChange>
                    </w:rPr>
                  </w:pPr>
                  <w:ins w:id="273" w:author="jonathan pritchard" w:date="2025-01-23T13:17:00Z" w16du:dateUtc="2025-01-23T13:17:00Z">
                    <w:r w:rsidRPr="00264CFF">
                      <w:rPr>
                        <w:rFonts w:cs="Arial"/>
                        <w:i/>
                        <w:iCs/>
                        <w:position w:val="-1"/>
                        <w:lang w:val="en-US"/>
                        <w:rPrChange w:id="274" w:author="jonathan pritchard" w:date="2025-01-23T13:18:00Z" w16du:dateUtc="2025-01-23T13:18:00Z">
                          <w:rPr>
                            <w:rFonts w:cs="Arial"/>
                            <w:i/>
                            <w:iCs/>
                            <w:position w:val="-1"/>
                            <w:highlight w:val="yellow"/>
                            <w:lang w:val="en-US"/>
                          </w:rPr>
                        </w:rPrChange>
                      </w:rPr>
                      <w:t>2.0.0</w:t>
                    </w:r>
                  </w:ins>
                  <w:del w:id="275" w:author="jonathan pritchard" w:date="2025-01-23T13:17:00Z" w16du:dateUtc="2025-01-23T13:17:00Z">
                    <w:r w:rsidR="00CF3C08" w:rsidRPr="00264CFF" w:rsidDel="00F3004B">
                      <w:rPr>
                        <w:rFonts w:cs="Arial"/>
                        <w:i/>
                        <w:iCs/>
                        <w:position w:val="-1"/>
                        <w:lang w:val="en-US"/>
                        <w:rPrChange w:id="276" w:author="jonathan pritchard" w:date="2025-01-23T13:18:00Z" w16du:dateUtc="2025-01-23T13:18:00Z">
                          <w:rPr>
                            <w:rFonts w:cs="Arial"/>
                            <w:i/>
                            <w:iCs/>
                            <w:position w:val="-1"/>
                            <w:highlight w:val="yellow"/>
                            <w:lang w:val="en-US"/>
                          </w:rPr>
                        </w:rPrChange>
                      </w:rPr>
                      <w:delText>1.0.0</w:delText>
                    </w:r>
                  </w:del>
                  <w:r w:rsidR="00CF3C08" w:rsidRPr="00264CFF">
                    <w:rPr>
                      <w:rFonts w:cs="Arial"/>
                      <w:i/>
                      <w:iCs/>
                      <w:position w:val="-1"/>
                      <w:lang w:val="en-US"/>
                      <w:rPrChange w:id="277" w:author="jonathan pritchard" w:date="2025-01-23T13:18:00Z" w16du:dateUtc="2025-01-23T13:18:00Z">
                        <w:rPr>
                          <w:rFonts w:cs="Arial"/>
                          <w:i/>
                          <w:iCs/>
                          <w:position w:val="-1"/>
                          <w:highlight w:val="yellow"/>
                          <w:lang w:val="en-US"/>
                        </w:rPr>
                      </w:rPrChange>
                    </w:rPr>
                    <w:t xml:space="preserve"> </w:t>
                  </w:r>
                </w:p>
              </w:tc>
            </w:tr>
            <w:tr w:rsidR="00CF3C08" w14:paraId="73C1C612" w14:textId="77777777" w:rsidTr="00264CFF">
              <w:tc>
                <w:tcPr>
                  <w:tcW w:w="3100" w:type="dxa"/>
                </w:tcPr>
                <w:p w14:paraId="30E43C5B" w14:textId="69094DB9" w:rsidR="00CF3C08" w:rsidDel="00CF3C08" w:rsidRDefault="00CF3C08" w:rsidP="00280DEE">
                  <w:pPr>
                    <w:jc w:val="left"/>
                    <w:rPr>
                      <w:rFonts w:cs="Arial"/>
                      <w:i/>
                      <w:iCs/>
                      <w:position w:val="-1"/>
                      <w:lang w:val="en-US"/>
                    </w:rPr>
                  </w:pPr>
                  <w:commentRangeStart w:id="278"/>
                  <w:commentRangeStart w:id="279"/>
                  <w:commentRangeStart w:id="280"/>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shd w:val="clear" w:color="auto" w:fill="auto"/>
                </w:tcPr>
                <w:p w14:paraId="06909571" w14:textId="223D9492" w:rsidR="00CF3C08" w:rsidRPr="00264CFF" w:rsidDel="00CF3C08" w:rsidRDefault="00F3004B" w:rsidP="00280DEE">
                  <w:pPr>
                    <w:jc w:val="left"/>
                    <w:rPr>
                      <w:rFonts w:cs="Arial"/>
                      <w:i/>
                      <w:iCs/>
                      <w:position w:val="-1"/>
                      <w:lang w:val="en-US"/>
                      <w:rPrChange w:id="281" w:author="jonathan pritchard" w:date="2025-01-23T13:18:00Z" w16du:dateUtc="2025-01-23T13:18:00Z">
                        <w:rPr>
                          <w:rFonts w:cs="Arial"/>
                          <w:i/>
                          <w:iCs/>
                          <w:position w:val="-1"/>
                          <w:highlight w:val="yellow"/>
                          <w:lang w:val="en-US"/>
                        </w:rPr>
                      </w:rPrChange>
                    </w:rPr>
                  </w:pPr>
                  <w:ins w:id="282" w:author="jonathan pritchard" w:date="2025-01-23T13:18:00Z" w16du:dateUtc="2025-01-23T13:18:00Z">
                    <w:r w:rsidRPr="00264CFF">
                      <w:rPr>
                        <w:rFonts w:cs="Arial"/>
                        <w:i/>
                        <w:iCs/>
                        <w:position w:val="-1"/>
                        <w:lang w:val="en-US"/>
                        <w:rPrChange w:id="283" w:author="jonathan pritchard" w:date="2025-01-23T13:18:00Z" w16du:dateUtc="2025-01-23T13:18:00Z">
                          <w:rPr>
                            <w:rFonts w:cs="Arial"/>
                            <w:i/>
                            <w:iCs/>
                            <w:position w:val="-1"/>
                            <w:highlight w:val="yellow"/>
                            <w:lang w:val="en-US"/>
                          </w:rPr>
                        </w:rPrChange>
                      </w:rPr>
                      <w:t>2.0.0</w:t>
                    </w:r>
                  </w:ins>
                  <w:commentRangeStart w:id="284"/>
                  <w:del w:id="285" w:author="jonathan pritchard" w:date="2025-01-23T13:18:00Z" w16du:dateUtc="2025-01-23T13:18:00Z">
                    <w:r w:rsidR="00CF3C08" w:rsidRPr="00264CFF" w:rsidDel="00F3004B">
                      <w:rPr>
                        <w:rFonts w:cs="Arial"/>
                        <w:i/>
                        <w:iCs/>
                        <w:position w:val="-1"/>
                        <w:lang w:val="en-US"/>
                        <w:rPrChange w:id="286" w:author="jonathan pritchard" w:date="2025-01-23T13:18:00Z" w16du:dateUtc="2025-01-23T13:18:00Z">
                          <w:rPr>
                            <w:rFonts w:cs="Arial"/>
                            <w:i/>
                            <w:iCs/>
                            <w:position w:val="-1"/>
                            <w:highlight w:val="yellow"/>
                            <w:lang w:val="en-US"/>
                          </w:rPr>
                        </w:rPrChange>
                      </w:rPr>
                      <w:delText>1.0.0</w:delText>
                    </w:r>
                  </w:del>
                  <w:commentRangeEnd w:id="278"/>
                  <w:r w:rsidR="0032257A" w:rsidRPr="00264CFF">
                    <w:rPr>
                      <w:rStyle w:val="CommentReference"/>
                      <w:snapToGrid/>
                      <w:color w:val="000000"/>
                      <w:rPrChange w:id="287" w:author="jonathan pritchard" w:date="2025-01-23T13:18:00Z" w16du:dateUtc="2025-01-23T13:18:00Z">
                        <w:rPr>
                          <w:rStyle w:val="CommentReference"/>
                          <w:snapToGrid/>
                          <w:color w:val="000000"/>
                          <w:highlight w:val="yellow"/>
                        </w:rPr>
                      </w:rPrChange>
                    </w:rPr>
                    <w:commentReference w:id="278"/>
                  </w:r>
                  <w:r w:rsidR="001A0BEA" w:rsidRPr="00264CFF">
                    <w:rPr>
                      <w:rStyle w:val="CommentReference"/>
                      <w:snapToGrid/>
                      <w:color w:val="000000"/>
                      <w:rPrChange w:id="288" w:author="jonathan pritchard" w:date="2025-01-23T13:18:00Z" w16du:dateUtc="2025-01-23T13:18:00Z">
                        <w:rPr>
                          <w:rStyle w:val="CommentReference"/>
                          <w:snapToGrid/>
                          <w:color w:val="000000"/>
                          <w:highlight w:val="yellow"/>
                        </w:rPr>
                      </w:rPrChange>
                    </w:rPr>
                    <w:commentReference w:id="279"/>
                  </w:r>
                  <w:commentRangeEnd w:id="284"/>
                  <w:r w:rsidRPr="00264CFF">
                    <w:rPr>
                      <w:rStyle w:val="CommentReference"/>
                      <w:snapToGrid/>
                      <w:color w:val="000000"/>
                    </w:rPr>
                    <w:commentReference w:id="280"/>
                  </w:r>
                  <w:r w:rsidR="009F7DAC" w:rsidRPr="00264CFF">
                    <w:rPr>
                      <w:rStyle w:val="CommentReference"/>
                      <w:snapToGrid/>
                      <w:color w:val="000000"/>
                      <w:rPrChange w:id="289" w:author="jonathan pritchard" w:date="2025-01-23T13:18:00Z" w16du:dateUtc="2025-01-23T13:18:00Z">
                        <w:rPr>
                          <w:rStyle w:val="CommentReference"/>
                          <w:snapToGrid/>
                          <w:color w:val="000000"/>
                        </w:rPr>
                      </w:rPrChange>
                    </w:rPr>
                    <w:commentReference w:id="284"/>
                  </w:r>
                </w:p>
              </w:tc>
            </w:tr>
            <w:commentRangeEnd w:id="279"/>
            <w:commentRangeEnd w:id="280"/>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bookmarkEnd w:id="246"/>
    </w:tbl>
    <w:p w14:paraId="7DEB1C28" w14:textId="32606AD2" w:rsidR="00DE4736" w:rsidRDefault="00DE4736" w:rsidP="00DE4736"/>
    <w:p w14:paraId="1C0C9411" w14:textId="75DB6C1D" w:rsidR="00F52038" w:rsidRDefault="00F52038" w:rsidP="00E012C8">
      <w:pPr>
        <w:pStyle w:val="Heading3"/>
      </w:pPr>
      <w:r>
        <w:t>Load Invalid</w:t>
      </w:r>
      <w:r w:rsidR="005D2F37">
        <w:t xml:space="preserve"> Feature</w:t>
      </w:r>
      <w:r>
        <w:t xml:space="preserve">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90"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91">
          <w:tblGrid>
            <w:gridCol w:w="2381"/>
            <w:gridCol w:w="2381"/>
            <w:gridCol w:w="2382"/>
            <w:gridCol w:w="2382"/>
          </w:tblGrid>
        </w:tblGridChange>
      </w:tblGrid>
      <w:tr w:rsidR="00F52038" w14:paraId="2DEF7BCF" w14:textId="77777777" w:rsidTr="00F3004B">
        <w:trPr>
          <w:trHeight w:val="454"/>
          <w:tblHeader/>
          <w:trPrChange w:id="292"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293" w:author="jonathan pritchard" w:date="2025-01-23T13:19:00Z" w16du:dateUtc="2025-01-23T13:19:00Z">
              <w:tcPr>
                <w:tcW w:w="2381" w:type="dxa"/>
                <w:shd w:val="clear" w:color="auto" w:fill="CCFFCC"/>
                <w:vAlign w:val="center"/>
              </w:tcPr>
            </w:tcPrChange>
          </w:tcPr>
          <w:p w14:paraId="29990B25"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Change w:id="294" w:author="jonathan pritchard" w:date="2025-01-23T13:19:00Z" w16du:dateUtc="2025-01-23T13:19:00Z">
              <w:tcPr>
                <w:tcW w:w="2381" w:type="dxa"/>
                <w:shd w:val="clear" w:color="auto" w:fill="CCFFCC"/>
                <w:vAlign w:val="center"/>
              </w:tcPr>
            </w:tcPrChange>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BFBFBF" w:themeFill="background1" w:themeFillShade="BF"/>
            <w:vAlign w:val="center"/>
            <w:tcPrChange w:id="295" w:author="jonathan pritchard" w:date="2025-01-23T13:19:00Z" w16du:dateUtc="2025-01-23T13:19:00Z">
              <w:tcPr>
                <w:tcW w:w="2382" w:type="dxa"/>
                <w:shd w:val="clear" w:color="auto" w:fill="CCFFCC"/>
                <w:vAlign w:val="center"/>
              </w:tcPr>
            </w:tcPrChange>
          </w:tcPr>
          <w:p w14:paraId="06C5131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Change w:id="296" w:author="jonathan pritchard" w:date="2025-01-23T13:19:00Z" w16du:dateUtc="2025-01-23T13:19:00Z">
              <w:tcPr>
                <w:tcW w:w="2382" w:type="dxa"/>
                <w:shd w:val="clear" w:color="auto" w:fill="CCFFCC"/>
                <w:vAlign w:val="center"/>
              </w:tcPr>
            </w:tcPrChange>
          </w:tcPr>
          <w:p w14:paraId="51791A36" w14:textId="148F6F15" w:rsidR="00F52038" w:rsidRPr="004065B1" w:rsidRDefault="00DC381F" w:rsidP="00280DEE">
            <w:r>
              <w:t>S-98 Annex C C-21.1</w:t>
            </w:r>
          </w:p>
        </w:tc>
      </w:tr>
      <w:tr w:rsidR="00F52038" w14:paraId="1FE67334" w14:textId="77777777" w:rsidTr="00F3004B">
        <w:trPr>
          <w:tblHeader/>
          <w:trPrChange w:id="297" w:author="jonathan pritchard" w:date="2025-01-23T13:19:00Z" w16du:dateUtc="2025-01-23T13:19:00Z">
            <w:trPr>
              <w:tblHeader/>
            </w:trPr>
          </w:trPrChange>
        </w:trPr>
        <w:tc>
          <w:tcPr>
            <w:tcW w:w="9526" w:type="dxa"/>
            <w:gridSpan w:val="4"/>
            <w:shd w:val="clear" w:color="auto" w:fill="BFBFBF" w:themeFill="background1" w:themeFillShade="BF"/>
            <w:vAlign w:val="center"/>
            <w:tcPrChange w:id="298" w:author="jonathan pritchard" w:date="2025-01-23T13:19:00Z" w16du:dateUtc="2025-01-23T13:19:00Z">
              <w:tcPr>
                <w:tcW w:w="9526" w:type="dxa"/>
                <w:gridSpan w:val="4"/>
                <w:shd w:val="clear" w:color="auto" w:fill="CCFFCC"/>
                <w:vAlign w:val="center"/>
              </w:tcPr>
            </w:tcPrChange>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F3004B">
        <w:trPr>
          <w:tblHeader/>
          <w:trPrChange w:id="299" w:author="jonathan pritchard" w:date="2025-01-23T13:19:00Z" w16du:dateUtc="2025-01-23T13:19:00Z">
            <w:trPr>
              <w:tblHeader/>
            </w:trPr>
          </w:trPrChange>
        </w:trPr>
        <w:tc>
          <w:tcPr>
            <w:tcW w:w="9526" w:type="dxa"/>
            <w:gridSpan w:val="4"/>
            <w:shd w:val="clear" w:color="auto" w:fill="BFBFBF" w:themeFill="background1" w:themeFillShade="BF"/>
            <w:vAlign w:val="center"/>
            <w:tcPrChange w:id="300" w:author="jonathan pritchard" w:date="2025-01-23T13:19:00Z" w16du:dateUtc="2025-01-23T13:19:00Z">
              <w:tcPr>
                <w:tcW w:w="9526" w:type="dxa"/>
                <w:gridSpan w:val="4"/>
                <w:shd w:val="clear" w:color="auto" w:fill="CCFFCC"/>
                <w:vAlign w:val="center"/>
              </w:tcPr>
            </w:tcPrChange>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F3004B">
        <w:trPr>
          <w:tblHeader/>
          <w:trPrChange w:id="301" w:author="jonathan pritchard" w:date="2025-01-23T13:19:00Z" w16du:dateUtc="2025-01-23T13:19:00Z">
            <w:trPr>
              <w:tblHeader/>
            </w:trPr>
          </w:trPrChange>
        </w:trPr>
        <w:tc>
          <w:tcPr>
            <w:tcW w:w="9526" w:type="dxa"/>
            <w:gridSpan w:val="4"/>
            <w:shd w:val="clear" w:color="auto" w:fill="BFBFBF" w:themeFill="background1" w:themeFillShade="BF"/>
            <w:vAlign w:val="center"/>
            <w:tcPrChange w:id="302" w:author="jonathan pritchard" w:date="2025-01-23T13:19:00Z" w16du:dateUtc="2025-01-23T13:19:00Z">
              <w:tcPr>
                <w:tcW w:w="9526" w:type="dxa"/>
                <w:gridSpan w:val="4"/>
                <w:shd w:val="clear" w:color="auto" w:fill="CCFFCC"/>
                <w:vAlign w:val="center"/>
              </w:tcPr>
            </w:tcPrChange>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F3004B">
        <w:trPr>
          <w:tblHeader/>
          <w:trPrChange w:id="303" w:author="jonathan pritchard" w:date="2025-01-23T13:19:00Z" w16du:dateUtc="2025-01-23T13:19:00Z">
            <w:trPr>
              <w:tblHeader/>
            </w:trPr>
          </w:trPrChange>
        </w:trPr>
        <w:tc>
          <w:tcPr>
            <w:tcW w:w="9526" w:type="dxa"/>
            <w:gridSpan w:val="4"/>
            <w:shd w:val="clear" w:color="auto" w:fill="BFBFBF" w:themeFill="background1" w:themeFillShade="BF"/>
            <w:vAlign w:val="center"/>
            <w:tcPrChange w:id="304" w:author="jonathan pritchard" w:date="2025-01-23T13:19:00Z" w16du:dateUtc="2025-01-23T13:19:00Z">
              <w:tcPr>
                <w:tcW w:w="9526" w:type="dxa"/>
                <w:gridSpan w:val="4"/>
                <w:shd w:val="clear" w:color="auto" w:fill="CCFFCC"/>
                <w:vAlign w:val="center"/>
              </w:tcPr>
            </w:tcPrChange>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commentRangeStart w:id="305"/>
            <w:commentRangeEnd w:id="305"/>
            <w:r w:rsidR="00314C8A">
              <w:rPr>
                <w:rStyle w:val="CommentReference"/>
                <w:snapToGrid/>
                <w:color w:val="000000"/>
              </w:rPr>
              <w:commentReference w:id="305"/>
            </w:r>
          </w:p>
        </w:tc>
      </w:tr>
    </w:tbl>
    <w:p w14:paraId="3D2CED0D" w14:textId="77777777" w:rsidR="00F52038" w:rsidRDefault="00F52038" w:rsidP="00F52038"/>
    <w:p w14:paraId="1890A98C" w14:textId="77777777" w:rsidR="005D2F37" w:rsidRDefault="005D2F37" w:rsidP="005D2F37">
      <w:pPr>
        <w:pStyle w:val="Heading3"/>
      </w:pPr>
      <w:r>
        <w:lastRenderedPageBreak/>
        <w:t>Load Invalid portrayal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306"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307">
          <w:tblGrid>
            <w:gridCol w:w="2381"/>
            <w:gridCol w:w="2381"/>
            <w:gridCol w:w="2382"/>
            <w:gridCol w:w="2382"/>
          </w:tblGrid>
        </w:tblGridChange>
      </w:tblGrid>
      <w:tr w:rsidR="005D2F37" w14:paraId="0B34E2D6" w14:textId="77777777" w:rsidTr="00F3004B">
        <w:trPr>
          <w:trHeight w:val="454"/>
          <w:tblHeader/>
          <w:trPrChange w:id="308"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309" w:author="jonathan pritchard" w:date="2025-01-23T13:19:00Z" w16du:dateUtc="2025-01-23T13:19:00Z">
              <w:tcPr>
                <w:tcW w:w="2381" w:type="dxa"/>
                <w:shd w:val="clear" w:color="auto" w:fill="CCFFCC"/>
                <w:vAlign w:val="center"/>
              </w:tcPr>
            </w:tcPrChange>
          </w:tcPr>
          <w:p w14:paraId="00C51E81" w14:textId="77777777" w:rsidR="005D2F37" w:rsidRPr="004065B1" w:rsidRDefault="005D2F37" w:rsidP="00280DEE">
            <w:commentRangeStart w:id="310"/>
            <w:commentRangeStart w:id="311"/>
            <w:r w:rsidRPr="000A066E">
              <w:rPr>
                <w:b/>
              </w:rPr>
              <w:t>Test Reference</w:t>
            </w:r>
          </w:p>
        </w:tc>
        <w:tc>
          <w:tcPr>
            <w:tcW w:w="2381" w:type="dxa"/>
            <w:shd w:val="clear" w:color="auto" w:fill="BFBFBF" w:themeFill="background1" w:themeFillShade="BF"/>
            <w:vAlign w:val="center"/>
            <w:tcPrChange w:id="312" w:author="jonathan pritchard" w:date="2025-01-23T13:19:00Z" w16du:dateUtc="2025-01-23T13:19:00Z">
              <w:tcPr>
                <w:tcW w:w="2381" w:type="dxa"/>
                <w:shd w:val="clear" w:color="auto" w:fill="CCFFCC"/>
                <w:vAlign w:val="center"/>
              </w:tcPr>
            </w:tcPrChange>
          </w:tcPr>
          <w:p w14:paraId="39FCDB1C" w14:textId="5A995E14" w:rsidR="005D2F37" w:rsidRPr="004065B1" w:rsidRDefault="005D2F37" w:rsidP="00280DEE">
            <w:proofErr w:type="spellStart"/>
            <w:r>
              <w:t>InvalidPC</w:t>
            </w:r>
            <w:proofErr w:type="spellEnd"/>
          </w:p>
        </w:tc>
        <w:tc>
          <w:tcPr>
            <w:tcW w:w="2382" w:type="dxa"/>
            <w:shd w:val="clear" w:color="auto" w:fill="BFBFBF" w:themeFill="background1" w:themeFillShade="BF"/>
            <w:vAlign w:val="center"/>
            <w:tcPrChange w:id="313" w:author="jonathan pritchard" w:date="2025-01-23T13:19:00Z" w16du:dateUtc="2025-01-23T13:19:00Z">
              <w:tcPr>
                <w:tcW w:w="2382" w:type="dxa"/>
                <w:shd w:val="clear" w:color="auto" w:fill="CCFFCC"/>
                <w:vAlign w:val="center"/>
              </w:tcPr>
            </w:tcPrChange>
          </w:tcPr>
          <w:p w14:paraId="346E85FF" w14:textId="77777777" w:rsidR="005D2F37" w:rsidRPr="004065B1" w:rsidRDefault="005D2F37" w:rsidP="00280DEE">
            <w:r w:rsidRPr="000A066E">
              <w:rPr>
                <w:b/>
              </w:rPr>
              <w:t>IHO Reference</w:t>
            </w:r>
          </w:p>
        </w:tc>
        <w:tc>
          <w:tcPr>
            <w:tcW w:w="2382" w:type="dxa"/>
            <w:shd w:val="clear" w:color="auto" w:fill="BFBFBF" w:themeFill="background1" w:themeFillShade="BF"/>
            <w:vAlign w:val="center"/>
            <w:tcPrChange w:id="314" w:author="jonathan pritchard" w:date="2025-01-23T13:19:00Z" w16du:dateUtc="2025-01-23T13:19:00Z">
              <w:tcPr>
                <w:tcW w:w="2382" w:type="dxa"/>
                <w:shd w:val="clear" w:color="auto" w:fill="CCFFCC"/>
                <w:vAlign w:val="center"/>
              </w:tcPr>
            </w:tcPrChange>
          </w:tcPr>
          <w:p w14:paraId="0F174814" w14:textId="37414745" w:rsidR="005D2F37" w:rsidRPr="004065B1" w:rsidRDefault="00DC381F" w:rsidP="00280DEE">
            <w:r>
              <w:t>S-98 Annex C C-21.1</w:t>
            </w:r>
            <w:commentRangeEnd w:id="310"/>
            <w:r w:rsidR="007E4CF3">
              <w:rPr>
                <w:rStyle w:val="CommentReference"/>
                <w:snapToGrid/>
                <w:color w:val="000000"/>
              </w:rPr>
              <w:commentReference w:id="310"/>
            </w:r>
            <w:r w:rsidR="00A96F2D">
              <w:rPr>
                <w:rStyle w:val="CommentReference"/>
                <w:snapToGrid/>
                <w:color w:val="000000"/>
              </w:rPr>
              <w:commentReference w:id="311"/>
            </w:r>
          </w:p>
        </w:tc>
      </w:tr>
      <w:commentRangeEnd w:id="311"/>
      <w:tr w:rsidR="005D2F37" w14:paraId="17493E3F" w14:textId="77777777" w:rsidTr="00F3004B">
        <w:trPr>
          <w:tblHeader/>
          <w:trPrChange w:id="315" w:author="jonathan pritchard" w:date="2025-01-23T13:19:00Z" w16du:dateUtc="2025-01-23T13:19:00Z">
            <w:trPr>
              <w:tblHeader/>
            </w:trPr>
          </w:trPrChange>
        </w:trPr>
        <w:tc>
          <w:tcPr>
            <w:tcW w:w="9526" w:type="dxa"/>
            <w:gridSpan w:val="4"/>
            <w:shd w:val="clear" w:color="auto" w:fill="BFBFBF" w:themeFill="background1" w:themeFillShade="BF"/>
            <w:vAlign w:val="center"/>
            <w:tcPrChange w:id="316" w:author="jonathan pritchard" w:date="2025-01-23T13:19:00Z" w16du:dateUtc="2025-01-23T13:19:00Z">
              <w:tcPr>
                <w:tcW w:w="9526" w:type="dxa"/>
                <w:gridSpan w:val="4"/>
                <w:shd w:val="clear" w:color="auto" w:fill="CCFFCC"/>
                <w:vAlign w:val="center"/>
              </w:tcPr>
            </w:tcPrChange>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F3004B">
        <w:trPr>
          <w:tblHeader/>
          <w:trPrChange w:id="317" w:author="jonathan pritchard" w:date="2025-01-23T13:19:00Z" w16du:dateUtc="2025-01-23T13:19:00Z">
            <w:trPr>
              <w:tblHeader/>
            </w:trPr>
          </w:trPrChange>
        </w:trPr>
        <w:tc>
          <w:tcPr>
            <w:tcW w:w="9526" w:type="dxa"/>
            <w:gridSpan w:val="4"/>
            <w:shd w:val="clear" w:color="auto" w:fill="BFBFBF" w:themeFill="background1" w:themeFillShade="BF"/>
            <w:vAlign w:val="center"/>
            <w:tcPrChange w:id="318" w:author="jonathan pritchard" w:date="2025-01-23T13:19:00Z" w16du:dateUtc="2025-01-23T13:19:00Z">
              <w:tcPr>
                <w:tcW w:w="9526" w:type="dxa"/>
                <w:gridSpan w:val="4"/>
                <w:shd w:val="clear" w:color="auto" w:fill="CCFFCC"/>
                <w:vAlign w:val="center"/>
              </w:tcPr>
            </w:tcPrChange>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F3004B">
        <w:trPr>
          <w:tblHeader/>
          <w:trPrChange w:id="319" w:author="jonathan pritchard" w:date="2025-01-23T13:19:00Z" w16du:dateUtc="2025-01-23T13:19:00Z">
            <w:trPr>
              <w:tblHeader/>
            </w:trPr>
          </w:trPrChange>
        </w:trPr>
        <w:tc>
          <w:tcPr>
            <w:tcW w:w="9526" w:type="dxa"/>
            <w:gridSpan w:val="4"/>
            <w:shd w:val="clear" w:color="auto" w:fill="BFBFBF" w:themeFill="background1" w:themeFillShade="BF"/>
            <w:vAlign w:val="center"/>
            <w:tcPrChange w:id="320" w:author="jonathan pritchard" w:date="2025-01-23T13:19:00Z" w16du:dateUtc="2025-01-23T13:19:00Z">
              <w:tcPr>
                <w:tcW w:w="9526" w:type="dxa"/>
                <w:gridSpan w:val="4"/>
                <w:shd w:val="clear" w:color="auto" w:fill="CCFFCC"/>
                <w:vAlign w:val="center"/>
              </w:tcPr>
            </w:tcPrChange>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F3004B">
        <w:trPr>
          <w:tblHeader/>
          <w:trPrChange w:id="321" w:author="jonathan pritchard" w:date="2025-01-23T13:19:00Z" w16du:dateUtc="2025-01-23T13:19:00Z">
            <w:trPr>
              <w:tblHeader/>
            </w:trPr>
          </w:trPrChange>
        </w:trPr>
        <w:tc>
          <w:tcPr>
            <w:tcW w:w="9526" w:type="dxa"/>
            <w:gridSpan w:val="4"/>
            <w:shd w:val="clear" w:color="auto" w:fill="BFBFBF" w:themeFill="background1" w:themeFillShade="BF"/>
            <w:vAlign w:val="center"/>
            <w:tcPrChange w:id="322" w:author="jonathan pritchard" w:date="2025-01-23T13:19:00Z" w16du:dateUtc="2025-01-23T13:19:00Z">
              <w:tcPr>
                <w:tcW w:w="9526" w:type="dxa"/>
                <w:gridSpan w:val="4"/>
                <w:shd w:val="clear" w:color="auto" w:fill="CCFFCC"/>
                <w:vAlign w:val="center"/>
              </w:tcPr>
            </w:tcPrChange>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r>
        <w:t>Out of Sequence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323"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7"/>
        <w:gridCol w:w="2663"/>
        <w:gridCol w:w="2297"/>
        <w:gridCol w:w="2269"/>
        <w:tblGridChange w:id="324">
          <w:tblGrid>
            <w:gridCol w:w="2297"/>
            <w:gridCol w:w="2663"/>
            <w:gridCol w:w="2297"/>
            <w:gridCol w:w="2269"/>
          </w:tblGrid>
        </w:tblGridChange>
      </w:tblGrid>
      <w:tr w:rsidR="004E25D2" w14:paraId="4F9CC4BD" w14:textId="77777777" w:rsidTr="00F3004B">
        <w:trPr>
          <w:trHeight w:val="454"/>
          <w:tblHeader/>
          <w:trPrChange w:id="325"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326" w:author="jonathan pritchard" w:date="2025-01-23T13:19:00Z" w16du:dateUtc="2025-01-23T13:19:00Z">
              <w:tcPr>
                <w:tcW w:w="2381" w:type="dxa"/>
                <w:shd w:val="clear" w:color="auto" w:fill="CCFFCC"/>
                <w:vAlign w:val="center"/>
              </w:tcPr>
            </w:tcPrChange>
          </w:tcPr>
          <w:p w14:paraId="328253DF" w14:textId="77777777" w:rsidR="004E25D2" w:rsidRPr="004065B1" w:rsidRDefault="004E25D2" w:rsidP="00280DEE">
            <w:r w:rsidRPr="000A066E">
              <w:rPr>
                <w:b/>
              </w:rPr>
              <w:t>Test Reference</w:t>
            </w:r>
          </w:p>
        </w:tc>
        <w:tc>
          <w:tcPr>
            <w:tcW w:w="2381" w:type="dxa"/>
            <w:shd w:val="clear" w:color="auto" w:fill="BFBFBF" w:themeFill="background1" w:themeFillShade="BF"/>
            <w:vAlign w:val="center"/>
            <w:tcPrChange w:id="327" w:author="jonathan pritchard" w:date="2025-01-23T13:19:00Z" w16du:dateUtc="2025-01-23T13:19:00Z">
              <w:tcPr>
                <w:tcW w:w="2381" w:type="dxa"/>
                <w:shd w:val="clear" w:color="auto" w:fill="CCFFCC"/>
                <w:vAlign w:val="center"/>
              </w:tcPr>
            </w:tcPrChange>
          </w:tcPr>
          <w:p w14:paraId="4CD84D81" w14:textId="7F3E9084" w:rsidR="004E25D2" w:rsidRPr="004065B1" w:rsidRDefault="004E25D2" w:rsidP="00280DEE">
            <w:proofErr w:type="spellStart"/>
            <w:r>
              <w:t>OutOfSequenceCatalogues</w:t>
            </w:r>
            <w:proofErr w:type="spellEnd"/>
          </w:p>
        </w:tc>
        <w:tc>
          <w:tcPr>
            <w:tcW w:w="2382" w:type="dxa"/>
            <w:shd w:val="clear" w:color="auto" w:fill="BFBFBF" w:themeFill="background1" w:themeFillShade="BF"/>
            <w:vAlign w:val="center"/>
            <w:tcPrChange w:id="328" w:author="jonathan pritchard" w:date="2025-01-23T13:19:00Z" w16du:dateUtc="2025-01-23T13:19:00Z">
              <w:tcPr>
                <w:tcW w:w="2382" w:type="dxa"/>
                <w:shd w:val="clear" w:color="auto" w:fill="CCFFCC"/>
                <w:vAlign w:val="center"/>
              </w:tcPr>
            </w:tcPrChange>
          </w:tcPr>
          <w:p w14:paraId="2122303F" w14:textId="77777777" w:rsidR="004E25D2" w:rsidRPr="004065B1" w:rsidRDefault="004E25D2" w:rsidP="00280DEE">
            <w:r w:rsidRPr="000A066E">
              <w:rPr>
                <w:b/>
              </w:rPr>
              <w:t>IHO Reference</w:t>
            </w:r>
          </w:p>
        </w:tc>
        <w:tc>
          <w:tcPr>
            <w:tcW w:w="2382" w:type="dxa"/>
            <w:shd w:val="clear" w:color="auto" w:fill="BFBFBF" w:themeFill="background1" w:themeFillShade="BF"/>
            <w:vAlign w:val="center"/>
            <w:tcPrChange w:id="329" w:author="jonathan pritchard" w:date="2025-01-23T13:19:00Z" w16du:dateUtc="2025-01-23T13:19:00Z">
              <w:tcPr>
                <w:tcW w:w="2382" w:type="dxa"/>
                <w:shd w:val="clear" w:color="auto" w:fill="CCFFCC"/>
                <w:vAlign w:val="center"/>
              </w:tcPr>
            </w:tcPrChange>
          </w:tcPr>
          <w:p w14:paraId="37A1A752" w14:textId="503A47E5" w:rsidR="004E25D2" w:rsidRPr="004065B1" w:rsidRDefault="00DC381F" w:rsidP="00280DEE">
            <w:r>
              <w:t>S-98 Annex C C-21.1</w:t>
            </w:r>
          </w:p>
        </w:tc>
      </w:tr>
      <w:tr w:rsidR="004E25D2" w14:paraId="0F500CB8" w14:textId="77777777" w:rsidTr="00F3004B">
        <w:trPr>
          <w:tblHeader/>
          <w:trPrChange w:id="330" w:author="jonathan pritchard" w:date="2025-01-23T13:19:00Z" w16du:dateUtc="2025-01-23T13:19:00Z">
            <w:trPr>
              <w:tblHeader/>
            </w:trPr>
          </w:trPrChange>
        </w:trPr>
        <w:tc>
          <w:tcPr>
            <w:tcW w:w="9526" w:type="dxa"/>
            <w:gridSpan w:val="4"/>
            <w:shd w:val="clear" w:color="auto" w:fill="BFBFBF" w:themeFill="background1" w:themeFillShade="BF"/>
            <w:vAlign w:val="center"/>
            <w:tcPrChange w:id="331" w:author="jonathan pritchard" w:date="2025-01-23T13:19:00Z" w16du:dateUtc="2025-01-23T13:19:00Z">
              <w:tcPr>
                <w:tcW w:w="9526" w:type="dxa"/>
                <w:gridSpan w:val="4"/>
                <w:shd w:val="clear" w:color="auto" w:fill="CCFFCC"/>
                <w:vAlign w:val="center"/>
              </w:tcPr>
            </w:tcPrChange>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F3004B">
        <w:trPr>
          <w:tblHeader/>
          <w:trPrChange w:id="332" w:author="jonathan pritchard" w:date="2025-01-23T13:19:00Z" w16du:dateUtc="2025-01-23T13:19:00Z">
            <w:trPr>
              <w:tblHeader/>
            </w:trPr>
          </w:trPrChange>
        </w:trPr>
        <w:tc>
          <w:tcPr>
            <w:tcW w:w="9526" w:type="dxa"/>
            <w:gridSpan w:val="4"/>
            <w:shd w:val="clear" w:color="auto" w:fill="BFBFBF" w:themeFill="background1" w:themeFillShade="BF"/>
            <w:vAlign w:val="center"/>
            <w:tcPrChange w:id="333" w:author="jonathan pritchard" w:date="2025-01-23T13:19:00Z" w16du:dateUtc="2025-01-23T13:19:00Z">
              <w:tcPr>
                <w:tcW w:w="9526" w:type="dxa"/>
                <w:gridSpan w:val="4"/>
                <w:shd w:val="clear" w:color="auto" w:fill="CCFFCC"/>
                <w:vAlign w:val="center"/>
              </w:tcPr>
            </w:tcPrChange>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F3004B">
        <w:trPr>
          <w:tblHeader/>
          <w:trPrChange w:id="334" w:author="jonathan pritchard" w:date="2025-01-23T13:19:00Z" w16du:dateUtc="2025-01-23T13:19:00Z">
            <w:trPr>
              <w:tblHeader/>
            </w:trPr>
          </w:trPrChange>
        </w:trPr>
        <w:tc>
          <w:tcPr>
            <w:tcW w:w="9526" w:type="dxa"/>
            <w:gridSpan w:val="4"/>
            <w:shd w:val="clear" w:color="auto" w:fill="BFBFBF" w:themeFill="background1" w:themeFillShade="BF"/>
            <w:vAlign w:val="center"/>
            <w:tcPrChange w:id="335" w:author="jonathan pritchard" w:date="2025-01-23T13:19:00Z" w16du:dateUtc="2025-01-23T13:19:00Z">
              <w:tcPr>
                <w:tcW w:w="9526" w:type="dxa"/>
                <w:gridSpan w:val="4"/>
                <w:shd w:val="clear" w:color="auto" w:fill="CCFFCC"/>
                <w:vAlign w:val="center"/>
              </w:tcPr>
            </w:tcPrChange>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commentRangeStart w:id="336"/>
            <w:commentRangeStart w:id="337"/>
            <w:r w:rsidRPr="00CD02DB">
              <w:rPr>
                <w:i/>
              </w:rPr>
              <w:t xml:space="preserve">Load the exchange set </w:t>
            </w:r>
            <w:commentRangeStart w:id="338"/>
            <w:commentRangeStart w:id="339"/>
            <w:proofErr w:type="spellStart"/>
            <w:r w:rsidRPr="00CD02DB">
              <w:rPr>
                <w:b/>
                <w:bCs/>
                <w:i/>
              </w:rPr>
              <w:t>Updated</w:t>
            </w:r>
            <w:r w:rsidR="00A91E93" w:rsidRPr="00CD02DB">
              <w:rPr>
                <w:b/>
                <w:bCs/>
                <w:i/>
              </w:rPr>
              <w:t>Catalogue</w:t>
            </w:r>
            <w:r w:rsidRPr="00CD02DB">
              <w:rPr>
                <w:b/>
                <w:bCs/>
                <w:i/>
              </w:rPr>
              <w:t>Data</w:t>
            </w:r>
            <w:commentRangeEnd w:id="338"/>
            <w:proofErr w:type="spellEnd"/>
            <w:r w:rsidR="00F7663B">
              <w:rPr>
                <w:rStyle w:val="CommentReference"/>
                <w:snapToGrid/>
                <w:color w:val="000000"/>
              </w:rPr>
              <w:commentReference w:id="338"/>
            </w:r>
            <w:commentRangeEnd w:id="336"/>
            <w:commentRangeEnd w:id="339"/>
            <w:r w:rsidR="00A96F2D">
              <w:rPr>
                <w:rStyle w:val="CommentReference"/>
                <w:snapToGrid/>
                <w:color w:val="000000"/>
              </w:rPr>
              <w:commentReference w:id="339"/>
            </w:r>
            <w:r w:rsidR="00A07A98">
              <w:rPr>
                <w:rStyle w:val="CommentReference"/>
                <w:snapToGrid/>
                <w:color w:val="000000"/>
              </w:rPr>
              <w:commentReference w:id="336"/>
            </w:r>
            <w:commentRangeEnd w:id="337"/>
            <w:r w:rsidR="00A07A98">
              <w:rPr>
                <w:rStyle w:val="CommentReference"/>
                <w:snapToGrid/>
                <w:color w:val="000000"/>
              </w:rPr>
              <w:commentReference w:id="337"/>
            </w:r>
          </w:p>
          <w:p w14:paraId="75A2919B" w14:textId="77777777" w:rsidR="004E25D2" w:rsidRPr="00EF287F" w:rsidRDefault="004E25D2" w:rsidP="00280DEE">
            <w:pPr>
              <w:rPr>
                <w:i/>
              </w:rPr>
            </w:pPr>
          </w:p>
        </w:tc>
      </w:tr>
      <w:tr w:rsidR="004E25D2" w14:paraId="5090FC5A" w14:textId="77777777" w:rsidTr="00F3004B">
        <w:trPr>
          <w:tblHeader/>
          <w:trPrChange w:id="340" w:author="jonathan pritchard" w:date="2025-01-23T13:19:00Z" w16du:dateUtc="2025-01-23T13:19:00Z">
            <w:trPr>
              <w:tblHeader/>
            </w:trPr>
          </w:trPrChange>
        </w:trPr>
        <w:tc>
          <w:tcPr>
            <w:tcW w:w="9526" w:type="dxa"/>
            <w:gridSpan w:val="4"/>
            <w:shd w:val="clear" w:color="auto" w:fill="BFBFBF" w:themeFill="background1" w:themeFillShade="BF"/>
            <w:vAlign w:val="center"/>
            <w:tcPrChange w:id="341" w:author="jonathan pritchard" w:date="2025-01-23T13:19:00Z" w16du:dateUtc="2025-01-23T13:19:00Z">
              <w:tcPr>
                <w:tcW w:w="9526" w:type="dxa"/>
                <w:gridSpan w:val="4"/>
                <w:shd w:val="clear" w:color="auto" w:fill="CCFFCC"/>
                <w:vAlign w:val="center"/>
              </w:tcPr>
            </w:tcPrChange>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03FCE761"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1A0BEA">
              <w:rPr>
                <w:i/>
              </w:rPr>
              <w:t>1.0</w:t>
            </w:r>
            <w:r w:rsidR="0024010F" w:rsidRPr="0024010F">
              <w:rPr>
                <w:i/>
              </w:rPr>
              <w:t xml:space="preserve">. Only </w:t>
            </w:r>
            <w:r w:rsidR="0024010F">
              <w:rPr>
                <w:i/>
              </w:rPr>
              <w:t>v</w:t>
            </w:r>
            <w:r w:rsidR="00FF24F2">
              <w:rPr>
                <w:i/>
              </w:rPr>
              <w:t xml:space="preserve">ersion </w:t>
            </w:r>
            <w:r w:rsidR="0024010F">
              <w:rPr>
                <w:i/>
              </w:rPr>
              <w:t>1.</w:t>
            </w:r>
            <w:r w:rsidR="001A0BEA">
              <w:rPr>
                <w:i/>
              </w:rPr>
              <w:t>2</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r>
        <w:lastRenderedPageBreak/>
        <w:t>Load Valid Catalogue Update</w:t>
      </w:r>
      <w:r w:rsidR="00CD02DB">
        <w:t xml:space="preserve"> and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342"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343">
          <w:tblGrid>
            <w:gridCol w:w="2381"/>
            <w:gridCol w:w="2381"/>
            <w:gridCol w:w="2382"/>
            <w:gridCol w:w="2382"/>
          </w:tblGrid>
        </w:tblGridChange>
      </w:tblGrid>
      <w:tr w:rsidR="00F52038" w14:paraId="2C0AACE6" w14:textId="77777777" w:rsidTr="00F3004B">
        <w:trPr>
          <w:trHeight w:val="454"/>
          <w:tblHeader/>
          <w:trPrChange w:id="344"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345" w:author="jonathan pritchard" w:date="2025-01-23T13:19:00Z" w16du:dateUtc="2025-01-23T13:19:00Z">
              <w:tcPr>
                <w:tcW w:w="2381" w:type="dxa"/>
                <w:shd w:val="clear" w:color="auto" w:fill="CCFFCC"/>
                <w:vAlign w:val="center"/>
              </w:tcPr>
            </w:tcPrChange>
          </w:tcPr>
          <w:p w14:paraId="50648F13"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Change w:id="346" w:author="jonathan pritchard" w:date="2025-01-23T13:19:00Z" w16du:dateUtc="2025-01-23T13:19:00Z">
              <w:tcPr>
                <w:tcW w:w="2381" w:type="dxa"/>
                <w:shd w:val="clear" w:color="auto" w:fill="CCFFCC"/>
                <w:vAlign w:val="center"/>
              </w:tcPr>
            </w:tcPrChange>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BFBFBF" w:themeFill="background1" w:themeFillShade="BF"/>
            <w:vAlign w:val="center"/>
            <w:tcPrChange w:id="347" w:author="jonathan pritchard" w:date="2025-01-23T13:19:00Z" w16du:dateUtc="2025-01-23T13:19:00Z">
              <w:tcPr>
                <w:tcW w:w="2382" w:type="dxa"/>
                <w:shd w:val="clear" w:color="auto" w:fill="CCFFCC"/>
                <w:vAlign w:val="center"/>
              </w:tcPr>
            </w:tcPrChange>
          </w:tcPr>
          <w:p w14:paraId="553A146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Change w:id="348" w:author="jonathan pritchard" w:date="2025-01-23T13:19:00Z" w16du:dateUtc="2025-01-23T13:19:00Z">
              <w:tcPr>
                <w:tcW w:w="2382" w:type="dxa"/>
                <w:shd w:val="clear" w:color="auto" w:fill="CCFFCC"/>
                <w:vAlign w:val="center"/>
              </w:tcPr>
            </w:tcPrChange>
          </w:tcPr>
          <w:p w14:paraId="302CB3D1" w14:textId="71F4731A" w:rsidR="00F52038" w:rsidRPr="004065B1" w:rsidRDefault="00DC381F" w:rsidP="00280DEE">
            <w:r>
              <w:t>S-98 Annex C C-21.1</w:t>
            </w:r>
          </w:p>
        </w:tc>
      </w:tr>
      <w:tr w:rsidR="00F52038" w14:paraId="7FBD6175" w14:textId="77777777" w:rsidTr="00F3004B">
        <w:trPr>
          <w:tblHeader/>
          <w:trPrChange w:id="349" w:author="jonathan pritchard" w:date="2025-01-23T13:19:00Z" w16du:dateUtc="2025-01-23T13:19:00Z">
            <w:trPr>
              <w:tblHeader/>
            </w:trPr>
          </w:trPrChange>
        </w:trPr>
        <w:tc>
          <w:tcPr>
            <w:tcW w:w="9526" w:type="dxa"/>
            <w:gridSpan w:val="4"/>
            <w:shd w:val="clear" w:color="auto" w:fill="BFBFBF" w:themeFill="background1" w:themeFillShade="BF"/>
            <w:vAlign w:val="center"/>
            <w:tcPrChange w:id="350" w:author="jonathan pritchard" w:date="2025-01-23T13:19:00Z" w16du:dateUtc="2025-01-23T13:19:00Z">
              <w:tcPr>
                <w:tcW w:w="9526" w:type="dxa"/>
                <w:gridSpan w:val="4"/>
                <w:shd w:val="clear" w:color="auto" w:fill="CCFFCC"/>
                <w:vAlign w:val="center"/>
              </w:tcPr>
            </w:tcPrChange>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F3004B">
        <w:trPr>
          <w:tblHeader/>
          <w:trPrChange w:id="351" w:author="jonathan pritchard" w:date="2025-01-23T13:19:00Z" w16du:dateUtc="2025-01-23T13:19:00Z">
            <w:trPr>
              <w:tblHeader/>
            </w:trPr>
          </w:trPrChange>
        </w:trPr>
        <w:tc>
          <w:tcPr>
            <w:tcW w:w="9526" w:type="dxa"/>
            <w:gridSpan w:val="4"/>
            <w:shd w:val="clear" w:color="auto" w:fill="BFBFBF" w:themeFill="background1" w:themeFillShade="BF"/>
            <w:vAlign w:val="center"/>
            <w:tcPrChange w:id="352" w:author="jonathan pritchard" w:date="2025-01-23T13:19:00Z" w16du:dateUtc="2025-01-23T13:19:00Z">
              <w:tcPr>
                <w:tcW w:w="9526" w:type="dxa"/>
                <w:gridSpan w:val="4"/>
                <w:shd w:val="clear" w:color="auto" w:fill="CCFFCC"/>
                <w:vAlign w:val="center"/>
              </w:tcPr>
            </w:tcPrChange>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F3004B">
        <w:trPr>
          <w:tblHeader/>
          <w:trPrChange w:id="353" w:author="jonathan pritchard" w:date="2025-01-23T13:19:00Z" w16du:dateUtc="2025-01-23T13:19:00Z">
            <w:trPr>
              <w:tblHeader/>
            </w:trPr>
          </w:trPrChange>
        </w:trPr>
        <w:tc>
          <w:tcPr>
            <w:tcW w:w="9526" w:type="dxa"/>
            <w:gridSpan w:val="4"/>
            <w:shd w:val="clear" w:color="auto" w:fill="BFBFBF" w:themeFill="background1" w:themeFillShade="BF"/>
            <w:vAlign w:val="center"/>
            <w:tcPrChange w:id="354" w:author="jonathan pritchard" w:date="2025-01-23T13:19:00Z" w16du:dateUtc="2025-01-23T13:19:00Z">
              <w:tcPr>
                <w:tcW w:w="9526" w:type="dxa"/>
                <w:gridSpan w:val="4"/>
                <w:shd w:val="clear" w:color="auto" w:fill="CCFFCC"/>
                <w:vAlign w:val="center"/>
              </w:tcPr>
            </w:tcPrChange>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commentRangeStart w:id="355"/>
            <w:commentRangeStart w:id="356"/>
            <w:proofErr w:type="spellStart"/>
            <w:r w:rsidRPr="00CD02DB">
              <w:rPr>
                <w:b/>
                <w:bCs/>
                <w:i/>
              </w:rPr>
              <w:t>UpdatedCatalogueData</w:t>
            </w:r>
            <w:commentRangeEnd w:id="355"/>
            <w:proofErr w:type="spellEnd"/>
            <w:r>
              <w:rPr>
                <w:rStyle w:val="CommentReference"/>
                <w:snapToGrid/>
                <w:color w:val="000000"/>
              </w:rPr>
              <w:commentReference w:id="355"/>
            </w:r>
            <w:commentRangeEnd w:id="356"/>
            <w:r>
              <w:rPr>
                <w:rStyle w:val="CommentReference"/>
                <w:snapToGrid/>
                <w:color w:val="000000"/>
              </w:rPr>
              <w:commentReference w:id="356"/>
            </w:r>
            <w:commentRangeStart w:id="357"/>
            <w:commentRangeEnd w:id="357"/>
            <w:r>
              <w:rPr>
                <w:rStyle w:val="CommentReference"/>
                <w:snapToGrid/>
                <w:color w:val="000000"/>
              </w:rPr>
              <w:commentReference w:id="357"/>
            </w:r>
            <w:commentRangeStart w:id="358"/>
            <w:commentRangeEnd w:id="358"/>
            <w:r>
              <w:rPr>
                <w:rStyle w:val="CommentReference"/>
                <w:snapToGrid/>
                <w:color w:val="000000"/>
              </w:rPr>
              <w:commentReference w:id="358"/>
            </w:r>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at viewing scale 1</w:t>
            </w:r>
            <w:r w:rsidRPr="000379F6">
              <w:rPr>
                <w:i/>
                <w:highlight w:val="yellow"/>
              </w:rPr>
              <w:t>:</w:t>
            </w:r>
            <w:r w:rsidR="003606BA" w:rsidRPr="000379F6">
              <w:rPr>
                <w:i/>
                <w:highlight w:val="yellow"/>
              </w:rPr>
              <w:t>45,000</w:t>
            </w:r>
          </w:p>
          <w:p w14:paraId="67F2ED56" w14:textId="7BB3AE73" w:rsidR="005D2F37" w:rsidRPr="003606BA" w:rsidRDefault="005D2F37">
            <w:pPr>
              <w:pStyle w:val="ListParagraph"/>
              <w:numPr>
                <w:ilvl w:val="0"/>
                <w:numId w:val="46"/>
              </w:numPr>
              <w:rPr>
                <w:i/>
              </w:rPr>
            </w:pPr>
            <w:commentRangeStart w:id="359"/>
            <w:r w:rsidRPr="003606BA">
              <w:rPr>
                <w:i/>
              </w:rPr>
              <w:t>Cursor pick feature at position XX XX.XX, YY YY.YY</w:t>
            </w:r>
            <w:commentRangeEnd w:id="359"/>
            <w:r w:rsidR="003606BA" w:rsidRPr="000379F6">
              <w:rPr>
                <w:rStyle w:val="CommentReference"/>
                <w:i/>
                <w:snapToGrid/>
                <w:color w:val="000000"/>
              </w:rPr>
              <w:commentReference w:id="359"/>
            </w:r>
          </w:p>
          <w:p w14:paraId="2C9431A1" w14:textId="245267B9" w:rsidR="00FF201A" w:rsidRPr="00EF287F" w:rsidRDefault="00FF201A" w:rsidP="000379F6">
            <w:pPr>
              <w:pStyle w:val="ListParagraph"/>
            </w:pPr>
          </w:p>
        </w:tc>
      </w:tr>
      <w:tr w:rsidR="00F52038" w14:paraId="0388CD3E" w14:textId="77777777" w:rsidTr="00F3004B">
        <w:trPr>
          <w:tblHeader/>
          <w:trPrChange w:id="360" w:author="jonathan pritchard" w:date="2025-01-23T13:19:00Z" w16du:dateUtc="2025-01-23T13:19:00Z">
            <w:trPr>
              <w:tblHeader/>
            </w:trPr>
          </w:trPrChange>
        </w:trPr>
        <w:tc>
          <w:tcPr>
            <w:tcW w:w="9526" w:type="dxa"/>
            <w:gridSpan w:val="4"/>
            <w:shd w:val="clear" w:color="auto" w:fill="BFBFBF" w:themeFill="background1" w:themeFillShade="BF"/>
            <w:vAlign w:val="center"/>
            <w:tcPrChange w:id="361" w:author="jonathan pritchard" w:date="2025-01-23T13:19:00Z" w16du:dateUtc="2025-01-23T13:19:00Z">
              <w:tcPr>
                <w:tcW w:w="9526" w:type="dxa"/>
                <w:gridSpan w:val="4"/>
                <w:shd w:val="clear" w:color="auto" w:fill="CCFFCC"/>
                <w:vAlign w:val="center"/>
              </w:tcPr>
            </w:tcPrChange>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AF39594" w14:textId="3D4BB3B5" w:rsidR="00423CD2" w:rsidRPr="000379F6" w:rsidRDefault="00264CFF" w:rsidP="00423CD2">
                  <w:pPr>
                    <w:jc w:val="left"/>
                    <w:rPr>
                      <w:rFonts w:cs="Arial"/>
                      <w:b/>
                      <w:bCs/>
                      <w:i/>
                      <w:iCs/>
                      <w:position w:val="-1"/>
                      <w:highlight w:val="yellow"/>
                      <w:lang w:val="en-US"/>
                    </w:rPr>
                  </w:pPr>
                  <w:r>
                    <w:rPr>
                      <w:rFonts w:cs="Arial"/>
                      <w:b/>
                      <w:bCs/>
                      <w:i/>
                      <w:iCs/>
                      <w:position w:val="-1"/>
                      <w:highlight w:val="yellow"/>
                      <w:lang w:val="en-US"/>
                    </w:rPr>
                    <w:t>2.1.0</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4EDB7FBB" w14:textId="75F992A0" w:rsidR="00423CD2" w:rsidRPr="000379F6" w:rsidRDefault="00264CFF" w:rsidP="00423CD2">
                  <w:pPr>
                    <w:jc w:val="left"/>
                    <w:rPr>
                      <w:rFonts w:cs="Arial"/>
                      <w:b/>
                      <w:bCs/>
                      <w:i/>
                      <w:iCs/>
                      <w:position w:val="-1"/>
                      <w:highlight w:val="yellow"/>
                      <w:lang w:val="en-US"/>
                    </w:rPr>
                  </w:pPr>
                  <w:r>
                    <w:rPr>
                      <w:rFonts w:cs="Arial"/>
                      <w:b/>
                      <w:bCs/>
                      <w:i/>
                      <w:iCs/>
                      <w:position w:val="-1"/>
                      <w:highlight w:val="yellow"/>
                      <w:lang w:val="en-US"/>
                    </w:rPr>
                    <w:t>2.1.0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86A2F25" w14:textId="47D390C3" w:rsidR="00423CD2" w:rsidRPr="000379F6" w:rsidRDefault="00264CFF" w:rsidP="00423CD2">
                  <w:pPr>
                    <w:jc w:val="left"/>
                    <w:rPr>
                      <w:rFonts w:cs="Arial"/>
                      <w:b/>
                      <w:bCs/>
                      <w:i/>
                      <w:iCs/>
                      <w:position w:val="-1"/>
                      <w:highlight w:val="yellow"/>
                      <w:lang w:val="en-US"/>
                    </w:rPr>
                  </w:pPr>
                  <w:r>
                    <w:rPr>
                      <w:rFonts w:cs="Arial"/>
                      <w:b/>
                      <w:bCs/>
                      <w:i/>
                      <w:iCs/>
                      <w:position w:val="-1"/>
                      <w:highlight w:val="yellow"/>
                      <w:lang w:val="en-US"/>
                    </w:rPr>
                    <w:t>2.0.0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2CD9292A" w:rsidR="00423CD2" w:rsidRPr="000379F6" w:rsidRDefault="00264CFF" w:rsidP="00423CD2">
                  <w:pPr>
                    <w:jc w:val="left"/>
                    <w:rPr>
                      <w:rFonts w:cs="Arial"/>
                      <w:b/>
                      <w:bCs/>
                      <w:i/>
                      <w:iCs/>
                      <w:position w:val="-1"/>
                      <w:lang w:val="en-US"/>
                    </w:rPr>
                  </w:pPr>
                  <w:r>
                    <w:rPr>
                      <w:rFonts w:cs="Arial"/>
                      <w:b/>
                      <w:bCs/>
                      <w:i/>
                      <w:iCs/>
                      <w:position w:val="-1"/>
                      <w:lang w:val="en-US"/>
                    </w:rPr>
                    <w:t>2.0.0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40D70FEF" w:rsidR="00423CD2" w:rsidRPr="000379F6" w:rsidRDefault="00264CFF" w:rsidP="00423CD2">
                  <w:pPr>
                    <w:jc w:val="left"/>
                    <w:rPr>
                      <w:rFonts w:cs="Arial"/>
                      <w:b/>
                      <w:bCs/>
                      <w:i/>
                      <w:iCs/>
                      <w:position w:val="-1"/>
                      <w:lang w:val="en-US"/>
                    </w:rPr>
                  </w:pPr>
                  <w:r>
                    <w:rPr>
                      <w:rFonts w:cs="Arial"/>
                      <w:b/>
                      <w:bCs/>
                      <w:i/>
                      <w:iCs/>
                      <w:position w:val="-1"/>
                      <w:lang w:val="en-US"/>
                    </w:rPr>
                    <w:t>2.0.0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1CBA5441" w:rsidR="00E86D49" w:rsidRPr="00E86D49" w:rsidDel="007E4CF3" w:rsidRDefault="00264CFF" w:rsidP="00E86D49">
                  <w:pPr>
                    <w:jc w:val="left"/>
                    <w:rPr>
                      <w:rFonts w:cs="Arial"/>
                      <w:b/>
                      <w:bCs/>
                      <w:i/>
                      <w:iCs/>
                      <w:position w:val="-1"/>
                      <w:lang w:val="en-US"/>
                    </w:rPr>
                  </w:pPr>
                  <w:r>
                    <w:rPr>
                      <w:rFonts w:cs="Arial"/>
                      <w:b/>
                      <w:bCs/>
                      <w:i/>
                      <w:iCs/>
                      <w:position w:val="-1"/>
                      <w:lang w:val="en-US"/>
                    </w:rPr>
                    <w:t>2.0.0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 xml:space="preserve">At </w:t>
            </w:r>
            <w:commentRangeStart w:id="362"/>
            <w:r>
              <w:rPr>
                <w:rFonts w:cs="Arial"/>
                <w:i/>
                <w:iCs/>
                <w:position w:val="-1"/>
                <w:lang w:val="en-US"/>
              </w:rPr>
              <w:t xml:space="preserve">the defined position </w:t>
            </w:r>
            <w:commentRangeEnd w:id="362"/>
            <w:r w:rsidR="003606BA">
              <w:rPr>
                <w:rStyle w:val="CommentReference"/>
                <w:snapToGrid/>
                <w:color w:val="000000"/>
              </w:rPr>
              <w:commentReference w:id="362"/>
            </w:r>
            <w:r>
              <w:rPr>
                <w:rFonts w:cs="Arial"/>
                <w:i/>
                <w:iCs/>
                <w:position w:val="-1"/>
                <w:lang w:val="en-US"/>
              </w:rPr>
              <w:t>the following image shall be observed:</w:t>
            </w:r>
          </w:p>
          <w:p w14:paraId="77C36A9E" w14:textId="77777777" w:rsidR="00CD02DB" w:rsidRDefault="00CD02DB" w:rsidP="00CD02DB">
            <w:pPr>
              <w:jc w:val="left"/>
              <w:rPr>
                <w:rFonts w:cs="Arial"/>
                <w:i/>
                <w:iCs/>
                <w:position w:val="-1"/>
                <w:lang w:val="en-US"/>
              </w:rPr>
            </w:pPr>
          </w:p>
          <w:p w14:paraId="1EDE3406" w14:textId="206DA3DE" w:rsidR="00CD02DB" w:rsidRDefault="00CD02DB" w:rsidP="00CD02DB">
            <w:pPr>
              <w:jc w:val="left"/>
              <w:rPr>
                <w:rFonts w:cs="Arial"/>
                <w:i/>
                <w:iCs/>
                <w:position w:val="-1"/>
                <w:lang w:val="en-US"/>
              </w:rPr>
            </w:pPr>
            <w:commentRangeStart w:id="363"/>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00264CFF">
              <w:rPr>
                <w:rFonts w:cs="Arial"/>
                <w:b/>
                <w:bCs/>
                <w:i/>
                <w:iCs/>
                <w:position w:val="-1"/>
                <w:lang w:val="en-US"/>
              </w:rPr>
              <w:t xml:space="preserve"> (for this reason the S-164 operational version of S-101 will be 2.1.0 with a “previous” version of 2.0.0 – the “previous” version of S-101 2.0.0 will have a modified portrayal and FC definition for a selected feature</w:t>
            </w:r>
            <w:r w:rsidRPr="00016760">
              <w:rPr>
                <w:rFonts w:cs="Arial"/>
                <w:b/>
                <w:bCs/>
                <w:i/>
                <w:iCs/>
                <w:position w:val="-1"/>
                <w:lang w:val="en-US"/>
              </w:rPr>
              <w:t>]</w:t>
            </w:r>
            <w:r>
              <w:rPr>
                <w:rFonts w:cs="Arial"/>
                <w:i/>
                <w:iCs/>
                <w:position w:val="-1"/>
                <w:lang w:val="en-US"/>
              </w:rPr>
              <w:t>:</w:t>
            </w:r>
            <w:commentRangeEnd w:id="363"/>
            <w:r w:rsidR="00CE3A00">
              <w:rPr>
                <w:rStyle w:val="CommentReference"/>
                <w:snapToGrid/>
                <w:color w:val="000000"/>
              </w:rPr>
              <w:commentReference w:id="363"/>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commentRangeStart w:id="364"/>
            <w:r w:rsidRPr="00423CD2">
              <w:rPr>
                <w:rFonts w:cs="Arial"/>
                <w:b/>
                <w:bCs/>
              </w:rPr>
              <w:t>[</w:t>
            </w:r>
            <w:r w:rsidR="008009F6">
              <w:rPr>
                <w:rFonts w:cs="Arial"/>
                <w:b/>
                <w:bCs/>
              </w:rPr>
              <w:t xml:space="preserve">IMG: </w:t>
            </w:r>
            <w:r w:rsidRPr="00423CD2">
              <w:rPr>
                <w:rFonts w:cs="Arial"/>
                <w:b/>
                <w:bCs/>
              </w:rPr>
              <w:t>Updated attribution for new FC</w:t>
            </w:r>
            <w:r>
              <w:rPr>
                <w:rFonts w:cs="Arial"/>
              </w:rPr>
              <w:t>]</w:t>
            </w:r>
            <w:commentRangeEnd w:id="364"/>
            <w:r w:rsidR="00050369">
              <w:rPr>
                <w:rStyle w:val="CommentReference"/>
                <w:snapToGrid/>
                <w:color w:val="000000"/>
              </w:rPr>
              <w:commentReference w:id="364"/>
            </w:r>
          </w:p>
          <w:p w14:paraId="4359DFF0" w14:textId="18AE3598" w:rsidR="005D2F37" w:rsidRPr="00514509" w:rsidRDefault="005D2F37" w:rsidP="00280DEE">
            <w:pPr>
              <w:jc w:val="left"/>
              <w:rPr>
                <w:rFonts w:cs="Arial"/>
              </w:rPr>
            </w:pPr>
          </w:p>
        </w:tc>
      </w:tr>
    </w:tbl>
    <w:p w14:paraId="7F8EEAF4" w14:textId="77777777" w:rsidR="00F52038" w:rsidRDefault="00F52038" w:rsidP="00F52038">
      <w:pPr>
        <w:rPr>
          <w:ins w:id="365" w:author="jonathan pritchard" w:date="2024-10-22T11:50:00Z" w16du:dateUtc="2024-10-22T10:50:00Z"/>
        </w:rPr>
      </w:pPr>
    </w:p>
    <w:p w14:paraId="3012959F" w14:textId="4F7417C1" w:rsidR="005160A8" w:rsidRDefault="005160A8">
      <w:pPr>
        <w:pStyle w:val="Heading3"/>
        <w:rPr>
          <w:ins w:id="366" w:author="jonathan pritchard" w:date="2024-10-22T11:50:00Z" w16du:dateUtc="2024-10-22T10:50:00Z"/>
        </w:rPr>
        <w:pPrChange w:id="367" w:author="jonathan pritchard" w:date="2024-10-22T11:50:00Z" w16du:dateUtc="2024-10-22T10:50:00Z">
          <w:pPr/>
        </w:pPrChange>
      </w:pPr>
      <w:ins w:id="368" w:author="jonathan pritchard" w:date="2024-10-22T11:50:00Z" w16du:dateUtc="2024-10-22T10:50:00Z">
        <w:r>
          <w:t>Multiple product portrayal</w:t>
        </w:r>
      </w:ins>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A81079">
        <w:trPr>
          <w:trHeight w:val="454"/>
          <w:tblHeader/>
          <w:ins w:id="369" w:author="jonathan pritchard" w:date="2024-10-22T11:50:00Z"/>
        </w:trPr>
        <w:tc>
          <w:tcPr>
            <w:tcW w:w="2381" w:type="dxa"/>
            <w:shd w:val="clear" w:color="auto" w:fill="E5B8B7" w:themeFill="accent2" w:themeFillTint="66"/>
            <w:vAlign w:val="center"/>
          </w:tcPr>
          <w:p w14:paraId="417C6A0E" w14:textId="77777777" w:rsidR="005160A8" w:rsidRPr="004065B1" w:rsidRDefault="005160A8" w:rsidP="00A81079">
            <w:pPr>
              <w:rPr>
                <w:ins w:id="370" w:author="jonathan pritchard" w:date="2024-10-22T11:50:00Z" w16du:dateUtc="2024-10-22T10:50:00Z"/>
              </w:rPr>
            </w:pPr>
            <w:ins w:id="371" w:author="jonathan pritchard" w:date="2024-10-22T11:50:00Z" w16du:dateUtc="2024-10-22T10:50:00Z">
              <w:r w:rsidRPr="000A066E">
                <w:rPr>
                  <w:b/>
                </w:rPr>
                <w:lastRenderedPageBreak/>
                <w:t>Test Reference</w:t>
              </w:r>
            </w:ins>
          </w:p>
        </w:tc>
        <w:tc>
          <w:tcPr>
            <w:tcW w:w="2381" w:type="dxa"/>
            <w:shd w:val="clear" w:color="auto" w:fill="E5B8B7" w:themeFill="accent2" w:themeFillTint="66"/>
            <w:vAlign w:val="center"/>
          </w:tcPr>
          <w:p w14:paraId="5CFD8269" w14:textId="3187CEEC" w:rsidR="005160A8" w:rsidRPr="004065B1" w:rsidRDefault="005160A8" w:rsidP="00A81079">
            <w:pPr>
              <w:rPr>
                <w:ins w:id="372" w:author="jonathan pritchard" w:date="2024-10-22T11:50:00Z" w16du:dateUtc="2024-10-22T10:50:00Z"/>
              </w:rPr>
            </w:pPr>
            <w:ins w:id="373" w:author="jonathan pritchard" w:date="2024-10-22T11:50:00Z" w16du:dateUtc="2024-10-22T10:50:00Z">
              <w:r>
                <w:t>Multiple Products</w:t>
              </w:r>
            </w:ins>
          </w:p>
        </w:tc>
        <w:tc>
          <w:tcPr>
            <w:tcW w:w="2382" w:type="dxa"/>
            <w:shd w:val="clear" w:color="auto" w:fill="E5B8B7" w:themeFill="accent2" w:themeFillTint="66"/>
            <w:vAlign w:val="center"/>
          </w:tcPr>
          <w:p w14:paraId="0480E27F" w14:textId="77777777" w:rsidR="005160A8" w:rsidRPr="004065B1" w:rsidRDefault="005160A8" w:rsidP="00A81079">
            <w:pPr>
              <w:rPr>
                <w:ins w:id="374" w:author="jonathan pritchard" w:date="2024-10-22T11:50:00Z" w16du:dateUtc="2024-10-22T10:50:00Z"/>
              </w:rPr>
            </w:pPr>
            <w:ins w:id="375" w:author="jonathan pritchard" w:date="2024-10-22T11:50:00Z" w16du:dateUtc="2024-10-22T10:50:00Z">
              <w:r w:rsidRPr="000A066E">
                <w:rPr>
                  <w:b/>
                </w:rPr>
                <w:t>IHO Reference</w:t>
              </w:r>
            </w:ins>
          </w:p>
        </w:tc>
        <w:tc>
          <w:tcPr>
            <w:tcW w:w="2382" w:type="dxa"/>
            <w:shd w:val="clear" w:color="auto" w:fill="E5B8B7" w:themeFill="accent2" w:themeFillTint="66"/>
            <w:vAlign w:val="center"/>
          </w:tcPr>
          <w:p w14:paraId="5F7DC846" w14:textId="77777777" w:rsidR="005160A8" w:rsidRPr="004065B1" w:rsidRDefault="005160A8" w:rsidP="00A81079">
            <w:pPr>
              <w:jc w:val="left"/>
              <w:rPr>
                <w:ins w:id="376" w:author="jonathan pritchard" w:date="2024-10-22T11:50:00Z" w16du:dateUtc="2024-10-22T10:50:00Z"/>
              </w:rPr>
            </w:pPr>
          </w:p>
        </w:tc>
      </w:tr>
      <w:tr w:rsidR="005160A8" w14:paraId="23DC4BA7" w14:textId="77777777" w:rsidTr="00A81079">
        <w:trPr>
          <w:tblHeader/>
          <w:ins w:id="377" w:author="jonathan pritchard" w:date="2024-10-22T11:50:00Z"/>
        </w:trPr>
        <w:tc>
          <w:tcPr>
            <w:tcW w:w="9526" w:type="dxa"/>
            <w:gridSpan w:val="4"/>
            <w:shd w:val="clear" w:color="auto" w:fill="E5B8B7" w:themeFill="accent2" w:themeFillTint="66"/>
            <w:vAlign w:val="center"/>
          </w:tcPr>
          <w:p w14:paraId="7A838D9A" w14:textId="77777777" w:rsidR="005160A8" w:rsidRDefault="005160A8" w:rsidP="00A81079">
            <w:pPr>
              <w:rPr>
                <w:ins w:id="378" w:author="jonathan pritchard" w:date="2024-10-22T11:50:00Z" w16du:dateUtc="2024-10-22T10:50:00Z"/>
              </w:rPr>
            </w:pPr>
            <w:ins w:id="379" w:author="jonathan pritchard" w:date="2024-10-22T11:50:00Z" w16du:dateUtc="2024-10-22T10:50:00Z">
              <w:r w:rsidRPr="000A066E">
                <w:rPr>
                  <w:b/>
                </w:rPr>
                <w:t>Test description</w:t>
              </w:r>
            </w:ins>
          </w:p>
        </w:tc>
      </w:tr>
      <w:tr w:rsidR="005160A8" w:rsidRPr="005D2431" w14:paraId="4D6EE66D" w14:textId="77777777" w:rsidTr="00A81079">
        <w:trPr>
          <w:tblHeader/>
          <w:ins w:id="380" w:author="jonathan pritchard" w:date="2024-10-22T11:50:00Z"/>
        </w:trPr>
        <w:tc>
          <w:tcPr>
            <w:tcW w:w="9526" w:type="dxa"/>
            <w:gridSpan w:val="4"/>
            <w:vAlign w:val="center"/>
          </w:tcPr>
          <w:p w14:paraId="0DE8E4C9" w14:textId="77777777" w:rsidR="005160A8" w:rsidRDefault="005160A8" w:rsidP="00A81079">
            <w:pPr>
              <w:pStyle w:val="ListParagraph"/>
              <w:numPr>
                <w:ilvl w:val="0"/>
                <w:numId w:val="84"/>
              </w:numPr>
              <w:rPr>
                <w:ins w:id="381" w:author="jonathan pritchard" w:date="2024-10-22T11:51:00Z" w16du:dateUtc="2024-10-22T10:51:00Z"/>
                <w:i/>
              </w:rPr>
            </w:pPr>
            <w:ins w:id="382" w:author="jonathan pritchard" w:date="2024-10-22T11:50:00Z" w16du:dateUtc="2024-10-22T10:50:00Z">
              <w:r>
                <w:rPr>
                  <w:i/>
                </w:rPr>
                <w:t xml:space="preserve">Tests for </w:t>
              </w:r>
            </w:ins>
            <w:ins w:id="383" w:author="jonathan pritchard" w:date="2024-10-22T11:51:00Z" w16du:dateUtc="2024-10-22T10:51:00Z">
              <w:r>
                <w:rPr>
                  <w:i/>
                </w:rPr>
                <w:t>multiple portrayal of products</w:t>
              </w:r>
            </w:ins>
          </w:p>
          <w:p w14:paraId="395F1A59" w14:textId="77777777" w:rsidR="005160A8" w:rsidRDefault="005160A8" w:rsidP="00A81079">
            <w:pPr>
              <w:pStyle w:val="ListParagraph"/>
              <w:numPr>
                <w:ilvl w:val="0"/>
                <w:numId w:val="84"/>
              </w:numPr>
              <w:rPr>
                <w:ins w:id="384" w:author="jonathan pritchard" w:date="2024-10-22T11:51:00Z" w16du:dateUtc="2024-10-22T10:51:00Z"/>
                <w:i/>
              </w:rPr>
            </w:pPr>
            <w:ins w:id="385" w:author="jonathan pritchard" w:date="2024-10-22T11:51:00Z" w16du:dateUtc="2024-10-22T10:51:00Z">
              <w:r>
                <w:rPr>
                  <w:i/>
                </w:rPr>
                <w:t>Suggest 2xS-101</w:t>
              </w:r>
            </w:ins>
          </w:p>
          <w:p w14:paraId="0678B2CF" w14:textId="77777777" w:rsidR="005160A8" w:rsidRDefault="005160A8" w:rsidP="00A81079">
            <w:pPr>
              <w:pStyle w:val="ListParagraph"/>
              <w:numPr>
                <w:ilvl w:val="0"/>
                <w:numId w:val="84"/>
              </w:numPr>
              <w:rPr>
                <w:ins w:id="386" w:author="jonathan pritchard" w:date="2024-10-22T11:51:00Z" w16du:dateUtc="2024-10-22T10:51:00Z"/>
                <w:i/>
              </w:rPr>
            </w:pPr>
            <w:ins w:id="387" w:author="jonathan pritchard" w:date="2024-10-22T11:51:00Z" w16du:dateUtc="2024-10-22T10:51:00Z">
              <w:r>
                <w:rPr>
                  <w:i/>
                </w:rPr>
                <w:t>Also 2x S-124 variations with different data.</w:t>
              </w:r>
            </w:ins>
          </w:p>
          <w:p w14:paraId="50B5118B" w14:textId="612D8C26" w:rsidR="005160A8" w:rsidRPr="00A81079" w:rsidRDefault="005160A8" w:rsidP="00A81079">
            <w:pPr>
              <w:pStyle w:val="ListParagraph"/>
              <w:numPr>
                <w:ilvl w:val="0"/>
                <w:numId w:val="84"/>
              </w:numPr>
              <w:rPr>
                <w:ins w:id="388" w:author="jonathan pritchard" w:date="2024-10-22T11:50:00Z" w16du:dateUtc="2024-10-22T10:50:00Z"/>
                <w:i/>
              </w:rPr>
            </w:pPr>
            <w:ins w:id="389" w:author="jonathan pritchard" w:date="2024-10-22T11:51:00Z" w16du:dateUtc="2024-10-22T10:51:00Z">
              <w:r>
                <w:rPr>
                  <w:i/>
                </w:rPr>
                <w:t>View at boundary.</w:t>
              </w:r>
            </w:ins>
          </w:p>
        </w:tc>
      </w:tr>
    </w:tbl>
    <w:p w14:paraId="37EEC811" w14:textId="2561CF7E" w:rsidR="00F52038" w:rsidRDefault="00F52038" w:rsidP="00DE4736"/>
    <w:p w14:paraId="3461E818" w14:textId="60FB2368" w:rsidR="00F52038" w:rsidRDefault="00F52038" w:rsidP="00DE4736"/>
    <w:p w14:paraId="0C9072DE" w14:textId="3BF12C85" w:rsidR="009D3D6D" w:rsidRPr="00793CF2" w:rsidRDefault="009D3D6D" w:rsidP="009D3D6D">
      <w:pPr>
        <w:pStyle w:val="Heading3"/>
        <w:rPr>
          <w:strike/>
        </w:rPr>
      </w:pPr>
      <w:commentRangeStart w:id="390"/>
      <w:r w:rsidRPr="00793CF2">
        <w:rPr>
          <w:strike/>
        </w:rPr>
        <w:t>Load new product catalogues</w:t>
      </w:r>
      <w:commentRangeEnd w:id="390"/>
      <w:r w:rsidR="00793CF2">
        <w:rPr>
          <w:rStyle w:val="CommentReference"/>
          <w:b w:val="0"/>
          <w:snapToGrid/>
          <w:color w:val="000000"/>
        </w:rPr>
        <w:commentReference w:id="39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rsidDel="005160A8" w14:paraId="44B69B97" w14:textId="7FBEEF65" w:rsidTr="00357E05">
        <w:trPr>
          <w:trHeight w:val="454"/>
          <w:tblHeader/>
          <w:del w:id="391" w:author="jonathan pritchard" w:date="2024-10-22T11:50:00Z"/>
        </w:trPr>
        <w:tc>
          <w:tcPr>
            <w:tcW w:w="2381" w:type="dxa"/>
            <w:shd w:val="clear" w:color="auto" w:fill="CCFFCC"/>
            <w:vAlign w:val="center"/>
          </w:tcPr>
          <w:p w14:paraId="1C935889" w14:textId="7654328E" w:rsidR="009D3D6D" w:rsidRPr="004065B1" w:rsidDel="005160A8" w:rsidRDefault="009D3D6D" w:rsidP="00280DEE">
            <w:pPr>
              <w:rPr>
                <w:del w:id="392" w:author="jonathan pritchard" w:date="2024-10-22T11:50:00Z" w16du:dateUtc="2024-10-22T10:50:00Z"/>
              </w:rPr>
            </w:pPr>
          </w:p>
        </w:tc>
        <w:tc>
          <w:tcPr>
            <w:tcW w:w="2381" w:type="dxa"/>
            <w:shd w:val="clear" w:color="auto" w:fill="CCFFCC"/>
            <w:vAlign w:val="center"/>
          </w:tcPr>
          <w:p w14:paraId="5BB847D9" w14:textId="17247217" w:rsidR="009D3D6D" w:rsidRPr="004065B1" w:rsidDel="005160A8" w:rsidRDefault="009D3D6D" w:rsidP="00280DEE">
            <w:pPr>
              <w:rPr>
                <w:del w:id="393" w:author="jonathan pritchard" w:date="2024-10-22T11:50:00Z" w16du:dateUtc="2024-10-22T10:50:00Z"/>
              </w:rPr>
            </w:pPr>
          </w:p>
        </w:tc>
        <w:tc>
          <w:tcPr>
            <w:tcW w:w="2382" w:type="dxa"/>
            <w:shd w:val="clear" w:color="auto" w:fill="CCFFCC"/>
            <w:vAlign w:val="center"/>
          </w:tcPr>
          <w:p w14:paraId="47A945FE" w14:textId="6C39A39C" w:rsidR="009D3D6D" w:rsidRPr="004065B1" w:rsidDel="005160A8" w:rsidRDefault="009D3D6D" w:rsidP="00280DEE">
            <w:pPr>
              <w:rPr>
                <w:del w:id="394" w:author="jonathan pritchard" w:date="2024-10-22T11:50:00Z" w16du:dateUtc="2024-10-22T10:50:00Z"/>
              </w:rPr>
            </w:pPr>
          </w:p>
        </w:tc>
        <w:tc>
          <w:tcPr>
            <w:tcW w:w="2382" w:type="dxa"/>
            <w:shd w:val="clear" w:color="auto" w:fill="CCFFCC"/>
            <w:vAlign w:val="center"/>
          </w:tcPr>
          <w:p w14:paraId="43EF0C45" w14:textId="7A468DE8" w:rsidR="009D3D6D" w:rsidRPr="004065B1" w:rsidDel="005160A8" w:rsidRDefault="009D3D6D" w:rsidP="00280DEE">
            <w:pPr>
              <w:rPr>
                <w:del w:id="395" w:author="jonathan pritchard" w:date="2024-10-22T11:50:00Z" w16du:dateUtc="2024-10-22T10:50:00Z"/>
              </w:rPr>
            </w:pPr>
          </w:p>
        </w:tc>
      </w:tr>
      <w:tr w:rsidR="009D3D6D" w:rsidDel="005160A8" w14:paraId="2631899A" w14:textId="33BF3BBC" w:rsidTr="00357E05">
        <w:trPr>
          <w:tblHeader/>
          <w:del w:id="396" w:author="jonathan pritchard" w:date="2024-10-22T11:50:00Z"/>
        </w:trPr>
        <w:tc>
          <w:tcPr>
            <w:tcW w:w="9526" w:type="dxa"/>
            <w:gridSpan w:val="4"/>
            <w:shd w:val="clear" w:color="auto" w:fill="CCFFCC"/>
            <w:vAlign w:val="center"/>
          </w:tcPr>
          <w:p w14:paraId="2C7BD89B" w14:textId="5AF2E81B" w:rsidR="009D3D6D" w:rsidDel="005160A8" w:rsidRDefault="009D3D6D" w:rsidP="00280DEE">
            <w:pPr>
              <w:rPr>
                <w:del w:id="397" w:author="jonathan pritchard" w:date="2024-10-22T11:50:00Z" w16du:dateUtc="2024-10-22T10:50:00Z"/>
              </w:rPr>
            </w:pPr>
          </w:p>
        </w:tc>
      </w:tr>
      <w:tr w:rsidR="009D3D6D" w:rsidDel="005160A8" w14:paraId="1033946E" w14:textId="6432B5A7" w:rsidTr="00280DEE">
        <w:trPr>
          <w:tblHeader/>
          <w:del w:id="398" w:author="jonathan pritchard" w:date="2024-10-22T11:50:00Z"/>
        </w:trPr>
        <w:tc>
          <w:tcPr>
            <w:tcW w:w="9526" w:type="dxa"/>
            <w:gridSpan w:val="4"/>
            <w:vAlign w:val="center"/>
          </w:tcPr>
          <w:p w14:paraId="5578A3DF" w14:textId="4A6372AA" w:rsidR="009D3D6D" w:rsidRPr="00CD02DB" w:rsidDel="005160A8" w:rsidRDefault="009D3D6D" w:rsidP="00280DEE">
            <w:pPr>
              <w:rPr>
                <w:del w:id="399" w:author="jonathan pritchard" w:date="2024-10-22T11:50:00Z" w16du:dateUtc="2024-10-22T10:50:00Z"/>
              </w:rPr>
            </w:pPr>
          </w:p>
        </w:tc>
      </w:tr>
      <w:tr w:rsidR="009D3D6D" w:rsidDel="005160A8" w14:paraId="048E692E" w14:textId="40A48698" w:rsidTr="00357E05">
        <w:trPr>
          <w:tblHeader/>
          <w:del w:id="400" w:author="jonathan pritchard" w:date="2024-10-22T11:50:00Z"/>
        </w:trPr>
        <w:tc>
          <w:tcPr>
            <w:tcW w:w="9526" w:type="dxa"/>
            <w:gridSpan w:val="4"/>
            <w:shd w:val="clear" w:color="auto" w:fill="CCFFCC"/>
            <w:vAlign w:val="center"/>
          </w:tcPr>
          <w:p w14:paraId="25D20173" w14:textId="086FB5F7" w:rsidR="009D3D6D" w:rsidRPr="004065B1" w:rsidDel="005160A8" w:rsidRDefault="009D3D6D" w:rsidP="00280DEE">
            <w:pPr>
              <w:rPr>
                <w:del w:id="401" w:author="jonathan pritchard" w:date="2024-10-22T11:50:00Z" w16du:dateUtc="2024-10-22T10:50:00Z"/>
              </w:rPr>
            </w:pPr>
          </w:p>
        </w:tc>
      </w:tr>
      <w:tr w:rsidR="009D3D6D" w:rsidDel="005160A8" w14:paraId="58537332" w14:textId="71107A7E" w:rsidTr="00280DEE">
        <w:trPr>
          <w:tblHeader/>
          <w:del w:id="402" w:author="jonathan pritchard" w:date="2024-10-22T11:50:00Z"/>
        </w:trPr>
        <w:tc>
          <w:tcPr>
            <w:tcW w:w="9526" w:type="dxa"/>
            <w:gridSpan w:val="4"/>
            <w:vAlign w:val="center"/>
          </w:tcPr>
          <w:p w14:paraId="772B6F22" w14:textId="02CC4219" w:rsidR="009D3D6D" w:rsidRPr="00EF287F" w:rsidDel="005160A8" w:rsidRDefault="009D3D6D" w:rsidP="00280DEE">
            <w:pPr>
              <w:jc w:val="left"/>
              <w:rPr>
                <w:del w:id="403" w:author="jonathan pritchard" w:date="2024-10-22T11:50:00Z" w16du:dateUtc="2024-10-22T10:50:00Z"/>
                <w:i/>
              </w:rPr>
            </w:pPr>
          </w:p>
        </w:tc>
      </w:tr>
      <w:tr w:rsidR="009D3D6D" w:rsidDel="005160A8" w14:paraId="3ABEE616" w14:textId="24B962E5" w:rsidTr="00357E05">
        <w:trPr>
          <w:tblHeader/>
          <w:del w:id="404" w:author="jonathan pritchard" w:date="2024-10-22T11:50:00Z"/>
        </w:trPr>
        <w:tc>
          <w:tcPr>
            <w:tcW w:w="9526" w:type="dxa"/>
            <w:gridSpan w:val="4"/>
            <w:shd w:val="clear" w:color="auto" w:fill="CCFFCC"/>
            <w:vAlign w:val="center"/>
          </w:tcPr>
          <w:p w14:paraId="14772B25" w14:textId="20382392" w:rsidR="009D3D6D" w:rsidRPr="004065B1" w:rsidDel="005160A8" w:rsidRDefault="009D3D6D" w:rsidP="00280DEE">
            <w:pPr>
              <w:rPr>
                <w:del w:id="405" w:author="jonathan pritchard" w:date="2024-10-22T11:50:00Z" w16du:dateUtc="2024-10-22T10:50:00Z"/>
              </w:rPr>
            </w:pPr>
          </w:p>
        </w:tc>
      </w:tr>
      <w:tr w:rsidR="009D3D6D" w:rsidDel="005160A8" w14:paraId="6ECCBBD9" w14:textId="495E5967" w:rsidTr="00280DEE">
        <w:trPr>
          <w:tblHeader/>
          <w:del w:id="406" w:author="jonathan pritchard" w:date="2024-10-22T11:50:00Z"/>
        </w:trPr>
        <w:tc>
          <w:tcPr>
            <w:tcW w:w="9526" w:type="dxa"/>
            <w:gridSpan w:val="4"/>
            <w:vAlign w:val="center"/>
          </w:tcPr>
          <w:p w14:paraId="6D764F4A" w14:textId="7713B046" w:rsidR="009D3D6D" w:rsidRPr="00EF287F" w:rsidDel="005160A8" w:rsidRDefault="009D3D6D" w:rsidP="00280DEE">
            <w:pPr>
              <w:rPr>
                <w:del w:id="407" w:author="jonathan pritchard" w:date="2024-10-22T11:50:00Z" w16du:dateUtc="2024-10-22T10:50:00Z"/>
                <w:i/>
              </w:rPr>
            </w:pPr>
          </w:p>
        </w:tc>
      </w:tr>
      <w:tr w:rsidR="009D3D6D" w:rsidDel="005160A8" w14:paraId="61FBBEDD" w14:textId="4F866C76" w:rsidTr="00357E05">
        <w:trPr>
          <w:tblHeader/>
          <w:del w:id="408" w:author="jonathan pritchard" w:date="2024-10-22T11:50:00Z"/>
        </w:trPr>
        <w:tc>
          <w:tcPr>
            <w:tcW w:w="9526" w:type="dxa"/>
            <w:gridSpan w:val="4"/>
            <w:shd w:val="clear" w:color="auto" w:fill="CCFFCC"/>
            <w:vAlign w:val="center"/>
          </w:tcPr>
          <w:p w14:paraId="3F4F5850" w14:textId="43989484" w:rsidR="009D3D6D" w:rsidRPr="004065B1" w:rsidDel="005160A8" w:rsidRDefault="009D3D6D" w:rsidP="00280DEE">
            <w:pPr>
              <w:rPr>
                <w:del w:id="409" w:author="jonathan pritchard" w:date="2024-10-22T11:50:00Z" w16du:dateUtc="2024-10-22T10:50:00Z"/>
              </w:rPr>
            </w:pPr>
          </w:p>
        </w:tc>
      </w:tr>
      <w:tr w:rsidR="009D3D6D" w:rsidDel="005160A8" w14:paraId="1456B2B9" w14:textId="3F712888" w:rsidTr="00280DEE">
        <w:trPr>
          <w:tblHeader/>
          <w:del w:id="410" w:author="jonathan pritchard" w:date="2024-10-22T11:50:00Z"/>
        </w:trPr>
        <w:tc>
          <w:tcPr>
            <w:tcW w:w="9526" w:type="dxa"/>
            <w:gridSpan w:val="4"/>
            <w:vAlign w:val="center"/>
          </w:tcPr>
          <w:p w14:paraId="5EC706A4" w14:textId="72FBC2E8" w:rsidR="00EB396B" w:rsidRPr="00EB396B" w:rsidDel="005160A8" w:rsidRDefault="00EB396B" w:rsidP="00EB396B">
            <w:pPr>
              <w:jc w:val="left"/>
              <w:rPr>
                <w:del w:id="411" w:author="jonathan pritchard" w:date="2024-10-22T11:50:00Z" w16du:dateUtc="2024-10-22T10:50:00Z"/>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r>
        <w:lastRenderedPageBreak/>
        <w:t>Dataset Loading</w:t>
      </w:r>
    </w:p>
    <w:p w14:paraId="3BEA3C7F" w14:textId="77777777" w:rsidR="001F3794" w:rsidRDefault="001F3794" w:rsidP="001F3794">
      <w:pPr>
        <w:pStyle w:val="Heading3"/>
        <w:rPr>
          <w:ins w:id="412" w:author="jonathan pritchard" w:date="2025-01-23T13:20:00Z" w16du:dateUtc="2025-01-23T13:20:00Z"/>
          <w:highlight w:val="yellow"/>
        </w:rPr>
      </w:pPr>
      <w:r w:rsidRPr="00F3004B">
        <w:rPr>
          <w:highlight w:val="yellow"/>
          <w:rPrChange w:id="413" w:author="jonathan pritchard" w:date="2025-01-23T13:20:00Z" w16du:dateUtc="2025-01-23T13:20:00Z">
            <w:rPr/>
          </w:rPrChange>
        </w:rPr>
        <w:t>Preparation and Power Up</w:t>
      </w:r>
    </w:p>
    <w:tbl>
      <w:tblPr>
        <w:tblW w:w="9642" w:type="dxa"/>
        <w:tblCellMar>
          <w:top w:w="28" w:type="dxa"/>
          <w:bottom w:w="28" w:type="dxa"/>
        </w:tblCellMar>
        <w:tblLook w:val="04A0" w:firstRow="1" w:lastRow="0" w:firstColumn="1" w:lastColumn="0" w:noHBand="0" w:noVBand="1"/>
      </w:tblPr>
      <w:tblGrid>
        <w:gridCol w:w="2425"/>
        <w:gridCol w:w="2426"/>
        <w:gridCol w:w="2425"/>
        <w:gridCol w:w="2366"/>
      </w:tblGrid>
      <w:tr w:rsidR="004A3EB3" w:rsidRPr="00340B0D" w14:paraId="62F299C4" w14:textId="77777777" w:rsidTr="004A3EB3">
        <w:trPr>
          <w:cantSplit/>
          <w:ins w:id="414" w:author="jonathan pritchard" w:date="2025-01-23T13:20:00Z"/>
        </w:trPr>
        <w:tc>
          <w:tcPr>
            <w:tcW w:w="2425" w:type="dxa"/>
            <w:tcBorders>
              <w:top w:val="single" w:sz="4" w:space="0" w:color="auto"/>
              <w:left w:val="single" w:sz="4" w:space="0" w:color="auto"/>
              <w:bottom w:val="single" w:sz="4" w:space="0" w:color="auto"/>
              <w:right w:val="single" w:sz="4" w:space="0" w:color="auto"/>
            </w:tcBorders>
          </w:tcPr>
          <w:p w14:paraId="5986CB13" w14:textId="77777777" w:rsidR="004A3EB3" w:rsidRPr="004A3EB3" w:rsidRDefault="004A3EB3" w:rsidP="004A3EB3">
            <w:pPr>
              <w:rPr>
                <w:ins w:id="415" w:author="jonathan pritchard" w:date="2025-01-23T13:20:00Z" w16du:dateUtc="2025-01-23T13:20:00Z"/>
                <w:b/>
              </w:rPr>
            </w:pPr>
            <w:ins w:id="416" w:author="jonathan pritchard" w:date="2025-01-23T13:20:00Z" w16du:dateUtc="2025-01-23T13:20:00Z">
              <w:r w:rsidRPr="004A3EB3">
                <w:rPr>
                  <w:b/>
                </w:rPr>
                <w:t>Test Reference</w:t>
              </w:r>
            </w:ins>
          </w:p>
        </w:tc>
        <w:tc>
          <w:tcPr>
            <w:tcW w:w="24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296DD9" w14:textId="77777777" w:rsidR="004A3EB3" w:rsidRPr="004A3EB3" w:rsidRDefault="004A3EB3" w:rsidP="004A3EB3">
            <w:pPr>
              <w:rPr>
                <w:ins w:id="417" w:author="jonathan pritchard" w:date="2025-01-23T13:20:00Z" w16du:dateUtc="2025-01-23T13:20:00Z"/>
                <w:b/>
                <w:bCs/>
              </w:rPr>
            </w:pPr>
          </w:p>
        </w:tc>
        <w:tc>
          <w:tcPr>
            <w:tcW w:w="2425" w:type="dxa"/>
            <w:tcBorders>
              <w:top w:val="single" w:sz="4" w:space="0" w:color="auto"/>
              <w:left w:val="single" w:sz="4" w:space="0" w:color="auto"/>
              <w:bottom w:val="single" w:sz="4" w:space="0" w:color="auto"/>
              <w:right w:val="single" w:sz="4" w:space="0" w:color="auto"/>
            </w:tcBorders>
          </w:tcPr>
          <w:p w14:paraId="0767DE6D" w14:textId="77777777" w:rsidR="004A3EB3" w:rsidRPr="004A3EB3" w:rsidRDefault="004A3EB3" w:rsidP="004A3EB3">
            <w:pPr>
              <w:rPr>
                <w:ins w:id="418" w:author="jonathan pritchard" w:date="2025-01-23T13:20:00Z" w16du:dateUtc="2025-01-23T13:20:00Z"/>
                <w:b/>
              </w:rPr>
            </w:pPr>
            <w:ins w:id="419" w:author="jonathan pritchard" w:date="2025-01-23T13:20:00Z" w16du:dateUtc="2025-01-23T13:20:00Z">
              <w:r w:rsidRPr="004A3EB3">
                <w:rPr>
                  <w:b/>
                </w:rPr>
                <w:t>IHO Reference</w:t>
              </w:r>
            </w:ins>
          </w:p>
        </w:tc>
        <w:tc>
          <w:tcPr>
            <w:tcW w:w="236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C9EBD" w14:textId="77777777" w:rsidR="004A3EB3" w:rsidRPr="004A3EB3" w:rsidRDefault="004A3EB3" w:rsidP="004A3EB3">
            <w:pPr>
              <w:rPr>
                <w:ins w:id="420" w:author="jonathan pritchard" w:date="2025-01-23T13:20:00Z" w16du:dateUtc="2025-01-23T13:20:00Z"/>
              </w:rPr>
            </w:pP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4A3EB3" w:rsidRPr="00340B0D" w14:paraId="32A032C5" w14:textId="77777777" w:rsidTr="00541D1A">
        <w:trPr>
          <w:ins w:id="421"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01DDA1" w14:textId="77777777" w:rsidR="004A3EB3" w:rsidRPr="00340B0D" w:rsidRDefault="004A3EB3" w:rsidP="00541D1A">
            <w:pPr>
              <w:rPr>
                <w:ins w:id="422" w:author="jonathan pritchard" w:date="2025-01-23T13:20:00Z" w16du:dateUtc="2025-01-23T13:20:00Z"/>
                <w:rFonts w:cs="Arial"/>
                <w:b/>
                <w:bCs/>
                <w:sz w:val="18"/>
                <w:szCs w:val="18"/>
              </w:rPr>
            </w:pPr>
            <w:ins w:id="423" w:author="jonathan pritchard" w:date="2025-01-23T13:20:00Z" w16du:dateUtc="2025-01-23T13:20:00Z">
              <w:r w:rsidRPr="00340B0D">
                <w:rPr>
                  <w:rFonts w:cs="Arial"/>
                  <w:b/>
                  <w:bCs/>
                  <w:sz w:val="18"/>
                  <w:szCs w:val="18"/>
                </w:rPr>
                <w:t>Test Description</w:t>
              </w:r>
            </w:ins>
          </w:p>
        </w:tc>
      </w:tr>
      <w:tr w:rsidR="004A3EB3" w:rsidRPr="00340B0D" w14:paraId="1D42EF6F" w14:textId="77777777" w:rsidTr="00541D1A">
        <w:trPr>
          <w:ins w:id="424"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C87BC5" w14:textId="77777777" w:rsidR="004A3EB3" w:rsidRPr="009C22F4" w:rsidRDefault="004A3EB3" w:rsidP="00541D1A">
            <w:pPr>
              <w:rPr>
                <w:ins w:id="425" w:author="jonathan pritchard" w:date="2025-01-23T13:20:00Z" w16du:dateUtc="2025-01-23T13:20:00Z"/>
                <w:rFonts w:cs="Arial"/>
                <w:i/>
              </w:rPr>
            </w:pPr>
          </w:p>
          <w:p w14:paraId="144103FE" w14:textId="77777777" w:rsidR="004A3EB3" w:rsidRPr="009C22F4" w:rsidRDefault="004A3EB3" w:rsidP="00541D1A">
            <w:pPr>
              <w:rPr>
                <w:ins w:id="426" w:author="jonathan pritchard" w:date="2025-01-23T13:20:00Z" w16du:dateUtc="2025-01-23T13:20:00Z"/>
                <w:rFonts w:cs="Arial"/>
                <w:i/>
              </w:rPr>
            </w:pPr>
          </w:p>
        </w:tc>
      </w:tr>
      <w:tr w:rsidR="004A3EB3" w:rsidRPr="00340B0D" w14:paraId="03FC3773" w14:textId="77777777" w:rsidTr="00541D1A">
        <w:trPr>
          <w:ins w:id="427"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E825BB" w14:textId="77777777" w:rsidR="004A3EB3" w:rsidRPr="00340B0D" w:rsidRDefault="004A3EB3" w:rsidP="00541D1A">
            <w:pPr>
              <w:jc w:val="center"/>
              <w:rPr>
                <w:ins w:id="428" w:author="jonathan pritchard" w:date="2025-01-23T13:20:00Z" w16du:dateUtc="2025-01-23T13:20:00Z"/>
                <w:rFonts w:cs="Arial"/>
                <w:b/>
                <w:bCs/>
                <w:sz w:val="18"/>
                <w:szCs w:val="18"/>
              </w:rPr>
            </w:pPr>
            <w:ins w:id="429" w:author="jonathan pritchard" w:date="2025-01-23T13:20:00Z" w16du:dateUtc="2025-01-23T13:20:00Z">
              <w:r w:rsidRPr="00340B0D">
                <w:rPr>
                  <w:rFonts w:cs="Arial"/>
                  <w:b/>
                  <w:bCs/>
                  <w:sz w:val="18"/>
                  <w:szCs w:val="18"/>
                </w:rPr>
                <w:t>Loaded Data</w:t>
              </w:r>
            </w:ins>
          </w:p>
        </w:tc>
      </w:tr>
      <w:tr w:rsidR="004A3EB3" w:rsidRPr="00340B0D" w14:paraId="09A59B03" w14:textId="77777777" w:rsidTr="00541D1A">
        <w:trPr>
          <w:ins w:id="430"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E7F94F" w14:textId="77777777" w:rsidR="004A3EB3" w:rsidRPr="00340B0D" w:rsidRDefault="004A3EB3" w:rsidP="00541D1A">
            <w:pPr>
              <w:jc w:val="center"/>
              <w:rPr>
                <w:ins w:id="431" w:author="jonathan pritchard" w:date="2025-01-23T13:20:00Z" w16du:dateUtc="2025-01-23T13:20:00Z"/>
                <w:rFonts w:cs="Arial"/>
                <w:b/>
                <w:bCs/>
                <w:sz w:val="18"/>
                <w:szCs w:val="18"/>
              </w:rPr>
            </w:pPr>
            <w:ins w:id="432" w:author="jonathan pritchard" w:date="2025-01-23T13:20:00Z" w16du:dateUtc="2025-01-23T13:20: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54574A" w14:textId="77777777" w:rsidR="004A3EB3" w:rsidRPr="00340B0D" w:rsidRDefault="004A3EB3" w:rsidP="00541D1A">
            <w:pPr>
              <w:jc w:val="center"/>
              <w:rPr>
                <w:ins w:id="433" w:author="jonathan pritchard" w:date="2025-01-23T13:20:00Z" w16du:dateUtc="2025-01-23T13:20:00Z"/>
                <w:rFonts w:cs="Arial"/>
                <w:b/>
                <w:bCs/>
                <w:sz w:val="18"/>
                <w:szCs w:val="18"/>
              </w:rPr>
            </w:pPr>
          </w:p>
        </w:tc>
      </w:tr>
      <w:tr w:rsidR="004A3EB3" w:rsidRPr="00340B0D" w14:paraId="51DC6794" w14:textId="77777777" w:rsidTr="00541D1A">
        <w:trPr>
          <w:ins w:id="434"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1386F7F" w14:textId="77777777" w:rsidR="004A3EB3" w:rsidRPr="00340B0D" w:rsidRDefault="004A3EB3" w:rsidP="00541D1A">
            <w:pPr>
              <w:rPr>
                <w:ins w:id="435"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5D1A37D2" w14:textId="77777777" w:rsidR="004A3EB3" w:rsidRPr="00340B0D" w:rsidRDefault="004A3EB3" w:rsidP="00541D1A">
            <w:pPr>
              <w:rPr>
                <w:ins w:id="436" w:author="jonathan pritchard" w:date="2025-01-23T13:20:00Z" w16du:dateUtc="2025-01-23T13:20:00Z"/>
                <w:rFonts w:cs="Arial"/>
                <w:sz w:val="18"/>
                <w:szCs w:val="18"/>
              </w:rPr>
            </w:pPr>
          </w:p>
        </w:tc>
      </w:tr>
      <w:tr w:rsidR="004A3EB3" w:rsidRPr="00340B0D" w14:paraId="362A1CD2" w14:textId="77777777" w:rsidTr="00541D1A">
        <w:trPr>
          <w:ins w:id="437" w:author="jonathan pritchard" w:date="2025-01-23T13:20: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F7E6F03" w14:textId="77777777" w:rsidR="004A3EB3" w:rsidRPr="00340B0D" w:rsidRDefault="004A3EB3" w:rsidP="00541D1A">
            <w:pPr>
              <w:rPr>
                <w:ins w:id="438"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00757C31" w14:textId="77777777" w:rsidR="004A3EB3" w:rsidRPr="00340B0D" w:rsidRDefault="004A3EB3" w:rsidP="00541D1A">
            <w:pPr>
              <w:rPr>
                <w:ins w:id="439" w:author="jonathan pritchard" w:date="2025-01-23T13:20:00Z" w16du:dateUtc="2025-01-23T13:20:00Z"/>
                <w:rFonts w:cs="Arial"/>
                <w:sz w:val="18"/>
                <w:szCs w:val="18"/>
              </w:rPr>
            </w:pPr>
          </w:p>
        </w:tc>
      </w:tr>
      <w:tr w:rsidR="004A3EB3" w:rsidRPr="00340B0D" w14:paraId="407B2334" w14:textId="77777777" w:rsidTr="00541D1A">
        <w:trPr>
          <w:ins w:id="440" w:author="jonathan pritchard" w:date="2025-01-23T13:20: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8A086E6" w14:textId="77777777" w:rsidR="004A3EB3" w:rsidRPr="00340B0D" w:rsidRDefault="004A3EB3" w:rsidP="00541D1A">
            <w:pPr>
              <w:jc w:val="center"/>
              <w:rPr>
                <w:ins w:id="441" w:author="jonathan pritchard" w:date="2025-01-23T13:20:00Z" w16du:dateUtc="2025-01-23T13:20:00Z"/>
                <w:rFonts w:cs="Arial"/>
                <w:b/>
                <w:bCs/>
                <w:sz w:val="18"/>
                <w:szCs w:val="18"/>
              </w:rPr>
            </w:pPr>
            <w:ins w:id="442" w:author="jonathan pritchard" w:date="2025-01-23T13:20:00Z" w16du:dateUtc="2025-01-23T13:20: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63E5FF" w14:textId="77777777" w:rsidR="004A3EB3" w:rsidRPr="00340B0D" w:rsidRDefault="004A3EB3" w:rsidP="00541D1A">
            <w:pPr>
              <w:jc w:val="center"/>
              <w:rPr>
                <w:ins w:id="443" w:author="jonathan pritchard" w:date="2025-01-23T13:20:00Z" w16du:dateUtc="2025-01-23T13:20:00Z"/>
                <w:rFonts w:cs="Arial"/>
                <w:b/>
                <w:bCs/>
                <w:sz w:val="18"/>
                <w:szCs w:val="18"/>
              </w:rPr>
            </w:pPr>
            <w:ins w:id="444" w:author="jonathan pritchard" w:date="2025-01-23T13:20:00Z" w16du:dateUtc="2025-01-23T13:20:00Z">
              <w:r w:rsidRPr="00340B0D">
                <w:rPr>
                  <w:rFonts w:cs="Arial"/>
                  <w:b/>
                  <w:bCs/>
                  <w:sz w:val="18"/>
                  <w:szCs w:val="18"/>
                </w:rPr>
                <w:t>Independent Mariner’s Selections</w:t>
              </w:r>
              <w:r>
                <w:rPr>
                  <w:rFonts w:cs="Arial"/>
                  <w:b/>
                  <w:bCs/>
                  <w:sz w:val="18"/>
                  <w:szCs w:val="18"/>
                </w:rPr>
                <w:t xml:space="preserve"> (default=On)</w:t>
              </w:r>
            </w:ins>
          </w:p>
        </w:tc>
      </w:tr>
      <w:tr w:rsidR="004A3EB3" w:rsidRPr="00340B0D" w14:paraId="42B8F83A" w14:textId="77777777" w:rsidTr="00541D1A">
        <w:trPr>
          <w:ins w:id="445" w:author="jonathan pritchard" w:date="2025-01-23T13:20:00Z"/>
        </w:trPr>
        <w:customXmlInsRangeStart w:id="446" w:author="jonathan pritchard" w:date="2025-01-23T13:20:00Z"/>
        <w:sdt>
          <w:sdtPr>
            <w:rPr>
              <w:rFonts w:cs="Arial"/>
              <w:sz w:val="18"/>
              <w:szCs w:val="18"/>
            </w:rPr>
            <w:alias w:val="Diplay Category"/>
            <w:tag w:val="Diplay Categor"/>
            <w:id w:val="1070473621"/>
            <w:placeholder>
              <w:docPart w:val="AAF3F520381C432DB4ACB6F39EC7117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46"/>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4F026B3D" w14:textId="77777777" w:rsidR="004A3EB3" w:rsidRPr="00340B0D" w:rsidRDefault="004A3EB3" w:rsidP="00541D1A">
                <w:pPr>
                  <w:rPr>
                    <w:ins w:id="447" w:author="jonathan pritchard" w:date="2025-01-23T13:20:00Z" w16du:dateUtc="2025-01-23T13:20:00Z"/>
                    <w:rFonts w:cs="Arial"/>
                    <w:sz w:val="18"/>
                    <w:szCs w:val="18"/>
                  </w:rPr>
                </w:pPr>
                <w:ins w:id="448" w:author="jonathan pritchard" w:date="2025-01-23T13:20:00Z" w16du:dateUtc="2025-01-23T13:20:00Z">
                  <w:r>
                    <w:rPr>
                      <w:rFonts w:cs="Arial"/>
                      <w:sz w:val="18"/>
                      <w:szCs w:val="18"/>
                    </w:rPr>
                    <w:t>Other</w:t>
                  </w:r>
                </w:ins>
              </w:p>
            </w:tc>
            <w:customXmlInsRangeStart w:id="449" w:author="jonathan pritchard" w:date="2025-01-23T13:20:00Z"/>
          </w:sdtContent>
        </w:sdt>
        <w:customXmlInsRangeEnd w:id="449"/>
        <w:tc>
          <w:tcPr>
            <w:tcW w:w="3871" w:type="dxa"/>
            <w:gridSpan w:val="4"/>
            <w:tcBorders>
              <w:left w:val="single" w:sz="12" w:space="0" w:color="auto"/>
              <w:bottom w:val="single" w:sz="4" w:space="0" w:color="auto"/>
              <w:right w:val="single" w:sz="4" w:space="0" w:color="auto"/>
            </w:tcBorders>
            <w:shd w:val="clear" w:color="auto" w:fill="auto"/>
          </w:tcPr>
          <w:p w14:paraId="2AD8EBD6" w14:textId="77777777" w:rsidR="004A3EB3" w:rsidRPr="00340B0D" w:rsidRDefault="004A3EB3" w:rsidP="00541D1A">
            <w:pPr>
              <w:rPr>
                <w:ins w:id="450" w:author="jonathan pritchard" w:date="2025-01-23T13:20:00Z" w16du:dateUtc="2025-01-23T13:20:00Z"/>
                <w:rFonts w:cs="Arial"/>
                <w:sz w:val="18"/>
                <w:szCs w:val="18"/>
              </w:rPr>
            </w:pPr>
            <w:ins w:id="451" w:author="jonathan pritchard" w:date="2025-01-23T13:20:00Z" w16du:dateUtc="2025-01-23T13:20: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EDC4110" w14:textId="77777777" w:rsidR="004A3EB3" w:rsidRPr="00340B0D" w:rsidRDefault="004A3EB3" w:rsidP="00541D1A">
            <w:pPr>
              <w:jc w:val="center"/>
              <w:rPr>
                <w:ins w:id="452" w:author="jonathan pritchard" w:date="2025-01-23T13:20:00Z" w16du:dateUtc="2025-01-23T13:20:00Z"/>
                <w:rFonts w:cs="Arial"/>
                <w:sz w:val="18"/>
                <w:szCs w:val="18"/>
              </w:rPr>
            </w:pPr>
          </w:p>
        </w:tc>
      </w:tr>
      <w:tr w:rsidR="004A3EB3" w:rsidRPr="00340B0D" w14:paraId="119D3BD5" w14:textId="77777777" w:rsidTr="00541D1A">
        <w:trPr>
          <w:ins w:id="453" w:author="jonathan pritchard" w:date="2025-01-23T13:20: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1794BF" w14:textId="77777777" w:rsidR="004A3EB3" w:rsidRPr="00340B0D" w:rsidRDefault="004A3EB3" w:rsidP="00541D1A">
            <w:pPr>
              <w:jc w:val="center"/>
              <w:rPr>
                <w:ins w:id="454" w:author="jonathan pritchard" w:date="2025-01-23T13:20:00Z" w16du:dateUtc="2025-01-23T13:20:00Z"/>
                <w:rFonts w:cs="Arial"/>
                <w:b/>
                <w:bCs/>
                <w:sz w:val="18"/>
                <w:szCs w:val="18"/>
              </w:rPr>
            </w:pPr>
            <w:ins w:id="455" w:author="jonathan pritchard" w:date="2025-01-23T13:20:00Z" w16du:dateUtc="2025-01-23T13:20: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1CB24EC3" w14:textId="77777777" w:rsidR="004A3EB3" w:rsidRPr="00340B0D" w:rsidRDefault="004A3EB3" w:rsidP="00541D1A">
            <w:pPr>
              <w:rPr>
                <w:ins w:id="456" w:author="jonathan pritchard" w:date="2025-01-23T13:20:00Z" w16du:dateUtc="2025-01-23T13:20:00Z"/>
                <w:rFonts w:cs="Arial"/>
                <w:sz w:val="18"/>
                <w:szCs w:val="18"/>
              </w:rPr>
            </w:pPr>
            <w:ins w:id="457" w:author="jonathan pritchard" w:date="2025-01-23T13:20:00Z" w16du:dateUtc="2025-01-23T13:20: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F844D7A" w14:textId="77777777" w:rsidR="004A3EB3" w:rsidRPr="00340B0D" w:rsidRDefault="004A3EB3" w:rsidP="00541D1A">
            <w:pPr>
              <w:jc w:val="center"/>
              <w:rPr>
                <w:ins w:id="458" w:author="jonathan pritchard" w:date="2025-01-23T13:20:00Z" w16du:dateUtc="2025-01-23T13:20:00Z"/>
                <w:rFonts w:cs="Arial"/>
                <w:sz w:val="18"/>
                <w:szCs w:val="18"/>
              </w:rPr>
            </w:pPr>
          </w:p>
        </w:tc>
      </w:tr>
      <w:tr w:rsidR="004A3EB3" w:rsidRPr="00340B0D" w14:paraId="3F69008A" w14:textId="77777777" w:rsidTr="00541D1A">
        <w:trPr>
          <w:ins w:id="459"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0D0D41" w14:textId="77777777" w:rsidR="004A3EB3" w:rsidRPr="00340B0D" w:rsidRDefault="004A3EB3" w:rsidP="00541D1A">
            <w:pPr>
              <w:rPr>
                <w:ins w:id="460" w:author="jonathan pritchard" w:date="2025-01-23T13:20:00Z" w16du:dateUtc="2025-01-23T13:20:00Z"/>
                <w:rFonts w:cs="Arial"/>
                <w:sz w:val="18"/>
                <w:szCs w:val="18"/>
              </w:rPr>
            </w:pPr>
            <w:ins w:id="461" w:author="jonathan pritchard" w:date="2025-01-23T13:20:00Z" w16du:dateUtc="2025-01-23T13:20: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25D45" w14:textId="77777777" w:rsidR="004A3EB3" w:rsidRPr="00340B0D" w:rsidRDefault="004A3EB3" w:rsidP="00541D1A">
            <w:pPr>
              <w:rPr>
                <w:ins w:id="462" w:author="jonathan pritchard" w:date="2025-01-23T13:20:00Z" w16du:dateUtc="2025-01-23T13:20:00Z"/>
                <w:rFonts w:cs="Arial"/>
                <w:sz w:val="18"/>
                <w:szCs w:val="18"/>
              </w:rPr>
            </w:pPr>
          </w:p>
        </w:tc>
        <w:tc>
          <w:tcPr>
            <w:tcW w:w="3871" w:type="dxa"/>
            <w:gridSpan w:val="4"/>
            <w:tcBorders>
              <w:left w:val="single" w:sz="12" w:space="0" w:color="auto"/>
            </w:tcBorders>
          </w:tcPr>
          <w:p w14:paraId="4680CDB3" w14:textId="77777777" w:rsidR="004A3EB3" w:rsidRPr="00340B0D" w:rsidRDefault="004A3EB3" w:rsidP="00541D1A">
            <w:pPr>
              <w:rPr>
                <w:ins w:id="463" w:author="jonathan pritchard" w:date="2025-01-23T13:20:00Z" w16du:dateUtc="2025-01-23T13:20:00Z"/>
                <w:rFonts w:cs="Arial"/>
                <w:sz w:val="18"/>
                <w:szCs w:val="18"/>
              </w:rPr>
            </w:pPr>
            <w:ins w:id="464" w:author="jonathan pritchard" w:date="2025-01-23T13:20:00Z" w16du:dateUtc="2025-01-23T13:20:00Z">
              <w:r w:rsidRPr="00340B0D">
                <w:rPr>
                  <w:rFonts w:cs="Arial"/>
                  <w:sz w:val="18"/>
                  <w:szCs w:val="18"/>
                </w:rPr>
                <w:t>Highlight date dependent</w:t>
              </w:r>
            </w:ins>
          </w:p>
        </w:tc>
        <w:tc>
          <w:tcPr>
            <w:tcW w:w="672" w:type="dxa"/>
            <w:tcBorders>
              <w:right w:val="single" w:sz="12" w:space="0" w:color="auto"/>
            </w:tcBorders>
          </w:tcPr>
          <w:p w14:paraId="56601741" w14:textId="77777777" w:rsidR="004A3EB3" w:rsidRPr="00340B0D" w:rsidRDefault="004A3EB3" w:rsidP="00541D1A">
            <w:pPr>
              <w:jc w:val="center"/>
              <w:rPr>
                <w:ins w:id="465" w:author="jonathan pritchard" w:date="2025-01-23T13:20:00Z" w16du:dateUtc="2025-01-23T13:20:00Z"/>
                <w:rFonts w:cs="Arial"/>
                <w:sz w:val="18"/>
                <w:szCs w:val="18"/>
              </w:rPr>
            </w:pPr>
          </w:p>
        </w:tc>
      </w:tr>
      <w:tr w:rsidR="004A3EB3" w:rsidRPr="00340B0D" w14:paraId="0D82BCCF" w14:textId="77777777" w:rsidTr="00541D1A">
        <w:trPr>
          <w:ins w:id="466"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A468580" w14:textId="77777777" w:rsidR="004A3EB3" w:rsidRPr="00340B0D" w:rsidRDefault="004A3EB3" w:rsidP="00541D1A">
            <w:pPr>
              <w:rPr>
                <w:ins w:id="467" w:author="jonathan pritchard" w:date="2025-01-23T13:20:00Z" w16du:dateUtc="2025-01-23T13:20:00Z"/>
                <w:rFonts w:cs="Arial"/>
                <w:sz w:val="18"/>
                <w:szCs w:val="18"/>
              </w:rPr>
            </w:pPr>
            <w:ins w:id="468" w:author="jonathan pritchard" w:date="2025-01-23T13:20:00Z" w16du:dateUtc="2025-01-23T13:20: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7C5166" w14:textId="77777777" w:rsidR="004A3EB3" w:rsidRPr="00340B0D" w:rsidRDefault="004A3EB3" w:rsidP="00541D1A">
            <w:pPr>
              <w:rPr>
                <w:ins w:id="469" w:author="jonathan pritchard" w:date="2025-01-23T13:20:00Z" w16du:dateUtc="2025-01-23T13:20:00Z"/>
                <w:rFonts w:cs="Arial"/>
                <w:sz w:val="18"/>
                <w:szCs w:val="18"/>
              </w:rPr>
            </w:pPr>
          </w:p>
        </w:tc>
        <w:tc>
          <w:tcPr>
            <w:tcW w:w="3871" w:type="dxa"/>
            <w:gridSpan w:val="4"/>
            <w:tcBorders>
              <w:left w:val="single" w:sz="12" w:space="0" w:color="auto"/>
            </w:tcBorders>
          </w:tcPr>
          <w:p w14:paraId="424B7DFC" w14:textId="77777777" w:rsidR="004A3EB3" w:rsidRPr="00340B0D" w:rsidRDefault="004A3EB3" w:rsidP="00541D1A">
            <w:pPr>
              <w:rPr>
                <w:ins w:id="470" w:author="jonathan pritchard" w:date="2025-01-23T13:20:00Z" w16du:dateUtc="2025-01-23T13:20:00Z"/>
                <w:rFonts w:cs="Arial"/>
                <w:sz w:val="18"/>
                <w:szCs w:val="18"/>
              </w:rPr>
            </w:pPr>
            <w:ins w:id="471" w:author="jonathan pritchard" w:date="2025-01-23T13:20:00Z" w16du:dateUtc="2025-01-23T13:20:00Z">
              <w:r w:rsidRPr="00340B0D">
                <w:rPr>
                  <w:rFonts w:cs="Arial"/>
                  <w:sz w:val="18"/>
                  <w:szCs w:val="18"/>
                </w:rPr>
                <w:t>Highlight document</w:t>
              </w:r>
            </w:ins>
          </w:p>
        </w:tc>
        <w:tc>
          <w:tcPr>
            <w:tcW w:w="672" w:type="dxa"/>
            <w:tcBorders>
              <w:right w:val="single" w:sz="12" w:space="0" w:color="auto"/>
            </w:tcBorders>
          </w:tcPr>
          <w:p w14:paraId="652D14C5" w14:textId="77777777" w:rsidR="004A3EB3" w:rsidRPr="00340B0D" w:rsidRDefault="004A3EB3" w:rsidP="00541D1A">
            <w:pPr>
              <w:jc w:val="center"/>
              <w:rPr>
                <w:ins w:id="472" w:author="jonathan pritchard" w:date="2025-01-23T13:20:00Z" w16du:dateUtc="2025-01-23T13:20:00Z"/>
                <w:rFonts w:cs="Arial"/>
                <w:sz w:val="18"/>
                <w:szCs w:val="18"/>
              </w:rPr>
            </w:pPr>
          </w:p>
        </w:tc>
      </w:tr>
      <w:tr w:rsidR="004A3EB3" w:rsidRPr="00340B0D" w14:paraId="27683592" w14:textId="77777777" w:rsidTr="00541D1A">
        <w:trPr>
          <w:ins w:id="473"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B92129C" w14:textId="77777777" w:rsidR="004A3EB3" w:rsidRPr="00340B0D" w:rsidRDefault="004A3EB3" w:rsidP="00541D1A">
            <w:pPr>
              <w:rPr>
                <w:ins w:id="474" w:author="jonathan pritchard" w:date="2025-01-23T13:20:00Z" w16du:dateUtc="2025-01-23T13:20:00Z"/>
                <w:rFonts w:cs="Arial"/>
                <w:sz w:val="18"/>
                <w:szCs w:val="18"/>
              </w:rPr>
            </w:pPr>
            <w:ins w:id="475" w:author="jonathan pritchard" w:date="2025-01-23T13:20:00Z" w16du:dateUtc="2025-01-23T13:20: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0DA77" w14:textId="77777777" w:rsidR="004A3EB3" w:rsidRPr="00340B0D" w:rsidRDefault="004A3EB3" w:rsidP="00541D1A">
            <w:pPr>
              <w:rPr>
                <w:ins w:id="476" w:author="jonathan pritchard" w:date="2025-01-23T13:20:00Z" w16du:dateUtc="2025-01-23T13:20:00Z"/>
                <w:rFonts w:cs="Arial"/>
                <w:sz w:val="18"/>
                <w:szCs w:val="18"/>
              </w:rPr>
            </w:pPr>
          </w:p>
        </w:tc>
        <w:tc>
          <w:tcPr>
            <w:tcW w:w="3871" w:type="dxa"/>
            <w:gridSpan w:val="4"/>
            <w:tcBorders>
              <w:left w:val="single" w:sz="12" w:space="0" w:color="auto"/>
            </w:tcBorders>
          </w:tcPr>
          <w:p w14:paraId="1629E15F" w14:textId="77777777" w:rsidR="004A3EB3" w:rsidRPr="00340B0D" w:rsidRDefault="004A3EB3" w:rsidP="00541D1A">
            <w:pPr>
              <w:rPr>
                <w:ins w:id="477" w:author="jonathan pritchard" w:date="2025-01-23T13:20:00Z" w16du:dateUtc="2025-01-23T13:20:00Z"/>
                <w:rFonts w:cs="Arial"/>
                <w:b/>
                <w:bCs/>
                <w:sz w:val="18"/>
                <w:szCs w:val="18"/>
              </w:rPr>
            </w:pPr>
            <w:ins w:id="478" w:author="jonathan pritchard" w:date="2025-01-23T13:20:00Z" w16du:dateUtc="2025-01-23T13:20:00Z">
              <w:r w:rsidRPr="00340B0D">
                <w:rPr>
                  <w:rFonts w:cs="Arial"/>
                  <w:sz w:val="18"/>
                  <w:szCs w:val="18"/>
                </w:rPr>
                <w:t>Highlight info</w:t>
              </w:r>
            </w:ins>
          </w:p>
        </w:tc>
        <w:tc>
          <w:tcPr>
            <w:tcW w:w="672" w:type="dxa"/>
            <w:tcBorders>
              <w:right w:val="single" w:sz="12" w:space="0" w:color="auto"/>
            </w:tcBorders>
          </w:tcPr>
          <w:p w14:paraId="5FB7C0B1" w14:textId="77777777" w:rsidR="004A3EB3" w:rsidRPr="00340B0D" w:rsidRDefault="004A3EB3" w:rsidP="00541D1A">
            <w:pPr>
              <w:jc w:val="center"/>
              <w:rPr>
                <w:ins w:id="479" w:author="jonathan pritchard" w:date="2025-01-23T13:20:00Z" w16du:dateUtc="2025-01-23T13:20:00Z"/>
                <w:rFonts w:cs="Arial"/>
                <w:sz w:val="18"/>
                <w:szCs w:val="18"/>
              </w:rPr>
            </w:pPr>
          </w:p>
        </w:tc>
      </w:tr>
      <w:tr w:rsidR="004A3EB3" w:rsidRPr="00340B0D" w14:paraId="2F12E593" w14:textId="77777777" w:rsidTr="00541D1A">
        <w:trPr>
          <w:ins w:id="480"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3DBF1C3" w14:textId="77777777" w:rsidR="004A3EB3" w:rsidRPr="00340B0D" w:rsidRDefault="004A3EB3" w:rsidP="00541D1A">
            <w:pPr>
              <w:rPr>
                <w:ins w:id="481" w:author="jonathan pritchard" w:date="2025-01-23T13:20:00Z" w16du:dateUtc="2025-01-23T13:20:00Z"/>
                <w:rFonts w:cs="Arial"/>
                <w:sz w:val="18"/>
                <w:szCs w:val="18"/>
              </w:rPr>
            </w:pPr>
            <w:ins w:id="482" w:author="jonathan pritchard" w:date="2025-01-23T13:20:00Z" w16du:dateUtc="2025-01-23T13:20: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D6A9DF" w14:textId="77777777" w:rsidR="004A3EB3" w:rsidRPr="00340B0D" w:rsidRDefault="004A3EB3" w:rsidP="00541D1A">
            <w:pPr>
              <w:rPr>
                <w:ins w:id="483" w:author="jonathan pritchard" w:date="2025-01-23T13:20:00Z" w16du:dateUtc="2025-01-23T13:20:00Z"/>
                <w:rFonts w:cs="Arial"/>
                <w:sz w:val="18"/>
                <w:szCs w:val="18"/>
              </w:rPr>
            </w:pPr>
          </w:p>
        </w:tc>
        <w:tc>
          <w:tcPr>
            <w:tcW w:w="3871" w:type="dxa"/>
            <w:gridSpan w:val="4"/>
            <w:tcBorders>
              <w:left w:val="single" w:sz="12" w:space="0" w:color="auto"/>
            </w:tcBorders>
          </w:tcPr>
          <w:p w14:paraId="513F964B" w14:textId="77777777" w:rsidR="004A3EB3" w:rsidRPr="00340B0D" w:rsidRDefault="004A3EB3" w:rsidP="00541D1A">
            <w:pPr>
              <w:rPr>
                <w:ins w:id="484" w:author="jonathan pritchard" w:date="2025-01-23T13:20:00Z" w16du:dateUtc="2025-01-23T13:20:00Z"/>
                <w:rFonts w:cs="Arial"/>
                <w:sz w:val="18"/>
                <w:szCs w:val="18"/>
              </w:rPr>
            </w:pPr>
            <w:ins w:id="485" w:author="jonathan pritchard" w:date="2025-01-23T13:20:00Z" w16du:dateUtc="2025-01-23T13:20:00Z">
              <w:r w:rsidRPr="00340B0D">
                <w:rPr>
                  <w:rFonts w:cs="Arial"/>
                  <w:sz w:val="18"/>
                  <w:szCs w:val="18"/>
                </w:rPr>
                <w:t>Shallow Pattern</w:t>
              </w:r>
            </w:ins>
          </w:p>
        </w:tc>
        <w:tc>
          <w:tcPr>
            <w:tcW w:w="672" w:type="dxa"/>
            <w:tcBorders>
              <w:right w:val="single" w:sz="12" w:space="0" w:color="auto"/>
            </w:tcBorders>
          </w:tcPr>
          <w:p w14:paraId="0F75A3A0" w14:textId="77777777" w:rsidR="004A3EB3" w:rsidRPr="00340B0D" w:rsidRDefault="004A3EB3" w:rsidP="00541D1A">
            <w:pPr>
              <w:jc w:val="center"/>
              <w:rPr>
                <w:ins w:id="486" w:author="jonathan pritchard" w:date="2025-01-23T13:20:00Z" w16du:dateUtc="2025-01-23T13:20:00Z"/>
                <w:rFonts w:cs="Arial"/>
                <w:sz w:val="18"/>
                <w:szCs w:val="18"/>
              </w:rPr>
            </w:pPr>
          </w:p>
        </w:tc>
      </w:tr>
      <w:tr w:rsidR="004A3EB3" w:rsidRPr="00340B0D" w14:paraId="7D0A8DA7" w14:textId="77777777" w:rsidTr="00541D1A">
        <w:trPr>
          <w:ins w:id="487"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FE17F1" w14:textId="77777777" w:rsidR="004A3EB3" w:rsidRPr="00340B0D" w:rsidRDefault="004A3EB3" w:rsidP="00541D1A">
            <w:pPr>
              <w:rPr>
                <w:ins w:id="488" w:author="jonathan pritchard" w:date="2025-01-23T13:20:00Z" w16du:dateUtc="2025-01-23T13:20:00Z"/>
                <w:rFonts w:cs="Arial"/>
                <w:sz w:val="18"/>
                <w:szCs w:val="18"/>
              </w:rPr>
            </w:pPr>
            <w:ins w:id="489" w:author="jonathan pritchard" w:date="2025-01-23T13:20:00Z" w16du:dateUtc="2025-01-23T13:20: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E91C5D" w14:textId="77777777" w:rsidR="004A3EB3" w:rsidRPr="00340B0D" w:rsidRDefault="004A3EB3" w:rsidP="00541D1A">
            <w:pPr>
              <w:rPr>
                <w:ins w:id="490" w:author="jonathan pritchard" w:date="2025-01-23T13:20:00Z" w16du:dateUtc="2025-01-23T13:20:00Z"/>
                <w:rFonts w:cs="Arial"/>
                <w:sz w:val="18"/>
                <w:szCs w:val="18"/>
              </w:rPr>
            </w:pPr>
          </w:p>
        </w:tc>
        <w:tc>
          <w:tcPr>
            <w:tcW w:w="3871" w:type="dxa"/>
            <w:gridSpan w:val="4"/>
            <w:tcBorders>
              <w:left w:val="single" w:sz="12" w:space="0" w:color="auto"/>
            </w:tcBorders>
          </w:tcPr>
          <w:p w14:paraId="51F2153F" w14:textId="77777777" w:rsidR="004A3EB3" w:rsidRPr="00340B0D" w:rsidRDefault="004A3EB3" w:rsidP="00541D1A">
            <w:pPr>
              <w:rPr>
                <w:ins w:id="491" w:author="jonathan pritchard" w:date="2025-01-23T13:20:00Z" w16du:dateUtc="2025-01-23T13:20:00Z"/>
                <w:rFonts w:cs="Arial"/>
                <w:sz w:val="18"/>
                <w:szCs w:val="18"/>
              </w:rPr>
            </w:pPr>
            <w:ins w:id="492" w:author="jonathan pritchard" w:date="2025-01-23T13:20:00Z" w16du:dateUtc="2025-01-23T13:20:00Z">
              <w:r w:rsidRPr="00340B0D">
                <w:rPr>
                  <w:rFonts w:cs="Arial"/>
                  <w:sz w:val="18"/>
                  <w:szCs w:val="18"/>
                </w:rPr>
                <w:t>Unknown</w:t>
              </w:r>
            </w:ins>
          </w:p>
        </w:tc>
        <w:tc>
          <w:tcPr>
            <w:tcW w:w="672" w:type="dxa"/>
            <w:tcBorders>
              <w:right w:val="single" w:sz="12" w:space="0" w:color="auto"/>
            </w:tcBorders>
          </w:tcPr>
          <w:p w14:paraId="4F25ED39" w14:textId="77777777" w:rsidR="004A3EB3" w:rsidRPr="00340B0D" w:rsidRDefault="004A3EB3" w:rsidP="00541D1A">
            <w:pPr>
              <w:jc w:val="center"/>
              <w:rPr>
                <w:ins w:id="493" w:author="jonathan pritchard" w:date="2025-01-23T13:20:00Z" w16du:dateUtc="2025-01-23T13:20:00Z"/>
                <w:rFonts w:cs="Arial"/>
                <w:sz w:val="18"/>
                <w:szCs w:val="18"/>
              </w:rPr>
            </w:pPr>
          </w:p>
        </w:tc>
      </w:tr>
      <w:tr w:rsidR="004A3EB3" w:rsidRPr="00340B0D" w14:paraId="069B80B5" w14:textId="77777777" w:rsidTr="00541D1A">
        <w:trPr>
          <w:ins w:id="494"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8E939BB" w14:textId="77777777" w:rsidR="004A3EB3" w:rsidRPr="00340B0D" w:rsidRDefault="004A3EB3" w:rsidP="00541D1A">
            <w:pPr>
              <w:rPr>
                <w:ins w:id="495" w:author="jonathan pritchard" w:date="2025-01-23T13:20:00Z" w16du:dateUtc="2025-01-23T13:20:00Z"/>
                <w:rFonts w:cs="Arial"/>
                <w:sz w:val="18"/>
                <w:szCs w:val="18"/>
              </w:rPr>
            </w:pPr>
            <w:ins w:id="496" w:author="jonathan pritchard" w:date="2025-01-23T13:20:00Z" w16du:dateUtc="2025-01-23T13:20: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586A5D" w14:textId="77777777" w:rsidR="004A3EB3" w:rsidRPr="00340B0D" w:rsidRDefault="004A3EB3" w:rsidP="00541D1A">
            <w:pPr>
              <w:rPr>
                <w:ins w:id="497" w:author="jonathan pritchard" w:date="2025-01-23T13:20:00Z" w16du:dateUtc="2025-01-23T13:20:00Z"/>
                <w:rFonts w:cs="Arial"/>
                <w:sz w:val="18"/>
                <w:szCs w:val="18"/>
              </w:rPr>
            </w:pPr>
          </w:p>
        </w:tc>
        <w:tc>
          <w:tcPr>
            <w:tcW w:w="3871" w:type="dxa"/>
            <w:gridSpan w:val="4"/>
            <w:tcBorders>
              <w:left w:val="single" w:sz="12" w:space="0" w:color="auto"/>
            </w:tcBorders>
          </w:tcPr>
          <w:p w14:paraId="48F54ACD" w14:textId="77777777" w:rsidR="004A3EB3" w:rsidRPr="00340B0D" w:rsidRDefault="004A3EB3" w:rsidP="00541D1A">
            <w:pPr>
              <w:rPr>
                <w:ins w:id="498" w:author="jonathan pritchard" w:date="2025-01-23T13:20:00Z" w16du:dateUtc="2025-01-23T13:20:00Z"/>
                <w:rFonts w:cs="Arial"/>
                <w:sz w:val="18"/>
                <w:szCs w:val="18"/>
              </w:rPr>
            </w:pPr>
            <w:ins w:id="499" w:author="jonathan pritchard" w:date="2025-01-23T13:20:00Z" w16du:dateUtc="2025-01-23T13:20:00Z">
              <w:r w:rsidRPr="00340B0D">
                <w:rPr>
                  <w:rFonts w:cs="Arial"/>
                  <w:sz w:val="18"/>
                  <w:szCs w:val="18"/>
                </w:rPr>
                <w:t>Update Review</w:t>
              </w:r>
            </w:ins>
          </w:p>
        </w:tc>
        <w:tc>
          <w:tcPr>
            <w:tcW w:w="672" w:type="dxa"/>
            <w:tcBorders>
              <w:right w:val="single" w:sz="12" w:space="0" w:color="auto"/>
            </w:tcBorders>
          </w:tcPr>
          <w:p w14:paraId="05436C39" w14:textId="77777777" w:rsidR="004A3EB3" w:rsidRPr="00340B0D" w:rsidRDefault="004A3EB3" w:rsidP="00541D1A">
            <w:pPr>
              <w:jc w:val="center"/>
              <w:rPr>
                <w:ins w:id="500" w:author="jonathan pritchard" w:date="2025-01-23T13:20:00Z" w16du:dateUtc="2025-01-23T13:20:00Z"/>
                <w:rFonts w:cs="Arial"/>
                <w:sz w:val="18"/>
                <w:szCs w:val="18"/>
              </w:rPr>
            </w:pPr>
          </w:p>
        </w:tc>
      </w:tr>
      <w:tr w:rsidR="004A3EB3" w:rsidRPr="00340B0D" w14:paraId="3EB95387" w14:textId="77777777" w:rsidTr="00541D1A">
        <w:trPr>
          <w:ins w:id="501"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6A5437F" w14:textId="77777777" w:rsidR="004A3EB3" w:rsidRPr="00340B0D" w:rsidRDefault="004A3EB3" w:rsidP="00541D1A">
            <w:pPr>
              <w:rPr>
                <w:ins w:id="502" w:author="jonathan pritchard" w:date="2025-01-23T13:20:00Z" w16du:dateUtc="2025-01-23T13:20:00Z"/>
                <w:rFonts w:cs="Arial"/>
                <w:sz w:val="18"/>
                <w:szCs w:val="18"/>
              </w:rPr>
            </w:pPr>
            <w:ins w:id="503" w:author="jonathan pritchard" w:date="2025-01-23T13:20:00Z" w16du:dateUtc="2025-01-23T13:20: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1B2B43" w14:textId="77777777" w:rsidR="004A3EB3" w:rsidRPr="00340B0D" w:rsidRDefault="004A3EB3" w:rsidP="00541D1A">
            <w:pPr>
              <w:rPr>
                <w:ins w:id="504" w:author="jonathan pritchard" w:date="2025-01-23T13:20:00Z" w16du:dateUtc="2025-01-23T13:20:00Z"/>
                <w:rFonts w:cs="Arial"/>
                <w:sz w:val="18"/>
                <w:szCs w:val="18"/>
              </w:rPr>
            </w:pPr>
          </w:p>
        </w:tc>
        <w:tc>
          <w:tcPr>
            <w:tcW w:w="3871" w:type="dxa"/>
            <w:gridSpan w:val="4"/>
            <w:tcBorders>
              <w:left w:val="single" w:sz="12" w:space="0" w:color="auto"/>
            </w:tcBorders>
          </w:tcPr>
          <w:p w14:paraId="76579828" w14:textId="77777777" w:rsidR="004A3EB3" w:rsidRPr="00340B0D" w:rsidRDefault="004A3EB3" w:rsidP="00541D1A">
            <w:pPr>
              <w:rPr>
                <w:ins w:id="505" w:author="jonathan pritchard" w:date="2025-01-23T13:20:00Z" w16du:dateUtc="2025-01-23T13:20:00Z"/>
                <w:rFonts w:cs="Arial"/>
                <w:sz w:val="18"/>
                <w:szCs w:val="18"/>
              </w:rPr>
            </w:pPr>
            <w:ins w:id="506" w:author="jonathan pritchard" w:date="2025-01-23T13:20:00Z" w16du:dateUtc="2025-01-23T13:20:00Z">
              <w:r w:rsidRPr="00340B0D">
                <w:rPr>
                  <w:rFonts w:cs="Arial"/>
                  <w:b/>
                  <w:bCs/>
                  <w:sz w:val="18"/>
                  <w:szCs w:val="18"/>
                </w:rPr>
                <w:t>Text Groups</w:t>
              </w:r>
            </w:ins>
          </w:p>
        </w:tc>
        <w:tc>
          <w:tcPr>
            <w:tcW w:w="672" w:type="dxa"/>
            <w:tcBorders>
              <w:right w:val="single" w:sz="12" w:space="0" w:color="auto"/>
            </w:tcBorders>
          </w:tcPr>
          <w:p w14:paraId="1975292D" w14:textId="77777777" w:rsidR="004A3EB3" w:rsidRPr="00340B0D" w:rsidRDefault="004A3EB3" w:rsidP="00541D1A">
            <w:pPr>
              <w:jc w:val="center"/>
              <w:rPr>
                <w:ins w:id="507" w:author="jonathan pritchard" w:date="2025-01-23T13:20:00Z" w16du:dateUtc="2025-01-23T13:20:00Z"/>
                <w:rFonts w:cs="Arial"/>
                <w:sz w:val="18"/>
                <w:szCs w:val="18"/>
              </w:rPr>
            </w:pPr>
          </w:p>
        </w:tc>
      </w:tr>
      <w:tr w:rsidR="004A3EB3" w:rsidRPr="00340B0D" w14:paraId="2F8ACA76" w14:textId="77777777" w:rsidTr="00541D1A">
        <w:trPr>
          <w:ins w:id="508"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6C63403" w14:textId="77777777" w:rsidR="004A3EB3" w:rsidRPr="00340B0D" w:rsidRDefault="004A3EB3" w:rsidP="00541D1A">
            <w:pPr>
              <w:rPr>
                <w:ins w:id="509" w:author="jonathan pritchard" w:date="2025-01-23T13:20:00Z" w16du:dateUtc="2025-01-23T13:20:00Z"/>
                <w:rFonts w:cs="Arial"/>
                <w:sz w:val="18"/>
                <w:szCs w:val="18"/>
              </w:rPr>
            </w:pPr>
            <w:ins w:id="510" w:author="jonathan pritchard" w:date="2025-01-23T13:20:00Z" w16du:dateUtc="2025-01-23T13:20: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C64C5A" w14:textId="77777777" w:rsidR="004A3EB3" w:rsidRPr="00340B0D" w:rsidRDefault="004A3EB3" w:rsidP="00541D1A">
            <w:pPr>
              <w:rPr>
                <w:ins w:id="511" w:author="jonathan pritchard" w:date="2025-01-23T13:20:00Z" w16du:dateUtc="2025-01-23T13:20:00Z"/>
                <w:rFonts w:cs="Arial"/>
                <w:sz w:val="18"/>
                <w:szCs w:val="18"/>
              </w:rPr>
            </w:pPr>
          </w:p>
        </w:tc>
        <w:tc>
          <w:tcPr>
            <w:tcW w:w="3871" w:type="dxa"/>
            <w:gridSpan w:val="4"/>
            <w:tcBorders>
              <w:left w:val="single" w:sz="12" w:space="0" w:color="auto"/>
            </w:tcBorders>
          </w:tcPr>
          <w:p w14:paraId="3E6BFCCD" w14:textId="77777777" w:rsidR="004A3EB3" w:rsidRPr="00340B0D" w:rsidRDefault="004A3EB3" w:rsidP="00541D1A">
            <w:pPr>
              <w:rPr>
                <w:ins w:id="512" w:author="jonathan pritchard" w:date="2025-01-23T13:20:00Z" w16du:dateUtc="2025-01-23T13:20:00Z"/>
                <w:rFonts w:cs="Arial"/>
                <w:sz w:val="18"/>
                <w:szCs w:val="18"/>
              </w:rPr>
            </w:pPr>
            <w:ins w:id="513" w:author="jonathan pritchard" w:date="2025-01-23T13:20:00Z" w16du:dateUtc="2025-01-23T13:20:00Z">
              <w:r w:rsidRPr="00340B0D">
                <w:rPr>
                  <w:rFonts w:cs="Arial"/>
                  <w:sz w:val="18"/>
                  <w:szCs w:val="18"/>
                </w:rPr>
                <w:t>Chart Text</w:t>
              </w:r>
            </w:ins>
          </w:p>
        </w:tc>
        <w:tc>
          <w:tcPr>
            <w:tcW w:w="672" w:type="dxa"/>
            <w:tcBorders>
              <w:right w:val="single" w:sz="12" w:space="0" w:color="auto"/>
            </w:tcBorders>
          </w:tcPr>
          <w:p w14:paraId="4FCE11B9" w14:textId="77777777" w:rsidR="004A3EB3" w:rsidRPr="00340B0D" w:rsidRDefault="004A3EB3" w:rsidP="00541D1A">
            <w:pPr>
              <w:jc w:val="center"/>
              <w:rPr>
                <w:ins w:id="514" w:author="jonathan pritchard" w:date="2025-01-23T13:20:00Z" w16du:dateUtc="2025-01-23T13:20:00Z"/>
                <w:rFonts w:cs="Arial"/>
                <w:sz w:val="18"/>
                <w:szCs w:val="18"/>
              </w:rPr>
            </w:pPr>
          </w:p>
        </w:tc>
      </w:tr>
      <w:tr w:rsidR="004A3EB3" w:rsidRPr="00340B0D" w14:paraId="2989C3FB" w14:textId="77777777" w:rsidTr="00541D1A">
        <w:trPr>
          <w:ins w:id="515"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A85EC0D" w14:textId="77777777" w:rsidR="004A3EB3" w:rsidRPr="00340B0D" w:rsidRDefault="004A3EB3" w:rsidP="00541D1A">
            <w:pPr>
              <w:rPr>
                <w:ins w:id="516" w:author="jonathan pritchard" w:date="2025-01-23T13:20:00Z" w16du:dateUtc="2025-01-23T13:20:00Z"/>
                <w:rFonts w:cs="Arial"/>
                <w:sz w:val="18"/>
                <w:szCs w:val="18"/>
              </w:rPr>
            </w:pPr>
            <w:ins w:id="517" w:author="jonathan pritchard" w:date="2025-01-23T13:20:00Z" w16du:dateUtc="2025-01-23T13:20: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DB118" w14:textId="77777777" w:rsidR="004A3EB3" w:rsidRPr="00340B0D" w:rsidRDefault="004A3EB3" w:rsidP="00541D1A">
            <w:pPr>
              <w:rPr>
                <w:ins w:id="518" w:author="jonathan pritchard" w:date="2025-01-23T13:20:00Z" w16du:dateUtc="2025-01-23T13:20:00Z"/>
                <w:rFonts w:cs="Arial"/>
                <w:sz w:val="18"/>
                <w:szCs w:val="18"/>
              </w:rPr>
            </w:pPr>
          </w:p>
        </w:tc>
        <w:tc>
          <w:tcPr>
            <w:tcW w:w="3871" w:type="dxa"/>
            <w:gridSpan w:val="4"/>
            <w:tcBorders>
              <w:left w:val="single" w:sz="12" w:space="0" w:color="auto"/>
            </w:tcBorders>
          </w:tcPr>
          <w:p w14:paraId="4E3FE805" w14:textId="77777777" w:rsidR="004A3EB3" w:rsidRPr="00340B0D" w:rsidRDefault="004A3EB3" w:rsidP="00541D1A">
            <w:pPr>
              <w:rPr>
                <w:ins w:id="519" w:author="jonathan pritchard" w:date="2025-01-23T13:20:00Z" w16du:dateUtc="2025-01-23T13:20:00Z"/>
                <w:rFonts w:cs="Arial"/>
                <w:sz w:val="18"/>
                <w:szCs w:val="18"/>
              </w:rPr>
            </w:pPr>
            <w:ins w:id="520" w:author="jonathan pritchard" w:date="2025-01-23T13:20:00Z" w16du:dateUtc="2025-01-23T13:20:00Z">
              <w:r w:rsidRPr="00340B0D">
                <w:rPr>
                  <w:rFonts w:cs="Arial"/>
                  <w:sz w:val="18"/>
                  <w:szCs w:val="18"/>
                </w:rPr>
                <w:t xml:space="preserve">    Important text</w:t>
              </w:r>
            </w:ins>
          </w:p>
        </w:tc>
        <w:tc>
          <w:tcPr>
            <w:tcW w:w="672" w:type="dxa"/>
            <w:tcBorders>
              <w:right w:val="single" w:sz="12" w:space="0" w:color="auto"/>
            </w:tcBorders>
          </w:tcPr>
          <w:p w14:paraId="04B4DCDD" w14:textId="77777777" w:rsidR="004A3EB3" w:rsidRPr="00340B0D" w:rsidRDefault="004A3EB3" w:rsidP="00541D1A">
            <w:pPr>
              <w:jc w:val="center"/>
              <w:rPr>
                <w:ins w:id="521" w:author="jonathan pritchard" w:date="2025-01-23T13:20:00Z" w16du:dateUtc="2025-01-23T13:20:00Z"/>
                <w:rFonts w:cs="Arial"/>
                <w:sz w:val="18"/>
                <w:szCs w:val="18"/>
              </w:rPr>
            </w:pPr>
          </w:p>
        </w:tc>
      </w:tr>
      <w:tr w:rsidR="004A3EB3" w:rsidRPr="00340B0D" w14:paraId="6FED87C4" w14:textId="77777777" w:rsidTr="00541D1A">
        <w:trPr>
          <w:ins w:id="522"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53048C8" w14:textId="77777777" w:rsidR="004A3EB3" w:rsidRPr="00340B0D" w:rsidRDefault="004A3EB3" w:rsidP="00541D1A">
            <w:pPr>
              <w:rPr>
                <w:ins w:id="523" w:author="jonathan pritchard" w:date="2025-01-23T13:20:00Z" w16du:dateUtc="2025-01-23T13:20:00Z"/>
                <w:rFonts w:cs="Arial"/>
                <w:sz w:val="18"/>
                <w:szCs w:val="18"/>
              </w:rPr>
            </w:pPr>
            <w:ins w:id="524" w:author="jonathan pritchard" w:date="2025-01-23T13:20:00Z" w16du:dateUtc="2025-01-23T13:20: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64D6E7" w14:textId="77777777" w:rsidR="004A3EB3" w:rsidRPr="00340B0D" w:rsidRDefault="004A3EB3" w:rsidP="00541D1A">
            <w:pPr>
              <w:rPr>
                <w:ins w:id="525" w:author="jonathan pritchard" w:date="2025-01-23T13:20:00Z" w16du:dateUtc="2025-01-23T13:20:00Z"/>
                <w:rFonts w:cs="Arial"/>
                <w:sz w:val="18"/>
                <w:szCs w:val="18"/>
              </w:rPr>
            </w:pPr>
          </w:p>
        </w:tc>
        <w:tc>
          <w:tcPr>
            <w:tcW w:w="3871" w:type="dxa"/>
            <w:gridSpan w:val="4"/>
            <w:tcBorders>
              <w:left w:val="single" w:sz="12" w:space="0" w:color="auto"/>
            </w:tcBorders>
          </w:tcPr>
          <w:p w14:paraId="5F95493D" w14:textId="77777777" w:rsidR="004A3EB3" w:rsidRPr="00340B0D" w:rsidRDefault="004A3EB3" w:rsidP="00541D1A">
            <w:pPr>
              <w:rPr>
                <w:ins w:id="526" w:author="jonathan pritchard" w:date="2025-01-23T13:20:00Z" w16du:dateUtc="2025-01-23T13:20:00Z"/>
                <w:rFonts w:cs="Arial"/>
                <w:b/>
                <w:bCs/>
                <w:sz w:val="18"/>
                <w:szCs w:val="18"/>
              </w:rPr>
            </w:pPr>
            <w:ins w:id="527" w:author="jonathan pritchard" w:date="2025-01-23T13:20:00Z" w16du:dateUtc="2025-01-23T13:20:00Z">
              <w:r w:rsidRPr="00340B0D">
                <w:rPr>
                  <w:rFonts w:cs="Arial"/>
                  <w:b/>
                  <w:bCs/>
                  <w:sz w:val="18"/>
                  <w:szCs w:val="18"/>
                </w:rPr>
                <w:t xml:space="preserve">    Other Text</w:t>
              </w:r>
            </w:ins>
          </w:p>
        </w:tc>
        <w:tc>
          <w:tcPr>
            <w:tcW w:w="672" w:type="dxa"/>
            <w:tcBorders>
              <w:right w:val="single" w:sz="12" w:space="0" w:color="auto"/>
            </w:tcBorders>
          </w:tcPr>
          <w:p w14:paraId="7D278385" w14:textId="77777777" w:rsidR="004A3EB3" w:rsidRPr="00340B0D" w:rsidRDefault="004A3EB3" w:rsidP="00541D1A">
            <w:pPr>
              <w:jc w:val="center"/>
              <w:rPr>
                <w:ins w:id="528" w:author="jonathan pritchard" w:date="2025-01-23T13:20:00Z" w16du:dateUtc="2025-01-23T13:20:00Z"/>
                <w:rFonts w:cs="Arial"/>
                <w:sz w:val="18"/>
                <w:szCs w:val="18"/>
              </w:rPr>
            </w:pPr>
          </w:p>
        </w:tc>
      </w:tr>
      <w:tr w:rsidR="004A3EB3" w:rsidRPr="00340B0D" w14:paraId="759D3BE5" w14:textId="77777777" w:rsidTr="00541D1A">
        <w:trPr>
          <w:ins w:id="529"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67E4D30" w14:textId="77777777" w:rsidR="004A3EB3" w:rsidRPr="00340B0D" w:rsidRDefault="004A3EB3" w:rsidP="00541D1A">
            <w:pPr>
              <w:rPr>
                <w:ins w:id="530" w:author="jonathan pritchard" w:date="2025-01-23T13:20:00Z" w16du:dateUtc="2025-01-23T13:20:00Z"/>
                <w:rFonts w:cs="Arial"/>
                <w:sz w:val="18"/>
                <w:szCs w:val="18"/>
              </w:rPr>
            </w:pPr>
            <w:ins w:id="531" w:author="jonathan pritchard" w:date="2025-01-23T13:20:00Z" w16du:dateUtc="2025-01-23T13:20: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663DBF7" w14:textId="77777777" w:rsidR="004A3EB3" w:rsidRPr="00340B0D" w:rsidRDefault="004A3EB3" w:rsidP="00541D1A">
            <w:pPr>
              <w:rPr>
                <w:ins w:id="532" w:author="jonathan pritchard" w:date="2025-01-23T13:20:00Z" w16du:dateUtc="2025-01-23T13:20:00Z"/>
                <w:rFonts w:cs="Arial"/>
                <w:sz w:val="18"/>
                <w:szCs w:val="18"/>
              </w:rPr>
            </w:pPr>
          </w:p>
        </w:tc>
        <w:tc>
          <w:tcPr>
            <w:tcW w:w="3871" w:type="dxa"/>
            <w:gridSpan w:val="4"/>
            <w:tcBorders>
              <w:left w:val="single" w:sz="12" w:space="0" w:color="auto"/>
            </w:tcBorders>
          </w:tcPr>
          <w:p w14:paraId="2FFA6F0B" w14:textId="77777777" w:rsidR="004A3EB3" w:rsidRPr="00340B0D" w:rsidRDefault="004A3EB3" w:rsidP="00541D1A">
            <w:pPr>
              <w:rPr>
                <w:ins w:id="533" w:author="jonathan pritchard" w:date="2025-01-23T13:20:00Z" w16du:dateUtc="2025-01-23T13:20:00Z"/>
                <w:rFonts w:cs="Arial"/>
                <w:sz w:val="18"/>
                <w:szCs w:val="18"/>
              </w:rPr>
            </w:pPr>
            <w:ins w:id="534" w:author="jonathan pritchard" w:date="2025-01-23T13:20:00Z" w16du:dateUtc="2025-01-23T13:20:00Z">
              <w:r w:rsidRPr="00340B0D">
                <w:rPr>
                  <w:rFonts w:cs="Arial"/>
                  <w:sz w:val="18"/>
                  <w:szCs w:val="18"/>
                </w:rPr>
                <w:t xml:space="preserve">        Names</w:t>
              </w:r>
            </w:ins>
          </w:p>
        </w:tc>
        <w:tc>
          <w:tcPr>
            <w:tcW w:w="672" w:type="dxa"/>
            <w:tcBorders>
              <w:right w:val="single" w:sz="12" w:space="0" w:color="auto"/>
            </w:tcBorders>
          </w:tcPr>
          <w:p w14:paraId="3582CA72" w14:textId="77777777" w:rsidR="004A3EB3" w:rsidRPr="00340B0D" w:rsidRDefault="004A3EB3" w:rsidP="00541D1A">
            <w:pPr>
              <w:jc w:val="center"/>
              <w:rPr>
                <w:ins w:id="535" w:author="jonathan pritchard" w:date="2025-01-23T13:20:00Z" w16du:dateUtc="2025-01-23T13:20:00Z"/>
                <w:rFonts w:cs="Arial"/>
                <w:sz w:val="18"/>
                <w:szCs w:val="18"/>
              </w:rPr>
            </w:pPr>
          </w:p>
        </w:tc>
      </w:tr>
      <w:tr w:rsidR="004A3EB3" w:rsidRPr="00340B0D" w14:paraId="5F4B717D" w14:textId="77777777" w:rsidTr="00541D1A">
        <w:trPr>
          <w:ins w:id="536" w:author="jonathan pritchard" w:date="2025-01-23T13:20: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C0FC125" w14:textId="77777777" w:rsidR="004A3EB3" w:rsidRPr="00340B0D" w:rsidRDefault="004A3EB3" w:rsidP="00541D1A">
            <w:pPr>
              <w:jc w:val="center"/>
              <w:rPr>
                <w:ins w:id="537" w:author="jonathan pritchard" w:date="2025-01-23T13:20:00Z" w16du:dateUtc="2025-01-23T13:20:00Z"/>
                <w:rFonts w:cs="Arial"/>
                <w:b/>
                <w:bCs/>
                <w:sz w:val="18"/>
                <w:szCs w:val="18"/>
              </w:rPr>
            </w:pPr>
            <w:ins w:id="538" w:author="jonathan pritchard" w:date="2025-01-23T13:20:00Z" w16du:dateUtc="2025-01-23T13:20:00Z">
              <w:r w:rsidRPr="00340B0D">
                <w:rPr>
                  <w:rFonts w:cs="Arial"/>
                  <w:b/>
                  <w:bCs/>
                  <w:sz w:val="18"/>
                  <w:szCs w:val="18"/>
                </w:rPr>
                <w:t>Palette</w:t>
              </w:r>
            </w:ins>
          </w:p>
        </w:tc>
        <w:tc>
          <w:tcPr>
            <w:tcW w:w="3871" w:type="dxa"/>
            <w:gridSpan w:val="4"/>
            <w:tcBorders>
              <w:left w:val="single" w:sz="12" w:space="0" w:color="auto"/>
            </w:tcBorders>
          </w:tcPr>
          <w:p w14:paraId="73717324" w14:textId="77777777" w:rsidR="004A3EB3" w:rsidRPr="00340B0D" w:rsidRDefault="004A3EB3" w:rsidP="00541D1A">
            <w:pPr>
              <w:rPr>
                <w:ins w:id="539" w:author="jonathan pritchard" w:date="2025-01-23T13:20:00Z" w16du:dateUtc="2025-01-23T13:20:00Z"/>
                <w:rFonts w:cs="Arial"/>
                <w:b/>
                <w:bCs/>
                <w:sz w:val="18"/>
                <w:szCs w:val="18"/>
              </w:rPr>
            </w:pPr>
            <w:ins w:id="540" w:author="jonathan pritchard" w:date="2025-01-23T13:20:00Z" w16du:dateUtc="2025-01-23T13:20:00Z">
              <w:r w:rsidRPr="00340B0D">
                <w:rPr>
                  <w:rFonts w:cs="Arial"/>
                  <w:sz w:val="18"/>
                  <w:szCs w:val="18"/>
                </w:rPr>
                <w:t xml:space="preserve">        Light description</w:t>
              </w:r>
            </w:ins>
          </w:p>
        </w:tc>
        <w:tc>
          <w:tcPr>
            <w:tcW w:w="672" w:type="dxa"/>
            <w:tcBorders>
              <w:right w:val="single" w:sz="12" w:space="0" w:color="auto"/>
            </w:tcBorders>
          </w:tcPr>
          <w:p w14:paraId="625B2FF3" w14:textId="77777777" w:rsidR="004A3EB3" w:rsidRPr="00340B0D" w:rsidRDefault="004A3EB3" w:rsidP="00541D1A">
            <w:pPr>
              <w:jc w:val="center"/>
              <w:rPr>
                <w:ins w:id="541" w:author="jonathan pritchard" w:date="2025-01-23T13:20:00Z" w16du:dateUtc="2025-01-23T13:20:00Z"/>
                <w:rFonts w:cs="Arial"/>
                <w:sz w:val="18"/>
                <w:szCs w:val="18"/>
              </w:rPr>
            </w:pPr>
          </w:p>
        </w:tc>
      </w:tr>
      <w:tr w:rsidR="004A3EB3" w:rsidRPr="00340B0D" w14:paraId="1CCE8206" w14:textId="77777777" w:rsidTr="00541D1A">
        <w:trPr>
          <w:ins w:id="542" w:author="jonathan pritchard" w:date="2025-01-23T13:20:00Z"/>
        </w:trPr>
        <w:customXmlInsRangeStart w:id="543" w:author="jonathan pritchard" w:date="2025-01-23T13:20:00Z"/>
        <w:sdt>
          <w:sdtPr>
            <w:rPr>
              <w:rFonts w:cs="Arial"/>
              <w:sz w:val="18"/>
              <w:szCs w:val="18"/>
            </w:rPr>
            <w:alias w:val="Palette"/>
            <w:tag w:val="Palette"/>
            <w:id w:val="-1381778419"/>
            <w:placeholder>
              <w:docPart w:val="E918A88DCA964639BBDD30CC2218437A"/>
            </w:placeholder>
            <w:comboBox>
              <w:listItem w:displayText="Day" w:value="Day"/>
              <w:listItem w:displayText="Dusk" w:value="Dusk"/>
              <w:listItem w:displayText="Night" w:value="Night"/>
            </w:comboBox>
          </w:sdtPr>
          <w:sdtContent>
            <w:customXmlInsRangeEnd w:id="543"/>
            <w:tc>
              <w:tcPr>
                <w:tcW w:w="4656" w:type="dxa"/>
                <w:gridSpan w:val="4"/>
                <w:tcBorders>
                  <w:left w:val="single" w:sz="12" w:space="0" w:color="auto"/>
                  <w:bottom w:val="single" w:sz="12" w:space="0" w:color="auto"/>
                  <w:right w:val="single" w:sz="12" w:space="0" w:color="auto"/>
                </w:tcBorders>
              </w:tcPr>
              <w:p w14:paraId="6C4DBE0C" w14:textId="77777777" w:rsidR="004A3EB3" w:rsidRPr="00340B0D" w:rsidRDefault="004A3EB3" w:rsidP="00541D1A">
                <w:pPr>
                  <w:rPr>
                    <w:ins w:id="544" w:author="jonathan pritchard" w:date="2025-01-23T13:20:00Z" w16du:dateUtc="2025-01-23T13:20:00Z"/>
                    <w:rFonts w:cs="Arial"/>
                    <w:sz w:val="18"/>
                    <w:szCs w:val="18"/>
                  </w:rPr>
                </w:pPr>
                <w:ins w:id="545" w:author="jonathan pritchard" w:date="2025-01-23T13:20:00Z" w16du:dateUtc="2025-01-23T13:20:00Z">
                  <w:r w:rsidRPr="00340B0D">
                    <w:rPr>
                      <w:rFonts w:cs="Arial"/>
                      <w:sz w:val="18"/>
                      <w:szCs w:val="18"/>
                    </w:rPr>
                    <w:t>Day</w:t>
                  </w:r>
                </w:ins>
              </w:p>
            </w:tc>
            <w:customXmlInsRangeStart w:id="546" w:author="jonathan pritchard" w:date="2025-01-23T13:20:00Z"/>
          </w:sdtContent>
        </w:sdt>
        <w:customXmlInsRangeEnd w:id="546"/>
        <w:tc>
          <w:tcPr>
            <w:tcW w:w="3871" w:type="dxa"/>
            <w:gridSpan w:val="4"/>
            <w:tcBorders>
              <w:left w:val="single" w:sz="12" w:space="0" w:color="auto"/>
            </w:tcBorders>
          </w:tcPr>
          <w:p w14:paraId="7D80B2F0" w14:textId="77777777" w:rsidR="004A3EB3" w:rsidRPr="00340B0D" w:rsidRDefault="004A3EB3" w:rsidP="00541D1A">
            <w:pPr>
              <w:rPr>
                <w:ins w:id="547" w:author="jonathan pritchard" w:date="2025-01-23T13:20:00Z" w16du:dateUtc="2025-01-23T13:20:00Z"/>
                <w:rFonts w:cs="Arial"/>
                <w:b/>
                <w:bCs/>
                <w:sz w:val="18"/>
                <w:szCs w:val="18"/>
              </w:rPr>
            </w:pPr>
            <w:ins w:id="548" w:author="jonathan pritchard" w:date="2025-01-23T13:20:00Z" w16du:dateUtc="2025-01-23T13:20:00Z">
              <w:r w:rsidRPr="00340B0D">
                <w:rPr>
                  <w:rFonts w:cs="Arial"/>
                  <w:sz w:val="18"/>
                  <w:szCs w:val="18"/>
                </w:rPr>
                <w:t xml:space="preserve">        All other chart text</w:t>
              </w:r>
            </w:ins>
          </w:p>
        </w:tc>
        <w:tc>
          <w:tcPr>
            <w:tcW w:w="672" w:type="dxa"/>
            <w:tcBorders>
              <w:right w:val="single" w:sz="12" w:space="0" w:color="auto"/>
            </w:tcBorders>
          </w:tcPr>
          <w:p w14:paraId="4D5DA6A2" w14:textId="77777777" w:rsidR="004A3EB3" w:rsidRPr="00340B0D" w:rsidRDefault="004A3EB3" w:rsidP="00541D1A">
            <w:pPr>
              <w:jc w:val="center"/>
              <w:rPr>
                <w:ins w:id="549" w:author="jonathan pritchard" w:date="2025-01-23T13:20:00Z" w16du:dateUtc="2025-01-23T13:20:00Z"/>
                <w:rFonts w:cs="Arial"/>
                <w:sz w:val="18"/>
                <w:szCs w:val="18"/>
              </w:rPr>
            </w:pPr>
          </w:p>
        </w:tc>
      </w:tr>
      <w:tr w:rsidR="004A3EB3" w:rsidRPr="00340B0D" w14:paraId="281EF168" w14:textId="77777777" w:rsidTr="00541D1A">
        <w:trPr>
          <w:ins w:id="550"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395EEC9B" w14:textId="77777777" w:rsidR="004A3EB3" w:rsidRPr="00340B0D" w:rsidRDefault="004A3EB3" w:rsidP="00541D1A">
            <w:pPr>
              <w:jc w:val="center"/>
              <w:rPr>
                <w:ins w:id="551" w:author="jonathan pritchard" w:date="2025-01-23T13:20:00Z" w16du:dateUtc="2025-01-23T13:20:00Z"/>
                <w:rFonts w:cs="Arial"/>
                <w:b/>
                <w:bCs/>
                <w:sz w:val="18"/>
                <w:szCs w:val="18"/>
              </w:rPr>
            </w:pPr>
          </w:p>
        </w:tc>
        <w:tc>
          <w:tcPr>
            <w:tcW w:w="3871" w:type="dxa"/>
            <w:gridSpan w:val="4"/>
            <w:tcBorders>
              <w:left w:val="single" w:sz="12" w:space="0" w:color="auto"/>
            </w:tcBorders>
          </w:tcPr>
          <w:p w14:paraId="09A7DAA4" w14:textId="77777777" w:rsidR="004A3EB3" w:rsidRPr="00340B0D" w:rsidRDefault="004A3EB3" w:rsidP="00541D1A">
            <w:pPr>
              <w:rPr>
                <w:ins w:id="552" w:author="jonathan pritchard" w:date="2025-01-23T13:20:00Z" w16du:dateUtc="2025-01-23T13:20:00Z"/>
                <w:rFonts w:cs="Arial"/>
                <w:sz w:val="18"/>
                <w:szCs w:val="18"/>
              </w:rPr>
            </w:pPr>
          </w:p>
        </w:tc>
        <w:tc>
          <w:tcPr>
            <w:tcW w:w="672" w:type="dxa"/>
            <w:tcBorders>
              <w:right w:val="single" w:sz="12" w:space="0" w:color="auto"/>
            </w:tcBorders>
            <w:vAlign w:val="center"/>
          </w:tcPr>
          <w:p w14:paraId="077B8160" w14:textId="77777777" w:rsidR="004A3EB3" w:rsidRPr="00340B0D" w:rsidRDefault="004A3EB3" w:rsidP="00541D1A">
            <w:pPr>
              <w:jc w:val="center"/>
              <w:rPr>
                <w:ins w:id="553" w:author="jonathan pritchard" w:date="2025-01-23T13:20:00Z" w16du:dateUtc="2025-01-23T13:20:00Z"/>
                <w:rFonts w:cs="Arial"/>
                <w:sz w:val="18"/>
                <w:szCs w:val="18"/>
              </w:rPr>
            </w:pPr>
          </w:p>
        </w:tc>
      </w:tr>
      <w:tr w:rsidR="004A3EB3" w:rsidRPr="00340B0D" w14:paraId="316C5195" w14:textId="77777777" w:rsidTr="00541D1A">
        <w:trPr>
          <w:ins w:id="554" w:author="jonathan pritchard" w:date="2025-01-23T13:20: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461FD8BB" w14:textId="77777777" w:rsidR="004A3EB3" w:rsidRPr="00340B0D" w:rsidRDefault="004A3EB3" w:rsidP="00541D1A">
            <w:pPr>
              <w:rPr>
                <w:ins w:id="555" w:author="jonathan pritchard" w:date="2025-01-23T13:20:00Z" w16du:dateUtc="2025-01-23T13:20:00Z"/>
                <w:rFonts w:cs="Arial"/>
                <w:sz w:val="18"/>
                <w:szCs w:val="18"/>
              </w:rPr>
            </w:pPr>
          </w:p>
        </w:tc>
        <w:tc>
          <w:tcPr>
            <w:tcW w:w="3871" w:type="dxa"/>
            <w:gridSpan w:val="4"/>
            <w:tcBorders>
              <w:left w:val="single" w:sz="12" w:space="0" w:color="auto"/>
              <w:bottom w:val="single" w:sz="12" w:space="0" w:color="auto"/>
            </w:tcBorders>
          </w:tcPr>
          <w:p w14:paraId="4ECA4F61" w14:textId="77777777" w:rsidR="004A3EB3" w:rsidRPr="00340B0D" w:rsidRDefault="004A3EB3" w:rsidP="00541D1A">
            <w:pPr>
              <w:jc w:val="center"/>
              <w:rPr>
                <w:ins w:id="556" w:author="jonathan pritchard" w:date="2025-01-23T13:20:00Z" w16du:dateUtc="2025-01-23T13:20:00Z"/>
                <w:rFonts w:cs="Arial"/>
                <w:sz w:val="18"/>
                <w:szCs w:val="18"/>
              </w:rPr>
            </w:pPr>
          </w:p>
        </w:tc>
        <w:tc>
          <w:tcPr>
            <w:tcW w:w="672" w:type="dxa"/>
            <w:tcBorders>
              <w:bottom w:val="single" w:sz="12" w:space="0" w:color="auto"/>
              <w:right w:val="single" w:sz="12" w:space="0" w:color="auto"/>
            </w:tcBorders>
            <w:vAlign w:val="center"/>
          </w:tcPr>
          <w:p w14:paraId="42542716" w14:textId="77777777" w:rsidR="004A3EB3" w:rsidRPr="00340B0D" w:rsidRDefault="004A3EB3" w:rsidP="00541D1A">
            <w:pPr>
              <w:jc w:val="center"/>
              <w:rPr>
                <w:ins w:id="557" w:author="jonathan pritchard" w:date="2025-01-23T13:20:00Z" w16du:dateUtc="2025-01-23T13:20:00Z"/>
                <w:rFonts w:cs="Arial"/>
                <w:sz w:val="18"/>
                <w:szCs w:val="18"/>
              </w:rPr>
            </w:pPr>
          </w:p>
        </w:tc>
      </w:tr>
      <w:tr w:rsidR="004A3EB3" w:rsidRPr="00340B0D" w14:paraId="28FB59CA" w14:textId="77777777" w:rsidTr="00541D1A">
        <w:trPr>
          <w:ins w:id="558"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3828BC2" w14:textId="77777777" w:rsidR="004A3EB3" w:rsidRPr="00340B0D" w:rsidRDefault="004A3EB3" w:rsidP="00541D1A">
            <w:pPr>
              <w:jc w:val="center"/>
              <w:rPr>
                <w:ins w:id="559" w:author="jonathan pritchard" w:date="2025-01-23T13:20:00Z" w16du:dateUtc="2025-01-23T13:20:00Z"/>
                <w:rFonts w:cs="Arial"/>
                <w:b/>
                <w:bCs/>
                <w:sz w:val="18"/>
                <w:szCs w:val="18"/>
              </w:rPr>
            </w:pPr>
            <w:ins w:id="560" w:author="jonathan pritchard" w:date="2025-01-23T13:20:00Z" w16du:dateUtc="2025-01-23T13:20: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86804" w14:textId="77777777" w:rsidR="004A3EB3" w:rsidRPr="00340B0D" w:rsidRDefault="004A3EB3" w:rsidP="00541D1A">
            <w:pPr>
              <w:jc w:val="center"/>
              <w:rPr>
                <w:ins w:id="561" w:author="jonathan pritchard" w:date="2025-01-23T13:20:00Z" w16du:dateUtc="2025-01-23T13:20:00Z"/>
                <w:rFonts w:cs="Arial"/>
                <w:sz w:val="18"/>
                <w:szCs w:val="18"/>
              </w:rPr>
            </w:pPr>
            <w:ins w:id="562" w:author="jonathan pritchard" w:date="2025-01-23T13:20:00Z" w16du:dateUtc="2025-01-23T13:20:00Z">
              <w:r w:rsidRPr="00340B0D">
                <w:rPr>
                  <w:rFonts w:cs="Arial"/>
                  <w:b/>
                  <w:bCs/>
                  <w:sz w:val="18"/>
                  <w:szCs w:val="18"/>
                </w:rPr>
                <w:t>Display</w:t>
              </w:r>
            </w:ins>
          </w:p>
        </w:tc>
      </w:tr>
      <w:tr w:rsidR="004A3EB3" w:rsidRPr="00340B0D" w14:paraId="400B4C5C" w14:textId="77777777" w:rsidTr="00541D1A">
        <w:trPr>
          <w:trHeight w:val="287"/>
          <w:ins w:id="563" w:author="jonathan pritchard" w:date="2025-01-23T13:20:00Z"/>
        </w:trPr>
        <w:tc>
          <w:tcPr>
            <w:tcW w:w="1789" w:type="dxa"/>
            <w:tcBorders>
              <w:left w:val="single" w:sz="12" w:space="0" w:color="auto"/>
              <w:bottom w:val="single" w:sz="4" w:space="0" w:color="auto"/>
            </w:tcBorders>
          </w:tcPr>
          <w:p w14:paraId="4DB06948" w14:textId="77777777" w:rsidR="004A3EB3" w:rsidRPr="00340B0D" w:rsidRDefault="004A3EB3" w:rsidP="00541D1A">
            <w:pPr>
              <w:rPr>
                <w:ins w:id="564" w:author="jonathan pritchard" w:date="2025-01-23T13:20:00Z" w16du:dateUtc="2025-01-23T13:20:00Z"/>
                <w:rFonts w:cs="Arial"/>
                <w:sz w:val="18"/>
                <w:szCs w:val="18"/>
              </w:rPr>
            </w:pPr>
            <w:ins w:id="565" w:author="jonathan pritchard" w:date="2025-01-23T13:20:00Z" w16du:dateUtc="2025-01-23T13:20:00Z">
              <w:r w:rsidRPr="00340B0D">
                <w:rPr>
                  <w:rFonts w:cs="Arial"/>
                  <w:sz w:val="18"/>
                  <w:szCs w:val="18"/>
                </w:rPr>
                <w:t>Start Date</w:t>
              </w:r>
            </w:ins>
          </w:p>
        </w:tc>
        <w:tc>
          <w:tcPr>
            <w:tcW w:w="2867" w:type="dxa"/>
            <w:gridSpan w:val="3"/>
            <w:tcBorders>
              <w:bottom w:val="single" w:sz="4" w:space="0" w:color="auto"/>
              <w:right w:val="single" w:sz="12" w:space="0" w:color="auto"/>
            </w:tcBorders>
          </w:tcPr>
          <w:p w14:paraId="03C3D344" w14:textId="77777777" w:rsidR="004A3EB3" w:rsidRPr="00340B0D" w:rsidRDefault="004A3EB3" w:rsidP="00541D1A">
            <w:pPr>
              <w:rPr>
                <w:ins w:id="566" w:author="jonathan pritchard" w:date="2025-01-23T13:20:00Z" w16du:dateUtc="2025-01-23T13:20: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A8C7E98" w14:textId="77777777" w:rsidR="004A3EB3" w:rsidRPr="00340B0D" w:rsidRDefault="004A3EB3" w:rsidP="00541D1A">
            <w:pPr>
              <w:rPr>
                <w:ins w:id="567" w:author="jonathan pritchard" w:date="2025-01-23T13:20:00Z" w16du:dateUtc="2025-01-23T13:20:00Z"/>
                <w:rFonts w:cs="Arial"/>
                <w:sz w:val="18"/>
                <w:szCs w:val="18"/>
              </w:rPr>
            </w:pPr>
            <w:ins w:id="568" w:author="jonathan pritchard" w:date="2025-01-23T13:20:00Z" w16du:dateUtc="2025-01-23T13:20: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4AE14B1C" w14:textId="77777777" w:rsidR="004A3EB3" w:rsidRPr="00C87169" w:rsidRDefault="004A3EB3" w:rsidP="00541D1A">
            <w:pPr>
              <w:rPr>
                <w:ins w:id="569" w:author="jonathan pritchard" w:date="2025-01-23T13:20:00Z" w16du:dateUtc="2025-01-23T13:20:00Z"/>
                <w:rFonts w:cs="Arial"/>
              </w:rPr>
            </w:pPr>
          </w:p>
        </w:tc>
      </w:tr>
      <w:tr w:rsidR="004A3EB3" w:rsidRPr="00340B0D" w14:paraId="49214F19" w14:textId="77777777" w:rsidTr="00541D1A">
        <w:trPr>
          <w:ins w:id="570" w:author="jonathan pritchard" w:date="2025-01-23T13:20:00Z"/>
        </w:trPr>
        <w:tc>
          <w:tcPr>
            <w:tcW w:w="1789" w:type="dxa"/>
            <w:tcBorders>
              <w:left w:val="single" w:sz="12" w:space="0" w:color="auto"/>
              <w:bottom w:val="single" w:sz="4" w:space="0" w:color="auto"/>
            </w:tcBorders>
          </w:tcPr>
          <w:p w14:paraId="0C7D4170" w14:textId="77777777" w:rsidR="004A3EB3" w:rsidRPr="00340B0D" w:rsidRDefault="004A3EB3" w:rsidP="00541D1A">
            <w:pPr>
              <w:rPr>
                <w:ins w:id="571" w:author="jonathan pritchard" w:date="2025-01-23T13:20:00Z" w16du:dateUtc="2025-01-23T13:20:00Z"/>
                <w:rFonts w:cs="Arial"/>
                <w:sz w:val="18"/>
                <w:szCs w:val="18"/>
              </w:rPr>
            </w:pPr>
            <w:ins w:id="572" w:author="jonathan pritchard" w:date="2025-01-23T13:20:00Z" w16du:dateUtc="2025-01-23T13:20: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3C441B43" w14:textId="77777777" w:rsidR="004A3EB3" w:rsidRPr="00340B0D" w:rsidRDefault="004A3EB3" w:rsidP="00541D1A">
            <w:pPr>
              <w:rPr>
                <w:ins w:id="573" w:author="jonathan pritchard" w:date="2025-01-23T13:20:00Z" w16du:dateUtc="2025-01-23T13:20: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BD6AE50" w14:textId="77777777" w:rsidR="004A3EB3" w:rsidRPr="00340B0D" w:rsidRDefault="004A3EB3" w:rsidP="00541D1A">
            <w:pPr>
              <w:rPr>
                <w:ins w:id="574" w:author="jonathan pritchard" w:date="2025-01-23T13:20:00Z" w16du:dateUtc="2025-01-23T13:20:00Z"/>
                <w:rFonts w:cs="Arial"/>
                <w:sz w:val="18"/>
                <w:szCs w:val="18"/>
              </w:rPr>
            </w:pPr>
            <w:ins w:id="575" w:author="jonathan pritchard" w:date="2025-01-23T13:20:00Z" w16du:dateUtc="2025-01-23T13:20: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5E9E5CB" w14:textId="77777777" w:rsidR="004A3EB3" w:rsidRPr="00340B0D" w:rsidRDefault="004A3EB3" w:rsidP="00541D1A">
            <w:pPr>
              <w:rPr>
                <w:ins w:id="576" w:author="jonathan pritchard" w:date="2025-01-23T13:20:00Z" w16du:dateUtc="2025-01-23T13:20:00Z"/>
                <w:rFonts w:cs="Arial"/>
                <w:sz w:val="18"/>
                <w:szCs w:val="18"/>
              </w:rPr>
            </w:pPr>
            <w:ins w:id="577" w:author="jonathan pritchard" w:date="2025-01-23T13:20:00Z" w16du:dateUtc="2025-01-23T13:20:00Z">
              <w:r w:rsidRPr="00340B0D">
                <w:rPr>
                  <w:rFonts w:cs="Arial"/>
                  <w:sz w:val="18"/>
                  <w:szCs w:val="18"/>
                </w:rPr>
                <w:t>1:</w:t>
              </w:r>
              <w:r>
                <w:rPr>
                  <w:rFonts w:cs="Arial"/>
                  <w:sz w:val="18"/>
                  <w:szCs w:val="18"/>
                </w:rPr>
                <w:t>60000</w:t>
              </w:r>
            </w:ins>
          </w:p>
        </w:tc>
      </w:tr>
      <w:tr w:rsidR="004A3EB3" w:rsidRPr="00340B0D" w14:paraId="54011DB2" w14:textId="77777777" w:rsidTr="00541D1A">
        <w:trPr>
          <w:ins w:id="578" w:author="jonathan pritchard" w:date="2025-01-23T13:20: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DE44E52" w14:textId="77777777" w:rsidR="004A3EB3" w:rsidRPr="00340B0D" w:rsidRDefault="004A3EB3" w:rsidP="00541D1A">
            <w:pPr>
              <w:jc w:val="center"/>
              <w:rPr>
                <w:ins w:id="579" w:author="jonathan pritchard" w:date="2025-01-23T13:20:00Z" w16du:dateUtc="2025-01-23T13:20: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9D6A44" w14:textId="77777777" w:rsidR="004A3EB3" w:rsidRPr="00340B0D" w:rsidRDefault="004A3EB3" w:rsidP="00541D1A">
            <w:pPr>
              <w:rPr>
                <w:ins w:id="580" w:author="jonathan pritchard" w:date="2025-01-23T13:20:00Z" w16du:dateUtc="2025-01-23T13:20:00Z"/>
                <w:rFonts w:cs="Arial"/>
                <w:sz w:val="18"/>
                <w:szCs w:val="18"/>
              </w:rPr>
            </w:pPr>
            <w:ins w:id="581" w:author="jonathan pritchard" w:date="2025-01-23T13:20:00Z" w16du:dateUtc="2025-01-23T13:20: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402A1AC" w14:textId="77777777" w:rsidR="004A3EB3" w:rsidRPr="00340B0D" w:rsidRDefault="004A3EB3" w:rsidP="00541D1A">
            <w:pPr>
              <w:rPr>
                <w:ins w:id="582" w:author="jonathan pritchard" w:date="2025-01-23T13:20:00Z" w16du:dateUtc="2025-01-23T13:20:00Z"/>
                <w:rFonts w:cs="Arial"/>
                <w:sz w:val="18"/>
                <w:szCs w:val="18"/>
              </w:rPr>
            </w:pPr>
          </w:p>
        </w:tc>
      </w:tr>
      <w:tr w:rsidR="004A3EB3" w:rsidRPr="00340B0D" w14:paraId="44A7EB7F" w14:textId="77777777" w:rsidTr="00541D1A">
        <w:trPr>
          <w:ins w:id="583"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tcPr>
          <w:p w14:paraId="49DD2A2D" w14:textId="77777777" w:rsidR="004A3EB3" w:rsidRPr="00340B0D" w:rsidRDefault="004A3EB3" w:rsidP="00541D1A">
            <w:pPr>
              <w:rPr>
                <w:ins w:id="584" w:author="jonathan pritchard" w:date="2025-01-23T13:20:00Z" w16du:dateUtc="2025-01-23T13:20:00Z"/>
                <w:rFonts w:cs="Arial"/>
                <w:sz w:val="18"/>
                <w:szCs w:val="18"/>
              </w:rPr>
            </w:pPr>
          </w:p>
        </w:tc>
      </w:tr>
      <w:tr w:rsidR="004A3EB3" w:rsidRPr="00340B0D" w14:paraId="650DD94D" w14:textId="77777777" w:rsidTr="00541D1A">
        <w:trPr>
          <w:ins w:id="585"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02373B" w14:textId="77777777" w:rsidR="004A3EB3" w:rsidRPr="00340B0D" w:rsidRDefault="004A3EB3" w:rsidP="00541D1A">
            <w:pPr>
              <w:jc w:val="center"/>
              <w:rPr>
                <w:ins w:id="586" w:author="jonathan pritchard" w:date="2025-01-23T13:20:00Z" w16du:dateUtc="2025-01-23T13:20:00Z"/>
                <w:rFonts w:cs="Arial"/>
                <w:b/>
                <w:bCs/>
                <w:sz w:val="18"/>
                <w:szCs w:val="18"/>
              </w:rPr>
            </w:pPr>
            <w:ins w:id="587" w:author="jonathan pritchard" w:date="2025-01-23T13:20:00Z" w16du:dateUtc="2025-01-23T13:20:00Z">
              <w:r w:rsidRPr="00340B0D">
                <w:rPr>
                  <w:rFonts w:cs="Arial"/>
                  <w:b/>
                  <w:bCs/>
                  <w:sz w:val="18"/>
                  <w:szCs w:val="18"/>
                </w:rPr>
                <w:t>Viewing Group</w:t>
              </w:r>
              <w:r>
                <w:rPr>
                  <w:rFonts w:cs="Arial"/>
                  <w:b/>
                  <w:bCs/>
                  <w:sz w:val="18"/>
                  <w:szCs w:val="18"/>
                </w:rPr>
                <w:t>s (Default = On)</w:t>
              </w:r>
            </w:ins>
          </w:p>
        </w:tc>
      </w:tr>
      <w:tr w:rsidR="004A3EB3" w:rsidRPr="00340B0D" w14:paraId="01E292D6" w14:textId="77777777" w:rsidTr="00541D1A">
        <w:trPr>
          <w:ins w:id="588" w:author="jonathan pritchard" w:date="2025-01-23T13:20: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565D60" w14:textId="77777777" w:rsidR="004A3EB3" w:rsidRPr="00340B0D" w:rsidRDefault="004A3EB3" w:rsidP="00541D1A">
            <w:pPr>
              <w:jc w:val="center"/>
              <w:rPr>
                <w:ins w:id="589" w:author="jonathan pritchard" w:date="2025-01-23T13:20:00Z" w16du:dateUtc="2025-01-23T13:20:00Z"/>
                <w:rFonts w:cs="Arial"/>
                <w:b/>
                <w:bCs/>
                <w:sz w:val="18"/>
                <w:szCs w:val="18"/>
              </w:rPr>
            </w:pPr>
            <w:ins w:id="590" w:author="jonathan pritchard" w:date="2025-01-23T13:20:00Z" w16du:dateUtc="2025-01-23T13:20: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491620" w14:textId="77777777" w:rsidR="004A3EB3" w:rsidRPr="00340B0D" w:rsidRDefault="004A3EB3" w:rsidP="00541D1A">
            <w:pPr>
              <w:jc w:val="center"/>
              <w:rPr>
                <w:ins w:id="591" w:author="jonathan pritchard" w:date="2025-01-23T13:20:00Z" w16du:dateUtc="2025-01-23T13:20:00Z"/>
                <w:rFonts w:cs="Arial"/>
                <w:b/>
                <w:bCs/>
                <w:sz w:val="18"/>
                <w:szCs w:val="18"/>
              </w:rPr>
            </w:pPr>
            <w:ins w:id="592" w:author="jonathan pritchard" w:date="2025-01-23T13:20:00Z" w16du:dateUtc="2025-01-23T13:20:00Z">
              <w:r w:rsidRPr="00340B0D">
                <w:rPr>
                  <w:rFonts w:cs="Arial"/>
                  <w:b/>
                  <w:bCs/>
                  <w:sz w:val="18"/>
                  <w:szCs w:val="18"/>
                </w:rPr>
                <w:t>Other</w:t>
              </w:r>
            </w:ins>
          </w:p>
        </w:tc>
      </w:tr>
      <w:tr w:rsidR="004A3EB3" w:rsidRPr="00340B0D" w14:paraId="53DDA560" w14:textId="77777777" w:rsidTr="00541D1A">
        <w:trPr>
          <w:ins w:id="593"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27BA9C" w14:textId="77777777" w:rsidR="004A3EB3" w:rsidRPr="00340B0D" w:rsidRDefault="004A3EB3" w:rsidP="00541D1A">
            <w:pPr>
              <w:rPr>
                <w:ins w:id="594" w:author="jonathan pritchard" w:date="2025-01-23T13:20:00Z" w16du:dateUtc="2025-01-23T13:20:00Z"/>
                <w:rFonts w:cs="Arial"/>
                <w:sz w:val="18"/>
                <w:szCs w:val="18"/>
              </w:rPr>
            </w:pPr>
            <w:ins w:id="595" w:author="jonathan pritchard" w:date="2025-01-23T13:20:00Z" w16du:dateUtc="2025-01-23T13:20: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B2EEC95" w14:textId="77777777" w:rsidR="004A3EB3" w:rsidRPr="00340B0D" w:rsidRDefault="004A3EB3" w:rsidP="00541D1A">
            <w:pPr>
              <w:jc w:val="center"/>
              <w:rPr>
                <w:ins w:id="596"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236EEE9" w14:textId="77777777" w:rsidR="004A3EB3" w:rsidRPr="00340B0D" w:rsidRDefault="004A3EB3" w:rsidP="00541D1A">
            <w:pPr>
              <w:pStyle w:val="Default"/>
              <w:rPr>
                <w:ins w:id="597" w:author="jonathan pritchard" w:date="2025-01-23T13:20:00Z" w16du:dateUtc="2025-01-23T13:20:00Z"/>
                <w:sz w:val="18"/>
                <w:szCs w:val="18"/>
              </w:rPr>
            </w:pPr>
            <w:ins w:id="598" w:author="jonathan pritchard" w:date="2025-01-23T13:20:00Z" w16du:dateUtc="2025-01-23T13:20: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78583A" w14:textId="77777777" w:rsidR="004A3EB3" w:rsidRPr="00340B0D" w:rsidRDefault="004A3EB3" w:rsidP="00541D1A">
            <w:pPr>
              <w:rPr>
                <w:ins w:id="599" w:author="jonathan pritchard" w:date="2025-01-23T13:20:00Z" w16du:dateUtc="2025-01-23T13:20:00Z"/>
                <w:rFonts w:cs="Arial"/>
                <w:sz w:val="18"/>
                <w:szCs w:val="18"/>
              </w:rPr>
            </w:pPr>
          </w:p>
        </w:tc>
      </w:tr>
      <w:tr w:rsidR="004A3EB3" w:rsidRPr="00340B0D" w14:paraId="4BDD26D3" w14:textId="77777777" w:rsidTr="00541D1A">
        <w:trPr>
          <w:ins w:id="600"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91E3AE6" w14:textId="77777777" w:rsidR="004A3EB3" w:rsidRPr="00340B0D" w:rsidRDefault="004A3EB3" w:rsidP="00541D1A">
            <w:pPr>
              <w:pStyle w:val="Default"/>
              <w:rPr>
                <w:ins w:id="601" w:author="jonathan pritchard" w:date="2025-01-23T13:20:00Z" w16du:dateUtc="2025-01-23T13:20:00Z"/>
                <w:sz w:val="18"/>
                <w:szCs w:val="18"/>
              </w:rPr>
            </w:pPr>
            <w:ins w:id="602" w:author="jonathan pritchard" w:date="2025-01-23T13:20:00Z" w16du:dateUtc="2025-01-23T13:20: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7C68065" w14:textId="77777777" w:rsidR="004A3EB3" w:rsidRPr="00340B0D" w:rsidRDefault="004A3EB3" w:rsidP="00541D1A">
            <w:pPr>
              <w:jc w:val="center"/>
              <w:rPr>
                <w:ins w:id="603"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35385977" w14:textId="77777777" w:rsidR="004A3EB3" w:rsidRPr="00340B0D" w:rsidRDefault="004A3EB3" w:rsidP="00541D1A">
            <w:pPr>
              <w:pStyle w:val="Default"/>
              <w:rPr>
                <w:ins w:id="604" w:author="jonathan pritchard" w:date="2025-01-23T13:20:00Z" w16du:dateUtc="2025-01-23T13:20:00Z"/>
                <w:sz w:val="18"/>
                <w:szCs w:val="18"/>
              </w:rPr>
            </w:pPr>
            <w:ins w:id="605" w:author="jonathan pritchard" w:date="2025-01-23T13:20:00Z" w16du:dateUtc="2025-01-23T13:20: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CCFB9A" w14:textId="77777777" w:rsidR="004A3EB3" w:rsidRPr="00340B0D" w:rsidRDefault="004A3EB3" w:rsidP="00541D1A">
            <w:pPr>
              <w:rPr>
                <w:ins w:id="606" w:author="jonathan pritchard" w:date="2025-01-23T13:20:00Z" w16du:dateUtc="2025-01-23T13:20:00Z"/>
                <w:rFonts w:cs="Arial"/>
                <w:sz w:val="18"/>
                <w:szCs w:val="18"/>
              </w:rPr>
            </w:pPr>
          </w:p>
        </w:tc>
      </w:tr>
      <w:tr w:rsidR="004A3EB3" w:rsidRPr="00340B0D" w14:paraId="679EA697" w14:textId="77777777" w:rsidTr="00541D1A">
        <w:trPr>
          <w:ins w:id="60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E274B5C" w14:textId="77777777" w:rsidR="004A3EB3" w:rsidRPr="00340B0D" w:rsidRDefault="004A3EB3" w:rsidP="00541D1A">
            <w:pPr>
              <w:pStyle w:val="Default"/>
              <w:ind w:left="720"/>
              <w:rPr>
                <w:ins w:id="608" w:author="jonathan pritchard" w:date="2025-01-23T13:20:00Z" w16du:dateUtc="2025-01-23T13:20:00Z"/>
                <w:sz w:val="18"/>
                <w:szCs w:val="18"/>
              </w:rPr>
            </w:pPr>
            <w:ins w:id="609" w:author="jonathan pritchard" w:date="2025-01-23T13:20:00Z" w16du:dateUtc="2025-01-23T13:20: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482F90A" w14:textId="77777777" w:rsidR="004A3EB3" w:rsidRPr="00340B0D" w:rsidRDefault="004A3EB3" w:rsidP="00541D1A">
            <w:pPr>
              <w:jc w:val="center"/>
              <w:rPr>
                <w:ins w:id="610"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F98CEC5" w14:textId="77777777" w:rsidR="004A3EB3" w:rsidRPr="00340B0D" w:rsidRDefault="004A3EB3" w:rsidP="00541D1A">
            <w:pPr>
              <w:pStyle w:val="Default"/>
              <w:rPr>
                <w:ins w:id="611" w:author="jonathan pritchard" w:date="2025-01-23T13:20:00Z" w16du:dateUtc="2025-01-23T13:20:00Z"/>
                <w:sz w:val="18"/>
                <w:szCs w:val="18"/>
              </w:rPr>
            </w:pPr>
            <w:ins w:id="612" w:author="jonathan pritchard" w:date="2025-01-23T13:20:00Z" w16du:dateUtc="2025-01-23T13:20: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441491C" w14:textId="77777777" w:rsidR="004A3EB3" w:rsidRPr="00340B0D" w:rsidRDefault="004A3EB3" w:rsidP="00541D1A">
            <w:pPr>
              <w:rPr>
                <w:ins w:id="613" w:author="jonathan pritchard" w:date="2025-01-23T13:20:00Z" w16du:dateUtc="2025-01-23T13:20:00Z"/>
                <w:rFonts w:cs="Arial"/>
                <w:sz w:val="18"/>
                <w:szCs w:val="18"/>
              </w:rPr>
            </w:pPr>
          </w:p>
        </w:tc>
      </w:tr>
      <w:tr w:rsidR="004A3EB3" w:rsidRPr="00340B0D" w14:paraId="03BBADD7" w14:textId="77777777" w:rsidTr="00541D1A">
        <w:trPr>
          <w:ins w:id="614"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C69CC84" w14:textId="77777777" w:rsidR="004A3EB3" w:rsidRPr="00340B0D" w:rsidRDefault="004A3EB3" w:rsidP="00541D1A">
            <w:pPr>
              <w:pStyle w:val="Default"/>
              <w:ind w:left="720"/>
              <w:rPr>
                <w:ins w:id="615" w:author="jonathan pritchard" w:date="2025-01-23T13:20:00Z" w16du:dateUtc="2025-01-23T13:20:00Z"/>
                <w:sz w:val="18"/>
                <w:szCs w:val="18"/>
              </w:rPr>
            </w:pPr>
            <w:ins w:id="616" w:author="jonathan pritchard" w:date="2025-01-23T13:20:00Z" w16du:dateUtc="2025-01-23T13:20: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D7BFBE" w14:textId="77777777" w:rsidR="004A3EB3" w:rsidRPr="00340B0D" w:rsidRDefault="004A3EB3" w:rsidP="00541D1A">
            <w:pPr>
              <w:jc w:val="center"/>
              <w:rPr>
                <w:ins w:id="617"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E3A30F" w14:textId="77777777" w:rsidR="004A3EB3" w:rsidRPr="00340B0D" w:rsidRDefault="004A3EB3" w:rsidP="00541D1A">
            <w:pPr>
              <w:pStyle w:val="Default"/>
              <w:rPr>
                <w:ins w:id="618" w:author="jonathan pritchard" w:date="2025-01-23T13:20:00Z" w16du:dateUtc="2025-01-23T13:20:00Z"/>
                <w:sz w:val="18"/>
                <w:szCs w:val="18"/>
              </w:rPr>
            </w:pPr>
            <w:ins w:id="619" w:author="jonathan pritchard" w:date="2025-01-23T13:20:00Z" w16du:dateUtc="2025-01-23T13:20: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F3316A" w14:textId="77777777" w:rsidR="004A3EB3" w:rsidRPr="00340B0D" w:rsidRDefault="004A3EB3" w:rsidP="00541D1A">
            <w:pPr>
              <w:rPr>
                <w:ins w:id="620" w:author="jonathan pritchard" w:date="2025-01-23T13:20:00Z" w16du:dateUtc="2025-01-23T13:20:00Z"/>
                <w:rFonts w:cs="Arial"/>
                <w:sz w:val="18"/>
                <w:szCs w:val="18"/>
              </w:rPr>
            </w:pPr>
          </w:p>
        </w:tc>
      </w:tr>
      <w:tr w:rsidR="004A3EB3" w:rsidRPr="00340B0D" w14:paraId="38DEBFD6" w14:textId="77777777" w:rsidTr="00541D1A">
        <w:trPr>
          <w:ins w:id="621"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208CE05" w14:textId="77777777" w:rsidR="004A3EB3" w:rsidRPr="00340B0D" w:rsidRDefault="004A3EB3" w:rsidP="00541D1A">
            <w:pPr>
              <w:pStyle w:val="Default"/>
              <w:rPr>
                <w:ins w:id="622" w:author="jonathan pritchard" w:date="2025-01-23T13:20:00Z" w16du:dateUtc="2025-01-23T13:20:00Z"/>
                <w:sz w:val="18"/>
                <w:szCs w:val="18"/>
              </w:rPr>
            </w:pPr>
            <w:ins w:id="623" w:author="jonathan pritchard" w:date="2025-01-23T13:20:00Z" w16du:dateUtc="2025-01-23T13:20: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6D48982" w14:textId="77777777" w:rsidR="004A3EB3" w:rsidRPr="00340B0D" w:rsidRDefault="004A3EB3" w:rsidP="00541D1A">
            <w:pPr>
              <w:jc w:val="center"/>
              <w:rPr>
                <w:ins w:id="624"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2AC0517" w14:textId="77777777" w:rsidR="004A3EB3" w:rsidRPr="00340B0D" w:rsidRDefault="004A3EB3" w:rsidP="00541D1A">
            <w:pPr>
              <w:pStyle w:val="Default"/>
              <w:rPr>
                <w:ins w:id="625" w:author="jonathan pritchard" w:date="2025-01-23T13:20:00Z" w16du:dateUtc="2025-01-23T13:20:00Z"/>
                <w:sz w:val="18"/>
                <w:szCs w:val="18"/>
              </w:rPr>
            </w:pPr>
            <w:ins w:id="626" w:author="jonathan pritchard" w:date="2025-01-23T13:20:00Z" w16du:dateUtc="2025-01-23T13:20: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C4BF40E" w14:textId="77777777" w:rsidR="004A3EB3" w:rsidRPr="00340B0D" w:rsidRDefault="004A3EB3" w:rsidP="00541D1A">
            <w:pPr>
              <w:rPr>
                <w:ins w:id="627" w:author="jonathan pritchard" w:date="2025-01-23T13:20:00Z" w16du:dateUtc="2025-01-23T13:20:00Z"/>
                <w:rFonts w:cs="Arial"/>
                <w:sz w:val="18"/>
                <w:szCs w:val="18"/>
              </w:rPr>
            </w:pPr>
          </w:p>
        </w:tc>
      </w:tr>
      <w:tr w:rsidR="004A3EB3" w:rsidRPr="00340B0D" w14:paraId="2D1544B4" w14:textId="77777777" w:rsidTr="00541D1A">
        <w:trPr>
          <w:ins w:id="628"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4724D3B" w14:textId="77777777" w:rsidR="004A3EB3" w:rsidRPr="00340B0D" w:rsidRDefault="004A3EB3" w:rsidP="00541D1A">
            <w:pPr>
              <w:pStyle w:val="Default"/>
              <w:rPr>
                <w:ins w:id="629" w:author="jonathan pritchard" w:date="2025-01-23T13:20:00Z" w16du:dateUtc="2025-01-23T13:20:00Z"/>
                <w:sz w:val="18"/>
                <w:szCs w:val="18"/>
              </w:rPr>
            </w:pPr>
            <w:ins w:id="630" w:author="jonathan pritchard" w:date="2025-01-23T13:20:00Z" w16du:dateUtc="2025-01-23T13:20: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4009BE21" w14:textId="77777777" w:rsidR="004A3EB3" w:rsidRPr="00340B0D" w:rsidRDefault="004A3EB3" w:rsidP="00541D1A">
            <w:pPr>
              <w:jc w:val="center"/>
              <w:rPr>
                <w:ins w:id="631"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50CFCED4" w14:textId="77777777" w:rsidR="004A3EB3" w:rsidRPr="00340B0D" w:rsidRDefault="004A3EB3" w:rsidP="00541D1A">
            <w:pPr>
              <w:pStyle w:val="Default"/>
              <w:rPr>
                <w:ins w:id="632" w:author="jonathan pritchard" w:date="2025-01-23T13:20:00Z" w16du:dateUtc="2025-01-23T13:20:00Z"/>
                <w:sz w:val="18"/>
                <w:szCs w:val="18"/>
              </w:rPr>
            </w:pPr>
            <w:ins w:id="633" w:author="jonathan pritchard" w:date="2025-01-23T13:20:00Z" w16du:dateUtc="2025-01-23T13:20: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F3E88DC" w14:textId="77777777" w:rsidR="004A3EB3" w:rsidRPr="00340B0D" w:rsidRDefault="004A3EB3" w:rsidP="00541D1A">
            <w:pPr>
              <w:rPr>
                <w:ins w:id="634" w:author="jonathan pritchard" w:date="2025-01-23T13:20:00Z" w16du:dateUtc="2025-01-23T13:20:00Z"/>
                <w:rFonts w:cs="Arial"/>
                <w:sz w:val="18"/>
                <w:szCs w:val="18"/>
              </w:rPr>
            </w:pPr>
          </w:p>
        </w:tc>
      </w:tr>
      <w:tr w:rsidR="004A3EB3" w:rsidRPr="00340B0D" w14:paraId="4049CAF3" w14:textId="77777777" w:rsidTr="00541D1A">
        <w:trPr>
          <w:ins w:id="63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23F96CA2" w14:textId="77777777" w:rsidR="004A3EB3" w:rsidRPr="00340B0D" w:rsidRDefault="004A3EB3" w:rsidP="00541D1A">
            <w:pPr>
              <w:pStyle w:val="Default"/>
              <w:rPr>
                <w:ins w:id="636" w:author="jonathan pritchard" w:date="2025-01-23T13:20:00Z" w16du:dateUtc="2025-01-23T13:20:00Z"/>
                <w:sz w:val="18"/>
                <w:szCs w:val="18"/>
              </w:rPr>
            </w:pPr>
            <w:ins w:id="637" w:author="jonathan pritchard" w:date="2025-01-23T13:20:00Z" w16du:dateUtc="2025-01-23T13:20: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2C94204" w14:textId="77777777" w:rsidR="004A3EB3" w:rsidRPr="00340B0D" w:rsidRDefault="004A3EB3" w:rsidP="00541D1A">
            <w:pPr>
              <w:jc w:val="center"/>
              <w:rPr>
                <w:ins w:id="638"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DF67203" w14:textId="77777777" w:rsidR="004A3EB3" w:rsidRPr="00340B0D" w:rsidRDefault="004A3EB3" w:rsidP="00541D1A">
            <w:pPr>
              <w:pStyle w:val="Default"/>
              <w:rPr>
                <w:ins w:id="639" w:author="jonathan pritchard" w:date="2025-01-23T13:20:00Z" w16du:dateUtc="2025-01-23T13:20:00Z"/>
                <w:sz w:val="18"/>
                <w:szCs w:val="18"/>
              </w:rPr>
            </w:pPr>
            <w:ins w:id="640" w:author="jonathan pritchard" w:date="2025-01-23T13:20:00Z" w16du:dateUtc="2025-01-23T13:20: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280BFC6" w14:textId="77777777" w:rsidR="004A3EB3" w:rsidRPr="00340B0D" w:rsidRDefault="004A3EB3" w:rsidP="00541D1A">
            <w:pPr>
              <w:rPr>
                <w:ins w:id="641" w:author="jonathan pritchard" w:date="2025-01-23T13:20:00Z" w16du:dateUtc="2025-01-23T13:20:00Z"/>
                <w:rFonts w:cs="Arial"/>
                <w:sz w:val="18"/>
                <w:szCs w:val="18"/>
              </w:rPr>
            </w:pPr>
          </w:p>
        </w:tc>
      </w:tr>
      <w:tr w:rsidR="004A3EB3" w:rsidRPr="00340B0D" w14:paraId="54A8DA5C" w14:textId="77777777" w:rsidTr="00541D1A">
        <w:trPr>
          <w:ins w:id="642"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FB92B5" w14:textId="77777777" w:rsidR="004A3EB3" w:rsidRPr="00340B0D" w:rsidRDefault="004A3EB3" w:rsidP="00541D1A">
            <w:pPr>
              <w:pStyle w:val="Default"/>
              <w:rPr>
                <w:ins w:id="643" w:author="jonathan pritchard" w:date="2025-01-23T13:20:00Z" w16du:dateUtc="2025-01-23T13:20:00Z"/>
                <w:sz w:val="18"/>
                <w:szCs w:val="18"/>
              </w:rPr>
            </w:pPr>
            <w:ins w:id="644" w:author="jonathan pritchard" w:date="2025-01-23T13:20:00Z" w16du:dateUtc="2025-01-23T13:20: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3382010" w14:textId="77777777" w:rsidR="004A3EB3" w:rsidRPr="00340B0D" w:rsidRDefault="004A3EB3" w:rsidP="00541D1A">
            <w:pPr>
              <w:jc w:val="center"/>
              <w:rPr>
                <w:ins w:id="645"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4B32FEBF" w14:textId="77777777" w:rsidR="004A3EB3" w:rsidRPr="00340B0D" w:rsidRDefault="004A3EB3" w:rsidP="00541D1A">
            <w:pPr>
              <w:pStyle w:val="Default"/>
              <w:rPr>
                <w:ins w:id="646" w:author="jonathan pritchard" w:date="2025-01-23T13:20:00Z" w16du:dateUtc="2025-01-23T13:20:00Z"/>
                <w:sz w:val="18"/>
                <w:szCs w:val="18"/>
              </w:rPr>
            </w:pPr>
            <w:ins w:id="647" w:author="jonathan pritchard" w:date="2025-01-23T13:20:00Z" w16du:dateUtc="2025-01-23T13:20: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E63C5D1" w14:textId="77777777" w:rsidR="004A3EB3" w:rsidRPr="00340B0D" w:rsidRDefault="004A3EB3" w:rsidP="00541D1A">
            <w:pPr>
              <w:rPr>
                <w:ins w:id="648" w:author="jonathan pritchard" w:date="2025-01-23T13:20:00Z" w16du:dateUtc="2025-01-23T13:20:00Z"/>
                <w:rFonts w:cs="Arial"/>
                <w:sz w:val="18"/>
                <w:szCs w:val="18"/>
              </w:rPr>
            </w:pPr>
          </w:p>
        </w:tc>
      </w:tr>
      <w:tr w:rsidR="004A3EB3" w:rsidRPr="00340B0D" w14:paraId="59026505" w14:textId="77777777" w:rsidTr="00541D1A">
        <w:trPr>
          <w:ins w:id="649"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CDE9F0" w14:textId="77777777" w:rsidR="004A3EB3" w:rsidRPr="00340B0D" w:rsidRDefault="004A3EB3" w:rsidP="00541D1A">
            <w:pPr>
              <w:pStyle w:val="Default"/>
              <w:rPr>
                <w:ins w:id="650" w:author="jonathan pritchard" w:date="2025-01-23T13:20:00Z" w16du:dateUtc="2025-01-23T13:20:00Z"/>
                <w:sz w:val="18"/>
                <w:szCs w:val="18"/>
              </w:rPr>
            </w:pPr>
            <w:ins w:id="651" w:author="jonathan pritchard" w:date="2025-01-23T13:20:00Z" w16du:dateUtc="2025-01-23T13:20: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949952" w14:textId="77777777" w:rsidR="004A3EB3" w:rsidRPr="00340B0D" w:rsidRDefault="004A3EB3" w:rsidP="00541D1A">
            <w:pPr>
              <w:jc w:val="center"/>
              <w:rPr>
                <w:ins w:id="652"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09CA9F75" w14:textId="77777777" w:rsidR="004A3EB3" w:rsidRPr="00340B0D" w:rsidRDefault="004A3EB3" w:rsidP="00541D1A">
            <w:pPr>
              <w:rPr>
                <w:ins w:id="653"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D53F59D" w14:textId="77777777" w:rsidR="004A3EB3" w:rsidRPr="00340B0D" w:rsidRDefault="004A3EB3" w:rsidP="00541D1A">
            <w:pPr>
              <w:rPr>
                <w:ins w:id="654" w:author="jonathan pritchard" w:date="2025-01-23T13:20:00Z" w16du:dateUtc="2025-01-23T13:20:00Z"/>
                <w:rFonts w:cs="Arial"/>
                <w:sz w:val="18"/>
                <w:szCs w:val="18"/>
              </w:rPr>
            </w:pPr>
          </w:p>
        </w:tc>
      </w:tr>
      <w:tr w:rsidR="004A3EB3" w:rsidRPr="00340B0D" w14:paraId="4B7DCB31" w14:textId="77777777" w:rsidTr="00541D1A">
        <w:trPr>
          <w:ins w:id="65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EA5A9D" w14:textId="77777777" w:rsidR="004A3EB3" w:rsidRPr="00340B0D" w:rsidRDefault="004A3EB3" w:rsidP="00541D1A">
            <w:pPr>
              <w:pStyle w:val="Default"/>
              <w:rPr>
                <w:ins w:id="656" w:author="jonathan pritchard" w:date="2025-01-23T13:20:00Z" w16du:dateUtc="2025-01-23T13:20:00Z"/>
                <w:sz w:val="18"/>
                <w:szCs w:val="18"/>
              </w:rPr>
            </w:pPr>
            <w:ins w:id="657" w:author="jonathan pritchard" w:date="2025-01-23T13:20:00Z" w16du:dateUtc="2025-01-23T13:20: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8A32527" w14:textId="77777777" w:rsidR="004A3EB3" w:rsidRPr="00340B0D" w:rsidRDefault="004A3EB3" w:rsidP="00541D1A">
            <w:pPr>
              <w:jc w:val="center"/>
              <w:rPr>
                <w:ins w:id="658"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5D54D7E" w14:textId="77777777" w:rsidR="004A3EB3" w:rsidRPr="00340B0D" w:rsidRDefault="004A3EB3" w:rsidP="00541D1A">
            <w:pPr>
              <w:rPr>
                <w:ins w:id="659"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30AAC39" w14:textId="77777777" w:rsidR="004A3EB3" w:rsidRPr="00340B0D" w:rsidRDefault="004A3EB3" w:rsidP="00541D1A">
            <w:pPr>
              <w:rPr>
                <w:ins w:id="660" w:author="jonathan pritchard" w:date="2025-01-23T13:20:00Z" w16du:dateUtc="2025-01-23T13:20:00Z"/>
                <w:rFonts w:cs="Arial"/>
                <w:sz w:val="18"/>
                <w:szCs w:val="18"/>
              </w:rPr>
            </w:pPr>
          </w:p>
        </w:tc>
      </w:tr>
      <w:tr w:rsidR="004A3EB3" w:rsidRPr="00340B0D" w14:paraId="379F5887" w14:textId="77777777" w:rsidTr="00541D1A">
        <w:trPr>
          <w:ins w:id="661"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33E8F164" w14:textId="77777777" w:rsidR="004A3EB3" w:rsidRPr="00340B0D" w:rsidRDefault="004A3EB3" w:rsidP="00541D1A">
            <w:pPr>
              <w:pStyle w:val="Default"/>
              <w:rPr>
                <w:ins w:id="662" w:author="jonathan pritchard" w:date="2025-01-23T13:20:00Z" w16du:dateUtc="2025-01-23T13:20:00Z"/>
                <w:sz w:val="18"/>
                <w:szCs w:val="18"/>
              </w:rPr>
            </w:pPr>
            <w:ins w:id="663" w:author="jonathan pritchard" w:date="2025-01-23T13:20:00Z" w16du:dateUtc="2025-01-23T13:20: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816AF7" w14:textId="77777777" w:rsidR="004A3EB3" w:rsidRPr="00340B0D" w:rsidRDefault="004A3EB3" w:rsidP="00541D1A">
            <w:pPr>
              <w:jc w:val="center"/>
              <w:rPr>
                <w:ins w:id="664"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1F12CD8" w14:textId="77777777" w:rsidR="004A3EB3" w:rsidRPr="00340B0D" w:rsidRDefault="004A3EB3" w:rsidP="00541D1A">
            <w:pPr>
              <w:rPr>
                <w:ins w:id="665"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C522D44" w14:textId="77777777" w:rsidR="004A3EB3" w:rsidRPr="00340B0D" w:rsidRDefault="004A3EB3" w:rsidP="00541D1A">
            <w:pPr>
              <w:rPr>
                <w:ins w:id="666" w:author="jonathan pritchard" w:date="2025-01-23T13:20:00Z" w16du:dateUtc="2025-01-23T13:20:00Z"/>
                <w:rFonts w:cs="Arial"/>
                <w:sz w:val="18"/>
                <w:szCs w:val="18"/>
              </w:rPr>
            </w:pPr>
          </w:p>
        </w:tc>
      </w:tr>
      <w:tr w:rsidR="004A3EB3" w:rsidRPr="00340B0D" w14:paraId="2653993A" w14:textId="77777777" w:rsidTr="00541D1A">
        <w:trPr>
          <w:ins w:id="66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714102D" w14:textId="77777777" w:rsidR="004A3EB3" w:rsidRPr="00340B0D" w:rsidRDefault="004A3EB3" w:rsidP="00541D1A">
            <w:pPr>
              <w:pStyle w:val="Default"/>
              <w:ind w:left="720"/>
              <w:rPr>
                <w:ins w:id="668" w:author="jonathan pritchard" w:date="2025-01-23T13:20:00Z" w16du:dateUtc="2025-01-23T13:20:00Z"/>
                <w:sz w:val="18"/>
                <w:szCs w:val="18"/>
              </w:rPr>
            </w:pPr>
            <w:ins w:id="669" w:author="jonathan pritchard" w:date="2025-01-23T13:20:00Z" w16du:dateUtc="2025-01-23T13:20: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7BD8615" w14:textId="77777777" w:rsidR="004A3EB3" w:rsidRPr="00340B0D" w:rsidRDefault="004A3EB3" w:rsidP="00541D1A">
            <w:pPr>
              <w:jc w:val="center"/>
              <w:rPr>
                <w:ins w:id="670"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CDB7A9" w14:textId="77777777" w:rsidR="004A3EB3" w:rsidRPr="00340B0D" w:rsidRDefault="004A3EB3" w:rsidP="00541D1A">
            <w:pPr>
              <w:rPr>
                <w:ins w:id="671"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1B0B94AE" w14:textId="77777777" w:rsidR="004A3EB3" w:rsidRPr="00340B0D" w:rsidRDefault="004A3EB3" w:rsidP="00541D1A">
            <w:pPr>
              <w:rPr>
                <w:ins w:id="672" w:author="jonathan pritchard" w:date="2025-01-23T13:20:00Z" w16du:dateUtc="2025-01-23T13:20:00Z"/>
                <w:rFonts w:cs="Arial"/>
                <w:sz w:val="18"/>
                <w:szCs w:val="18"/>
              </w:rPr>
            </w:pPr>
          </w:p>
        </w:tc>
      </w:tr>
      <w:tr w:rsidR="004A3EB3" w:rsidRPr="00340B0D" w14:paraId="71F1B7AE" w14:textId="77777777" w:rsidTr="00541D1A">
        <w:trPr>
          <w:ins w:id="673" w:author="jonathan pritchard" w:date="2025-01-23T13:20:00Z"/>
        </w:trPr>
        <w:tc>
          <w:tcPr>
            <w:tcW w:w="4375" w:type="dxa"/>
            <w:gridSpan w:val="3"/>
            <w:tcBorders>
              <w:top w:val="single" w:sz="4" w:space="0" w:color="auto"/>
              <w:left w:val="single" w:sz="12" w:space="0" w:color="auto"/>
              <w:bottom w:val="single" w:sz="12" w:space="0" w:color="auto"/>
              <w:right w:val="single" w:sz="4" w:space="0" w:color="auto"/>
            </w:tcBorders>
          </w:tcPr>
          <w:p w14:paraId="7029FA84" w14:textId="77777777" w:rsidR="004A3EB3" w:rsidRPr="00340B0D" w:rsidRDefault="004A3EB3" w:rsidP="00541D1A">
            <w:pPr>
              <w:pStyle w:val="Default"/>
              <w:ind w:left="720"/>
              <w:rPr>
                <w:ins w:id="674" w:author="jonathan pritchard" w:date="2025-01-23T13:20:00Z" w16du:dateUtc="2025-01-23T13:20:00Z"/>
                <w:sz w:val="18"/>
                <w:szCs w:val="18"/>
              </w:rPr>
            </w:pPr>
            <w:ins w:id="675" w:author="jonathan pritchard" w:date="2025-01-23T13:20:00Z" w16du:dateUtc="2025-01-23T13:20: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57C9FDA" w14:textId="77777777" w:rsidR="004A3EB3" w:rsidRPr="00340B0D" w:rsidRDefault="004A3EB3" w:rsidP="00541D1A">
            <w:pPr>
              <w:jc w:val="center"/>
              <w:rPr>
                <w:ins w:id="676"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12" w:space="0" w:color="auto"/>
            </w:tcBorders>
          </w:tcPr>
          <w:p w14:paraId="690D3872" w14:textId="77777777" w:rsidR="004A3EB3" w:rsidRPr="00340B0D" w:rsidRDefault="004A3EB3" w:rsidP="00541D1A">
            <w:pPr>
              <w:rPr>
                <w:ins w:id="677" w:author="jonathan pritchard" w:date="2025-01-23T13:20:00Z" w16du:dateUtc="2025-01-23T13:20:00Z"/>
                <w:rFonts w:cs="Arial"/>
                <w:sz w:val="18"/>
                <w:szCs w:val="18"/>
              </w:rPr>
            </w:pPr>
          </w:p>
        </w:tc>
        <w:tc>
          <w:tcPr>
            <w:tcW w:w="672" w:type="dxa"/>
            <w:tcBorders>
              <w:top w:val="single" w:sz="4" w:space="0" w:color="auto"/>
              <w:bottom w:val="single" w:sz="12" w:space="0" w:color="auto"/>
              <w:right w:val="single" w:sz="12" w:space="0" w:color="auto"/>
            </w:tcBorders>
            <w:vAlign w:val="center"/>
          </w:tcPr>
          <w:p w14:paraId="3B3B6DD7" w14:textId="77777777" w:rsidR="004A3EB3" w:rsidRPr="00340B0D" w:rsidRDefault="004A3EB3" w:rsidP="00541D1A">
            <w:pPr>
              <w:rPr>
                <w:ins w:id="678" w:author="jonathan pritchard" w:date="2025-01-23T13:20:00Z" w16du:dateUtc="2025-01-23T13:20:00Z"/>
                <w:rFonts w:cs="Arial"/>
                <w:sz w:val="18"/>
                <w:szCs w:val="18"/>
              </w:rPr>
            </w:pPr>
          </w:p>
        </w:tc>
      </w:tr>
      <w:tr w:rsidR="004A3EB3" w:rsidRPr="00340B0D" w14:paraId="3718C04C" w14:textId="77777777" w:rsidTr="00541D1A">
        <w:trPr>
          <w:ins w:id="679"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208199" w14:textId="77777777" w:rsidR="004A3EB3" w:rsidRPr="00EF63B4" w:rsidRDefault="004A3EB3" w:rsidP="00541D1A">
            <w:pPr>
              <w:jc w:val="center"/>
              <w:rPr>
                <w:ins w:id="680" w:author="jonathan pritchard" w:date="2025-01-23T13:20:00Z" w16du:dateUtc="2025-01-23T13:20:00Z"/>
                <w:rFonts w:cs="Arial"/>
                <w:sz w:val="18"/>
                <w:szCs w:val="18"/>
              </w:rPr>
            </w:pPr>
            <w:ins w:id="681" w:author="jonathan pritchard" w:date="2025-01-23T13:20:00Z" w16du:dateUtc="2025-01-23T13:20:00Z">
              <w:r>
                <w:rPr>
                  <w:rFonts w:cs="Arial"/>
                  <w:b/>
                  <w:bCs/>
                  <w:sz w:val="18"/>
                  <w:szCs w:val="18"/>
                </w:rPr>
                <w:t>Additional</w:t>
              </w:r>
            </w:ins>
          </w:p>
        </w:tc>
      </w:tr>
      <w:tr w:rsidR="004A3EB3" w:rsidRPr="00340B0D" w14:paraId="59ECB62F" w14:textId="77777777" w:rsidTr="00541D1A">
        <w:trPr>
          <w:ins w:id="682"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95E4CC" w14:textId="77777777" w:rsidR="004A3EB3" w:rsidRPr="00340B0D" w:rsidRDefault="004A3EB3" w:rsidP="00541D1A">
            <w:pPr>
              <w:pStyle w:val="Default"/>
              <w:ind w:left="720"/>
              <w:rPr>
                <w:ins w:id="683"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07740FF" w14:textId="77777777" w:rsidR="004A3EB3" w:rsidRPr="00340B0D" w:rsidRDefault="004A3EB3" w:rsidP="00541D1A">
            <w:pPr>
              <w:jc w:val="center"/>
              <w:rPr>
                <w:ins w:id="684"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A055D24" w14:textId="77777777" w:rsidR="004A3EB3" w:rsidRPr="00340B0D" w:rsidRDefault="004A3EB3" w:rsidP="00541D1A">
            <w:pPr>
              <w:rPr>
                <w:ins w:id="685"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AD2F424" w14:textId="77777777" w:rsidR="004A3EB3" w:rsidRPr="00340B0D" w:rsidRDefault="004A3EB3" w:rsidP="00541D1A">
            <w:pPr>
              <w:rPr>
                <w:ins w:id="686" w:author="jonathan pritchard" w:date="2025-01-23T13:20:00Z" w16du:dateUtc="2025-01-23T13:20:00Z"/>
                <w:rFonts w:cs="Arial"/>
                <w:sz w:val="18"/>
                <w:szCs w:val="18"/>
              </w:rPr>
            </w:pPr>
          </w:p>
        </w:tc>
      </w:tr>
      <w:tr w:rsidR="004A3EB3" w:rsidRPr="00340B0D" w14:paraId="248E956C" w14:textId="77777777" w:rsidTr="00541D1A">
        <w:trPr>
          <w:ins w:id="68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161040" w14:textId="77777777" w:rsidR="004A3EB3" w:rsidRPr="00340B0D" w:rsidRDefault="004A3EB3" w:rsidP="00541D1A">
            <w:pPr>
              <w:pStyle w:val="Default"/>
              <w:ind w:left="720"/>
              <w:rPr>
                <w:ins w:id="688"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A45AA" w14:textId="77777777" w:rsidR="004A3EB3" w:rsidRPr="00340B0D" w:rsidRDefault="004A3EB3" w:rsidP="00541D1A">
            <w:pPr>
              <w:jc w:val="center"/>
              <w:rPr>
                <w:ins w:id="689"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3CF3924" w14:textId="77777777" w:rsidR="004A3EB3" w:rsidRPr="00340B0D" w:rsidRDefault="004A3EB3" w:rsidP="00541D1A">
            <w:pPr>
              <w:rPr>
                <w:ins w:id="690"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FCFDE43" w14:textId="77777777" w:rsidR="004A3EB3" w:rsidRPr="00340B0D" w:rsidRDefault="004A3EB3" w:rsidP="00541D1A">
            <w:pPr>
              <w:rPr>
                <w:ins w:id="691" w:author="jonathan pritchard" w:date="2025-01-23T13:20:00Z" w16du:dateUtc="2025-01-23T13:20:00Z"/>
                <w:rFonts w:cs="Arial"/>
                <w:sz w:val="18"/>
                <w:szCs w:val="18"/>
              </w:rPr>
            </w:pPr>
          </w:p>
        </w:tc>
      </w:tr>
      <w:tr w:rsidR="004A3EB3" w:rsidRPr="00340B0D" w14:paraId="61570C97" w14:textId="77777777" w:rsidTr="00541D1A">
        <w:trPr>
          <w:ins w:id="692"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0704FD" w14:textId="77777777" w:rsidR="004A3EB3" w:rsidRPr="00340B0D" w:rsidRDefault="004A3EB3" w:rsidP="00541D1A">
            <w:pPr>
              <w:jc w:val="center"/>
              <w:rPr>
                <w:ins w:id="693" w:author="jonathan pritchard" w:date="2025-01-23T13:20:00Z" w16du:dateUtc="2025-01-23T13:20:00Z"/>
                <w:rFonts w:cs="Arial"/>
                <w:b/>
                <w:bCs/>
                <w:sz w:val="18"/>
                <w:szCs w:val="18"/>
              </w:rPr>
            </w:pPr>
            <w:ins w:id="694" w:author="jonathan pritchard" w:date="2025-01-23T13:20:00Z" w16du:dateUtc="2025-01-23T13:20:00Z">
              <w:r w:rsidRPr="00340B0D">
                <w:rPr>
                  <w:rFonts w:cs="Arial"/>
                  <w:b/>
                  <w:bCs/>
                  <w:sz w:val="18"/>
                  <w:szCs w:val="18"/>
                </w:rPr>
                <w:t>Setup</w:t>
              </w:r>
            </w:ins>
          </w:p>
        </w:tc>
      </w:tr>
      <w:tr w:rsidR="004A3EB3" w:rsidRPr="00340B0D" w14:paraId="1E127DE9" w14:textId="77777777" w:rsidTr="00541D1A">
        <w:trPr>
          <w:ins w:id="695"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tcPr>
          <w:p w14:paraId="638ADCE9" w14:textId="77777777" w:rsidR="004A3EB3" w:rsidRDefault="004A3EB3" w:rsidP="00541D1A">
            <w:pPr>
              <w:rPr>
                <w:ins w:id="696" w:author="jonathan pritchard" w:date="2025-01-23T13:20:00Z" w16du:dateUtc="2025-01-23T13:20:00Z"/>
                <w:rFonts w:cs="Arial"/>
                <w:sz w:val="18"/>
                <w:szCs w:val="18"/>
              </w:rPr>
            </w:pPr>
          </w:p>
          <w:p w14:paraId="6149D19A" w14:textId="77777777" w:rsidR="004A3EB3" w:rsidRPr="00110428" w:rsidRDefault="004A3EB3" w:rsidP="00541D1A">
            <w:pPr>
              <w:rPr>
                <w:ins w:id="697" w:author="jonathan pritchard" w:date="2025-01-23T13:20:00Z" w16du:dateUtc="2025-01-23T13:20:00Z"/>
                <w:rFonts w:cs="Arial"/>
              </w:rPr>
            </w:pPr>
            <w:ins w:id="698" w:author="jonathan pritchard" w:date="2025-01-23T13:20:00Z" w16du:dateUtc="2025-01-23T13:20:00Z">
              <w:r>
                <w:rPr>
                  <w:rFonts w:cs="Arial"/>
                  <w:i/>
                </w:rPr>
                <w:t>.</w:t>
              </w:r>
              <w:r w:rsidRPr="00110428">
                <w:rPr>
                  <w:rFonts w:cs="Arial"/>
                  <w:i/>
                </w:rPr>
                <w:t xml:space="preserve">. </w:t>
              </w:r>
            </w:ins>
          </w:p>
          <w:p w14:paraId="67FADD8E" w14:textId="77777777" w:rsidR="004A3EB3" w:rsidRPr="00340B0D" w:rsidRDefault="004A3EB3" w:rsidP="00541D1A">
            <w:pPr>
              <w:rPr>
                <w:ins w:id="699" w:author="jonathan pritchard" w:date="2025-01-23T13:20:00Z" w16du:dateUtc="2025-01-23T13:20:00Z"/>
                <w:rFonts w:cs="Arial"/>
                <w:sz w:val="18"/>
                <w:szCs w:val="18"/>
              </w:rPr>
            </w:pPr>
          </w:p>
        </w:tc>
      </w:tr>
      <w:tr w:rsidR="004A3EB3" w:rsidRPr="00340B0D" w14:paraId="12B32108" w14:textId="77777777" w:rsidTr="00541D1A">
        <w:trPr>
          <w:ins w:id="700"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7507A5" w14:textId="77777777" w:rsidR="004A3EB3" w:rsidRPr="00340B0D" w:rsidRDefault="004A3EB3" w:rsidP="00541D1A">
            <w:pPr>
              <w:jc w:val="center"/>
              <w:rPr>
                <w:ins w:id="701" w:author="jonathan pritchard" w:date="2025-01-23T13:20:00Z" w16du:dateUtc="2025-01-23T13:20:00Z"/>
                <w:rFonts w:cs="Arial"/>
                <w:b/>
                <w:bCs/>
                <w:sz w:val="18"/>
                <w:szCs w:val="18"/>
              </w:rPr>
            </w:pPr>
            <w:ins w:id="702" w:author="jonathan pritchard" w:date="2025-01-23T13:20:00Z" w16du:dateUtc="2025-01-23T13:20:00Z">
              <w:r w:rsidRPr="00340B0D">
                <w:rPr>
                  <w:rFonts w:cs="Arial"/>
                  <w:b/>
                  <w:bCs/>
                  <w:sz w:val="18"/>
                  <w:szCs w:val="18"/>
                </w:rPr>
                <w:t>Action</w:t>
              </w:r>
            </w:ins>
          </w:p>
        </w:tc>
      </w:tr>
      <w:tr w:rsidR="004A3EB3" w:rsidRPr="00340B0D" w14:paraId="0DA9C8A1" w14:textId="77777777" w:rsidTr="00541D1A">
        <w:trPr>
          <w:ins w:id="703"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06EC72" w14:textId="77777777" w:rsidR="004A3EB3" w:rsidRPr="00110428" w:rsidRDefault="004A3EB3" w:rsidP="00541D1A">
            <w:pPr>
              <w:rPr>
                <w:ins w:id="704" w:author="jonathan pritchard" w:date="2025-01-23T13:20:00Z" w16du:dateUtc="2025-01-23T13:20:00Z"/>
                <w:rFonts w:cs="Arial"/>
                <w:b/>
                <w:bCs/>
              </w:rPr>
            </w:pPr>
          </w:p>
        </w:tc>
      </w:tr>
      <w:tr w:rsidR="004A3EB3" w:rsidRPr="00340B0D" w14:paraId="39CF04EC" w14:textId="77777777" w:rsidTr="00541D1A">
        <w:trPr>
          <w:ins w:id="705"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827BAA" w14:textId="77777777" w:rsidR="004A3EB3" w:rsidRPr="00340B0D" w:rsidRDefault="004A3EB3" w:rsidP="00541D1A">
            <w:pPr>
              <w:jc w:val="center"/>
              <w:rPr>
                <w:ins w:id="706" w:author="jonathan pritchard" w:date="2025-01-23T13:20:00Z" w16du:dateUtc="2025-01-23T13:20:00Z"/>
                <w:rFonts w:cs="Arial"/>
                <w:sz w:val="18"/>
                <w:szCs w:val="18"/>
              </w:rPr>
            </w:pPr>
            <w:ins w:id="707" w:author="jonathan pritchard" w:date="2025-01-23T13:20:00Z" w16du:dateUtc="2025-01-23T13:20:00Z">
              <w:r w:rsidRPr="00340B0D">
                <w:rPr>
                  <w:rFonts w:cs="Arial"/>
                  <w:b/>
                  <w:bCs/>
                  <w:sz w:val="18"/>
                  <w:szCs w:val="18"/>
                </w:rPr>
                <w:t>Results</w:t>
              </w:r>
            </w:ins>
          </w:p>
        </w:tc>
      </w:tr>
      <w:tr w:rsidR="004A3EB3" w:rsidRPr="00340B0D" w14:paraId="3B125DC8" w14:textId="77777777" w:rsidTr="00541D1A">
        <w:trPr>
          <w:ins w:id="708"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tcPr>
          <w:p w14:paraId="55FC953E" w14:textId="77777777" w:rsidR="004A3EB3" w:rsidRDefault="004A3EB3" w:rsidP="00541D1A">
            <w:pPr>
              <w:rPr>
                <w:ins w:id="709" w:author="jonathan pritchard" w:date="2025-01-23T13:20:00Z" w16du:dateUtc="2025-01-23T13:20:00Z"/>
                <w:rFonts w:cs="Arial"/>
                <w:sz w:val="18"/>
                <w:szCs w:val="18"/>
              </w:rPr>
            </w:pPr>
          </w:p>
          <w:p w14:paraId="55F65E9D" w14:textId="77777777" w:rsidR="004A3EB3" w:rsidRDefault="004A3EB3" w:rsidP="00541D1A">
            <w:pPr>
              <w:rPr>
                <w:ins w:id="710" w:author="jonathan pritchard" w:date="2025-01-23T13:20:00Z" w16du:dateUtc="2025-01-23T13:20:00Z"/>
                <w:rFonts w:cs="Arial"/>
                <w:sz w:val="18"/>
                <w:szCs w:val="18"/>
              </w:rPr>
            </w:pPr>
          </w:p>
          <w:p w14:paraId="679886DF" w14:textId="77777777" w:rsidR="004A3EB3" w:rsidRDefault="004A3EB3" w:rsidP="00541D1A">
            <w:pPr>
              <w:rPr>
                <w:ins w:id="711" w:author="jonathan pritchard" w:date="2025-01-23T13:20:00Z" w16du:dateUtc="2025-01-23T13:20:00Z"/>
                <w:rFonts w:cs="Arial"/>
                <w:sz w:val="18"/>
                <w:szCs w:val="18"/>
              </w:rPr>
            </w:pPr>
          </w:p>
          <w:p w14:paraId="617B110C" w14:textId="77777777" w:rsidR="004A3EB3" w:rsidRPr="00340B0D" w:rsidRDefault="004A3EB3" w:rsidP="00541D1A">
            <w:pPr>
              <w:jc w:val="center"/>
              <w:rPr>
                <w:ins w:id="712" w:author="jonathan pritchard" w:date="2025-01-23T13:20:00Z" w16du:dateUtc="2025-01-23T13:20:00Z"/>
                <w:rFonts w:cs="Arial"/>
                <w:sz w:val="18"/>
                <w:szCs w:val="18"/>
              </w:rPr>
            </w:pPr>
          </w:p>
          <w:p w14:paraId="4949D2C0" w14:textId="77777777" w:rsidR="004A3EB3" w:rsidRDefault="004A3EB3" w:rsidP="00541D1A">
            <w:pPr>
              <w:tabs>
                <w:tab w:val="left" w:pos="3048"/>
              </w:tabs>
              <w:jc w:val="center"/>
              <w:rPr>
                <w:ins w:id="713" w:author="jonathan pritchard" w:date="2025-01-23T13:20:00Z" w16du:dateUtc="2025-01-23T13:20:00Z"/>
                <w:rFonts w:cs="Arial"/>
                <w:sz w:val="18"/>
                <w:szCs w:val="18"/>
              </w:rPr>
            </w:pPr>
          </w:p>
          <w:p w14:paraId="3026DDFA" w14:textId="77777777" w:rsidR="004A3EB3" w:rsidRPr="00340B0D" w:rsidRDefault="004A3EB3" w:rsidP="00541D1A">
            <w:pPr>
              <w:tabs>
                <w:tab w:val="left" w:pos="3048"/>
              </w:tabs>
              <w:jc w:val="center"/>
              <w:rPr>
                <w:ins w:id="714" w:author="jonathan pritchard" w:date="2025-01-23T13:20:00Z" w16du:dateUtc="2025-01-23T13:20:00Z"/>
                <w:rFonts w:cs="Arial"/>
                <w:sz w:val="18"/>
                <w:szCs w:val="18"/>
              </w:rPr>
            </w:pPr>
          </w:p>
          <w:p w14:paraId="5E1E8B92" w14:textId="77777777" w:rsidR="004A3EB3" w:rsidRDefault="004A3EB3" w:rsidP="00541D1A">
            <w:pPr>
              <w:jc w:val="center"/>
              <w:rPr>
                <w:ins w:id="715" w:author="jonathan pritchard" w:date="2025-01-23T13:20:00Z" w16du:dateUtc="2025-01-23T13:20:00Z"/>
                <w:rFonts w:cs="Arial"/>
                <w:sz w:val="18"/>
                <w:szCs w:val="18"/>
              </w:rPr>
            </w:pPr>
          </w:p>
          <w:p w14:paraId="54DD5261" w14:textId="77777777" w:rsidR="004A3EB3" w:rsidRDefault="004A3EB3" w:rsidP="00541D1A">
            <w:pPr>
              <w:jc w:val="center"/>
              <w:rPr>
                <w:ins w:id="716" w:author="jonathan pritchard" w:date="2025-01-23T13:20:00Z" w16du:dateUtc="2025-01-23T13:20:00Z"/>
                <w:rFonts w:cs="Arial"/>
                <w:sz w:val="18"/>
                <w:szCs w:val="18"/>
              </w:rPr>
            </w:pPr>
          </w:p>
          <w:p w14:paraId="49AE341F" w14:textId="77777777" w:rsidR="004A3EB3" w:rsidRPr="00340B0D" w:rsidRDefault="004A3EB3" w:rsidP="00541D1A">
            <w:pPr>
              <w:rPr>
                <w:ins w:id="717" w:author="jonathan pritchard" w:date="2025-01-23T13:20:00Z" w16du:dateUtc="2025-01-23T13:20:00Z"/>
                <w:rFonts w:cs="Arial"/>
                <w:sz w:val="18"/>
                <w:szCs w:val="18"/>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18"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425"/>
        <w:gridCol w:w="2426"/>
        <w:gridCol w:w="2425"/>
        <w:gridCol w:w="2366"/>
        <w:tblGridChange w:id="719">
          <w:tblGrid>
            <w:gridCol w:w="2425"/>
            <w:gridCol w:w="2426"/>
            <w:gridCol w:w="2425"/>
            <w:gridCol w:w="2366"/>
          </w:tblGrid>
        </w:tblGridChange>
      </w:tblGrid>
      <w:tr w:rsidR="009131F0" w14:paraId="288AE5D1" w14:textId="77777777" w:rsidTr="00F3004B">
        <w:trPr>
          <w:cantSplit/>
          <w:trPrChange w:id="720" w:author="jonathan pritchard" w:date="2025-01-23T13:19:00Z" w16du:dateUtc="2025-01-23T13:19:00Z">
            <w:trPr>
              <w:cantSplit/>
            </w:trPr>
          </w:trPrChange>
        </w:trPr>
        <w:tc>
          <w:tcPr>
            <w:tcW w:w="2380" w:type="dxa"/>
            <w:shd w:val="clear" w:color="auto" w:fill="BFBFBF" w:themeFill="background1" w:themeFillShade="BF"/>
            <w:vAlign w:val="center"/>
            <w:tcPrChange w:id="721" w:author="jonathan pritchard" w:date="2025-01-23T13:19:00Z" w16du:dateUtc="2025-01-23T13:19:00Z">
              <w:tcPr>
                <w:tcW w:w="2380" w:type="dxa"/>
                <w:shd w:val="clear" w:color="auto" w:fill="CCFFCC"/>
                <w:vAlign w:val="center"/>
              </w:tcPr>
            </w:tcPrChange>
          </w:tcPr>
          <w:p w14:paraId="6C1BB78E" w14:textId="77777777" w:rsidR="00345746" w:rsidRPr="00575479" w:rsidRDefault="00345746" w:rsidP="0015247B">
            <w:r w:rsidRPr="000A066E">
              <w:rPr>
                <w:b/>
              </w:rPr>
              <w:t>Test Reference</w:t>
            </w:r>
          </w:p>
        </w:tc>
        <w:tc>
          <w:tcPr>
            <w:tcW w:w="2382" w:type="dxa"/>
            <w:shd w:val="clear" w:color="auto" w:fill="BFBFBF" w:themeFill="background1" w:themeFillShade="BF"/>
            <w:vAlign w:val="center"/>
            <w:tcPrChange w:id="722" w:author="jonathan pritchard" w:date="2025-01-23T13:19:00Z" w16du:dateUtc="2025-01-23T13:19:00Z">
              <w:tcPr>
                <w:tcW w:w="2382" w:type="dxa"/>
                <w:shd w:val="clear" w:color="auto" w:fill="CCFFCC"/>
                <w:vAlign w:val="center"/>
              </w:tcPr>
            </w:tcPrChange>
          </w:tcPr>
          <w:p w14:paraId="7E5DC3AF" w14:textId="412DB9E8" w:rsidR="00345746" w:rsidRPr="00575479" w:rsidRDefault="00C64EB4" w:rsidP="0015247B">
            <w:proofErr w:type="spellStart"/>
            <w:r w:rsidRPr="00C64EB4">
              <w:rPr>
                <w:b/>
                <w:bCs/>
              </w:rPr>
              <w:t>InitialPowerUp</w:t>
            </w:r>
            <w:proofErr w:type="spellEnd"/>
            <w:r>
              <w:t xml:space="preserve"> </w:t>
            </w:r>
            <w:r w:rsidRPr="000379F6">
              <w:rPr>
                <w:i/>
                <w:iCs/>
              </w:rPr>
              <w:t>(</w:t>
            </w:r>
            <w:r w:rsidR="00345746" w:rsidRPr="000379F6">
              <w:rPr>
                <w:i/>
                <w:iCs/>
              </w:rPr>
              <w:t>2.1.1</w:t>
            </w:r>
            <w:r w:rsidR="00940ADF">
              <w:rPr>
                <w:rStyle w:val="FootnoteReference"/>
                <w:i/>
                <w:iCs/>
              </w:rPr>
              <w:footnoteReference w:id="2"/>
            </w:r>
            <w:r w:rsidRPr="000379F6">
              <w:rPr>
                <w:i/>
                <w:iCs/>
              </w:rPr>
              <w:t>)</w:t>
            </w:r>
          </w:p>
        </w:tc>
        <w:tc>
          <w:tcPr>
            <w:tcW w:w="2381" w:type="dxa"/>
            <w:shd w:val="clear" w:color="auto" w:fill="BFBFBF" w:themeFill="background1" w:themeFillShade="BF"/>
            <w:vAlign w:val="center"/>
            <w:tcPrChange w:id="723" w:author="jonathan pritchard" w:date="2025-01-23T13:19:00Z" w16du:dateUtc="2025-01-23T13:19:00Z">
              <w:tcPr>
                <w:tcW w:w="2381" w:type="dxa"/>
                <w:shd w:val="clear" w:color="auto" w:fill="CCFFCC"/>
                <w:vAlign w:val="center"/>
              </w:tcPr>
            </w:tcPrChange>
          </w:tcPr>
          <w:p w14:paraId="6E290F93" w14:textId="77777777" w:rsidR="00345746" w:rsidRPr="00575479" w:rsidRDefault="00345746" w:rsidP="0015247B">
            <w:r w:rsidRPr="000A066E">
              <w:rPr>
                <w:b/>
              </w:rPr>
              <w:t>IHO Reference</w:t>
            </w:r>
          </w:p>
        </w:tc>
        <w:tc>
          <w:tcPr>
            <w:tcW w:w="2383" w:type="dxa"/>
            <w:shd w:val="clear" w:color="auto" w:fill="BFBFBF" w:themeFill="background1" w:themeFillShade="BF"/>
            <w:vAlign w:val="center"/>
            <w:tcPrChange w:id="724" w:author="jonathan pritchard" w:date="2025-01-23T13:19:00Z" w16du:dateUtc="2025-01-23T13:19:00Z">
              <w:tcPr>
                <w:tcW w:w="2383" w:type="dxa"/>
                <w:shd w:val="clear" w:color="auto" w:fill="CCFFCC"/>
                <w:vAlign w:val="center"/>
              </w:tcPr>
            </w:tcPrChange>
          </w:tcPr>
          <w:p w14:paraId="3847761C" w14:textId="77777777" w:rsidR="00345746" w:rsidRPr="00575479" w:rsidRDefault="00345746" w:rsidP="0015247B">
            <w:r w:rsidRPr="00575479">
              <w:t>IEC 61174/ 4.4.1</w:t>
            </w:r>
          </w:p>
        </w:tc>
      </w:tr>
      <w:tr w:rsidR="000A066E" w14:paraId="4180565A" w14:textId="77777777" w:rsidTr="00F3004B">
        <w:trPr>
          <w:cantSplit/>
          <w:trPrChange w:id="725" w:author="jonathan pritchard" w:date="2025-01-23T13:19:00Z" w16du:dateUtc="2025-01-23T13:19:00Z">
            <w:trPr>
              <w:cantSplit/>
            </w:trPr>
          </w:trPrChange>
        </w:trPr>
        <w:tc>
          <w:tcPr>
            <w:tcW w:w="9526" w:type="dxa"/>
            <w:gridSpan w:val="4"/>
            <w:shd w:val="clear" w:color="auto" w:fill="BFBFBF" w:themeFill="background1" w:themeFillShade="BF"/>
            <w:vAlign w:val="center"/>
            <w:tcPrChange w:id="726" w:author="jonathan pritchard" w:date="2025-01-23T13:19:00Z" w16du:dateUtc="2025-01-23T13:19:00Z">
              <w:tcPr>
                <w:tcW w:w="9526" w:type="dxa"/>
                <w:gridSpan w:val="4"/>
                <w:shd w:val="clear" w:color="auto" w:fill="CCFFCC"/>
                <w:vAlign w:val="center"/>
              </w:tcPr>
            </w:tcPrChange>
          </w:tcPr>
          <w:p w14:paraId="739F4E00" w14:textId="77777777" w:rsidR="00345746" w:rsidRPr="00575479" w:rsidRDefault="00345746" w:rsidP="0015247B">
            <w:r w:rsidRPr="000A066E">
              <w:rPr>
                <w:b/>
              </w:rPr>
              <w:t>Test description</w:t>
            </w:r>
          </w:p>
        </w:tc>
      </w:tr>
      <w:tr w:rsidR="00575479" w14:paraId="3498535B" w14:textId="77777777" w:rsidTr="00A60F21">
        <w:trPr>
          <w:cantSplit/>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F3004B">
        <w:trPr>
          <w:cantSplit/>
          <w:trPrChange w:id="727" w:author="jonathan pritchard" w:date="2025-01-23T13:19:00Z" w16du:dateUtc="2025-01-23T13:19:00Z">
            <w:trPr>
              <w:cantSplit/>
            </w:trPr>
          </w:trPrChange>
        </w:trPr>
        <w:tc>
          <w:tcPr>
            <w:tcW w:w="9526" w:type="dxa"/>
            <w:gridSpan w:val="4"/>
            <w:shd w:val="clear" w:color="auto" w:fill="BFBFBF" w:themeFill="background1" w:themeFillShade="BF"/>
            <w:vAlign w:val="center"/>
            <w:tcPrChange w:id="728" w:author="jonathan pritchard" w:date="2025-01-23T13:19:00Z" w16du:dateUtc="2025-01-23T13:19:00Z">
              <w:tcPr>
                <w:tcW w:w="9526" w:type="dxa"/>
                <w:gridSpan w:val="4"/>
                <w:shd w:val="clear" w:color="auto" w:fill="CCFFCC"/>
                <w:vAlign w:val="center"/>
              </w:tcPr>
            </w:tcPrChange>
          </w:tcPr>
          <w:p w14:paraId="52C294E9" w14:textId="77777777" w:rsidR="00345746" w:rsidRPr="00575479" w:rsidRDefault="00345746" w:rsidP="00DF5922">
            <w:r w:rsidRPr="000A066E">
              <w:rPr>
                <w:b/>
              </w:rPr>
              <w:t>Setup</w:t>
            </w:r>
          </w:p>
        </w:tc>
      </w:tr>
      <w:tr w:rsidR="00575479" w14:paraId="158F330C" w14:textId="77777777" w:rsidTr="00A60F21">
        <w:trPr>
          <w:cantSplit/>
        </w:trPr>
        <w:tc>
          <w:tcPr>
            <w:tcW w:w="9526" w:type="dxa"/>
            <w:gridSpan w:val="4"/>
            <w:vAlign w:val="center"/>
          </w:tcPr>
          <w:p w14:paraId="2DD2E053" w14:textId="726178E2" w:rsidR="00413AEA" w:rsidRDefault="00575479" w:rsidP="00DF5922">
            <w:pPr>
              <w:rPr>
                <w:i/>
              </w:rPr>
            </w:pPr>
            <w:r w:rsidRPr="00C36B0F">
              <w:rPr>
                <w:i/>
              </w:rPr>
              <w:t xml:space="preserve">Load </w:t>
            </w:r>
            <w:r w:rsidR="00413AEA">
              <w:rPr>
                <w:i/>
              </w:rPr>
              <w:t>the following exchange set:</w:t>
            </w:r>
          </w:p>
          <w:p w14:paraId="534565AC" w14:textId="7DCC408A" w:rsidR="00575479" w:rsidRPr="00C36B0F" w:rsidRDefault="00C64EB4" w:rsidP="00DF5922">
            <w:pPr>
              <w:rPr>
                <w:i/>
              </w:rPr>
            </w:pPr>
            <w:proofErr w:type="spellStart"/>
            <w:r>
              <w:rPr>
                <w:b/>
                <w:bCs/>
                <w:i/>
              </w:rPr>
              <w:t>Initial</w:t>
            </w:r>
            <w:r w:rsidR="00413AEA">
              <w:rPr>
                <w:b/>
                <w:bCs/>
                <w:i/>
              </w:rPr>
              <w:t>PowerUp</w:t>
            </w:r>
            <w:proofErr w:type="spellEnd"/>
            <w:r w:rsidR="0024010F">
              <w:rPr>
                <w:b/>
                <w:bCs/>
                <w:i/>
              </w:rPr>
              <w:t xml:space="preserve"> </w:t>
            </w:r>
            <w:r w:rsidR="00575479" w:rsidRPr="00413AEA">
              <w:rPr>
                <w:i/>
                <w:color w:val="D9D9D9" w:themeColor="background1" w:themeShade="D9"/>
              </w:rPr>
              <w:t xml:space="preserve"> </w:t>
            </w:r>
            <w:r w:rsidR="00575479" w:rsidRPr="00C36B0F">
              <w:rPr>
                <w:i/>
              </w:rPr>
              <w:t>with the following settings:</w:t>
            </w:r>
          </w:p>
          <w:p w14:paraId="285A53A6" w14:textId="643D9368" w:rsidR="00575479" w:rsidRPr="00413AEA" w:rsidRDefault="00575479">
            <w:pPr>
              <w:pStyle w:val="ListParagraph"/>
              <w:numPr>
                <w:ilvl w:val="0"/>
                <w:numId w:val="47"/>
              </w:numPr>
              <w:rPr>
                <w:i/>
              </w:rPr>
            </w:pPr>
            <w:r w:rsidRPr="00413AEA">
              <w:rPr>
                <w:i/>
              </w:rPr>
              <w:t xml:space="preserve">Select </w:t>
            </w:r>
            <w:r w:rsidR="00DE09B9" w:rsidRPr="00413AEA">
              <w:rPr>
                <w:i/>
              </w:rPr>
              <w:t>Display Category</w:t>
            </w:r>
            <w:r w:rsidRPr="00413AEA">
              <w:rPr>
                <w:i/>
              </w:rPr>
              <w:t xml:space="preserve"> Other</w:t>
            </w:r>
          </w:p>
          <w:p w14:paraId="2C47CAD1" w14:textId="294CE036"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Contour </w:t>
            </w:r>
            <w:r w:rsidRPr="00413AEA">
              <w:rPr>
                <w:i/>
              </w:rPr>
              <w:t>value to 8 m</w:t>
            </w:r>
          </w:p>
          <w:p w14:paraId="593C80A7" w14:textId="054252E2"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Depth  </w:t>
            </w:r>
            <w:r w:rsidRPr="00413AEA">
              <w:rPr>
                <w:i/>
              </w:rPr>
              <w:t xml:space="preserve">value to 8 m </w:t>
            </w:r>
          </w:p>
          <w:p w14:paraId="01206083" w14:textId="77777777" w:rsidR="00575479" w:rsidRPr="00413AEA" w:rsidRDefault="00575479">
            <w:pPr>
              <w:pStyle w:val="ListParagraph"/>
              <w:numPr>
                <w:ilvl w:val="0"/>
                <w:numId w:val="47"/>
              </w:numPr>
              <w:rPr>
                <w:i/>
              </w:rPr>
            </w:pPr>
            <w:r w:rsidRPr="00413AEA">
              <w:rPr>
                <w:i/>
              </w:rPr>
              <w:t>Select Symbolized Boundaries</w:t>
            </w:r>
          </w:p>
          <w:p w14:paraId="7122FF66" w14:textId="77777777" w:rsidR="00B765DF" w:rsidRPr="00413AEA" w:rsidRDefault="00B765DF">
            <w:pPr>
              <w:pStyle w:val="ListParagraph"/>
              <w:numPr>
                <w:ilvl w:val="0"/>
                <w:numId w:val="47"/>
              </w:numPr>
              <w:rPr>
                <w:i/>
              </w:rPr>
            </w:pPr>
            <w:r w:rsidRPr="00413AEA">
              <w:rPr>
                <w:i/>
              </w:rPr>
              <w:t>Select all Text groups</w:t>
            </w:r>
          </w:p>
          <w:p w14:paraId="66ACEC8E" w14:textId="77777777" w:rsidR="00B765DF" w:rsidRPr="00413AEA" w:rsidRDefault="00B765DF">
            <w:pPr>
              <w:pStyle w:val="ListParagraph"/>
              <w:numPr>
                <w:ilvl w:val="0"/>
                <w:numId w:val="47"/>
              </w:numPr>
              <w:rPr>
                <w:i/>
              </w:rPr>
            </w:pPr>
            <w:r w:rsidRPr="00413AEA">
              <w:rPr>
                <w:i/>
              </w:rPr>
              <w:t>Select Accuracy</w:t>
            </w:r>
          </w:p>
          <w:p w14:paraId="12FBF136" w14:textId="77777777" w:rsidR="00B765DF" w:rsidRPr="00413AEA" w:rsidRDefault="00B765DF">
            <w:pPr>
              <w:pStyle w:val="ListParagraph"/>
              <w:numPr>
                <w:ilvl w:val="0"/>
                <w:numId w:val="47"/>
              </w:numPr>
              <w:rPr>
                <w:i/>
              </w:rPr>
            </w:pPr>
            <w:r w:rsidRPr="00413AEA">
              <w:rPr>
                <w:i/>
              </w:rPr>
              <w:t>Select Highlight info</w:t>
            </w:r>
          </w:p>
          <w:p w14:paraId="66614E20" w14:textId="76742207" w:rsidR="00B765DF" w:rsidRDefault="00B765DF">
            <w:pPr>
              <w:pStyle w:val="ListParagraph"/>
              <w:numPr>
                <w:ilvl w:val="0"/>
                <w:numId w:val="47"/>
              </w:numPr>
              <w:rPr>
                <w:i/>
              </w:rPr>
            </w:pPr>
            <w:r w:rsidRPr="00413AEA">
              <w:rPr>
                <w:i/>
              </w:rPr>
              <w:t>Select Highlight date dependent</w:t>
            </w:r>
          </w:p>
          <w:p w14:paraId="604A6ED6" w14:textId="659E7CF1" w:rsidR="00EE1647" w:rsidRPr="00413AEA" w:rsidRDefault="00EE1647">
            <w:pPr>
              <w:pStyle w:val="ListParagraph"/>
              <w:numPr>
                <w:ilvl w:val="0"/>
                <w:numId w:val="47"/>
              </w:numPr>
              <w:rPr>
                <w:i/>
              </w:rPr>
            </w:pPr>
            <w:r>
              <w:rPr>
                <w:i/>
              </w:rPr>
              <w:t>Select simplified points = false</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F3004B">
        <w:trPr>
          <w:cantSplit/>
          <w:trPrChange w:id="729" w:author="jonathan pritchard" w:date="2025-01-23T13:19:00Z" w16du:dateUtc="2025-01-23T13:19:00Z">
            <w:trPr>
              <w:cantSplit/>
            </w:trPr>
          </w:trPrChange>
        </w:trPr>
        <w:tc>
          <w:tcPr>
            <w:tcW w:w="9526" w:type="dxa"/>
            <w:gridSpan w:val="4"/>
            <w:shd w:val="clear" w:color="auto" w:fill="BFBFBF" w:themeFill="background1" w:themeFillShade="BF"/>
            <w:vAlign w:val="center"/>
            <w:tcPrChange w:id="730" w:author="jonathan pritchard" w:date="2025-01-23T13:19:00Z" w16du:dateUtc="2025-01-23T13:19:00Z">
              <w:tcPr>
                <w:tcW w:w="9526" w:type="dxa"/>
                <w:gridSpan w:val="4"/>
                <w:shd w:val="clear" w:color="auto" w:fill="CCFFCC"/>
                <w:vAlign w:val="center"/>
              </w:tcPr>
            </w:tcPrChange>
          </w:tcPr>
          <w:p w14:paraId="31A60EA1" w14:textId="77777777" w:rsidR="00575479" w:rsidRPr="000A066E" w:rsidRDefault="00575479" w:rsidP="00345746">
            <w:pPr>
              <w:rPr>
                <w:i/>
              </w:rPr>
            </w:pPr>
            <w:r w:rsidRPr="000A066E">
              <w:rPr>
                <w:b/>
              </w:rPr>
              <w:t>Action</w:t>
            </w:r>
          </w:p>
        </w:tc>
      </w:tr>
      <w:tr w:rsidR="00345746" w14:paraId="052522DF" w14:textId="77777777" w:rsidTr="00A60F21">
        <w:trPr>
          <w:cantSplit/>
        </w:trPr>
        <w:tc>
          <w:tcPr>
            <w:tcW w:w="9526" w:type="dxa"/>
            <w:gridSpan w:val="4"/>
            <w:vAlign w:val="center"/>
          </w:tcPr>
          <w:p w14:paraId="7880ED86" w14:textId="1FD4F4C8" w:rsidR="00345746" w:rsidRPr="00C36B0F" w:rsidRDefault="00345746" w:rsidP="00DF5922">
            <w:pPr>
              <w:rPr>
                <w:i/>
              </w:rPr>
            </w:pPr>
            <w:r w:rsidRPr="00C36B0F">
              <w:rPr>
                <w:i/>
              </w:rPr>
              <w:t xml:space="preserve">Load </w:t>
            </w:r>
            <w:r w:rsidR="00E643E7">
              <w:rPr>
                <w:i/>
              </w:rPr>
              <w:t>datasets</w:t>
            </w:r>
            <w:r w:rsidR="00E643E7" w:rsidRPr="00C36B0F">
              <w:rPr>
                <w:i/>
              </w:rPr>
              <w:t xml:space="preserve"> </w:t>
            </w:r>
            <w:r w:rsidRPr="00C36B0F">
              <w:rPr>
                <w:i/>
              </w:rPr>
              <w:t>and view the chart display.</w:t>
            </w:r>
          </w:p>
        </w:tc>
      </w:tr>
      <w:tr w:rsidR="00575479" w14:paraId="26149F65" w14:textId="77777777" w:rsidTr="00F3004B">
        <w:trPr>
          <w:cantSplit/>
          <w:trPrChange w:id="731" w:author="jonathan pritchard" w:date="2025-01-23T13:20:00Z" w16du:dateUtc="2025-01-23T13:20:00Z">
            <w:trPr>
              <w:cantSplit/>
            </w:trPr>
          </w:trPrChange>
        </w:trPr>
        <w:tc>
          <w:tcPr>
            <w:tcW w:w="9526" w:type="dxa"/>
            <w:gridSpan w:val="4"/>
            <w:tcBorders>
              <w:bottom w:val="single" w:sz="4" w:space="0" w:color="auto"/>
            </w:tcBorders>
            <w:shd w:val="clear" w:color="auto" w:fill="BFBFBF" w:themeFill="background1" w:themeFillShade="BF"/>
            <w:vAlign w:val="center"/>
            <w:tcPrChange w:id="732" w:author="jonathan pritchard" w:date="2025-01-23T13:20:00Z" w16du:dateUtc="2025-01-23T13:20:00Z">
              <w:tcPr>
                <w:tcW w:w="9526" w:type="dxa"/>
                <w:gridSpan w:val="4"/>
                <w:tcBorders>
                  <w:bottom w:val="single" w:sz="4" w:space="0" w:color="auto"/>
                </w:tcBorders>
                <w:shd w:val="clear" w:color="auto" w:fill="CCFFCC"/>
                <w:vAlign w:val="center"/>
              </w:tcPr>
            </w:tcPrChange>
          </w:tcPr>
          <w:p w14:paraId="7CB77BC8" w14:textId="77777777" w:rsidR="00575479" w:rsidRPr="000A066E" w:rsidRDefault="00575479" w:rsidP="00345746">
            <w:pPr>
              <w:rPr>
                <w:i/>
              </w:rPr>
            </w:pPr>
            <w:r w:rsidRPr="000A066E">
              <w:rPr>
                <w:b/>
              </w:rPr>
              <w:t>Results</w:t>
            </w:r>
          </w:p>
        </w:tc>
      </w:tr>
      <w:tr w:rsidR="00345746" w14:paraId="580EC6B4" w14:textId="77777777" w:rsidTr="00A60F21">
        <w:trPr>
          <w:cantSplit/>
        </w:trPr>
        <w:tc>
          <w:tcPr>
            <w:tcW w:w="9526" w:type="dxa"/>
            <w:gridSpan w:val="4"/>
            <w:tcBorders>
              <w:bottom w:val="nil"/>
            </w:tcBorders>
            <w:vAlign w:val="center"/>
          </w:tcPr>
          <w:p w14:paraId="0033A35D" w14:textId="514B18EA" w:rsidR="00345746" w:rsidRPr="00F06377" w:rsidRDefault="00345746" w:rsidP="00DF5922">
            <w:pPr>
              <w:rPr>
                <w:b/>
                <w:bCs/>
                <w:i/>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sidR="00F06377">
              <w:rPr>
                <w:i/>
              </w:rPr>
              <w:t xml:space="preserve"> </w:t>
            </w:r>
            <w:r w:rsidR="00F06377">
              <w:rPr>
                <w:b/>
                <w:bCs/>
                <w:i/>
              </w:rPr>
              <w:t>[TBD]</w:t>
            </w:r>
          </w:p>
        </w:tc>
      </w:tr>
      <w:tr w:rsidR="001549A7" w14:paraId="29D47B67" w14:textId="77777777" w:rsidTr="00A60F21">
        <w:trPr>
          <w:cantSplit/>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eastAsia="en-GB"/>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60F21">
        <w:trPr>
          <w:cantSplit/>
        </w:trPr>
        <w:tc>
          <w:tcPr>
            <w:tcW w:w="9526" w:type="dxa"/>
            <w:gridSpan w:val="4"/>
            <w:tcBorders>
              <w:top w:val="nil"/>
              <w:bottom w:val="single" w:sz="4" w:space="0" w:color="auto"/>
            </w:tcBorders>
            <w:vAlign w:val="center"/>
          </w:tcPr>
          <w:p w14:paraId="578EF928" w14:textId="7E5BCD06" w:rsidR="00575479" w:rsidRPr="00C36B0F" w:rsidRDefault="001549A7" w:rsidP="001549A7">
            <w:pPr>
              <w:rPr>
                <w:i/>
              </w:rPr>
            </w:pPr>
            <w:r w:rsidRPr="00C36B0F">
              <w:rPr>
                <w:i/>
              </w:rPr>
              <w:t xml:space="preserve">After loading of </w:t>
            </w:r>
            <w:r w:rsidR="003B0268">
              <w:rPr>
                <w:i/>
              </w:rPr>
              <w:t>10100AA_X0000</w:t>
            </w:r>
            <w:r w:rsidRPr="00C36B0F">
              <w:rPr>
                <w:i/>
              </w:rPr>
              <w:t>.000, displayed scale 1</w:t>
            </w:r>
            <w:commentRangeStart w:id="733"/>
            <w:r w:rsidRPr="00C36B0F">
              <w:rPr>
                <w:i/>
              </w:rPr>
              <w:t>:</w:t>
            </w:r>
            <w:r w:rsidRPr="000379F6">
              <w:rPr>
                <w:i/>
                <w:highlight w:val="yellow"/>
              </w:rPr>
              <w:t>50 000</w:t>
            </w:r>
            <w:r w:rsidR="0024010F">
              <w:rPr>
                <w:i/>
              </w:rPr>
              <w:t xml:space="preserve"> </w:t>
            </w:r>
            <w:commentRangeEnd w:id="733"/>
            <w:r w:rsidR="00940ADF">
              <w:rPr>
                <w:rStyle w:val="CommentReference"/>
                <w:snapToGrid/>
                <w:color w:val="000000"/>
              </w:rPr>
              <w:commentReference w:id="733"/>
            </w:r>
            <w:r w:rsidR="0024010F" w:rsidRPr="00357E05">
              <w:rPr>
                <w:b/>
                <w:bCs/>
                <w:i/>
              </w:rPr>
              <w:t>[TBD</w:t>
            </w:r>
            <w:r w:rsidR="0024010F">
              <w:rPr>
                <w:i/>
              </w:rPr>
              <w:t>]</w:t>
            </w:r>
          </w:p>
          <w:p w14:paraId="22F94C19" w14:textId="63756F84" w:rsidR="00EC09A6" w:rsidRPr="002164D3" w:rsidRDefault="00EC09A6" w:rsidP="002164D3">
            <w:pPr>
              <w:jc w:val="left"/>
              <w:rPr>
                <w:i/>
              </w:rPr>
            </w:pPr>
          </w:p>
        </w:tc>
      </w:tr>
      <w:tr w:rsidR="00E9404B" w14:paraId="4AB9A302" w14:textId="77777777" w:rsidTr="00A60F21">
        <w:trPr>
          <w:cantSplit/>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60F21">
        <w:trPr>
          <w:cantSplit/>
        </w:trPr>
        <w:tc>
          <w:tcPr>
            <w:tcW w:w="9526" w:type="dxa"/>
            <w:gridSpan w:val="4"/>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A60F21">
        <w:trPr>
          <w:cantSplit/>
        </w:trPr>
        <w:tc>
          <w:tcPr>
            <w:tcW w:w="9526" w:type="dxa"/>
            <w:gridSpan w:val="4"/>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60F21">
        <w:trPr>
          <w:cantSplit/>
        </w:trPr>
        <w:tc>
          <w:tcPr>
            <w:tcW w:w="9526" w:type="dxa"/>
            <w:gridSpan w:val="4"/>
            <w:tcBorders>
              <w:top w:val="nil"/>
            </w:tcBorders>
            <w:vAlign w:val="center"/>
          </w:tcPr>
          <w:p w14:paraId="00C060B0" w14:textId="6EE14289" w:rsidR="001549A7" w:rsidRDefault="001549A7" w:rsidP="001549A7">
            <w:pPr>
              <w:rPr>
                <w:i/>
              </w:rPr>
            </w:pPr>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p>
          <w:p w14:paraId="02DDFD41" w14:textId="77777777" w:rsidR="005761E9" w:rsidRDefault="005761E9" w:rsidP="001549A7">
            <w:pPr>
              <w:rPr>
                <w:i/>
              </w:rPr>
            </w:pPr>
          </w:p>
          <w:p w14:paraId="74696447" w14:textId="79B87EA5" w:rsidR="005761E9" w:rsidRPr="005761E9" w:rsidRDefault="0024010F">
            <w:pPr>
              <w:pStyle w:val="ListParagraph"/>
              <w:numPr>
                <w:ilvl w:val="0"/>
                <w:numId w:val="52"/>
              </w:numPr>
              <w:rPr>
                <w:b/>
                <w:bCs/>
                <w:i/>
              </w:rPr>
            </w:pPr>
            <w:commentRangeStart w:id="734"/>
            <w:r w:rsidRPr="009C5191">
              <w:rPr>
                <w:b/>
                <w:bCs/>
                <w:i/>
              </w:rPr>
              <w:t>[TBD</w:t>
            </w:r>
            <w:r>
              <w:rPr>
                <w:i/>
              </w:rPr>
              <w:t>]</w:t>
            </w:r>
            <w:r w:rsidR="005761E9" w:rsidRPr="005761E9">
              <w:rPr>
                <w:b/>
                <w:bCs/>
                <w:i/>
              </w:rPr>
              <w:t>Screenshots for display of S-102/S-104</w:t>
            </w:r>
            <w:del w:id="735" w:author="jonathan pritchard" w:date="2024-10-04T13:59:00Z" w16du:dateUtc="2024-10-04T12:59:00Z">
              <w:r w:rsidR="005761E9" w:rsidRPr="005761E9" w:rsidDel="00793CF2">
                <w:rPr>
                  <w:b/>
                  <w:bCs/>
                  <w:i/>
                </w:rPr>
                <w:delText>/S-100</w:delText>
              </w:r>
            </w:del>
            <w:r w:rsidR="005761E9" w:rsidRPr="005761E9">
              <w:rPr>
                <w:b/>
                <w:bCs/>
                <w:i/>
              </w:rPr>
              <w:t xml:space="preserve">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commentRangeEnd w:id="734"/>
            <w:r w:rsidR="00940ADF">
              <w:rPr>
                <w:rStyle w:val="CommentReference"/>
                <w:snapToGrid/>
                <w:color w:val="000000"/>
              </w:rPr>
              <w:commentReference w:id="734"/>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r w:rsidR="00DF5922" w:rsidRPr="00DF5922">
        <w:lastRenderedPageBreak/>
        <w:t xml:space="preserve">Number and date in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36"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49"/>
        <w:gridCol w:w="2053"/>
        <w:gridCol w:w="275"/>
        <w:gridCol w:w="840"/>
        <w:gridCol w:w="1479"/>
        <w:gridCol w:w="303"/>
        <w:gridCol w:w="2013"/>
        <w:gridCol w:w="183"/>
        <w:gridCol w:w="1792"/>
        <w:gridCol w:w="339"/>
        <w:tblGridChange w:id="737">
          <w:tblGrid>
            <w:gridCol w:w="249"/>
            <w:gridCol w:w="2053"/>
            <w:gridCol w:w="275"/>
            <w:gridCol w:w="840"/>
            <w:gridCol w:w="1479"/>
            <w:gridCol w:w="303"/>
            <w:gridCol w:w="2013"/>
            <w:gridCol w:w="183"/>
            <w:gridCol w:w="1792"/>
            <w:gridCol w:w="339"/>
          </w:tblGrid>
        </w:tblGridChange>
      </w:tblGrid>
      <w:tr w:rsidR="005761E9" w14:paraId="0583BCD2" w14:textId="77777777" w:rsidTr="00723877">
        <w:trPr>
          <w:tblHeader/>
          <w:trPrChange w:id="738" w:author="jonathan pritchard" w:date="2025-01-23T13:25:00Z" w16du:dateUtc="2025-01-23T13:25:00Z">
            <w:trPr>
              <w:tblHeader/>
            </w:trPr>
          </w:trPrChange>
        </w:trPr>
        <w:tc>
          <w:tcPr>
            <w:tcW w:w="2577" w:type="dxa"/>
            <w:gridSpan w:val="3"/>
            <w:shd w:val="clear" w:color="auto" w:fill="BFBFBF" w:themeFill="background1" w:themeFillShade="BF"/>
            <w:vAlign w:val="center"/>
            <w:tcPrChange w:id="739" w:author="jonathan pritchard" w:date="2025-01-23T13:25:00Z" w16du:dateUtc="2025-01-23T13:25:00Z">
              <w:tcPr>
                <w:tcW w:w="2577" w:type="dxa"/>
                <w:gridSpan w:val="3"/>
                <w:shd w:val="clear" w:color="auto" w:fill="CCFFCC"/>
                <w:vAlign w:val="center"/>
              </w:tcPr>
            </w:tcPrChange>
          </w:tcPr>
          <w:p w14:paraId="12482FB2" w14:textId="77777777" w:rsidR="00ED5AF2" w:rsidRPr="00575479" w:rsidRDefault="00ED5AF2" w:rsidP="0015247B">
            <w:r w:rsidRPr="000A066E">
              <w:rPr>
                <w:b/>
              </w:rPr>
              <w:t>Test Reference</w:t>
            </w:r>
          </w:p>
        </w:tc>
        <w:tc>
          <w:tcPr>
            <w:tcW w:w="2319" w:type="dxa"/>
            <w:gridSpan w:val="2"/>
            <w:shd w:val="clear" w:color="auto" w:fill="BFBFBF" w:themeFill="background1" w:themeFillShade="BF"/>
            <w:vAlign w:val="center"/>
            <w:tcPrChange w:id="740" w:author="jonathan pritchard" w:date="2025-01-23T13:25:00Z" w16du:dateUtc="2025-01-23T13:25:00Z">
              <w:tcPr>
                <w:tcW w:w="2319" w:type="dxa"/>
                <w:gridSpan w:val="2"/>
                <w:shd w:val="clear" w:color="auto" w:fill="CCFFCC"/>
                <w:vAlign w:val="center"/>
              </w:tcPr>
            </w:tcPrChange>
          </w:tcPr>
          <w:p w14:paraId="765A79A8" w14:textId="4C5AC753" w:rsidR="00ED5AF2" w:rsidRPr="00575479" w:rsidRDefault="00C64EB4" w:rsidP="0015247B">
            <w:proofErr w:type="spellStart"/>
            <w:r>
              <w:t>PowerUp</w:t>
            </w:r>
            <w:proofErr w:type="spellEnd"/>
          </w:p>
        </w:tc>
        <w:tc>
          <w:tcPr>
            <w:tcW w:w="2316" w:type="dxa"/>
            <w:gridSpan w:val="2"/>
            <w:shd w:val="clear" w:color="auto" w:fill="BFBFBF" w:themeFill="background1" w:themeFillShade="BF"/>
            <w:vAlign w:val="center"/>
            <w:tcPrChange w:id="741" w:author="jonathan pritchard" w:date="2025-01-23T13:25:00Z" w16du:dateUtc="2025-01-23T13:25:00Z">
              <w:tcPr>
                <w:tcW w:w="2316" w:type="dxa"/>
                <w:gridSpan w:val="2"/>
                <w:shd w:val="clear" w:color="auto" w:fill="CCFFCC"/>
                <w:vAlign w:val="center"/>
              </w:tcPr>
            </w:tcPrChange>
          </w:tcPr>
          <w:p w14:paraId="07FA1281" w14:textId="77777777" w:rsidR="00ED5AF2" w:rsidRPr="00575479" w:rsidRDefault="00ED5AF2" w:rsidP="0015247B">
            <w:r w:rsidRPr="000A066E">
              <w:rPr>
                <w:b/>
              </w:rPr>
              <w:t>IHO Reference</w:t>
            </w:r>
          </w:p>
        </w:tc>
        <w:tc>
          <w:tcPr>
            <w:tcW w:w="2314" w:type="dxa"/>
            <w:gridSpan w:val="3"/>
            <w:shd w:val="clear" w:color="auto" w:fill="BFBFBF" w:themeFill="background1" w:themeFillShade="BF"/>
            <w:vAlign w:val="center"/>
            <w:tcPrChange w:id="742" w:author="jonathan pritchard" w:date="2025-01-23T13:25:00Z" w16du:dateUtc="2025-01-23T13:25:00Z">
              <w:tcPr>
                <w:tcW w:w="2314" w:type="dxa"/>
                <w:gridSpan w:val="3"/>
                <w:shd w:val="clear" w:color="auto" w:fill="CCFFCC"/>
                <w:vAlign w:val="center"/>
              </w:tcPr>
            </w:tcPrChange>
          </w:tcPr>
          <w:p w14:paraId="1FA484B4" w14:textId="77777777" w:rsidR="00ED5AF2" w:rsidRPr="00575479" w:rsidRDefault="00ED5AF2" w:rsidP="0015247B">
            <w:r w:rsidRPr="00575479">
              <w:t>IEC 61174/ 4.4.1</w:t>
            </w:r>
          </w:p>
        </w:tc>
      </w:tr>
      <w:tr w:rsidR="000A066E" w14:paraId="602C0A65" w14:textId="77777777" w:rsidTr="00723877">
        <w:trPr>
          <w:tblHeader/>
          <w:trPrChange w:id="743" w:author="jonathan pritchard" w:date="2025-01-23T13:25:00Z" w16du:dateUtc="2025-01-23T13:25:00Z">
            <w:trPr>
              <w:tblHeader/>
            </w:trPr>
          </w:trPrChange>
        </w:trPr>
        <w:tc>
          <w:tcPr>
            <w:tcW w:w="9526" w:type="dxa"/>
            <w:gridSpan w:val="10"/>
            <w:shd w:val="clear" w:color="auto" w:fill="BFBFBF" w:themeFill="background1" w:themeFillShade="BF"/>
            <w:vAlign w:val="center"/>
            <w:tcPrChange w:id="744" w:author="jonathan pritchard" w:date="2025-01-23T13:25:00Z" w16du:dateUtc="2025-01-23T13:25:00Z">
              <w:tcPr>
                <w:tcW w:w="9526" w:type="dxa"/>
                <w:gridSpan w:val="10"/>
                <w:shd w:val="clear" w:color="auto" w:fill="CCFFCC"/>
                <w:vAlign w:val="center"/>
              </w:tcPr>
            </w:tcPrChange>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723877">
        <w:trPr>
          <w:tblHeader/>
          <w:trPrChange w:id="745" w:author="jonathan pritchard" w:date="2025-01-23T13:25:00Z" w16du:dateUtc="2025-01-23T13:25:00Z">
            <w:trPr>
              <w:tblHeader/>
            </w:trPr>
          </w:trPrChange>
        </w:trPr>
        <w:tc>
          <w:tcPr>
            <w:tcW w:w="9526" w:type="dxa"/>
            <w:gridSpan w:val="10"/>
            <w:shd w:val="clear" w:color="auto" w:fill="BFBFBF" w:themeFill="background1" w:themeFillShade="BF"/>
            <w:vAlign w:val="center"/>
            <w:tcPrChange w:id="746" w:author="jonathan pritchard" w:date="2025-01-23T13:25:00Z" w16du:dateUtc="2025-01-23T13:25:00Z">
              <w:tcPr>
                <w:tcW w:w="9526" w:type="dxa"/>
                <w:gridSpan w:val="10"/>
                <w:shd w:val="clear" w:color="auto" w:fill="CCFFCC"/>
                <w:vAlign w:val="center"/>
              </w:tcPr>
            </w:tcPrChange>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723877">
        <w:trPr>
          <w:tblHeader/>
          <w:trPrChange w:id="747" w:author="jonathan pritchard" w:date="2025-01-23T13:25:00Z" w16du:dateUtc="2025-01-23T13:25:00Z">
            <w:trPr>
              <w:tblHeader/>
            </w:trPr>
          </w:trPrChange>
        </w:trPr>
        <w:tc>
          <w:tcPr>
            <w:tcW w:w="9526" w:type="dxa"/>
            <w:gridSpan w:val="10"/>
            <w:tcBorders>
              <w:bottom w:val="nil"/>
            </w:tcBorders>
            <w:shd w:val="clear" w:color="auto" w:fill="BFBFBF" w:themeFill="background1" w:themeFillShade="BF"/>
            <w:vAlign w:val="center"/>
            <w:tcPrChange w:id="748" w:author="jonathan pritchard" w:date="2025-01-23T13:25:00Z" w16du:dateUtc="2025-01-23T13:25:00Z">
              <w:tcPr>
                <w:tcW w:w="9526" w:type="dxa"/>
                <w:gridSpan w:val="10"/>
                <w:tcBorders>
                  <w:bottom w:val="nil"/>
                </w:tcBorders>
                <w:shd w:val="clear" w:color="auto" w:fill="CCFFCC"/>
                <w:vAlign w:val="center"/>
              </w:tcPr>
            </w:tcPrChange>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0379F6" w:rsidRDefault="00C64EB4" w:rsidP="00ED668D">
            <w:pPr>
              <w:rPr>
                <w:i/>
                <w:iCs/>
                <w:color w:val="4F81BD" w:themeColor="accent1"/>
                <w:sz w:val="18"/>
                <w:szCs w:val="18"/>
              </w:rPr>
            </w:pPr>
            <w:commentRangeStart w:id="749"/>
            <w:r w:rsidRPr="000379F6">
              <w:rPr>
                <w:i/>
                <w:iCs/>
                <w:color w:val="4F81BD" w:themeColor="accent1"/>
                <w:sz w:val="18"/>
                <w:szCs w:val="18"/>
              </w:rPr>
              <w:t>101AA00</w:t>
            </w:r>
            <w:r w:rsidR="00ED668D" w:rsidRPr="000379F6">
              <w:rPr>
                <w:i/>
                <w:iCs/>
                <w:color w:val="4F81BD" w:themeColor="accent1"/>
                <w:sz w:val="18"/>
                <w:szCs w:val="18"/>
              </w:rPr>
              <w:t>X02SE.000</w:t>
            </w:r>
          </w:p>
        </w:tc>
        <w:tc>
          <w:tcPr>
            <w:tcW w:w="1115" w:type="dxa"/>
            <w:gridSpan w:val="2"/>
            <w:shd w:val="clear" w:color="auto" w:fill="DBE5F1"/>
            <w:vAlign w:val="center"/>
          </w:tcPr>
          <w:p w14:paraId="3CEC6463" w14:textId="77777777" w:rsidR="00ED668D" w:rsidRPr="000379F6" w:rsidRDefault="00ED668D" w:rsidP="00ED668D">
            <w:pPr>
              <w:rPr>
                <w:i/>
                <w:iCs/>
                <w:color w:val="4F81BD" w:themeColor="accent1"/>
                <w:sz w:val="18"/>
                <w:szCs w:val="18"/>
              </w:rPr>
            </w:pPr>
            <w:r w:rsidRPr="000379F6">
              <w:rPr>
                <w:i/>
                <w:iCs/>
                <w:color w:val="4F81BD" w:themeColor="accent1"/>
                <w:sz w:val="18"/>
                <w:szCs w:val="18"/>
              </w:rPr>
              <w:t>1</w:t>
            </w:r>
          </w:p>
        </w:tc>
        <w:tc>
          <w:tcPr>
            <w:tcW w:w="1782" w:type="dxa"/>
            <w:gridSpan w:val="2"/>
            <w:shd w:val="clear" w:color="auto" w:fill="DBE5F1"/>
            <w:vAlign w:val="center"/>
          </w:tcPr>
          <w:p w14:paraId="53D3F32B" w14:textId="77777777" w:rsidR="00ED668D" w:rsidRPr="000379F6" w:rsidRDefault="00ED668D" w:rsidP="00ED668D">
            <w:pPr>
              <w:rPr>
                <w:i/>
                <w:iCs/>
                <w:color w:val="4F81BD" w:themeColor="accent1"/>
                <w:sz w:val="18"/>
                <w:szCs w:val="18"/>
              </w:rPr>
            </w:pPr>
            <w:r w:rsidRPr="000379F6">
              <w:rPr>
                <w:i/>
                <w:iCs/>
                <w:color w:val="4F81BD" w:themeColor="accent1"/>
                <w:sz w:val="18"/>
                <w:szCs w:val="18"/>
              </w:rPr>
              <w:t>0</w:t>
            </w:r>
          </w:p>
        </w:tc>
        <w:tc>
          <w:tcPr>
            <w:tcW w:w="2196" w:type="dxa"/>
            <w:gridSpan w:val="2"/>
            <w:shd w:val="clear" w:color="auto" w:fill="DBE5F1"/>
            <w:vAlign w:val="center"/>
          </w:tcPr>
          <w:p w14:paraId="0524A439" w14:textId="2C21B3E7"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commentRangeEnd w:id="749"/>
            <w:r w:rsidR="008D6F46" w:rsidRPr="000379F6">
              <w:rPr>
                <w:rStyle w:val="CommentReference"/>
                <w:i/>
                <w:iCs/>
                <w:snapToGrid/>
                <w:color w:val="4F81BD" w:themeColor="accent1"/>
              </w:rPr>
              <w:commentReference w:id="749"/>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commentRangeStart w:id="750"/>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commentRangeEnd w:id="750"/>
            <w:r w:rsidR="008D6F46" w:rsidRPr="000379F6">
              <w:rPr>
                <w:rStyle w:val="CommentReference"/>
                <w:i/>
                <w:iCs/>
                <w:snapToGrid/>
                <w:color w:val="000000"/>
              </w:rPr>
              <w:commentReference w:id="750"/>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723877">
        <w:trPr>
          <w:tblHeader/>
          <w:trPrChange w:id="751" w:author="jonathan pritchard" w:date="2025-01-23T13:25:00Z" w16du:dateUtc="2025-01-23T13:25:00Z">
            <w:trPr>
              <w:tblHeader/>
            </w:trPr>
          </w:trPrChange>
        </w:trPr>
        <w:tc>
          <w:tcPr>
            <w:tcW w:w="9526" w:type="dxa"/>
            <w:gridSpan w:val="10"/>
            <w:shd w:val="clear" w:color="auto" w:fill="BFBFBF" w:themeFill="background1" w:themeFillShade="BF"/>
            <w:vAlign w:val="center"/>
            <w:tcPrChange w:id="752" w:author="jonathan pritchard" w:date="2025-01-23T13:25:00Z" w16du:dateUtc="2025-01-23T13:25:00Z">
              <w:tcPr>
                <w:tcW w:w="9526" w:type="dxa"/>
                <w:gridSpan w:val="10"/>
                <w:shd w:val="clear" w:color="auto" w:fill="CCFFCC"/>
                <w:vAlign w:val="center"/>
              </w:tcPr>
            </w:tcPrChange>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519DA0D4" w:rsidR="00DF5922" w:rsidRDefault="00DF5922" w:rsidP="00E30B8F">
      <w:pPr>
        <w:pStyle w:val="Heading3"/>
      </w:pPr>
      <w:r w:rsidRPr="00DF5922">
        <w:t xml:space="preserve">Load additional </w:t>
      </w:r>
      <w:proofErr w:type="spellStart"/>
      <w:r w:rsidR="00E643E7">
        <w:t>dataseta</w:t>
      </w:r>
      <w:proofErr w:type="spellEnd"/>
      <w:r w:rsidR="00E643E7" w:rsidRPr="00DF5922">
        <w:t xml:space="preserve"> </w:t>
      </w:r>
      <w:r w:rsidRPr="00DF5922">
        <w:t xml:space="preserve">and check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53"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754">
          <w:tblGrid>
            <w:gridCol w:w="2381"/>
            <w:gridCol w:w="2381"/>
            <w:gridCol w:w="2382"/>
            <w:gridCol w:w="2382"/>
          </w:tblGrid>
        </w:tblGridChange>
      </w:tblGrid>
      <w:tr w:rsidR="0015247B" w14:paraId="4902241F" w14:textId="77777777" w:rsidTr="00723877">
        <w:trPr>
          <w:trHeight w:val="454"/>
          <w:tblHeader/>
          <w:trPrChange w:id="755"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756" w:author="jonathan pritchard" w:date="2025-01-23T13:25:00Z" w16du:dateUtc="2025-01-23T13:25:00Z">
              <w:tcPr>
                <w:tcW w:w="2381" w:type="dxa"/>
                <w:shd w:val="clear" w:color="auto" w:fill="CCFFCC"/>
                <w:vAlign w:val="center"/>
              </w:tcPr>
            </w:tcPrChange>
          </w:tcPr>
          <w:p w14:paraId="6AD6E9D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757" w:author="jonathan pritchard" w:date="2025-01-23T13:25:00Z" w16du:dateUtc="2025-01-23T13:25:00Z">
              <w:tcPr>
                <w:tcW w:w="2381" w:type="dxa"/>
                <w:shd w:val="clear" w:color="auto" w:fill="CCFFCC"/>
                <w:vAlign w:val="center"/>
              </w:tcPr>
            </w:tcPrChange>
          </w:tcPr>
          <w:p w14:paraId="51D69183" w14:textId="70856907" w:rsidR="0015247B" w:rsidRPr="004065B1" w:rsidRDefault="00C64EB4" w:rsidP="0015247B">
            <w:proofErr w:type="spellStart"/>
            <w:r>
              <w:t>AdditionalCell</w:t>
            </w:r>
            <w:proofErr w:type="spellEnd"/>
          </w:p>
        </w:tc>
        <w:tc>
          <w:tcPr>
            <w:tcW w:w="2382" w:type="dxa"/>
            <w:shd w:val="clear" w:color="auto" w:fill="BFBFBF" w:themeFill="background1" w:themeFillShade="BF"/>
            <w:vAlign w:val="center"/>
            <w:tcPrChange w:id="758" w:author="jonathan pritchard" w:date="2025-01-23T13:25:00Z" w16du:dateUtc="2025-01-23T13:25:00Z">
              <w:tcPr>
                <w:tcW w:w="2382" w:type="dxa"/>
                <w:shd w:val="clear" w:color="auto" w:fill="CCFFCC"/>
                <w:vAlign w:val="center"/>
              </w:tcPr>
            </w:tcPrChange>
          </w:tcPr>
          <w:p w14:paraId="2F99316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759" w:author="jonathan pritchard" w:date="2025-01-23T13:25:00Z" w16du:dateUtc="2025-01-23T13:25:00Z">
              <w:tcPr>
                <w:tcW w:w="2382" w:type="dxa"/>
                <w:shd w:val="clear" w:color="auto" w:fill="CCFFCC"/>
                <w:vAlign w:val="center"/>
              </w:tcPr>
            </w:tcPrChange>
          </w:tcPr>
          <w:p w14:paraId="2309C61E" w14:textId="77777777" w:rsidR="0015247B" w:rsidRPr="004065B1" w:rsidRDefault="0015247B" w:rsidP="0015247B">
            <w:r w:rsidRPr="0015247B">
              <w:t>IEC 61174/ 4.4.1</w:t>
            </w:r>
          </w:p>
        </w:tc>
      </w:tr>
      <w:tr w:rsidR="0015247B" w14:paraId="4BC786C8" w14:textId="77777777" w:rsidTr="00723877">
        <w:trPr>
          <w:tblHeader/>
          <w:trPrChange w:id="760" w:author="jonathan pritchard" w:date="2025-01-23T13:25:00Z" w16du:dateUtc="2025-01-23T13:25:00Z">
            <w:trPr>
              <w:tblHeader/>
            </w:trPr>
          </w:trPrChange>
        </w:trPr>
        <w:tc>
          <w:tcPr>
            <w:tcW w:w="9526" w:type="dxa"/>
            <w:gridSpan w:val="4"/>
            <w:shd w:val="clear" w:color="auto" w:fill="BFBFBF" w:themeFill="background1" w:themeFillShade="BF"/>
            <w:vAlign w:val="center"/>
            <w:tcPrChange w:id="761" w:author="jonathan pritchard" w:date="2025-01-23T13:25:00Z" w16du:dateUtc="2025-01-23T13:25:00Z">
              <w:tcPr>
                <w:tcW w:w="9526" w:type="dxa"/>
                <w:gridSpan w:val="4"/>
                <w:shd w:val="clear" w:color="auto" w:fill="CCFFCC"/>
                <w:vAlign w:val="center"/>
              </w:tcPr>
            </w:tcPrChange>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723877">
        <w:trPr>
          <w:tblHeader/>
          <w:trPrChange w:id="762" w:author="jonathan pritchard" w:date="2025-01-23T13:25:00Z" w16du:dateUtc="2025-01-23T13:25:00Z">
            <w:trPr>
              <w:tblHeader/>
            </w:trPr>
          </w:trPrChange>
        </w:trPr>
        <w:tc>
          <w:tcPr>
            <w:tcW w:w="9526" w:type="dxa"/>
            <w:gridSpan w:val="4"/>
            <w:shd w:val="clear" w:color="auto" w:fill="BFBFBF" w:themeFill="background1" w:themeFillShade="BF"/>
            <w:vAlign w:val="center"/>
            <w:tcPrChange w:id="763" w:author="jonathan pritchard" w:date="2025-01-23T13:25:00Z" w16du:dateUtc="2025-01-23T13:25:00Z">
              <w:tcPr>
                <w:tcW w:w="9526" w:type="dxa"/>
                <w:gridSpan w:val="4"/>
                <w:shd w:val="clear" w:color="auto" w:fill="CCFFCC"/>
                <w:vAlign w:val="center"/>
              </w:tcPr>
            </w:tcPrChange>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723877">
        <w:trPr>
          <w:tblHeader/>
          <w:trPrChange w:id="764" w:author="jonathan pritchard" w:date="2025-01-23T13:25:00Z" w16du:dateUtc="2025-01-23T13:25:00Z">
            <w:trPr>
              <w:tblHeader/>
            </w:trPr>
          </w:trPrChange>
        </w:trPr>
        <w:tc>
          <w:tcPr>
            <w:tcW w:w="9526" w:type="dxa"/>
            <w:gridSpan w:val="4"/>
            <w:shd w:val="clear" w:color="auto" w:fill="BFBFBF" w:themeFill="background1" w:themeFillShade="BF"/>
            <w:vAlign w:val="center"/>
            <w:tcPrChange w:id="765" w:author="jonathan pritchard" w:date="2025-01-23T13:25:00Z" w16du:dateUtc="2025-01-23T13:25:00Z">
              <w:tcPr>
                <w:tcW w:w="9526" w:type="dxa"/>
                <w:gridSpan w:val="4"/>
                <w:shd w:val="clear" w:color="auto" w:fill="CCFFCC"/>
                <w:vAlign w:val="center"/>
              </w:tcPr>
            </w:tcPrChange>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79DC84BB"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del w:id="766" w:author="jonathan pritchard" w:date="2024-10-04T13:59:00Z" w16du:dateUtc="2024-10-04T12:59:00Z">
              <w:r w:rsidRPr="000379F6" w:rsidDel="00793CF2">
                <w:rPr>
                  <w:b/>
                  <w:bCs/>
                  <w:i/>
                  <w:strike/>
                </w:rPr>
                <w:delText>AdditionalCell</w:delText>
              </w:r>
              <w:r w:rsidR="00940ADF" w:rsidDel="00793CF2">
                <w:rPr>
                  <w:b/>
                  <w:bCs/>
                  <w:i/>
                </w:rPr>
                <w:delText xml:space="preserve"> [</w:delText>
              </w:r>
            </w:del>
            <w:r w:rsidR="00940ADF" w:rsidRPr="000379F6">
              <w:rPr>
                <w:b/>
                <w:bCs/>
                <w:i/>
                <w:color w:val="1F497D" w:themeColor="text2"/>
              </w:rPr>
              <w:t>Settings</w:t>
            </w:r>
            <w:del w:id="767" w:author="jonathan pritchard" w:date="2024-10-04T13:59:00Z" w16du:dateUtc="2024-10-04T12:59:00Z">
              <w:r w:rsidR="00940ADF" w:rsidDel="00793CF2">
                <w:rPr>
                  <w:b/>
                  <w:bCs/>
                  <w:i/>
                </w:rPr>
                <w:delText>]</w:delText>
              </w:r>
            </w:del>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723877">
        <w:trPr>
          <w:tblHeader/>
          <w:trPrChange w:id="768" w:author="jonathan pritchard" w:date="2025-01-23T13:25:00Z" w16du:dateUtc="2025-01-23T13:25:00Z">
            <w:trPr>
              <w:tblHeader/>
            </w:trPr>
          </w:trPrChange>
        </w:trPr>
        <w:tc>
          <w:tcPr>
            <w:tcW w:w="9526" w:type="dxa"/>
            <w:gridSpan w:val="4"/>
            <w:shd w:val="clear" w:color="auto" w:fill="BFBFBF" w:themeFill="background1" w:themeFillShade="BF"/>
            <w:vAlign w:val="center"/>
            <w:tcPrChange w:id="769" w:author="jonathan pritchard" w:date="2025-01-23T13:25:00Z" w16du:dateUtc="2025-01-23T13:25:00Z">
              <w:tcPr>
                <w:tcW w:w="9526" w:type="dxa"/>
                <w:gridSpan w:val="4"/>
                <w:shd w:val="clear" w:color="auto" w:fill="CCFFCC"/>
                <w:vAlign w:val="center"/>
              </w:tcPr>
            </w:tcPrChange>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r w:rsidRPr="00DF5922">
        <w:lastRenderedPageBreak/>
        <w:t xml:space="preserve">Remove </w:t>
      </w:r>
      <w:r w:rsidR="00E643E7">
        <w:t>dataset</w:t>
      </w:r>
      <w:r w:rsidR="00E643E7" w:rsidRPr="00DF5922">
        <w:t xml:space="preserve"> </w:t>
      </w:r>
      <w:r w:rsidRPr="00DF5922">
        <w:t>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70"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771">
          <w:tblGrid>
            <w:gridCol w:w="2381"/>
            <w:gridCol w:w="2381"/>
            <w:gridCol w:w="2382"/>
            <w:gridCol w:w="2382"/>
          </w:tblGrid>
        </w:tblGridChange>
      </w:tblGrid>
      <w:tr w:rsidR="0015247B" w14:paraId="67CD195F" w14:textId="77777777" w:rsidTr="00723877">
        <w:trPr>
          <w:trHeight w:val="454"/>
          <w:tblHeader/>
          <w:trPrChange w:id="772"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773" w:author="jonathan pritchard" w:date="2025-01-23T13:25:00Z" w16du:dateUtc="2025-01-23T13:25:00Z">
              <w:tcPr>
                <w:tcW w:w="2381" w:type="dxa"/>
                <w:shd w:val="clear" w:color="auto" w:fill="CCFFCC"/>
                <w:vAlign w:val="center"/>
              </w:tcPr>
            </w:tcPrChange>
          </w:tcPr>
          <w:p w14:paraId="2B0AE806"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774" w:author="jonathan pritchard" w:date="2025-01-23T13:25:00Z" w16du:dateUtc="2025-01-23T13:25:00Z">
              <w:tcPr>
                <w:tcW w:w="2381" w:type="dxa"/>
                <w:shd w:val="clear" w:color="auto" w:fill="CCFFCC"/>
                <w:vAlign w:val="center"/>
              </w:tcPr>
            </w:tcPrChange>
          </w:tcPr>
          <w:p w14:paraId="5C73E999" w14:textId="5096613C" w:rsidR="0015247B" w:rsidRPr="004065B1" w:rsidRDefault="00E97568" w:rsidP="0015247B">
            <w:proofErr w:type="spellStart"/>
            <w:r>
              <w:t>RemoveCell</w:t>
            </w:r>
            <w:proofErr w:type="spellEnd"/>
          </w:p>
        </w:tc>
        <w:tc>
          <w:tcPr>
            <w:tcW w:w="2382" w:type="dxa"/>
            <w:shd w:val="clear" w:color="auto" w:fill="BFBFBF" w:themeFill="background1" w:themeFillShade="BF"/>
            <w:vAlign w:val="center"/>
            <w:tcPrChange w:id="775" w:author="jonathan pritchard" w:date="2025-01-23T13:25:00Z" w16du:dateUtc="2025-01-23T13:25:00Z">
              <w:tcPr>
                <w:tcW w:w="2382" w:type="dxa"/>
                <w:shd w:val="clear" w:color="auto" w:fill="CCFFCC"/>
                <w:vAlign w:val="center"/>
              </w:tcPr>
            </w:tcPrChange>
          </w:tcPr>
          <w:p w14:paraId="65D56DFE"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776" w:author="jonathan pritchard" w:date="2025-01-23T13:25:00Z" w16du:dateUtc="2025-01-23T13:25:00Z">
              <w:tcPr>
                <w:tcW w:w="2382" w:type="dxa"/>
                <w:shd w:val="clear" w:color="auto" w:fill="CCFFCC"/>
                <w:vAlign w:val="center"/>
              </w:tcPr>
            </w:tcPrChange>
          </w:tcPr>
          <w:p w14:paraId="47E99A31" w14:textId="77777777" w:rsidR="0015247B" w:rsidRPr="004065B1" w:rsidRDefault="0015247B" w:rsidP="0015247B">
            <w:r w:rsidRPr="0015247B">
              <w:t>IEC 61174/ 4.4.1</w:t>
            </w:r>
          </w:p>
        </w:tc>
      </w:tr>
      <w:tr w:rsidR="0015247B" w14:paraId="10E2F19F" w14:textId="77777777" w:rsidTr="00723877">
        <w:trPr>
          <w:tblHeader/>
          <w:trPrChange w:id="777" w:author="jonathan pritchard" w:date="2025-01-23T13:25:00Z" w16du:dateUtc="2025-01-23T13:25:00Z">
            <w:trPr>
              <w:tblHeader/>
            </w:trPr>
          </w:trPrChange>
        </w:trPr>
        <w:tc>
          <w:tcPr>
            <w:tcW w:w="9526" w:type="dxa"/>
            <w:gridSpan w:val="4"/>
            <w:shd w:val="clear" w:color="auto" w:fill="BFBFBF" w:themeFill="background1" w:themeFillShade="BF"/>
            <w:vAlign w:val="center"/>
            <w:tcPrChange w:id="778" w:author="jonathan pritchard" w:date="2025-01-23T13:25:00Z" w16du:dateUtc="2025-01-23T13:25:00Z">
              <w:tcPr>
                <w:tcW w:w="9526" w:type="dxa"/>
                <w:gridSpan w:val="4"/>
                <w:shd w:val="clear" w:color="auto" w:fill="CCFFCC"/>
                <w:vAlign w:val="center"/>
              </w:tcPr>
            </w:tcPrChange>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723877">
        <w:trPr>
          <w:tblHeader/>
          <w:trPrChange w:id="779" w:author="jonathan pritchard" w:date="2025-01-23T13:25:00Z" w16du:dateUtc="2025-01-23T13:25:00Z">
            <w:trPr>
              <w:tblHeader/>
            </w:trPr>
          </w:trPrChange>
        </w:trPr>
        <w:tc>
          <w:tcPr>
            <w:tcW w:w="9526" w:type="dxa"/>
            <w:gridSpan w:val="4"/>
            <w:shd w:val="clear" w:color="auto" w:fill="BFBFBF" w:themeFill="background1" w:themeFillShade="BF"/>
            <w:vAlign w:val="center"/>
            <w:tcPrChange w:id="780" w:author="jonathan pritchard" w:date="2025-01-23T13:25:00Z" w16du:dateUtc="2025-01-23T13:25:00Z">
              <w:tcPr>
                <w:tcW w:w="9526" w:type="dxa"/>
                <w:gridSpan w:val="4"/>
                <w:shd w:val="clear" w:color="auto" w:fill="CCFFCC"/>
                <w:vAlign w:val="center"/>
              </w:tcPr>
            </w:tcPrChange>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723877">
        <w:trPr>
          <w:tblHeader/>
          <w:trPrChange w:id="781" w:author="jonathan pritchard" w:date="2025-01-23T13:25:00Z" w16du:dateUtc="2025-01-23T13:25:00Z">
            <w:trPr>
              <w:tblHeader/>
            </w:trPr>
          </w:trPrChange>
        </w:trPr>
        <w:tc>
          <w:tcPr>
            <w:tcW w:w="9526" w:type="dxa"/>
            <w:gridSpan w:val="4"/>
            <w:shd w:val="clear" w:color="auto" w:fill="BFBFBF" w:themeFill="background1" w:themeFillShade="BF"/>
            <w:vAlign w:val="center"/>
            <w:tcPrChange w:id="782" w:author="jonathan pritchard" w:date="2025-01-23T13:25:00Z" w16du:dateUtc="2025-01-23T13:25:00Z">
              <w:tcPr>
                <w:tcW w:w="9526" w:type="dxa"/>
                <w:gridSpan w:val="4"/>
                <w:shd w:val="clear" w:color="auto" w:fill="CCFFCC"/>
                <w:vAlign w:val="center"/>
              </w:tcPr>
            </w:tcPrChange>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following cell </w:t>
            </w:r>
            <w:r w:rsidR="003B0268">
              <w:rPr>
                <w:i/>
                <w:highlight w:val="yellow"/>
              </w:rPr>
              <w:t>10100AA_X0001</w:t>
            </w:r>
            <w:commentRangeStart w:id="783"/>
            <w:commentRangeEnd w:id="783"/>
            <w:r w:rsidR="00940ADF">
              <w:rPr>
                <w:rStyle w:val="CommentReference"/>
                <w:snapToGrid/>
                <w:color w:val="000000"/>
              </w:rPr>
              <w:commentReference w:id="783"/>
            </w:r>
            <w:r w:rsidR="00E97568" w:rsidRPr="00E97568">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723877">
        <w:trPr>
          <w:tblHeader/>
          <w:trPrChange w:id="784" w:author="jonathan pritchard" w:date="2025-01-23T13:26:00Z" w16du:dateUtc="2025-01-23T13:26:00Z">
            <w:trPr>
              <w:tblHeader/>
            </w:trPr>
          </w:trPrChange>
        </w:trPr>
        <w:tc>
          <w:tcPr>
            <w:tcW w:w="9526" w:type="dxa"/>
            <w:gridSpan w:val="4"/>
            <w:shd w:val="clear" w:color="auto" w:fill="BFBFBF" w:themeFill="background1" w:themeFillShade="BF"/>
            <w:vAlign w:val="center"/>
            <w:tcPrChange w:id="785" w:author="jonathan pritchard" w:date="2025-01-23T13:26:00Z" w16du:dateUtc="2025-01-23T13:26:00Z">
              <w:tcPr>
                <w:tcW w:w="9526" w:type="dxa"/>
                <w:gridSpan w:val="4"/>
                <w:shd w:val="clear" w:color="auto" w:fill="CCFFCC"/>
                <w:vAlign w:val="center"/>
              </w:tcPr>
            </w:tcPrChange>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86"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787">
          <w:tblGrid>
            <w:gridCol w:w="2381"/>
            <w:gridCol w:w="2381"/>
            <w:gridCol w:w="2382"/>
            <w:gridCol w:w="2382"/>
          </w:tblGrid>
        </w:tblGridChange>
      </w:tblGrid>
      <w:tr w:rsidR="0015247B" w14:paraId="63E11725" w14:textId="77777777" w:rsidTr="00723877">
        <w:trPr>
          <w:trHeight w:val="454"/>
          <w:tblHeader/>
          <w:trPrChange w:id="788"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789" w:author="jonathan pritchard" w:date="2025-01-23T13:26:00Z" w16du:dateUtc="2025-01-23T13:26:00Z">
              <w:tcPr>
                <w:tcW w:w="2381" w:type="dxa"/>
                <w:shd w:val="clear" w:color="auto" w:fill="CCFFCC"/>
                <w:vAlign w:val="center"/>
              </w:tcPr>
            </w:tcPrChange>
          </w:tcPr>
          <w:p w14:paraId="685EC0B8"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790" w:author="jonathan pritchard" w:date="2025-01-23T13:26:00Z" w16du:dateUtc="2025-01-23T13:26:00Z">
              <w:tcPr>
                <w:tcW w:w="2381" w:type="dxa"/>
                <w:shd w:val="clear" w:color="auto" w:fill="CCFFCC"/>
                <w:vAlign w:val="center"/>
              </w:tcPr>
            </w:tcPrChange>
          </w:tcPr>
          <w:p w14:paraId="161445DD" w14:textId="7E659DA0" w:rsidR="0015247B" w:rsidRPr="004065B1" w:rsidRDefault="00E97568" w:rsidP="0015247B">
            <w:proofErr w:type="spellStart"/>
            <w:r>
              <w:t>CorruptData</w:t>
            </w:r>
            <w:proofErr w:type="spellEnd"/>
          </w:p>
        </w:tc>
        <w:tc>
          <w:tcPr>
            <w:tcW w:w="2382" w:type="dxa"/>
            <w:shd w:val="clear" w:color="auto" w:fill="BFBFBF" w:themeFill="background1" w:themeFillShade="BF"/>
            <w:vAlign w:val="center"/>
            <w:tcPrChange w:id="791" w:author="jonathan pritchard" w:date="2025-01-23T13:26:00Z" w16du:dateUtc="2025-01-23T13:26:00Z">
              <w:tcPr>
                <w:tcW w:w="2382" w:type="dxa"/>
                <w:shd w:val="clear" w:color="auto" w:fill="CCFFCC"/>
                <w:vAlign w:val="center"/>
              </w:tcPr>
            </w:tcPrChange>
          </w:tcPr>
          <w:p w14:paraId="22C8DBCB"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792" w:author="jonathan pritchard" w:date="2025-01-23T13:26:00Z" w16du:dateUtc="2025-01-23T13:26:00Z">
              <w:tcPr>
                <w:tcW w:w="2382" w:type="dxa"/>
                <w:shd w:val="clear" w:color="auto" w:fill="CCFFCC"/>
                <w:vAlign w:val="center"/>
              </w:tcPr>
            </w:tcPrChange>
          </w:tcPr>
          <w:p w14:paraId="0EA4D08B" w14:textId="77777777" w:rsidR="0015247B" w:rsidRPr="004065B1" w:rsidRDefault="0015247B" w:rsidP="0015247B">
            <w:r w:rsidRPr="0015247B">
              <w:t>IEC 61174/ 4.4.1</w:t>
            </w:r>
          </w:p>
        </w:tc>
      </w:tr>
      <w:tr w:rsidR="0015247B" w14:paraId="7303A794" w14:textId="77777777" w:rsidTr="00723877">
        <w:trPr>
          <w:tblHeader/>
          <w:trPrChange w:id="793" w:author="jonathan pritchard" w:date="2025-01-23T13:26:00Z" w16du:dateUtc="2025-01-23T13:26:00Z">
            <w:trPr>
              <w:tblHeader/>
            </w:trPr>
          </w:trPrChange>
        </w:trPr>
        <w:tc>
          <w:tcPr>
            <w:tcW w:w="9526" w:type="dxa"/>
            <w:gridSpan w:val="4"/>
            <w:shd w:val="clear" w:color="auto" w:fill="BFBFBF" w:themeFill="background1" w:themeFillShade="BF"/>
            <w:vAlign w:val="center"/>
            <w:tcPrChange w:id="794" w:author="jonathan pritchard" w:date="2025-01-23T13:26:00Z" w16du:dateUtc="2025-01-23T13:26:00Z">
              <w:tcPr>
                <w:tcW w:w="9526" w:type="dxa"/>
                <w:gridSpan w:val="4"/>
                <w:shd w:val="clear" w:color="auto" w:fill="CCFFCC"/>
                <w:vAlign w:val="center"/>
              </w:tcPr>
            </w:tcPrChange>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commentRangeStart w:id="795"/>
            <w:r>
              <w:rPr>
                <w:i/>
              </w:rPr>
              <w:t>Testing the ECDIS correctly rejects corrupted data</w:t>
            </w:r>
            <w:commentRangeEnd w:id="795"/>
            <w:r w:rsidR="007E716C">
              <w:rPr>
                <w:rStyle w:val="CommentReference"/>
                <w:snapToGrid/>
                <w:color w:val="000000"/>
              </w:rPr>
              <w:commentReference w:id="795"/>
            </w:r>
          </w:p>
        </w:tc>
      </w:tr>
      <w:tr w:rsidR="0015247B" w14:paraId="550AB7A0" w14:textId="77777777" w:rsidTr="00723877">
        <w:trPr>
          <w:tblHeader/>
          <w:trPrChange w:id="796" w:author="jonathan pritchard" w:date="2025-01-23T13:26:00Z" w16du:dateUtc="2025-01-23T13:26:00Z">
            <w:trPr>
              <w:tblHeader/>
            </w:trPr>
          </w:trPrChange>
        </w:trPr>
        <w:tc>
          <w:tcPr>
            <w:tcW w:w="9526" w:type="dxa"/>
            <w:gridSpan w:val="4"/>
            <w:shd w:val="clear" w:color="auto" w:fill="BFBFBF" w:themeFill="background1" w:themeFillShade="BF"/>
            <w:vAlign w:val="center"/>
            <w:tcPrChange w:id="797" w:author="jonathan pritchard" w:date="2025-01-23T13:26:00Z" w16du:dateUtc="2025-01-23T13:26:00Z">
              <w:tcPr>
                <w:tcW w:w="9526" w:type="dxa"/>
                <w:gridSpan w:val="4"/>
                <w:shd w:val="clear" w:color="auto" w:fill="CCFFCC"/>
                <w:vAlign w:val="center"/>
              </w:tcPr>
            </w:tcPrChange>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723877">
        <w:trPr>
          <w:tblHeader/>
          <w:trPrChange w:id="798" w:author="jonathan pritchard" w:date="2025-01-23T13:26:00Z" w16du:dateUtc="2025-01-23T13:26:00Z">
            <w:trPr>
              <w:tblHeader/>
            </w:trPr>
          </w:trPrChange>
        </w:trPr>
        <w:tc>
          <w:tcPr>
            <w:tcW w:w="9526" w:type="dxa"/>
            <w:gridSpan w:val="4"/>
            <w:shd w:val="clear" w:color="auto" w:fill="BFBFBF" w:themeFill="background1" w:themeFillShade="BF"/>
            <w:vAlign w:val="center"/>
            <w:tcPrChange w:id="799" w:author="jonathan pritchard" w:date="2025-01-23T13:26:00Z" w16du:dateUtc="2025-01-23T13:26:00Z">
              <w:tcPr>
                <w:tcW w:w="9526" w:type="dxa"/>
                <w:gridSpan w:val="4"/>
                <w:shd w:val="clear" w:color="auto" w:fill="CCFFCC"/>
                <w:vAlign w:val="center"/>
              </w:tcPr>
            </w:tcPrChange>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E628C98" w14:textId="02C85717"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723877">
        <w:trPr>
          <w:tblHeader/>
          <w:trPrChange w:id="800" w:author="jonathan pritchard" w:date="2025-01-23T13:26:00Z" w16du:dateUtc="2025-01-23T13:26:00Z">
            <w:trPr>
              <w:tblHeader/>
            </w:trPr>
          </w:trPrChange>
        </w:trPr>
        <w:tc>
          <w:tcPr>
            <w:tcW w:w="9526" w:type="dxa"/>
            <w:gridSpan w:val="4"/>
            <w:shd w:val="clear" w:color="auto" w:fill="BFBFBF" w:themeFill="background1" w:themeFillShade="BF"/>
            <w:vAlign w:val="center"/>
            <w:tcPrChange w:id="801" w:author="jonathan pritchard" w:date="2025-01-23T13:26:00Z" w16du:dateUtc="2025-01-23T13:26:00Z">
              <w:tcPr>
                <w:tcW w:w="9526" w:type="dxa"/>
                <w:gridSpan w:val="4"/>
                <w:shd w:val="clear" w:color="auto" w:fill="CCFFCC"/>
                <w:vAlign w:val="center"/>
              </w:tcPr>
            </w:tcPrChange>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16693C37" w:rsidR="0015247B" w:rsidRPr="00C36B0F"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r w:rsidR="00184E9D" w:rsidRPr="00184E9D">
              <w:rPr>
                <w:i/>
              </w:rPr>
              <w:t>10100AA_X02SE</w:t>
            </w:r>
            <w:r w:rsidR="00184E9D">
              <w:rPr>
                <w:i/>
                <w:highlight w:val="yellow"/>
              </w:rPr>
              <w:t xml:space="preserve"> </w:t>
            </w:r>
            <w:r w:rsidR="00A60F21" w:rsidRPr="000379F6">
              <w:rPr>
                <w:i/>
                <w:highlight w:val="yellow"/>
              </w:rPr>
              <w:t xml:space="preserve">and </w:t>
            </w:r>
            <w:commentRangeStart w:id="802"/>
            <w:commentRangeStart w:id="803"/>
            <w:r w:rsidR="00A60F21" w:rsidRPr="000379F6">
              <w:rPr>
                <w:i/>
                <w:highlight w:val="yellow"/>
              </w:rPr>
              <w:t>124AA00X01NE</w:t>
            </w:r>
            <w:commentRangeEnd w:id="802"/>
            <w:r w:rsidR="00940ADF">
              <w:rPr>
                <w:rStyle w:val="CommentReference"/>
                <w:snapToGrid/>
                <w:color w:val="000000"/>
              </w:rPr>
              <w:commentReference w:id="802"/>
            </w:r>
            <w:commentRangeEnd w:id="803"/>
            <w:r w:rsidR="00184E9D">
              <w:rPr>
                <w:rStyle w:val="CommentReference"/>
                <w:snapToGrid/>
                <w:color w:val="000000"/>
              </w:rPr>
              <w:commentReference w:id="803"/>
            </w:r>
            <w:r w:rsidR="00A60F21">
              <w:rPr>
                <w:i/>
              </w:rPr>
              <w:t xml:space="preserve"> </w:t>
            </w:r>
            <w:r w:rsidRPr="00E97568">
              <w:rPr>
                <w:i/>
              </w:rPr>
              <w:t>and reject installation</w:t>
            </w:r>
            <w:r w:rsidR="00A60F21">
              <w:rPr>
                <w:i/>
              </w:rPr>
              <w:t xml:space="preserve"> of these two datasets</w:t>
            </w:r>
            <w:r w:rsidRPr="00E97568">
              <w:rPr>
                <w:i/>
              </w:rPr>
              <w:t>.</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804" w:name="_Toc152748571"/>
      <w:r w:rsidR="0023617C" w:rsidRPr="0023617C">
        <w:lastRenderedPageBreak/>
        <w:t>Automatic updates of Unencrypted ENCs</w:t>
      </w:r>
      <w:bookmarkEnd w:id="804"/>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805"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806">
          <w:tblGrid>
            <w:gridCol w:w="2381"/>
            <w:gridCol w:w="2381"/>
            <w:gridCol w:w="2382"/>
            <w:gridCol w:w="2382"/>
          </w:tblGrid>
        </w:tblGridChange>
      </w:tblGrid>
      <w:tr w:rsidR="0015247B" w14:paraId="4D9BFD26" w14:textId="77777777" w:rsidTr="00723877">
        <w:trPr>
          <w:trHeight w:val="454"/>
          <w:tblHeader/>
          <w:trPrChange w:id="807"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808" w:author="jonathan pritchard" w:date="2025-01-23T13:26:00Z" w16du:dateUtc="2025-01-23T13:26:00Z">
              <w:tcPr>
                <w:tcW w:w="2381" w:type="dxa"/>
                <w:shd w:val="clear" w:color="auto" w:fill="CCFFCC"/>
                <w:vAlign w:val="center"/>
              </w:tcPr>
            </w:tcPrChange>
          </w:tcPr>
          <w:p w14:paraId="7AB5D5B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809" w:author="jonathan pritchard" w:date="2025-01-23T13:26:00Z" w16du:dateUtc="2025-01-23T13:26:00Z">
              <w:tcPr>
                <w:tcW w:w="2381" w:type="dxa"/>
                <w:shd w:val="clear" w:color="auto" w:fill="CCFFCC"/>
                <w:vAlign w:val="center"/>
              </w:tcPr>
            </w:tcPrChange>
          </w:tcPr>
          <w:p w14:paraId="2CD58110" w14:textId="577B601C" w:rsidR="0015247B" w:rsidRPr="004065B1" w:rsidRDefault="008514D4" w:rsidP="0015247B">
            <w:proofErr w:type="spellStart"/>
            <w:r>
              <w:t>CorruptUpdate</w:t>
            </w:r>
            <w:proofErr w:type="spellEnd"/>
          </w:p>
        </w:tc>
        <w:tc>
          <w:tcPr>
            <w:tcW w:w="2382" w:type="dxa"/>
            <w:shd w:val="clear" w:color="auto" w:fill="BFBFBF" w:themeFill="background1" w:themeFillShade="BF"/>
            <w:vAlign w:val="center"/>
            <w:tcPrChange w:id="810" w:author="jonathan pritchard" w:date="2025-01-23T13:26:00Z" w16du:dateUtc="2025-01-23T13:26:00Z">
              <w:tcPr>
                <w:tcW w:w="2382" w:type="dxa"/>
                <w:shd w:val="clear" w:color="auto" w:fill="CCFFCC"/>
                <w:vAlign w:val="center"/>
              </w:tcPr>
            </w:tcPrChange>
          </w:tcPr>
          <w:p w14:paraId="15C50EB8"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811" w:author="jonathan pritchard" w:date="2025-01-23T13:26:00Z" w16du:dateUtc="2025-01-23T13:26:00Z">
              <w:tcPr>
                <w:tcW w:w="2382" w:type="dxa"/>
                <w:shd w:val="clear" w:color="auto" w:fill="CCFFCC"/>
                <w:vAlign w:val="center"/>
              </w:tcPr>
            </w:tcPrChange>
          </w:tcPr>
          <w:p w14:paraId="782F6754" w14:textId="77777777" w:rsidR="0015247B" w:rsidRPr="004065B1" w:rsidRDefault="008A1BCC" w:rsidP="008A1BCC">
            <w:r>
              <w:t>IEC 61174/ 4.4.2</w:t>
            </w:r>
          </w:p>
        </w:tc>
      </w:tr>
      <w:tr w:rsidR="0015247B" w14:paraId="0C1D42C2" w14:textId="77777777" w:rsidTr="00723877">
        <w:trPr>
          <w:tblHeader/>
          <w:trPrChange w:id="812" w:author="jonathan pritchard" w:date="2025-01-23T13:26:00Z" w16du:dateUtc="2025-01-23T13:26:00Z">
            <w:trPr>
              <w:tblHeader/>
            </w:trPr>
          </w:trPrChange>
        </w:trPr>
        <w:tc>
          <w:tcPr>
            <w:tcW w:w="9526" w:type="dxa"/>
            <w:gridSpan w:val="4"/>
            <w:shd w:val="clear" w:color="auto" w:fill="BFBFBF" w:themeFill="background1" w:themeFillShade="BF"/>
            <w:vAlign w:val="center"/>
            <w:tcPrChange w:id="813" w:author="jonathan pritchard" w:date="2025-01-23T13:26:00Z" w16du:dateUtc="2025-01-23T13:26:00Z">
              <w:tcPr>
                <w:tcW w:w="9526" w:type="dxa"/>
                <w:gridSpan w:val="4"/>
                <w:shd w:val="clear" w:color="auto" w:fill="CCFFCC"/>
                <w:vAlign w:val="center"/>
              </w:tcPr>
            </w:tcPrChange>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723877">
        <w:trPr>
          <w:tblHeader/>
          <w:trPrChange w:id="814" w:author="jonathan pritchard" w:date="2025-01-23T13:26:00Z" w16du:dateUtc="2025-01-23T13:26:00Z">
            <w:trPr>
              <w:tblHeader/>
            </w:trPr>
          </w:trPrChange>
        </w:trPr>
        <w:tc>
          <w:tcPr>
            <w:tcW w:w="9526" w:type="dxa"/>
            <w:gridSpan w:val="4"/>
            <w:shd w:val="clear" w:color="auto" w:fill="BFBFBF" w:themeFill="background1" w:themeFillShade="BF"/>
            <w:vAlign w:val="center"/>
            <w:tcPrChange w:id="815" w:author="jonathan pritchard" w:date="2025-01-23T13:26:00Z" w16du:dateUtc="2025-01-23T13:26:00Z">
              <w:tcPr>
                <w:tcW w:w="9526" w:type="dxa"/>
                <w:gridSpan w:val="4"/>
                <w:shd w:val="clear" w:color="auto" w:fill="CCFFCC"/>
                <w:vAlign w:val="center"/>
              </w:tcPr>
            </w:tcPrChange>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723877">
        <w:trPr>
          <w:tblHeader/>
          <w:trPrChange w:id="816" w:author="jonathan pritchard" w:date="2025-01-23T13:26:00Z" w16du:dateUtc="2025-01-23T13:26:00Z">
            <w:trPr>
              <w:tblHeader/>
            </w:trPr>
          </w:trPrChange>
        </w:trPr>
        <w:tc>
          <w:tcPr>
            <w:tcW w:w="9526" w:type="dxa"/>
            <w:gridSpan w:val="4"/>
            <w:shd w:val="clear" w:color="auto" w:fill="BFBFBF" w:themeFill="background1" w:themeFillShade="BF"/>
            <w:vAlign w:val="center"/>
            <w:tcPrChange w:id="817" w:author="jonathan pritchard" w:date="2025-01-23T13:26:00Z" w16du:dateUtc="2025-01-23T13:26:00Z">
              <w:tcPr>
                <w:tcW w:w="9526" w:type="dxa"/>
                <w:gridSpan w:val="4"/>
                <w:shd w:val="clear" w:color="auto" w:fill="CCFFCC"/>
                <w:vAlign w:val="center"/>
              </w:tcPr>
            </w:tcPrChange>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723877">
        <w:trPr>
          <w:tblHeader/>
          <w:trPrChange w:id="818" w:author="jonathan pritchard" w:date="2025-01-23T13:26:00Z" w16du:dateUtc="2025-01-23T13:26:00Z">
            <w:trPr>
              <w:tblHeader/>
            </w:trPr>
          </w:trPrChange>
        </w:trPr>
        <w:tc>
          <w:tcPr>
            <w:tcW w:w="9526" w:type="dxa"/>
            <w:gridSpan w:val="4"/>
            <w:shd w:val="clear" w:color="auto" w:fill="BFBFBF" w:themeFill="background1" w:themeFillShade="BF"/>
            <w:vAlign w:val="center"/>
            <w:tcPrChange w:id="819" w:author="jonathan pritchard" w:date="2025-01-23T13:26:00Z" w16du:dateUtc="2025-01-23T13:26:00Z">
              <w:tcPr>
                <w:tcW w:w="9526" w:type="dxa"/>
                <w:gridSpan w:val="4"/>
                <w:shd w:val="clear" w:color="auto" w:fill="CCFFCC"/>
                <w:vAlign w:val="center"/>
              </w:tcPr>
            </w:tcPrChange>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Pr="00723877" w:rsidRDefault="0023617C" w:rsidP="00E30B8F">
      <w:pPr>
        <w:pStyle w:val="Heading3"/>
        <w:rPr>
          <w:ins w:id="820" w:author="jonathan pritchard" w:date="2025-01-23T13:26:00Z" w16du:dateUtc="2025-01-23T13:26:00Z"/>
          <w:highlight w:val="yellow"/>
          <w:rPrChange w:id="821" w:author="jonathan pritchard" w:date="2025-01-23T13:26:00Z" w16du:dateUtc="2025-01-23T13:26:00Z">
            <w:rPr>
              <w:ins w:id="822" w:author="jonathan pritchard" w:date="2025-01-23T13:26:00Z" w16du:dateUtc="2025-01-23T13:26:00Z"/>
            </w:rPr>
          </w:rPrChange>
        </w:rPr>
      </w:pPr>
      <w:r w:rsidRPr="00723877">
        <w:rPr>
          <w:highlight w:val="yellow"/>
          <w:rPrChange w:id="823" w:author="jonathan pritchard" w:date="2025-01-23T13:26:00Z" w16du:dateUtc="2025-01-23T13:26:00Z">
            <w:rPr/>
          </w:rPrChange>
        </w:rPr>
        <w:t>Loading sequential update</w:t>
      </w:r>
    </w:p>
    <w:p w14:paraId="2019FA95" w14:textId="77777777" w:rsidR="00723877" w:rsidRDefault="00723877" w:rsidP="00723877">
      <w:pPr>
        <w:rPr>
          <w:ins w:id="824" w:author="jonathan pritchard" w:date="2025-01-23T13:26:00Z" w16du:dateUtc="2025-01-23T13:26: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738432E0" w14:textId="77777777" w:rsidTr="00541D1A">
        <w:trPr>
          <w:trHeight w:val="416"/>
          <w:ins w:id="825" w:author="jonathan pritchard" w:date="2025-01-23T13:2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AA9BF65" w14:textId="77777777" w:rsidR="00723877" w:rsidRPr="00340B0D" w:rsidRDefault="00723877" w:rsidP="00541D1A">
            <w:pPr>
              <w:jc w:val="center"/>
              <w:rPr>
                <w:ins w:id="826" w:author="jonathan pritchard" w:date="2025-01-23T13:26:00Z" w16du:dateUtc="2025-01-23T13:26:00Z"/>
                <w:rFonts w:cs="Arial"/>
                <w:b/>
                <w:bCs/>
                <w:sz w:val="18"/>
                <w:szCs w:val="18"/>
              </w:rPr>
            </w:pPr>
            <w:ins w:id="827" w:author="jonathan pritchard" w:date="2025-01-23T13:26:00Z" w16du:dateUtc="2025-01-23T13:2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205171" w14:textId="77777777" w:rsidR="00723877" w:rsidRPr="00C87169" w:rsidRDefault="00723877" w:rsidP="00541D1A">
            <w:pPr>
              <w:jc w:val="center"/>
              <w:rPr>
                <w:ins w:id="828" w:author="jonathan pritchard" w:date="2025-01-23T13:26:00Z" w16du:dateUtc="2025-01-23T13:26:00Z"/>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E14E65" w14:textId="77777777" w:rsidR="00723877" w:rsidRPr="00340B0D" w:rsidRDefault="00723877" w:rsidP="00541D1A">
            <w:pPr>
              <w:jc w:val="center"/>
              <w:rPr>
                <w:ins w:id="829" w:author="jonathan pritchard" w:date="2025-01-23T13:26:00Z" w16du:dateUtc="2025-01-23T13:26:00Z"/>
                <w:rFonts w:cs="Arial"/>
                <w:b/>
                <w:bCs/>
                <w:sz w:val="18"/>
                <w:szCs w:val="18"/>
              </w:rPr>
            </w:pPr>
            <w:ins w:id="830" w:author="jonathan pritchard" w:date="2025-01-23T13:26:00Z" w16du:dateUtc="2025-01-23T13:2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D89335C" w14:textId="77777777" w:rsidR="00723877" w:rsidRPr="00340B0D" w:rsidRDefault="00723877" w:rsidP="00541D1A">
            <w:pPr>
              <w:jc w:val="center"/>
              <w:rPr>
                <w:ins w:id="831" w:author="jonathan pritchard" w:date="2025-01-23T13:26:00Z" w16du:dateUtc="2025-01-23T13:26:00Z"/>
                <w:rFonts w:cs="Arial"/>
                <w:sz w:val="18"/>
                <w:szCs w:val="18"/>
              </w:rPr>
            </w:pPr>
          </w:p>
        </w:tc>
      </w:tr>
      <w:tr w:rsidR="00723877" w:rsidRPr="00340B0D" w14:paraId="7C6BC3FA" w14:textId="77777777" w:rsidTr="00541D1A">
        <w:trPr>
          <w:ins w:id="832"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A0AF24" w14:textId="77777777" w:rsidR="00723877" w:rsidRPr="00340B0D" w:rsidRDefault="00723877" w:rsidP="00541D1A">
            <w:pPr>
              <w:rPr>
                <w:ins w:id="833" w:author="jonathan pritchard" w:date="2025-01-23T13:26:00Z" w16du:dateUtc="2025-01-23T13:26:00Z"/>
                <w:rFonts w:cs="Arial"/>
                <w:b/>
                <w:bCs/>
                <w:sz w:val="18"/>
                <w:szCs w:val="18"/>
              </w:rPr>
            </w:pPr>
            <w:ins w:id="834" w:author="jonathan pritchard" w:date="2025-01-23T13:26:00Z" w16du:dateUtc="2025-01-23T13:26:00Z">
              <w:r w:rsidRPr="00340B0D">
                <w:rPr>
                  <w:rFonts w:cs="Arial"/>
                  <w:b/>
                  <w:bCs/>
                  <w:sz w:val="18"/>
                  <w:szCs w:val="18"/>
                </w:rPr>
                <w:t>Test Description</w:t>
              </w:r>
            </w:ins>
          </w:p>
        </w:tc>
      </w:tr>
      <w:tr w:rsidR="00723877" w:rsidRPr="00340B0D" w14:paraId="2386A77A" w14:textId="77777777" w:rsidTr="00541D1A">
        <w:trPr>
          <w:ins w:id="835"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4A4E19" w14:textId="77777777" w:rsidR="00723877" w:rsidRPr="009C22F4" w:rsidRDefault="00723877" w:rsidP="00541D1A">
            <w:pPr>
              <w:rPr>
                <w:ins w:id="836" w:author="jonathan pritchard" w:date="2025-01-23T13:26:00Z" w16du:dateUtc="2025-01-23T13:26:00Z"/>
                <w:rFonts w:cs="Arial"/>
                <w:i/>
              </w:rPr>
            </w:pPr>
          </w:p>
          <w:p w14:paraId="36A2EDB9" w14:textId="77777777" w:rsidR="00723877" w:rsidRPr="009C22F4" w:rsidRDefault="00723877" w:rsidP="00541D1A">
            <w:pPr>
              <w:rPr>
                <w:ins w:id="837" w:author="jonathan pritchard" w:date="2025-01-23T13:26:00Z" w16du:dateUtc="2025-01-23T13:26:00Z"/>
                <w:rFonts w:cs="Arial"/>
                <w:i/>
              </w:rPr>
            </w:pPr>
          </w:p>
        </w:tc>
      </w:tr>
      <w:tr w:rsidR="00723877" w:rsidRPr="00340B0D" w14:paraId="79C342F6" w14:textId="77777777" w:rsidTr="00541D1A">
        <w:trPr>
          <w:ins w:id="838"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D3C1EB" w14:textId="77777777" w:rsidR="00723877" w:rsidRPr="00340B0D" w:rsidRDefault="00723877" w:rsidP="00541D1A">
            <w:pPr>
              <w:jc w:val="center"/>
              <w:rPr>
                <w:ins w:id="839" w:author="jonathan pritchard" w:date="2025-01-23T13:26:00Z" w16du:dateUtc="2025-01-23T13:26:00Z"/>
                <w:rFonts w:cs="Arial"/>
                <w:b/>
                <w:bCs/>
                <w:sz w:val="18"/>
                <w:szCs w:val="18"/>
              </w:rPr>
            </w:pPr>
            <w:ins w:id="840" w:author="jonathan pritchard" w:date="2025-01-23T13:26:00Z" w16du:dateUtc="2025-01-23T13:26:00Z">
              <w:r w:rsidRPr="00340B0D">
                <w:rPr>
                  <w:rFonts w:cs="Arial"/>
                  <w:b/>
                  <w:bCs/>
                  <w:sz w:val="18"/>
                  <w:szCs w:val="18"/>
                </w:rPr>
                <w:t>Loaded Data</w:t>
              </w:r>
            </w:ins>
          </w:p>
        </w:tc>
      </w:tr>
      <w:tr w:rsidR="00723877" w:rsidRPr="00340B0D" w14:paraId="632EFAB1" w14:textId="77777777" w:rsidTr="00541D1A">
        <w:trPr>
          <w:ins w:id="841"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2ECDB77" w14:textId="77777777" w:rsidR="00723877" w:rsidRPr="00340B0D" w:rsidRDefault="00723877" w:rsidP="00541D1A">
            <w:pPr>
              <w:jc w:val="center"/>
              <w:rPr>
                <w:ins w:id="842" w:author="jonathan pritchard" w:date="2025-01-23T13:26:00Z" w16du:dateUtc="2025-01-23T13:26:00Z"/>
                <w:rFonts w:cs="Arial"/>
                <w:b/>
                <w:bCs/>
                <w:sz w:val="18"/>
                <w:szCs w:val="18"/>
              </w:rPr>
            </w:pPr>
            <w:ins w:id="843" w:author="jonathan pritchard" w:date="2025-01-23T13:26:00Z" w16du:dateUtc="2025-01-23T13:2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AC470F" w14:textId="77777777" w:rsidR="00723877" w:rsidRPr="00340B0D" w:rsidRDefault="00723877" w:rsidP="00541D1A">
            <w:pPr>
              <w:jc w:val="center"/>
              <w:rPr>
                <w:ins w:id="844" w:author="jonathan pritchard" w:date="2025-01-23T13:26:00Z" w16du:dateUtc="2025-01-23T13:26:00Z"/>
                <w:rFonts w:cs="Arial"/>
                <w:b/>
                <w:bCs/>
                <w:sz w:val="18"/>
                <w:szCs w:val="18"/>
              </w:rPr>
            </w:pPr>
          </w:p>
        </w:tc>
      </w:tr>
      <w:tr w:rsidR="00723877" w:rsidRPr="00340B0D" w14:paraId="63912DAC" w14:textId="77777777" w:rsidTr="00541D1A">
        <w:trPr>
          <w:ins w:id="845"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C5435E4" w14:textId="77777777" w:rsidR="00723877" w:rsidRPr="00340B0D" w:rsidRDefault="00723877" w:rsidP="00541D1A">
            <w:pPr>
              <w:rPr>
                <w:ins w:id="846"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5A41A48" w14:textId="77777777" w:rsidR="00723877" w:rsidRPr="00340B0D" w:rsidRDefault="00723877" w:rsidP="00541D1A">
            <w:pPr>
              <w:rPr>
                <w:ins w:id="847" w:author="jonathan pritchard" w:date="2025-01-23T13:26:00Z" w16du:dateUtc="2025-01-23T13:26:00Z"/>
                <w:rFonts w:cs="Arial"/>
                <w:sz w:val="18"/>
                <w:szCs w:val="18"/>
              </w:rPr>
            </w:pPr>
          </w:p>
        </w:tc>
      </w:tr>
      <w:tr w:rsidR="00723877" w:rsidRPr="00340B0D" w14:paraId="4891E1A8" w14:textId="77777777" w:rsidTr="00541D1A">
        <w:trPr>
          <w:ins w:id="848" w:author="jonathan pritchard" w:date="2025-01-23T13:2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920071" w14:textId="77777777" w:rsidR="00723877" w:rsidRPr="00340B0D" w:rsidRDefault="00723877" w:rsidP="00541D1A">
            <w:pPr>
              <w:rPr>
                <w:ins w:id="849"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327CA8A" w14:textId="77777777" w:rsidR="00723877" w:rsidRPr="00340B0D" w:rsidRDefault="00723877" w:rsidP="00541D1A">
            <w:pPr>
              <w:rPr>
                <w:ins w:id="850" w:author="jonathan pritchard" w:date="2025-01-23T13:26:00Z" w16du:dateUtc="2025-01-23T13:26:00Z"/>
                <w:rFonts w:cs="Arial"/>
                <w:sz w:val="18"/>
                <w:szCs w:val="18"/>
              </w:rPr>
            </w:pPr>
          </w:p>
        </w:tc>
      </w:tr>
      <w:tr w:rsidR="00723877" w:rsidRPr="00340B0D" w14:paraId="55F58EF5" w14:textId="77777777" w:rsidTr="00541D1A">
        <w:trPr>
          <w:ins w:id="851" w:author="jonathan pritchard" w:date="2025-01-23T13:2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8AB57D" w14:textId="77777777" w:rsidR="00723877" w:rsidRPr="00340B0D" w:rsidRDefault="00723877" w:rsidP="00541D1A">
            <w:pPr>
              <w:jc w:val="center"/>
              <w:rPr>
                <w:ins w:id="852" w:author="jonathan pritchard" w:date="2025-01-23T13:26:00Z" w16du:dateUtc="2025-01-23T13:26:00Z"/>
                <w:rFonts w:cs="Arial"/>
                <w:b/>
                <w:bCs/>
                <w:sz w:val="18"/>
                <w:szCs w:val="18"/>
              </w:rPr>
            </w:pPr>
            <w:ins w:id="853" w:author="jonathan pritchard" w:date="2025-01-23T13:26:00Z" w16du:dateUtc="2025-01-23T13:2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7612C84" w14:textId="77777777" w:rsidR="00723877" w:rsidRPr="00340B0D" w:rsidRDefault="00723877" w:rsidP="00541D1A">
            <w:pPr>
              <w:jc w:val="center"/>
              <w:rPr>
                <w:ins w:id="854" w:author="jonathan pritchard" w:date="2025-01-23T13:26:00Z" w16du:dateUtc="2025-01-23T13:26:00Z"/>
                <w:rFonts w:cs="Arial"/>
                <w:b/>
                <w:bCs/>
                <w:sz w:val="18"/>
                <w:szCs w:val="18"/>
              </w:rPr>
            </w:pPr>
            <w:ins w:id="855" w:author="jonathan pritchard" w:date="2025-01-23T13:26:00Z" w16du:dateUtc="2025-01-23T13:26: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26D03B5E" w14:textId="77777777" w:rsidTr="00541D1A">
        <w:trPr>
          <w:ins w:id="856" w:author="jonathan pritchard" w:date="2025-01-23T13:26:00Z"/>
        </w:trPr>
        <w:customXmlInsRangeStart w:id="857" w:author="jonathan pritchard" w:date="2025-01-23T13:26:00Z"/>
        <w:sdt>
          <w:sdtPr>
            <w:rPr>
              <w:rFonts w:cs="Arial"/>
              <w:sz w:val="18"/>
              <w:szCs w:val="18"/>
            </w:rPr>
            <w:alias w:val="Diplay Category"/>
            <w:tag w:val="Diplay Categor"/>
            <w:id w:val="-1020457393"/>
            <w:placeholder>
              <w:docPart w:val="17FB748D35724A99B12B41E9C4D5D1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5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87A2006" w14:textId="77777777" w:rsidR="00723877" w:rsidRPr="00340B0D" w:rsidRDefault="00723877" w:rsidP="00541D1A">
                <w:pPr>
                  <w:rPr>
                    <w:ins w:id="858" w:author="jonathan pritchard" w:date="2025-01-23T13:26:00Z" w16du:dateUtc="2025-01-23T13:26:00Z"/>
                    <w:rFonts w:cs="Arial"/>
                    <w:sz w:val="18"/>
                    <w:szCs w:val="18"/>
                  </w:rPr>
                </w:pPr>
                <w:ins w:id="859" w:author="jonathan pritchard" w:date="2025-01-23T13:26:00Z" w16du:dateUtc="2025-01-23T13:26:00Z">
                  <w:r>
                    <w:rPr>
                      <w:rFonts w:cs="Arial"/>
                      <w:sz w:val="18"/>
                      <w:szCs w:val="18"/>
                    </w:rPr>
                    <w:t>Other</w:t>
                  </w:r>
                </w:ins>
              </w:p>
            </w:tc>
            <w:customXmlInsRangeStart w:id="860" w:author="jonathan pritchard" w:date="2025-01-23T13:26:00Z"/>
          </w:sdtContent>
        </w:sdt>
        <w:customXmlInsRangeEnd w:id="860"/>
        <w:tc>
          <w:tcPr>
            <w:tcW w:w="3871" w:type="dxa"/>
            <w:gridSpan w:val="5"/>
            <w:tcBorders>
              <w:left w:val="single" w:sz="12" w:space="0" w:color="auto"/>
              <w:bottom w:val="single" w:sz="4" w:space="0" w:color="auto"/>
              <w:right w:val="single" w:sz="4" w:space="0" w:color="auto"/>
            </w:tcBorders>
            <w:shd w:val="clear" w:color="auto" w:fill="auto"/>
          </w:tcPr>
          <w:p w14:paraId="102B69EA" w14:textId="77777777" w:rsidR="00723877" w:rsidRPr="00340B0D" w:rsidRDefault="00723877" w:rsidP="00541D1A">
            <w:pPr>
              <w:rPr>
                <w:ins w:id="861" w:author="jonathan pritchard" w:date="2025-01-23T13:26:00Z" w16du:dateUtc="2025-01-23T13:26:00Z"/>
                <w:rFonts w:cs="Arial"/>
                <w:sz w:val="18"/>
                <w:szCs w:val="18"/>
              </w:rPr>
            </w:pPr>
            <w:ins w:id="862" w:author="jonathan pritchard" w:date="2025-01-23T13:26:00Z" w16du:dateUtc="2025-01-23T13:2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8AE06A" w14:textId="77777777" w:rsidR="00723877" w:rsidRPr="00340B0D" w:rsidRDefault="00723877" w:rsidP="00541D1A">
            <w:pPr>
              <w:jc w:val="center"/>
              <w:rPr>
                <w:ins w:id="863" w:author="jonathan pritchard" w:date="2025-01-23T13:26:00Z" w16du:dateUtc="2025-01-23T13:26:00Z"/>
                <w:rFonts w:cs="Arial"/>
                <w:sz w:val="18"/>
                <w:szCs w:val="18"/>
              </w:rPr>
            </w:pPr>
          </w:p>
        </w:tc>
      </w:tr>
      <w:tr w:rsidR="00723877" w:rsidRPr="00340B0D" w14:paraId="56ABDD53" w14:textId="77777777" w:rsidTr="00541D1A">
        <w:trPr>
          <w:ins w:id="864" w:author="jonathan pritchard" w:date="2025-01-23T13:2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825E8A" w14:textId="77777777" w:rsidR="00723877" w:rsidRPr="00340B0D" w:rsidRDefault="00723877" w:rsidP="00541D1A">
            <w:pPr>
              <w:jc w:val="center"/>
              <w:rPr>
                <w:ins w:id="865" w:author="jonathan pritchard" w:date="2025-01-23T13:26:00Z" w16du:dateUtc="2025-01-23T13:26:00Z"/>
                <w:rFonts w:cs="Arial"/>
                <w:b/>
                <w:bCs/>
                <w:sz w:val="18"/>
                <w:szCs w:val="18"/>
              </w:rPr>
            </w:pPr>
            <w:ins w:id="866" w:author="jonathan pritchard" w:date="2025-01-23T13:26:00Z" w16du:dateUtc="2025-01-23T13:2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D71A25C" w14:textId="77777777" w:rsidR="00723877" w:rsidRPr="00340B0D" w:rsidRDefault="00723877" w:rsidP="00541D1A">
            <w:pPr>
              <w:rPr>
                <w:ins w:id="867" w:author="jonathan pritchard" w:date="2025-01-23T13:26:00Z" w16du:dateUtc="2025-01-23T13:26:00Z"/>
                <w:rFonts w:cs="Arial"/>
                <w:sz w:val="18"/>
                <w:szCs w:val="18"/>
              </w:rPr>
            </w:pPr>
            <w:ins w:id="868" w:author="jonathan pritchard" w:date="2025-01-23T13:26:00Z" w16du:dateUtc="2025-01-23T13:2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B6E6F2C" w14:textId="77777777" w:rsidR="00723877" w:rsidRPr="00340B0D" w:rsidRDefault="00723877" w:rsidP="00541D1A">
            <w:pPr>
              <w:jc w:val="center"/>
              <w:rPr>
                <w:ins w:id="869" w:author="jonathan pritchard" w:date="2025-01-23T13:26:00Z" w16du:dateUtc="2025-01-23T13:26:00Z"/>
                <w:rFonts w:cs="Arial"/>
                <w:sz w:val="18"/>
                <w:szCs w:val="18"/>
              </w:rPr>
            </w:pPr>
          </w:p>
        </w:tc>
      </w:tr>
      <w:tr w:rsidR="00723877" w:rsidRPr="00340B0D" w14:paraId="2137457E" w14:textId="77777777" w:rsidTr="00541D1A">
        <w:trPr>
          <w:ins w:id="870"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569A30" w14:textId="77777777" w:rsidR="00723877" w:rsidRPr="00340B0D" w:rsidRDefault="00723877" w:rsidP="00541D1A">
            <w:pPr>
              <w:rPr>
                <w:ins w:id="871" w:author="jonathan pritchard" w:date="2025-01-23T13:26:00Z" w16du:dateUtc="2025-01-23T13:26:00Z"/>
                <w:rFonts w:cs="Arial"/>
                <w:sz w:val="18"/>
                <w:szCs w:val="18"/>
              </w:rPr>
            </w:pPr>
            <w:ins w:id="872" w:author="jonathan pritchard" w:date="2025-01-23T13:26:00Z" w16du:dateUtc="2025-01-23T13:2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5DF89" w14:textId="77777777" w:rsidR="00723877" w:rsidRPr="00340B0D" w:rsidRDefault="00723877" w:rsidP="00541D1A">
            <w:pPr>
              <w:rPr>
                <w:ins w:id="873" w:author="jonathan pritchard" w:date="2025-01-23T13:26:00Z" w16du:dateUtc="2025-01-23T13:26:00Z"/>
                <w:rFonts w:cs="Arial"/>
                <w:sz w:val="18"/>
                <w:szCs w:val="18"/>
              </w:rPr>
            </w:pPr>
          </w:p>
        </w:tc>
        <w:tc>
          <w:tcPr>
            <w:tcW w:w="3871" w:type="dxa"/>
            <w:gridSpan w:val="5"/>
            <w:tcBorders>
              <w:left w:val="single" w:sz="12" w:space="0" w:color="auto"/>
            </w:tcBorders>
          </w:tcPr>
          <w:p w14:paraId="6A3D31CE" w14:textId="77777777" w:rsidR="00723877" w:rsidRPr="00340B0D" w:rsidRDefault="00723877" w:rsidP="00541D1A">
            <w:pPr>
              <w:rPr>
                <w:ins w:id="874" w:author="jonathan pritchard" w:date="2025-01-23T13:26:00Z" w16du:dateUtc="2025-01-23T13:26:00Z"/>
                <w:rFonts w:cs="Arial"/>
                <w:sz w:val="18"/>
                <w:szCs w:val="18"/>
              </w:rPr>
            </w:pPr>
            <w:ins w:id="875" w:author="jonathan pritchard" w:date="2025-01-23T13:26:00Z" w16du:dateUtc="2025-01-23T13:26:00Z">
              <w:r w:rsidRPr="00340B0D">
                <w:rPr>
                  <w:rFonts w:cs="Arial"/>
                  <w:sz w:val="18"/>
                  <w:szCs w:val="18"/>
                </w:rPr>
                <w:t>Highlight date dependent</w:t>
              </w:r>
            </w:ins>
          </w:p>
        </w:tc>
        <w:tc>
          <w:tcPr>
            <w:tcW w:w="672" w:type="dxa"/>
            <w:tcBorders>
              <w:right w:val="single" w:sz="12" w:space="0" w:color="auto"/>
            </w:tcBorders>
          </w:tcPr>
          <w:p w14:paraId="48AC9E07" w14:textId="77777777" w:rsidR="00723877" w:rsidRPr="00340B0D" w:rsidRDefault="00723877" w:rsidP="00541D1A">
            <w:pPr>
              <w:jc w:val="center"/>
              <w:rPr>
                <w:ins w:id="876" w:author="jonathan pritchard" w:date="2025-01-23T13:26:00Z" w16du:dateUtc="2025-01-23T13:26:00Z"/>
                <w:rFonts w:cs="Arial"/>
                <w:sz w:val="18"/>
                <w:szCs w:val="18"/>
              </w:rPr>
            </w:pPr>
          </w:p>
        </w:tc>
      </w:tr>
      <w:tr w:rsidR="00723877" w:rsidRPr="00340B0D" w14:paraId="01819858" w14:textId="77777777" w:rsidTr="00541D1A">
        <w:trPr>
          <w:ins w:id="877"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1A92B" w14:textId="77777777" w:rsidR="00723877" w:rsidRPr="00340B0D" w:rsidRDefault="00723877" w:rsidP="00541D1A">
            <w:pPr>
              <w:rPr>
                <w:ins w:id="878" w:author="jonathan pritchard" w:date="2025-01-23T13:26:00Z" w16du:dateUtc="2025-01-23T13:26:00Z"/>
                <w:rFonts w:cs="Arial"/>
                <w:sz w:val="18"/>
                <w:szCs w:val="18"/>
              </w:rPr>
            </w:pPr>
            <w:ins w:id="879" w:author="jonathan pritchard" w:date="2025-01-23T13:26:00Z" w16du:dateUtc="2025-01-23T13:2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73D1E2" w14:textId="77777777" w:rsidR="00723877" w:rsidRPr="00340B0D" w:rsidRDefault="00723877" w:rsidP="00541D1A">
            <w:pPr>
              <w:rPr>
                <w:ins w:id="880" w:author="jonathan pritchard" w:date="2025-01-23T13:26:00Z" w16du:dateUtc="2025-01-23T13:26:00Z"/>
                <w:rFonts w:cs="Arial"/>
                <w:sz w:val="18"/>
                <w:szCs w:val="18"/>
              </w:rPr>
            </w:pPr>
          </w:p>
        </w:tc>
        <w:tc>
          <w:tcPr>
            <w:tcW w:w="3871" w:type="dxa"/>
            <w:gridSpan w:val="5"/>
            <w:tcBorders>
              <w:left w:val="single" w:sz="12" w:space="0" w:color="auto"/>
            </w:tcBorders>
          </w:tcPr>
          <w:p w14:paraId="0D4776DD" w14:textId="77777777" w:rsidR="00723877" w:rsidRPr="00340B0D" w:rsidRDefault="00723877" w:rsidP="00541D1A">
            <w:pPr>
              <w:rPr>
                <w:ins w:id="881" w:author="jonathan pritchard" w:date="2025-01-23T13:26:00Z" w16du:dateUtc="2025-01-23T13:26:00Z"/>
                <w:rFonts w:cs="Arial"/>
                <w:sz w:val="18"/>
                <w:szCs w:val="18"/>
              </w:rPr>
            </w:pPr>
            <w:ins w:id="882" w:author="jonathan pritchard" w:date="2025-01-23T13:26:00Z" w16du:dateUtc="2025-01-23T13:26:00Z">
              <w:r w:rsidRPr="00340B0D">
                <w:rPr>
                  <w:rFonts w:cs="Arial"/>
                  <w:sz w:val="18"/>
                  <w:szCs w:val="18"/>
                </w:rPr>
                <w:t>Highlight document</w:t>
              </w:r>
            </w:ins>
          </w:p>
        </w:tc>
        <w:tc>
          <w:tcPr>
            <w:tcW w:w="672" w:type="dxa"/>
            <w:tcBorders>
              <w:right w:val="single" w:sz="12" w:space="0" w:color="auto"/>
            </w:tcBorders>
          </w:tcPr>
          <w:p w14:paraId="09A7B2C3" w14:textId="77777777" w:rsidR="00723877" w:rsidRPr="00340B0D" w:rsidRDefault="00723877" w:rsidP="00541D1A">
            <w:pPr>
              <w:jc w:val="center"/>
              <w:rPr>
                <w:ins w:id="883" w:author="jonathan pritchard" w:date="2025-01-23T13:26:00Z" w16du:dateUtc="2025-01-23T13:26:00Z"/>
                <w:rFonts w:cs="Arial"/>
                <w:sz w:val="18"/>
                <w:szCs w:val="18"/>
              </w:rPr>
            </w:pPr>
          </w:p>
        </w:tc>
      </w:tr>
      <w:tr w:rsidR="00723877" w:rsidRPr="00340B0D" w14:paraId="33A3F1BD" w14:textId="77777777" w:rsidTr="00541D1A">
        <w:trPr>
          <w:ins w:id="884"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E0F9B" w14:textId="77777777" w:rsidR="00723877" w:rsidRPr="00340B0D" w:rsidRDefault="00723877" w:rsidP="00541D1A">
            <w:pPr>
              <w:rPr>
                <w:ins w:id="885" w:author="jonathan pritchard" w:date="2025-01-23T13:26:00Z" w16du:dateUtc="2025-01-23T13:26:00Z"/>
                <w:rFonts w:cs="Arial"/>
                <w:sz w:val="18"/>
                <w:szCs w:val="18"/>
              </w:rPr>
            </w:pPr>
            <w:ins w:id="886" w:author="jonathan pritchard" w:date="2025-01-23T13:26:00Z" w16du:dateUtc="2025-01-23T13:2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98A86" w14:textId="77777777" w:rsidR="00723877" w:rsidRPr="00340B0D" w:rsidRDefault="00723877" w:rsidP="00541D1A">
            <w:pPr>
              <w:rPr>
                <w:ins w:id="887" w:author="jonathan pritchard" w:date="2025-01-23T13:26:00Z" w16du:dateUtc="2025-01-23T13:26:00Z"/>
                <w:rFonts w:cs="Arial"/>
                <w:sz w:val="18"/>
                <w:szCs w:val="18"/>
              </w:rPr>
            </w:pPr>
          </w:p>
        </w:tc>
        <w:tc>
          <w:tcPr>
            <w:tcW w:w="3871" w:type="dxa"/>
            <w:gridSpan w:val="5"/>
            <w:tcBorders>
              <w:left w:val="single" w:sz="12" w:space="0" w:color="auto"/>
            </w:tcBorders>
          </w:tcPr>
          <w:p w14:paraId="24F3F41F" w14:textId="77777777" w:rsidR="00723877" w:rsidRPr="00340B0D" w:rsidRDefault="00723877" w:rsidP="00541D1A">
            <w:pPr>
              <w:rPr>
                <w:ins w:id="888" w:author="jonathan pritchard" w:date="2025-01-23T13:26:00Z" w16du:dateUtc="2025-01-23T13:26:00Z"/>
                <w:rFonts w:cs="Arial"/>
                <w:b/>
                <w:bCs/>
                <w:sz w:val="18"/>
                <w:szCs w:val="18"/>
              </w:rPr>
            </w:pPr>
            <w:ins w:id="889" w:author="jonathan pritchard" w:date="2025-01-23T13:26:00Z" w16du:dateUtc="2025-01-23T13:26:00Z">
              <w:r w:rsidRPr="00340B0D">
                <w:rPr>
                  <w:rFonts w:cs="Arial"/>
                  <w:sz w:val="18"/>
                  <w:szCs w:val="18"/>
                </w:rPr>
                <w:t>Highlight info</w:t>
              </w:r>
            </w:ins>
          </w:p>
        </w:tc>
        <w:tc>
          <w:tcPr>
            <w:tcW w:w="672" w:type="dxa"/>
            <w:tcBorders>
              <w:right w:val="single" w:sz="12" w:space="0" w:color="auto"/>
            </w:tcBorders>
          </w:tcPr>
          <w:p w14:paraId="3DE92101" w14:textId="77777777" w:rsidR="00723877" w:rsidRPr="00340B0D" w:rsidRDefault="00723877" w:rsidP="00541D1A">
            <w:pPr>
              <w:jc w:val="center"/>
              <w:rPr>
                <w:ins w:id="890" w:author="jonathan pritchard" w:date="2025-01-23T13:26:00Z" w16du:dateUtc="2025-01-23T13:26:00Z"/>
                <w:rFonts w:cs="Arial"/>
                <w:sz w:val="18"/>
                <w:szCs w:val="18"/>
              </w:rPr>
            </w:pPr>
          </w:p>
        </w:tc>
      </w:tr>
      <w:tr w:rsidR="00723877" w:rsidRPr="00340B0D" w14:paraId="225C7155" w14:textId="77777777" w:rsidTr="00541D1A">
        <w:trPr>
          <w:ins w:id="891"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7DB95A" w14:textId="77777777" w:rsidR="00723877" w:rsidRPr="00340B0D" w:rsidRDefault="00723877" w:rsidP="00541D1A">
            <w:pPr>
              <w:rPr>
                <w:ins w:id="892" w:author="jonathan pritchard" w:date="2025-01-23T13:26:00Z" w16du:dateUtc="2025-01-23T13:26:00Z"/>
                <w:rFonts w:cs="Arial"/>
                <w:sz w:val="18"/>
                <w:szCs w:val="18"/>
              </w:rPr>
            </w:pPr>
            <w:ins w:id="893" w:author="jonathan pritchard" w:date="2025-01-23T13:26:00Z" w16du:dateUtc="2025-01-23T13:2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C756D" w14:textId="77777777" w:rsidR="00723877" w:rsidRPr="00340B0D" w:rsidRDefault="00723877" w:rsidP="00541D1A">
            <w:pPr>
              <w:rPr>
                <w:ins w:id="894" w:author="jonathan pritchard" w:date="2025-01-23T13:26:00Z" w16du:dateUtc="2025-01-23T13:26:00Z"/>
                <w:rFonts w:cs="Arial"/>
                <w:sz w:val="18"/>
                <w:szCs w:val="18"/>
              </w:rPr>
            </w:pPr>
          </w:p>
        </w:tc>
        <w:tc>
          <w:tcPr>
            <w:tcW w:w="3871" w:type="dxa"/>
            <w:gridSpan w:val="5"/>
            <w:tcBorders>
              <w:left w:val="single" w:sz="12" w:space="0" w:color="auto"/>
            </w:tcBorders>
          </w:tcPr>
          <w:p w14:paraId="1F71DE98" w14:textId="77777777" w:rsidR="00723877" w:rsidRPr="00340B0D" w:rsidRDefault="00723877" w:rsidP="00541D1A">
            <w:pPr>
              <w:rPr>
                <w:ins w:id="895" w:author="jonathan pritchard" w:date="2025-01-23T13:26:00Z" w16du:dateUtc="2025-01-23T13:26:00Z"/>
                <w:rFonts w:cs="Arial"/>
                <w:sz w:val="18"/>
                <w:szCs w:val="18"/>
              </w:rPr>
            </w:pPr>
            <w:ins w:id="896" w:author="jonathan pritchard" w:date="2025-01-23T13:26:00Z" w16du:dateUtc="2025-01-23T13:26:00Z">
              <w:r w:rsidRPr="00340B0D">
                <w:rPr>
                  <w:rFonts w:cs="Arial"/>
                  <w:sz w:val="18"/>
                  <w:szCs w:val="18"/>
                </w:rPr>
                <w:t>Shallow Pattern</w:t>
              </w:r>
            </w:ins>
          </w:p>
        </w:tc>
        <w:tc>
          <w:tcPr>
            <w:tcW w:w="672" w:type="dxa"/>
            <w:tcBorders>
              <w:right w:val="single" w:sz="12" w:space="0" w:color="auto"/>
            </w:tcBorders>
          </w:tcPr>
          <w:p w14:paraId="6E753AC4" w14:textId="77777777" w:rsidR="00723877" w:rsidRPr="00340B0D" w:rsidRDefault="00723877" w:rsidP="00541D1A">
            <w:pPr>
              <w:jc w:val="center"/>
              <w:rPr>
                <w:ins w:id="897" w:author="jonathan pritchard" w:date="2025-01-23T13:26:00Z" w16du:dateUtc="2025-01-23T13:26:00Z"/>
                <w:rFonts w:cs="Arial"/>
                <w:sz w:val="18"/>
                <w:szCs w:val="18"/>
              </w:rPr>
            </w:pPr>
          </w:p>
        </w:tc>
      </w:tr>
      <w:tr w:rsidR="00723877" w:rsidRPr="00340B0D" w14:paraId="51C4BE1E" w14:textId="77777777" w:rsidTr="00541D1A">
        <w:trPr>
          <w:ins w:id="898"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7494BB" w14:textId="77777777" w:rsidR="00723877" w:rsidRPr="00340B0D" w:rsidRDefault="00723877" w:rsidP="00541D1A">
            <w:pPr>
              <w:rPr>
                <w:ins w:id="899" w:author="jonathan pritchard" w:date="2025-01-23T13:26:00Z" w16du:dateUtc="2025-01-23T13:26:00Z"/>
                <w:rFonts w:cs="Arial"/>
                <w:sz w:val="18"/>
                <w:szCs w:val="18"/>
              </w:rPr>
            </w:pPr>
            <w:ins w:id="900" w:author="jonathan pritchard" w:date="2025-01-23T13:26:00Z" w16du:dateUtc="2025-01-23T13:2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7AB561" w14:textId="77777777" w:rsidR="00723877" w:rsidRPr="00340B0D" w:rsidRDefault="00723877" w:rsidP="00541D1A">
            <w:pPr>
              <w:rPr>
                <w:ins w:id="901" w:author="jonathan pritchard" w:date="2025-01-23T13:26:00Z" w16du:dateUtc="2025-01-23T13:26:00Z"/>
                <w:rFonts w:cs="Arial"/>
                <w:sz w:val="18"/>
                <w:szCs w:val="18"/>
              </w:rPr>
            </w:pPr>
          </w:p>
        </w:tc>
        <w:tc>
          <w:tcPr>
            <w:tcW w:w="3871" w:type="dxa"/>
            <w:gridSpan w:val="5"/>
            <w:tcBorders>
              <w:left w:val="single" w:sz="12" w:space="0" w:color="auto"/>
            </w:tcBorders>
          </w:tcPr>
          <w:p w14:paraId="6C8D3635" w14:textId="77777777" w:rsidR="00723877" w:rsidRPr="00340B0D" w:rsidRDefault="00723877" w:rsidP="00541D1A">
            <w:pPr>
              <w:rPr>
                <w:ins w:id="902" w:author="jonathan pritchard" w:date="2025-01-23T13:26:00Z" w16du:dateUtc="2025-01-23T13:26:00Z"/>
                <w:rFonts w:cs="Arial"/>
                <w:sz w:val="18"/>
                <w:szCs w:val="18"/>
              </w:rPr>
            </w:pPr>
            <w:ins w:id="903" w:author="jonathan pritchard" w:date="2025-01-23T13:26:00Z" w16du:dateUtc="2025-01-23T13:26:00Z">
              <w:r w:rsidRPr="00340B0D">
                <w:rPr>
                  <w:rFonts w:cs="Arial"/>
                  <w:sz w:val="18"/>
                  <w:szCs w:val="18"/>
                </w:rPr>
                <w:t>Unknown</w:t>
              </w:r>
            </w:ins>
          </w:p>
        </w:tc>
        <w:tc>
          <w:tcPr>
            <w:tcW w:w="672" w:type="dxa"/>
            <w:tcBorders>
              <w:right w:val="single" w:sz="12" w:space="0" w:color="auto"/>
            </w:tcBorders>
          </w:tcPr>
          <w:p w14:paraId="006585A5" w14:textId="77777777" w:rsidR="00723877" w:rsidRPr="00340B0D" w:rsidRDefault="00723877" w:rsidP="00541D1A">
            <w:pPr>
              <w:jc w:val="center"/>
              <w:rPr>
                <w:ins w:id="904" w:author="jonathan pritchard" w:date="2025-01-23T13:26:00Z" w16du:dateUtc="2025-01-23T13:26:00Z"/>
                <w:rFonts w:cs="Arial"/>
                <w:sz w:val="18"/>
                <w:szCs w:val="18"/>
              </w:rPr>
            </w:pPr>
          </w:p>
        </w:tc>
      </w:tr>
      <w:tr w:rsidR="00723877" w:rsidRPr="00340B0D" w14:paraId="7BB3ED5E" w14:textId="77777777" w:rsidTr="00541D1A">
        <w:trPr>
          <w:ins w:id="905"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BE6111" w14:textId="77777777" w:rsidR="00723877" w:rsidRPr="00340B0D" w:rsidRDefault="00723877" w:rsidP="00541D1A">
            <w:pPr>
              <w:rPr>
                <w:ins w:id="906" w:author="jonathan pritchard" w:date="2025-01-23T13:26:00Z" w16du:dateUtc="2025-01-23T13:26:00Z"/>
                <w:rFonts w:cs="Arial"/>
                <w:sz w:val="18"/>
                <w:szCs w:val="18"/>
              </w:rPr>
            </w:pPr>
            <w:ins w:id="907" w:author="jonathan pritchard" w:date="2025-01-23T13:26:00Z" w16du:dateUtc="2025-01-23T13:2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E74B6" w14:textId="77777777" w:rsidR="00723877" w:rsidRPr="00340B0D" w:rsidRDefault="00723877" w:rsidP="00541D1A">
            <w:pPr>
              <w:rPr>
                <w:ins w:id="908" w:author="jonathan pritchard" w:date="2025-01-23T13:26:00Z" w16du:dateUtc="2025-01-23T13:26:00Z"/>
                <w:rFonts w:cs="Arial"/>
                <w:sz w:val="18"/>
                <w:szCs w:val="18"/>
              </w:rPr>
            </w:pPr>
          </w:p>
        </w:tc>
        <w:tc>
          <w:tcPr>
            <w:tcW w:w="3871" w:type="dxa"/>
            <w:gridSpan w:val="5"/>
            <w:tcBorders>
              <w:left w:val="single" w:sz="12" w:space="0" w:color="auto"/>
            </w:tcBorders>
          </w:tcPr>
          <w:p w14:paraId="0EF0320D" w14:textId="77777777" w:rsidR="00723877" w:rsidRPr="00340B0D" w:rsidRDefault="00723877" w:rsidP="00541D1A">
            <w:pPr>
              <w:rPr>
                <w:ins w:id="909" w:author="jonathan pritchard" w:date="2025-01-23T13:26:00Z" w16du:dateUtc="2025-01-23T13:26:00Z"/>
                <w:rFonts w:cs="Arial"/>
                <w:sz w:val="18"/>
                <w:szCs w:val="18"/>
              </w:rPr>
            </w:pPr>
            <w:ins w:id="910" w:author="jonathan pritchard" w:date="2025-01-23T13:26:00Z" w16du:dateUtc="2025-01-23T13:26:00Z">
              <w:r w:rsidRPr="00340B0D">
                <w:rPr>
                  <w:rFonts w:cs="Arial"/>
                  <w:sz w:val="18"/>
                  <w:szCs w:val="18"/>
                </w:rPr>
                <w:t>Update Review</w:t>
              </w:r>
            </w:ins>
          </w:p>
        </w:tc>
        <w:tc>
          <w:tcPr>
            <w:tcW w:w="672" w:type="dxa"/>
            <w:tcBorders>
              <w:right w:val="single" w:sz="12" w:space="0" w:color="auto"/>
            </w:tcBorders>
          </w:tcPr>
          <w:p w14:paraId="2FBCDE96" w14:textId="77777777" w:rsidR="00723877" w:rsidRPr="00340B0D" w:rsidRDefault="00723877" w:rsidP="00541D1A">
            <w:pPr>
              <w:jc w:val="center"/>
              <w:rPr>
                <w:ins w:id="911" w:author="jonathan pritchard" w:date="2025-01-23T13:26:00Z" w16du:dateUtc="2025-01-23T13:26:00Z"/>
                <w:rFonts w:cs="Arial"/>
                <w:sz w:val="18"/>
                <w:szCs w:val="18"/>
              </w:rPr>
            </w:pPr>
          </w:p>
        </w:tc>
      </w:tr>
      <w:tr w:rsidR="00723877" w:rsidRPr="00340B0D" w14:paraId="5FC83B28" w14:textId="77777777" w:rsidTr="00541D1A">
        <w:trPr>
          <w:ins w:id="912"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6ED" w14:textId="77777777" w:rsidR="00723877" w:rsidRPr="00340B0D" w:rsidRDefault="00723877" w:rsidP="00541D1A">
            <w:pPr>
              <w:rPr>
                <w:ins w:id="913" w:author="jonathan pritchard" w:date="2025-01-23T13:26:00Z" w16du:dateUtc="2025-01-23T13:26:00Z"/>
                <w:rFonts w:cs="Arial"/>
                <w:sz w:val="18"/>
                <w:szCs w:val="18"/>
              </w:rPr>
            </w:pPr>
            <w:ins w:id="914" w:author="jonathan pritchard" w:date="2025-01-23T13:26:00Z" w16du:dateUtc="2025-01-23T13:2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CA4B9A" w14:textId="77777777" w:rsidR="00723877" w:rsidRPr="00340B0D" w:rsidRDefault="00723877" w:rsidP="00541D1A">
            <w:pPr>
              <w:rPr>
                <w:ins w:id="915" w:author="jonathan pritchard" w:date="2025-01-23T13:26:00Z" w16du:dateUtc="2025-01-23T13:26:00Z"/>
                <w:rFonts w:cs="Arial"/>
                <w:sz w:val="18"/>
                <w:szCs w:val="18"/>
              </w:rPr>
            </w:pPr>
          </w:p>
        </w:tc>
        <w:tc>
          <w:tcPr>
            <w:tcW w:w="3871" w:type="dxa"/>
            <w:gridSpan w:val="5"/>
            <w:tcBorders>
              <w:left w:val="single" w:sz="12" w:space="0" w:color="auto"/>
            </w:tcBorders>
          </w:tcPr>
          <w:p w14:paraId="71C3340D" w14:textId="77777777" w:rsidR="00723877" w:rsidRPr="00340B0D" w:rsidRDefault="00723877" w:rsidP="00541D1A">
            <w:pPr>
              <w:rPr>
                <w:ins w:id="916" w:author="jonathan pritchard" w:date="2025-01-23T13:26:00Z" w16du:dateUtc="2025-01-23T13:26:00Z"/>
                <w:rFonts w:cs="Arial"/>
                <w:sz w:val="18"/>
                <w:szCs w:val="18"/>
              </w:rPr>
            </w:pPr>
            <w:ins w:id="917" w:author="jonathan pritchard" w:date="2025-01-23T13:26:00Z" w16du:dateUtc="2025-01-23T13:26:00Z">
              <w:r w:rsidRPr="00340B0D">
                <w:rPr>
                  <w:rFonts w:cs="Arial"/>
                  <w:b/>
                  <w:bCs/>
                  <w:sz w:val="18"/>
                  <w:szCs w:val="18"/>
                </w:rPr>
                <w:t>Text Groups</w:t>
              </w:r>
            </w:ins>
          </w:p>
        </w:tc>
        <w:tc>
          <w:tcPr>
            <w:tcW w:w="672" w:type="dxa"/>
            <w:tcBorders>
              <w:right w:val="single" w:sz="12" w:space="0" w:color="auto"/>
            </w:tcBorders>
          </w:tcPr>
          <w:p w14:paraId="68B0C025" w14:textId="77777777" w:rsidR="00723877" w:rsidRPr="00340B0D" w:rsidRDefault="00723877" w:rsidP="00541D1A">
            <w:pPr>
              <w:jc w:val="center"/>
              <w:rPr>
                <w:ins w:id="918" w:author="jonathan pritchard" w:date="2025-01-23T13:26:00Z" w16du:dateUtc="2025-01-23T13:26:00Z"/>
                <w:rFonts w:cs="Arial"/>
                <w:sz w:val="18"/>
                <w:szCs w:val="18"/>
              </w:rPr>
            </w:pPr>
          </w:p>
        </w:tc>
      </w:tr>
      <w:tr w:rsidR="00723877" w:rsidRPr="00340B0D" w14:paraId="389BA96B" w14:textId="77777777" w:rsidTr="00541D1A">
        <w:trPr>
          <w:ins w:id="919"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926711" w14:textId="77777777" w:rsidR="00723877" w:rsidRPr="00340B0D" w:rsidRDefault="00723877" w:rsidP="00541D1A">
            <w:pPr>
              <w:rPr>
                <w:ins w:id="920" w:author="jonathan pritchard" w:date="2025-01-23T13:26:00Z" w16du:dateUtc="2025-01-23T13:26:00Z"/>
                <w:rFonts w:cs="Arial"/>
                <w:sz w:val="18"/>
                <w:szCs w:val="18"/>
              </w:rPr>
            </w:pPr>
            <w:ins w:id="921" w:author="jonathan pritchard" w:date="2025-01-23T13:26:00Z" w16du:dateUtc="2025-01-23T13:2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C27A" w14:textId="77777777" w:rsidR="00723877" w:rsidRPr="00340B0D" w:rsidRDefault="00723877" w:rsidP="00541D1A">
            <w:pPr>
              <w:rPr>
                <w:ins w:id="922" w:author="jonathan pritchard" w:date="2025-01-23T13:26:00Z" w16du:dateUtc="2025-01-23T13:26:00Z"/>
                <w:rFonts w:cs="Arial"/>
                <w:sz w:val="18"/>
                <w:szCs w:val="18"/>
              </w:rPr>
            </w:pPr>
          </w:p>
        </w:tc>
        <w:tc>
          <w:tcPr>
            <w:tcW w:w="3871" w:type="dxa"/>
            <w:gridSpan w:val="5"/>
            <w:tcBorders>
              <w:left w:val="single" w:sz="12" w:space="0" w:color="auto"/>
            </w:tcBorders>
          </w:tcPr>
          <w:p w14:paraId="6F99B136" w14:textId="77777777" w:rsidR="00723877" w:rsidRPr="00340B0D" w:rsidRDefault="00723877" w:rsidP="00541D1A">
            <w:pPr>
              <w:rPr>
                <w:ins w:id="923" w:author="jonathan pritchard" w:date="2025-01-23T13:26:00Z" w16du:dateUtc="2025-01-23T13:26:00Z"/>
                <w:rFonts w:cs="Arial"/>
                <w:sz w:val="18"/>
                <w:szCs w:val="18"/>
              </w:rPr>
            </w:pPr>
            <w:ins w:id="924" w:author="jonathan pritchard" w:date="2025-01-23T13:26:00Z" w16du:dateUtc="2025-01-23T13:26:00Z">
              <w:r w:rsidRPr="00340B0D">
                <w:rPr>
                  <w:rFonts w:cs="Arial"/>
                  <w:sz w:val="18"/>
                  <w:szCs w:val="18"/>
                </w:rPr>
                <w:t>Chart Text</w:t>
              </w:r>
            </w:ins>
          </w:p>
        </w:tc>
        <w:tc>
          <w:tcPr>
            <w:tcW w:w="672" w:type="dxa"/>
            <w:tcBorders>
              <w:right w:val="single" w:sz="12" w:space="0" w:color="auto"/>
            </w:tcBorders>
          </w:tcPr>
          <w:p w14:paraId="76305E39" w14:textId="77777777" w:rsidR="00723877" w:rsidRPr="00340B0D" w:rsidRDefault="00723877" w:rsidP="00541D1A">
            <w:pPr>
              <w:jc w:val="center"/>
              <w:rPr>
                <w:ins w:id="925" w:author="jonathan pritchard" w:date="2025-01-23T13:26:00Z" w16du:dateUtc="2025-01-23T13:26:00Z"/>
                <w:rFonts w:cs="Arial"/>
                <w:sz w:val="18"/>
                <w:szCs w:val="18"/>
              </w:rPr>
            </w:pPr>
          </w:p>
        </w:tc>
      </w:tr>
      <w:tr w:rsidR="00723877" w:rsidRPr="00340B0D" w14:paraId="41768D70" w14:textId="77777777" w:rsidTr="00541D1A">
        <w:trPr>
          <w:ins w:id="926"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BF3953" w14:textId="77777777" w:rsidR="00723877" w:rsidRPr="00340B0D" w:rsidRDefault="00723877" w:rsidP="00541D1A">
            <w:pPr>
              <w:rPr>
                <w:ins w:id="927" w:author="jonathan pritchard" w:date="2025-01-23T13:26:00Z" w16du:dateUtc="2025-01-23T13:26:00Z"/>
                <w:rFonts w:cs="Arial"/>
                <w:sz w:val="18"/>
                <w:szCs w:val="18"/>
              </w:rPr>
            </w:pPr>
            <w:ins w:id="928" w:author="jonathan pritchard" w:date="2025-01-23T13:26:00Z" w16du:dateUtc="2025-01-23T13:2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6FB9F" w14:textId="77777777" w:rsidR="00723877" w:rsidRPr="00340B0D" w:rsidRDefault="00723877" w:rsidP="00541D1A">
            <w:pPr>
              <w:rPr>
                <w:ins w:id="929" w:author="jonathan pritchard" w:date="2025-01-23T13:26:00Z" w16du:dateUtc="2025-01-23T13:26:00Z"/>
                <w:rFonts w:cs="Arial"/>
                <w:sz w:val="18"/>
                <w:szCs w:val="18"/>
              </w:rPr>
            </w:pPr>
          </w:p>
        </w:tc>
        <w:tc>
          <w:tcPr>
            <w:tcW w:w="3871" w:type="dxa"/>
            <w:gridSpan w:val="5"/>
            <w:tcBorders>
              <w:left w:val="single" w:sz="12" w:space="0" w:color="auto"/>
            </w:tcBorders>
          </w:tcPr>
          <w:p w14:paraId="73EFCDC3" w14:textId="77777777" w:rsidR="00723877" w:rsidRPr="00340B0D" w:rsidRDefault="00723877" w:rsidP="00541D1A">
            <w:pPr>
              <w:rPr>
                <w:ins w:id="930" w:author="jonathan pritchard" w:date="2025-01-23T13:26:00Z" w16du:dateUtc="2025-01-23T13:26:00Z"/>
                <w:rFonts w:cs="Arial"/>
                <w:sz w:val="18"/>
                <w:szCs w:val="18"/>
              </w:rPr>
            </w:pPr>
            <w:ins w:id="931" w:author="jonathan pritchard" w:date="2025-01-23T13:26:00Z" w16du:dateUtc="2025-01-23T13:26:00Z">
              <w:r w:rsidRPr="00340B0D">
                <w:rPr>
                  <w:rFonts w:cs="Arial"/>
                  <w:sz w:val="18"/>
                  <w:szCs w:val="18"/>
                </w:rPr>
                <w:t xml:space="preserve">    Important text</w:t>
              </w:r>
            </w:ins>
          </w:p>
        </w:tc>
        <w:tc>
          <w:tcPr>
            <w:tcW w:w="672" w:type="dxa"/>
            <w:tcBorders>
              <w:right w:val="single" w:sz="12" w:space="0" w:color="auto"/>
            </w:tcBorders>
          </w:tcPr>
          <w:p w14:paraId="51B5AB39" w14:textId="77777777" w:rsidR="00723877" w:rsidRPr="00340B0D" w:rsidRDefault="00723877" w:rsidP="00541D1A">
            <w:pPr>
              <w:jc w:val="center"/>
              <w:rPr>
                <w:ins w:id="932" w:author="jonathan pritchard" w:date="2025-01-23T13:26:00Z" w16du:dateUtc="2025-01-23T13:26:00Z"/>
                <w:rFonts w:cs="Arial"/>
                <w:sz w:val="18"/>
                <w:szCs w:val="18"/>
              </w:rPr>
            </w:pPr>
          </w:p>
        </w:tc>
      </w:tr>
      <w:tr w:rsidR="00723877" w:rsidRPr="00340B0D" w14:paraId="38DA5707" w14:textId="77777777" w:rsidTr="00541D1A">
        <w:trPr>
          <w:ins w:id="933"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1CD275" w14:textId="77777777" w:rsidR="00723877" w:rsidRPr="00340B0D" w:rsidRDefault="00723877" w:rsidP="00541D1A">
            <w:pPr>
              <w:rPr>
                <w:ins w:id="934" w:author="jonathan pritchard" w:date="2025-01-23T13:26:00Z" w16du:dateUtc="2025-01-23T13:26:00Z"/>
                <w:rFonts w:cs="Arial"/>
                <w:sz w:val="18"/>
                <w:szCs w:val="18"/>
              </w:rPr>
            </w:pPr>
            <w:ins w:id="935" w:author="jonathan pritchard" w:date="2025-01-23T13:26:00Z" w16du:dateUtc="2025-01-23T13:2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C2CB5C" w14:textId="77777777" w:rsidR="00723877" w:rsidRPr="00340B0D" w:rsidRDefault="00723877" w:rsidP="00541D1A">
            <w:pPr>
              <w:rPr>
                <w:ins w:id="936" w:author="jonathan pritchard" w:date="2025-01-23T13:26:00Z" w16du:dateUtc="2025-01-23T13:26:00Z"/>
                <w:rFonts w:cs="Arial"/>
                <w:sz w:val="18"/>
                <w:szCs w:val="18"/>
              </w:rPr>
            </w:pPr>
          </w:p>
        </w:tc>
        <w:tc>
          <w:tcPr>
            <w:tcW w:w="3871" w:type="dxa"/>
            <w:gridSpan w:val="5"/>
            <w:tcBorders>
              <w:left w:val="single" w:sz="12" w:space="0" w:color="auto"/>
            </w:tcBorders>
          </w:tcPr>
          <w:p w14:paraId="6400882C" w14:textId="77777777" w:rsidR="00723877" w:rsidRPr="00340B0D" w:rsidRDefault="00723877" w:rsidP="00541D1A">
            <w:pPr>
              <w:rPr>
                <w:ins w:id="937" w:author="jonathan pritchard" w:date="2025-01-23T13:26:00Z" w16du:dateUtc="2025-01-23T13:26:00Z"/>
                <w:rFonts w:cs="Arial"/>
                <w:b/>
                <w:bCs/>
                <w:sz w:val="18"/>
                <w:szCs w:val="18"/>
              </w:rPr>
            </w:pPr>
            <w:ins w:id="938" w:author="jonathan pritchard" w:date="2025-01-23T13:26:00Z" w16du:dateUtc="2025-01-23T13:26:00Z">
              <w:r w:rsidRPr="00340B0D">
                <w:rPr>
                  <w:rFonts w:cs="Arial"/>
                  <w:b/>
                  <w:bCs/>
                  <w:sz w:val="18"/>
                  <w:szCs w:val="18"/>
                </w:rPr>
                <w:t xml:space="preserve">    Other Text</w:t>
              </w:r>
            </w:ins>
          </w:p>
        </w:tc>
        <w:tc>
          <w:tcPr>
            <w:tcW w:w="672" w:type="dxa"/>
            <w:tcBorders>
              <w:right w:val="single" w:sz="12" w:space="0" w:color="auto"/>
            </w:tcBorders>
          </w:tcPr>
          <w:p w14:paraId="0374F4A7" w14:textId="77777777" w:rsidR="00723877" w:rsidRPr="00340B0D" w:rsidRDefault="00723877" w:rsidP="00541D1A">
            <w:pPr>
              <w:jc w:val="center"/>
              <w:rPr>
                <w:ins w:id="939" w:author="jonathan pritchard" w:date="2025-01-23T13:26:00Z" w16du:dateUtc="2025-01-23T13:26:00Z"/>
                <w:rFonts w:cs="Arial"/>
                <w:sz w:val="18"/>
                <w:szCs w:val="18"/>
              </w:rPr>
            </w:pPr>
          </w:p>
        </w:tc>
      </w:tr>
      <w:tr w:rsidR="00723877" w:rsidRPr="00340B0D" w14:paraId="60DB7525" w14:textId="77777777" w:rsidTr="00541D1A">
        <w:trPr>
          <w:ins w:id="940"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496F67" w14:textId="77777777" w:rsidR="00723877" w:rsidRPr="00340B0D" w:rsidRDefault="00723877" w:rsidP="00541D1A">
            <w:pPr>
              <w:rPr>
                <w:ins w:id="941" w:author="jonathan pritchard" w:date="2025-01-23T13:26:00Z" w16du:dateUtc="2025-01-23T13:26:00Z"/>
                <w:rFonts w:cs="Arial"/>
                <w:sz w:val="18"/>
                <w:szCs w:val="18"/>
              </w:rPr>
            </w:pPr>
            <w:ins w:id="942" w:author="jonathan pritchard" w:date="2025-01-23T13:26:00Z" w16du:dateUtc="2025-01-23T13:2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B437D50" w14:textId="77777777" w:rsidR="00723877" w:rsidRPr="00340B0D" w:rsidRDefault="00723877" w:rsidP="00541D1A">
            <w:pPr>
              <w:rPr>
                <w:ins w:id="943" w:author="jonathan pritchard" w:date="2025-01-23T13:26:00Z" w16du:dateUtc="2025-01-23T13:26:00Z"/>
                <w:rFonts w:cs="Arial"/>
                <w:sz w:val="18"/>
                <w:szCs w:val="18"/>
              </w:rPr>
            </w:pPr>
          </w:p>
        </w:tc>
        <w:tc>
          <w:tcPr>
            <w:tcW w:w="3871" w:type="dxa"/>
            <w:gridSpan w:val="5"/>
            <w:tcBorders>
              <w:left w:val="single" w:sz="12" w:space="0" w:color="auto"/>
            </w:tcBorders>
          </w:tcPr>
          <w:p w14:paraId="272B3710" w14:textId="77777777" w:rsidR="00723877" w:rsidRPr="00340B0D" w:rsidRDefault="00723877" w:rsidP="00541D1A">
            <w:pPr>
              <w:rPr>
                <w:ins w:id="944" w:author="jonathan pritchard" w:date="2025-01-23T13:26:00Z" w16du:dateUtc="2025-01-23T13:26:00Z"/>
                <w:rFonts w:cs="Arial"/>
                <w:sz w:val="18"/>
                <w:szCs w:val="18"/>
              </w:rPr>
            </w:pPr>
            <w:ins w:id="945" w:author="jonathan pritchard" w:date="2025-01-23T13:26:00Z" w16du:dateUtc="2025-01-23T13:26:00Z">
              <w:r w:rsidRPr="00340B0D">
                <w:rPr>
                  <w:rFonts w:cs="Arial"/>
                  <w:sz w:val="18"/>
                  <w:szCs w:val="18"/>
                </w:rPr>
                <w:t xml:space="preserve">        Names</w:t>
              </w:r>
            </w:ins>
          </w:p>
        </w:tc>
        <w:tc>
          <w:tcPr>
            <w:tcW w:w="672" w:type="dxa"/>
            <w:tcBorders>
              <w:right w:val="single" w:sz="12" w:space="0" w:color="auto"/>
            </w:tcBorders>
          </w:tcPr>
          <w:p w14:paraId="3FEC21DA" w14:textId="77777777" w:rsidR="00723877" w:rsidRPr="00340B0D" w:rsidRDefault="00723877" w:rsidP="00541D1A">
            <w:pPr>
              <w:jc w:val="center"/>
              <w:rPr>
                <w:ins w:id="946" w:author="jonathan pritchard" w:date="2025-01-23T13:26:00Z" w16du:dateUtc="2025-01-23T13:26:00Z"/>
                <w:rFonts w:cs="Arial"/>
                <w:sz w:val="18"/>
                <w:szCs w:val="18"/>
              </w:rPr>
            </w:pPr>
          </w:p>
        </w:tc>
      </w:tr>
      <w:tr w:rsidR="00723877" w:rsidRPr="00340B0D" w14:paraId="2E6A6394" w14:textId="77777777" w:rsidTr="00541D1A">
        <w:trPr>
          <w:ins w:id="947" w:author="jonathan pritchard" w:date="2025-01-23T13:2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E29FB2F" w14:textId="77777777" w:rsidR="00723877" w:rsidRPr="00340B0D" w:rsidRDefault="00723877" w:rsidP="00541D1A">
            <w:pPr>
              <w:jc w:val="center"/>
              <w:rPr>
                <w:ins w:id="948" w:author="jonathan pritchard" w:date="2025-01-23T13:26:00Z" w16du:dateUtc="2025-01-23T13:26:00Z"/>
                <w:rFonts w:cs="Arial"/>
                <w:b/>
                <w:bCs/>
                <w:sz w:val="18"/>
                <w:szCs w:val="18"/>
              </w:rPr>
            </w:pPr>
            <w:ins w:id="949" w:author="jonathan pritchard" w:date="2025-01-23T13:26:00Z" w16du:dateUtc="2025-01-23T13:26:00Z">
              <w:r w:rsidRPr="00340B0D">
                <w:rPr>
                  <w:rFonts w:cs="Arial"/>
                  <w:b/>
                  <w:bCs/>
                  <w:sz w:val="18"/>
                  <w:szCs w:val="18"/>
                </w:rPr>
                <w:t>Palette</w:t>
              </w:r>
            </w:ins>
          </w:p>
        </w:tc>
        <w:tc>
          <w:tcPr>
            <w:tcW w:w="3871" w:type="dxa"/>
            <w:gridSpan w:val="5"/>
            <w:tcBorders>
              <w:left w:val="single" w:sz="12" w:space="0" w:color="auto"/>
            </w:tcBorders>
          </w:tcPr>
          <w:p w14:paraId="0B9625C0" w14:textId="77777777" w:rsidR="00723877" w:rsidRPr="00340B0D" w:rsidRDefault="00723877" w:rsidP="00541D1A">
            <w:pPr>
              <w:rPr>
                <w:ins w:id="950" w:author="jonathan pritchard" w:date="2025-01-23T13:26:00Z" w16du:dateUtc="2025-01-23T13:26:00Z"/>
                <w:rFonts w:cs="Arial"/>
                <w:b/>
                <w:bCs/>
                <w:sz w:val="18"/>
                <w:szCs w:val="18"/>
              </w:rPr>
            </w:pPr>
            <w:ins w:id="951" w:author="jonathan pritchard" w:date="2025-01-23T13:26:00Z" w16du:dateUtc="2025-01-23T13:26:00Z">
              <w:r w:rsidRPr="00340B0D">
                <w:rPr>
                  <w:rFonts w:cs="Arial"/>
                  <w:sz w:val="18"/>
                  <w:szCs w:val="18"/>
                </w:rPr>
                <w:t xml:space="preserve">        Light description</w:t>
              </w:r>
            </w:ins>
          </w:p>
        </w:tc>
        <w:tc>
          <w:tcPr>
            <w:tcW w:w="672" w:type="dxa"/>
            <w:tcBorders>
              <w:right w:val="single" w:sz="12" w:space="0" w:color="auto"/>
            </w:tcBorders>
          </w:tcPr>
          <w:p w14:paraId="1A32EAE7" w14:textId="77777777" w:rsidR="00723877" w:rsidRPr="00340B0D" w:rsidRDefault="00723877" w:rsidP="00541D1A">
            <w:pPr>
              <w:jc w:val="center"/>
              <w:rPr>
                <w:ins w:id="952" w:author="jonathan pritchard" w:date="2025-01-23T13:26:00Z" w16du:dateUtc="2025-01-23T13:26:00Z"/>
                <w:rFonts w:cs="Arial"/>
                <w:sz w:val="18"/>
                <w:szCs w:val="18"/>
              </w:rPr>
            </w:pPr>
          </w:p>
        </w:tc>
      </w:tr>
      <w:tr w:rsidR="00723877" w:rsidRPr="00340B0D" w14:paraId="7B85BEDB" w14:textId="77777777" w:rsidTr="00541D1A">
        <w:trPr>
          <w:ins w:id="953" w:author="jonathan pritchard" w:date="2025-01-23T13:26:00Z"/>
        </w:trPr>
        <w:customXmlInsRangeStart w:id="954" w:author="jonathan pritchard" w:date="2025-01-23T13:26:00Z"/>
        <w:sdt>
          <w:sdtPr>
            <w:rPr>
              <w:rFonts w:cs="Arial"/>
              <w:sz w:val="18"/>
              <w:szCs w:val="18"/>
            </w:rPr>
            <w:alias w:val="Palette"/>
            <w:tag w:val="Palette"/>
            <w:id w:val="1174989406"/>
            <w:placeholder>
              <w:docPart w:val="DC3CC4474A044248919897761829786C"/>
            </w:placeholder>
            <w:comboBox>
              <w:listItem w:displayText="Day" w:value="Day"/>
              <w:listItem w:displayText="Dusk" w:value="Dusk"/>
              <w:listItem w:displayText="Night" w:value="Night"/>
            </w:comboBox>
          </w:sdtPr>
          <w:sdtContent>
            <w:customXmlInsRangeEnd w:id="954"/>
            <w:tc>
              <w:tcPr>
                <w:tcW w:w="4656" w:type="dxa"/>
                <w:gridSpan w:val="5"/>
                <w:tcBorders>
                  <w:left w:val="single" w:sz="12" w:space="0" w:color="auto"/>
                  <w:bottom w:val="single" w:sz="12" w:space="0" w:color="auto"/>
                  <w:right w:val="single" w:sz="12" w:space="0" w:color="auto"/>
                </w:tcBorders>
              </w:tcPr>
              <w:p w14:paraId="427AFF6E" w14:textId="77777777" w:rsidR="00723877" w:rsidRPr="00340B0D" w:rsidRDefault="00723877" w:rsidP="00541D1A">
                <w:pPr>
                  <w:rPr>
                    <w:ins w:id="955" w:author="jonathan pritchard" w:date="2025-01-23T13:26:00Z" w16du:dateUtc="2025-01-23T13:26:00Z"/>
                    <w:rFonts w:cs="Arial"/>
                    <w:sz w:val="18"/>
                    <w:szCs w:val="18"/>
                  </w:rPr>
                </w:pPr>
                <w:ins w:id="956" w:author="jonathan pritchard" w:date="2025-01-23T13:26:00Z" w16du:dateUtc="2025-01-23T13:26:00Z">
                  <w:r w:rsidRPr="00340B0D">
                    <w:rPr>
                      <w:rFonts w:cs="Arial"/>
                      <w:sz w:val="18"/>
                      <w:szCs w:val="18"/>
                    </w:rPr>
                    <w:t>Day</w:t>
                  </w:r>
                </w:ins>
              </w:p>
            </w:tc>
            <w:customXmlInsRangeStart w:id="957" w:author="jonathan pritchard" w:date="2025-01-23T13:26:00Z"/>
          </w:sdtContent>
        </w:sdt>
        <w:customXmlInsRangeEnd w:id="957"/>
        <w:tc>
          <w:tcPr>
            <w:tcW w:w="3871" w:type="dxa"/>
            <w:gridSpan w:val="5"/>
            <w:tcBorders>
              <w:left w:val="single" w:sz="12" w:space="0" w:color="auto"/>
            </w:tcBorders>
          </w:tcPr>
          <w:p w14:paraId="03A5F090" w14:textId="77777777" w:rsidR="00723877" w:rsidRPr="00340B0D" w:rsidRDefault="00723877" w:rsidP="00541D1A">
            <w:pPr>
              <w:rPr>
                <w:ins w:id="958" w:author="jonathan pritchard" w:date="2025-01-23T13:26:00Z" w16du:dateUtc="2025-01-23T13:26:00Z"/>
                <w:rFonts w:cs="Arial"/>
                <w:b/>
                <w:bCs/>
                <w:sz w:val="18"/>
                <w:szCs w:val="18"/>
              </w:rPr>
            </w:pPr>
            <w:ins w:id="959" w:author="jonathan pritchard" w:date="2025-01-23T13:26:00Z" w16du:dateUtc="2025-01-23T13:26:00Z">
              <w:r w:rsidRPr="00340B0D">
                <w:rPr>
                  <w:rFonts w:cs="Arial"/>
                  <w:sz w:val="18"/>
                  <w:szCs w:val="18"/>
                </w:rPr>
                <w:t xml:space="preserve">        All other chart text</w:t>
              </w:r>
            </w:ins>
          </w:p>
        </w:tc>
        <w:tc>
          <w:tcPr>
            <w:tcW w:w="672" w:type="dxa"/>
            <w:tcBorders>
              <w:right w:val="single" w:sz="12" w:space="0" w:color="auto"/>
            </w:tcBorders>
          </w:tcPr>
          <w:p w14:paraId="100A7060" w14:textId="77777777" w:rsidR="00723877" w:rsidRPr="00340B0D" w:rsidRDefault="00723877" w:rsidP="00541D1A">
            <w:pPr>
              <w:jc w:val="center"/>
              <w:rPr>
                <w:ins w:id="960" w:author="jonathan pritchard" w:date="2025-01-23T13:26:00Z" w16du:dateUtc="2025-01-23T13:26:00Z"/>
                <w:rFonts w:cs="Arial"/>
                <w:sz w:val="18"/>
                <w:szCs w:val="18"/>
              </w:rPr>
            </w:pPr>
          </w:p>
        </w:tc>
      </w:tr>
      <w:tr w:rsidR="00723877" w:rsidRPr="00340B0D" w14:paraId="7952270E" w14:textId="77777777" w:rsidTr="00541D1A">
        <w:trPr>
          <w:ins w:id="961"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4F7C94C" w14:textId="77777777" w:rsidR="00723877" w:rsidRPr="00340B0D" w:rsidRDefault="00723877" w:rsidP="00541D1A">
            <w:pPr>
              <w:jc w:val="center"/>
              <w:rPr>
                <w:ins w:id="962" w:author="jonathan pritchard" w:date="2025-01-23T13:26:00Z" w16du:dateUtc="2025-01-23T13:26:00Z"/>
                <w:rFonts w:cs="Arial"/>
                <w:b/>
                <w:bCs/>
                <w:sz w:val="18"/>
                <w:szCs w:val="18"/>
              </w:rPr>
            </w:pPr>
          </w:p>
        </w:tc>
        <w:tc>
          <w:tcPr>
            <w:tcW w:w="3871" w:type="dxa"/>
            <w:gridSpan w:val="5"/>
            <w:tcBorders>
              <w:left w:val="single" w:sz="12" w:space="0" w:color="auto"/>
            </w:tcBorders>
          </w:tcPr>
          <w:p w14:paraId="40F25E9F" w14:textId="77777777" w:rsidR="00723877" w:rsidRPr="00340B0D" w:rsidRDefault="00723877" w:rsidP="00541D1A">
            <w:pPr>
              <w:rPr>
                <w:ins w:id="963" w:author="jonathan pritchard" w:date="2025-01-23T13:26:00Z" w16du:dateUtc="2025-01-23T13:26:00Z"/>
                <w:rFonts w:cs="Arial"/>
                <w:sz w:val="18"/>
                <w:szCs w:val="18"/>
              </w:rPr>
            </w:pPr>
          </w:p>
        </w:tc>
        <w:tc>
          <w:tcPr>
            <w:tcW w:w="672" w:type="dxa"/>
            <w:tcBorders>
              <w:right w:val="single" w:sz="12" w:space="0" w:color="auto"/>
            </w:tcBorders>
            <w:vAlign w:val="center"/>
          </w:tcPr>
          <w:p w14:paraId="2D24D6D3" w14:textId="77777777" w:rsidR="00723877" w:rsidRPr="00340B0D" w:rsidRDefault="00723877" w:rsidP="00541D1A">
            <w:pPr>
              <w:jc w:val="center"/>
              <w:rPr>
                <w:ins w:id="964" w:author="jonathan pritchard" w:date="2025-01-23T13:26:00Z" w16du:dateUtc="2025-01-23T13:26:00Z"/>
                <w:rFonts w:cs="Arial"/>
                <w:sz w:val="18"/>
                <w:szCs w:val="18"/>
              </w:rPr>
            </w:pPr>
          </w:p>
        </w:tc>
      </w:tr>
      <w:tr w:rsidR="00723877" w:rsidRPr="00340B0D" w14:paraId="49B22F8D" w14:textId="77777777" w:rsidTr="00541D1A">
        <w:trPr>
          <w:ins w:id="965" w:author="jonathan pritchard" w:date="2025-01-23T13:2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FB12C16" w14:textId="77777777" w:rsidR="00723877" w:rsidRPr="00340B0D" w:rsidRDefault="00723877" w:rsidP="00541D1A">
            <w:pPr>
              <w:rPr>
                <w:ins w:id="966" w:author="jonathan pritchard" w:date="2025-01-23T13:26:00Z" w16du:dateUtc="2025-01-23T13:26:00Z"/>
                <w:rFonts w:cs="Arial"/>
                <w:sz w:val="18"/>
                <w:szCs w:val="18"/>
              </w:rPr>
            </w:pPr>
          </w:p>
        </w:tc>
        <w:tc>
          <w:tcPr>
            <w:tcW w:w="3871" w:type="dxa"/>
            <w:gridSpan w:val="5"/>
            <w:tcBorders>
              <w:left w:val="single" w:sz="12" w:space="0" w:color="auto"/>
              <w:bottom w:val="single" w:sz="12" w:space="0" w:color="auto"/>
            </w:tcBorders>
          </w:tcPr>
          <w:p w14:paraId="2AF52654" w14:textId="77777777" w:rsidR="00723877" w:rsidRPr="00340B0D" w:rsidRDefault="00723877" w:rsidP="00541D1A">
            <w:pPr>
              <w:jc w:val="center"/>
              <w:rPr>
                <w:ins w:id="967" w:author="jonathan pritchard" w:date="2025-01-23T13:26:00Z" w16du:dateUtc="2025-01-23T13:26:00Z"/>
                <w:rFonts w:cs="Arial"/>
                <w:sz w:val="18"/>
                <w:szCs w:val="18"/>
              </w:rPr>
            </w:pPr>
          </w:p>
        </w:tc>
        <w:tc>
          <w:tcPr>
            <w:tcW w:w="672" w:type="dxa"/>
            <w:tcBorders>
              <w:bottom w:val="single" w:sz="12" w:space="0" w:color="auto"/>
              <w:right w:val="single" w:sz="12" w:space="0" w:color="auto"/>
            </w:tcBorders>
            <w:vAlign w:val="center"/>
          </w:tcPr>
          <w:p w14:paraId="19CC324B" w14:textId="77777777" w:rsidR="00723877" w:rsidRPr="00340B0D" w:rsidRDefault="00723877" w:rsidP="00541D1A">
            <w:pPr>
              <w:jc w:val="center"/>
              <w:rPr>
                <w:ins w:id="968" w:author="jonathan pritchard" w:date="2025-01-23T13:26:00Z" w16du:dateUtc="2025-01-23T13:26:00Z"/>
                <w:rFonts w:cs="Arial"/>
                <w:sz w:val="18"/>
                <w:szCs w:val="18"/>
              </w:rPr>
            </w:pPr>
          </w:p>
        </w:tc>
      </w:tr>
      <w:tr w:rsidR="00723877" w:rsidRPr="00340B0D" w14:paraId="32E26195" w14:textId="77777777" w:rsidTr="00541D1A">
        <w:trPr>
          <w:ins w:id="969"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3D718ED" w14:textId="77777777" w:rsidR="00723877" w:rsidRPr="00340B0D" w:rsidRDefault="00723877" w:rsidP="00541D1A">
            <w:pPr>
              <w:jc w:val="center"/>
              <w:rPr>
                <w:ins w:id="970" w:author="jonathan pritchard" w:date="2025-01-23T13:26:00Z" w16du:dateUtc="2025-01-23T13:26:00Z"/>
                <w:rFonts w:cs="Arial"/>
                <w:b/>
                <w:bCs/>
                <w:sz w:val="18"/>
                <w:szCs w:val="18"/>
              </w:rPr>
            </w:pPr>
            <w:ins w:id="971" w:author="jonathan pritchard" w:date="2025-01-23T13:26:00Z" w16du:dateUtc="2025-01-23T13:2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E41ABB" w14:textId="77777777" w:rsidR="00723877" w:rsidRPr="00340B0D" w:rsidRDefault="00723877" w:rsidP="00541D1A">
            <w:pPr>
              <w:jc w:val="center"/>
              <w:rPr>
                <w:ins w:id="972" w:author="jonathan pritchard" w:date="2025-01-23T13:26:00Z" w16du:dateUtc="2025-01-23T13:26:00Z"/>
                <w:rFonts w:cs="Arial"/>
                <w:sz w:val="18"/>
                <w:szCs w:val="18"/>
              </w:rPr>
            </w:pPr>
            <w:ins w:id="973" w:author="jonathan pritchard" w:date="2025-01-23T13:26:00Z" w16du:dateUtc="2025-01-23T13:26:00Z">
              <w:r w:rsidRPr="00340B0D">
                <w:rPr>
                  <w:rFonts w:cs="Arial"/>
                  <w:b/>
                  <w:bCs/>
                  <w:sz w:val="18"/>
                  <w:szCs w:val="18"/>
                </w:rPr>
                <w:t>Display</w:t>
              </w:r>
            </w:ins>
          </w:p>
        </w:tc>
      </w:tr>
      <w:tr w:rsidR="00723877" w:rsidRPr="00340B0D" w14:paraId="410DE54E" w14:textId="77777777" w:rsidTr="00541D1A">
        <w:trPr>
          <w:trHeight w:val="287"/>
          <w:ins w:id="974" w:author="jonathan pritchard" w:date="2025-01-23T13:26:00Z"/>
        </w:trPr>
        <w:tc>
          <w:tcPr>
            <w:tcW w:w="1789" w:type="dxa"/>
            <w:tcBorders>
              <w:left w:val="single" w:sz="12" w:space="0" w:color="auto"/>
              <w:bottom w:val="single" w:sz="4" w:space="0" w:color="auto"/>
            </w:tcBorders>
          </w:tcPr>
          <w:p w14:paraId="31C66F77" w14:textId="77777777" w:rsidR="00723877" w:rsidRPr="00340B0D" w:rsidRDefault="00723877" w:rsidP="00541D1A">
            <w:pPr>
              <w:rPr>
                <w:ins w:id="975" w:author="jonathan pritchard" w:date="2025-01-23T13:26:00Z" w16du:dateUtc="2025-01-23T13:26:00Z"/>
                <w:rFonts w:cs="Arial"/>
                <w:sz w:val="18"/>
                <w:szCs w:val="18"/>
              </w:rPr>
            </w:pPr>
            <w:ins w:id="976" w:author="jonathan pritchard" w:date="2025-01-23T13:26:00Z" w16du:dateUtc="2025-01-23T13:26:00Z">
              <w:r w:rsidRPr="00340B0D">
                <w:rPr>
                  <w:rFonts w:cs="Arial"/>
                  <w:sz w:val="18"/>
                  <w:szCs w:val="18"/>
                </w:rPr>
                <w:t>Start Date</w:t>
              </w:r>
            </w:ins>
          </w:p>
        </w:tc>
        <w:tc>
          <w:tcPr>
            <w:tcW w:w="2867" w:type="dxa"/>
            <w:gridSpan w:val="4"/>
            <w:tcBorders>
              <w:bottom w:val="single" w:sz="4" w:space="0" w:color="auto"/>
              <w:right w:val="single" w:sz="12" w:space="0" w:color="auto"/>
            </w:tcBorders>
          </w:tcPr>
          <w:p w14:paraId="24AEF602" w14:textId="77777777" w:rsidR="00723877" w:rsidRPr="00340B0D" w:rsidRDefault="00723877" w:rsidP="00541D1A">
            <w:pPr>
              <w:rPr>
                <w:ins w:id="977" w:author="jonathan pritchard" w:date="2025-01-23T13:26:00Z" w16du:dateUtc="2025-01-23T13:2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7207308" w14:textId="77777777" w:rsidR="00723877" w:rsidRPr="00340B0D" w:rsidRDefault="00723877" w:rsidP="00541D1A">
            <w:pPr>
              <w:rPr>
                <w:ins w:id="978" w:author="jonathan pritchard" w:date="2025-01-23T13:26:00Z" w16du:dateUtc="2025-01-23T13:26:00Z"/>
                <w:rFonts w:cs="Arial"/>
                <w:sz w:val="18"/>
                <w:szCs w:val="18"/>
              </w:rPr>
            </w:pPr>
            <w:ins w:id="979" w:author="jonathan pritchard" w:date="2025-01-23T13:26:00Z" w16du:dateUtc="2025-01-23T13:2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E9DE9C" w14:textId="77777777" w:rsidR="00723877" w:rsidRPr="00C87169" w:rsidRDefault="00723877" w:rsidP="00541D1A">
            <w:pPr>
              <w:rPr>
                <w:ins w:id="980" w:author="jonathan pritchard" w:date="2025-01-23T13:26:00Z" w16du:dateUtc="2025-01-23T13:26:00Z"/>
                <w:rFonts w:cs="Arial"/>
              </w:rPr>
            </w:pPr>
          </w:p>
        </w:tc>
      </w:tr>
      <w:tr w:rsidR="00723877" w:rsidRPr="00340B0D" w14:paraId="3DAFBC5F" w14:textId="77777777" w:rsidTr="00541D1A">
        <w:trPr>
          <w:ins w:id="981" w:author="jonathan pritchard" w:date="2025-01-23T13:26:00Z"/>
        </w:trPr>
        <w:tc>
          <w:tcPr>
            <w:tcW w:w="1789" w:type="dxa"/>
            <w:tcBorders>
              <w:left w:val="single" w:sz="12" w:space="0" w:color="auto"/>
              <w:bottom w:val="single" w:sz="4" w:space="0" w:color="auto"/>
            </w:tcBorders>
          </w:tcPr>
          <w:p w14:paraId="4D22CAFC" w14:textId="77777777" w:rsidR="00723877" w:rsidRPr="00340B0D" w:rsidRDefault="00723877" w:rsidP="00541D1A">
            <w:pPr>
              <w:rPr>
                <w:ins w:id="982" w:author="jonathan pritchard" w:date="2025-01-23T13:26:00Z" w16du:dateUtc="2025-01-23T13:26:00Z"/>
                <w:rFonts w:cs="Arial"/>
                <w:sz w:val="18"/>
                <w:szCs w:val="18"/>
              </w:rPr>
            </w:pPr>
            <w:ins w:id="983" w:author="jonathan pritchard" w:date="2025-01-23T13:26:00Z" w16du:dateUtc="2025-01-23T13:2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AD203BB" w14:textId="77777777" w:rsidR="00723877" w:rsidRPr="00340B0D" w:rsidRDefault="00723877" w:rsidP="00541D1A">
            <w:pPr>
              <w:rPr>
                <w:ins w:id="984" w:author="jonathan pritchard" w:date="2025-01-23T13:26:00Z" w16du:dateUtc="2025-01-23T13:2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5E60322" w14:textId="77777777" w:rsidR="00723877" w:rsidRPr="00340B0D" w:rsidRDefault="00723877" w:rsidP="00541D1A">
            <w:pPr>
              <w:rPr>
                <w:ins w:id="985" w:author="jonathan pritchard" w:date="2025-01-23T13:26:00Z" w16du:dateUtc="2025-01-23T13:26:00Z"/>
                <w:rFonts w:cs="Arial"/>
                <w:sz w:val="18"/>
                <w:szCs w:val="18"/>
              </w:rPr>
            </w:pPr>
            <w:ins w:id="986" w:author="jonathan pritchard" w:date="2025-01-23T13:26:00Z" w16du:dateUtc="2025-01-23T13:2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4132644" w14:textId="77777777" w:rsidR="00723877" w:rsidRPr="00340B0D" w:rsidRDefault="00723877" w:rsidP="00541D1A">
            <w:pPr>
              <w:rPr>
                <w:ins w:id="987" w:author="jonathan pritchard" w:date="2025-01-23T13:26:00Z" w16du:dateUtc="2025-01-23T13:26:00Z"/>
                <w:rFonts w:cs="Arial"/>
                <w:sz w:val="18"/>
                <w:szCs w:val="18"/>
              </w:rPr>
            </w:pPr>
            <w:ins w:id="988" w:author="jonathan pritchard" w:date="2025-01-23T13:26:00Z" w16du:dateUtc="2025-01-23T13:26:00Z">
              <w:r w:rsidRPr="00340B0D">
                <w:rPr>
                  <w:rFonts w:cs="Arial"/>
                  <w:sz w:val="18"/>
                  <w:szCs w:val="18"/>
                </w:rPr>
                <w:t>1:</w:t>
              </w:r>
              <w:r>
                <w:rPr>
                  <w:rFonts w:cs="Arial"/>
                  <w:sz w:val="18"/>
                  <w:szCs w:val="18"/>
                </w:rPr>
                <w:t>60000</w:t>
              </w:r>
            </w:ins>
          </w:p>
        </w:tc>
      </w:tr>
      <w:tr w:rsidR="00723877" w:rsidRPr="00340B0D" w14:paraId="5FA7B26F" w14:textId="77777777" w:rsidTr="00541D1A">
        <w:trPr>
          <w:ins w:id="989" w:author="jonathan pritchard" w:date="2025-01-23T13:2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9DA4ECC" w14:textId="77777777" w:rsidR="00723877" w:rsidRPr="00340B0D" w:rsidRDefault="00723877" w:rsidP="00541D1A">
            <w:pPr>
              <w:jc w:val="center"/>
              <w:rPr>
                <w:ins w:id="990" w:author="jonathan pritchard" w:date="2025-01-23T13:26:00Z" w16du:dateUtc="2025-01-23T13:2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70DAA1F" w14:textId="77777777" w:rsidR="00723877" w:rsidRPr="00340B0D" w:rsidRDefault="00723877" w:rsidP="00541D1A">
            <w:pPr>
              <w:rPr>
                <w:ins w:id="991" w:author="jonathan pritchard" w:date="2025-01-23T13:26:00Z" w16du:dateUtc="2025-01-23T13:26:00Z"/>
                <w:rFonts w:cs="Arial"/>
                <w:sz w:val="18"/>
                <w:szCs w:val="18"/>
              </w:rPr>
            </w:pPr>
            <w:ins w:id="992" w:author="jonathan pritchard" w:date="2025-01-23T13:26:00Z" w16du:dateUtc="2025-01-23T13:2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2444214" w14:textId="77777777" w:rsidR="00723877" w:rsidRPr="00340B0D" w:rsidRDefault="00723877" w:rsidP="00541D1A">
            <w:pPr>
              <w:rPr>
                <w:ins w:id="993" w:author="jonathan pritchard" w:date="2025-01-23T13:26:00Z" w16du:dateUtc="2025-01-23T13:26:00Z"/>
                <w:rFonts w:cs="Arial"/>
                <w:sz w:val="18"/>
                <w:szCs w:val="18"/>
              </w:rPr>
            </w:pPr>
          </w:p>
        </w:tc>
      </w:tr>
      <w:tr w:rsidR="00723877" w:rsidRPr="00340B0D" w14:paraId="0FACE3BF" w14:textId="77777777" w:rsidTr="00541D1A">
        <w:trPr>
          <w:ins w:id="994"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3F753CDE" w14:textId="77777777" w:rsidR="00723877" w:rsidRPr="00340B0D" w:rsidRDefault="00723877" w:rsidP="00541D1A">
            <w:pPr>
              <w:rPr>
                <w:ins w:id="995" w:author="jonathan pritchard" w:date="2025-01-23T13:26:00Z" w16du:dateUtc="2025-01-23T13:26:00Z"/>
                <w:rFonts w:cs="Arial"/>
                <w:sz w:val="18"/>
                <w:szCs w:val="18"/>
              </w:rPr>
            </w:pPr>
          </w:p>
        </w:tc>
      </w:tr>
      <w:tr w:rsidR="00723877" w:rsidRPr="00340B0D" w14:paraId="6D38B7DB" w14:textId="77777777" w:rsidTr="00541D1A">
        <w:trPr>
          <w:ins w:id="996"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A9DAB8" w14:textId="77777777" w:rsidR="00723877" w:rsidRPr="00340B0D" w:rsidRDefault="00723877" w:rsidP="00541D1A">
            <w:pPr>
              <w:jc w:val="center"/>
              <w:rPr>
                <w:ins w:id="997" w:author="jonathan pritchard" w:date="2025-01-23T13:26:00Z" w16du:dateUtc="2025-01-23T13:26:00Z"/>
                <w:rFonts w:cs="Arial"/>
                <w:b/>
                <w:bCs/>
                <w:sz w:val="18"/>
                <w:szCs w:val="18"/>
              </w:rPr>
            </w:pPr>
            <w:ins w:id="998" w:author="jonathan pritchard" w:date="2025-01-23T13:26:00Z" w16du:dateUtc="2025-01-23T13:26:00Z">
              <w:r w:rsidRPr="00340B0D">
                <w:rPr>
                  <w:rFonts w:cs="Arial"/>
                  <w:b/>
                  <w:bCs/>
                  <w:sz w:val="18"/>
                  <w:szCs w:val="18"/>
                </w:rPr>
                <w:t>Viewing Group</w:t>
              </w:r>
              <w:r>
                <w:rPr>
                  <w:rFonts w:cs="Arial"/>
                  <w:b/>
                  <w:bCs/>
                  <w:sz w:val="18"/>
                  <w:szCs w:val="18"/>
                </w:rPr>
                <w:t>s (Default = On)</w:t>
              </w:r>
            </w:ins>
          </w:p>
        </w:tc>
      </w:tr>
      <w:tr w:rsidR="00723877" w:rsidRPr="00340B0D" w14:paraId="74F09AE8" w14:textId="77777777" w:rsidTr="00541D1A">
        <w:trPr>
          <w:ins w:id="999" w:author="jonathan pritchard" w:date="2025-01-23T13:2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3F245DE" w14:textId="77777777" w:rsidR="00723877" w:rsidRPr="00340B0D" w:rsidRDefault="00723877" w:rsidP="00541D1A">
            <w:pPr>
              <w:jc w:val="center"/>
              <w:rPr>
                <w:ins w:id="1000" w:author="jonathan pritchard" w:date="2025-01-23T13:26:00Z" w16du:dateUtc="2025-01-23T13:26:00Z"/>
                <w:rFonts w:cs="Arial"/>
                <w:b/>
                <w:bCs/>
                <w:sz w:val="18"/>
                <w:szCs w:val="18"/>
              </w:rPr>
            </w:pPr>
            <w:ins w:id="1001" w:author="jonathan pritchard" w:date="2025-01-23T13:26:00Z" w16du:dateUtc="2025-01-23T13:26:00Z">
              <w:r w:rsidRPr="00340B0D">
                <w:rPr>
                  <w:rFonts w:cs="Arial"/>
                  <w:b/>
                  <w:bCs/>
                  <w:sz w:val="18"/>
                  <w:szCs w:val="18"/>
                </w:rPr>
                <w:lastRenderedPageBreak/>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F327B" w14:textId="77777777" w:rsidR="00723877" w:rsidRPr="00340B0D" w:rsidRDefault="00723877" w:rsidP="00541D1A">
            <w:pPr>
              <w:jc w:val="center"/>
              <w:rPr>
                <w:ins w:id="1002" w:author="jonathan pritchard" w:date="2025-01-23T13:26:00Z" w16du:dateUtc="2025-01-23T13:26:00Z"/>
                <w:rFonts w:cs="Arial"/>
                <w:b/>
                <w:bCs/>
                <w:sz w:val="18"/>
                <w:szCs w:val="18"/>
              </w:rPr>
            </w:pPr>
            <w:ins w:id="1003" w:author="jonathan pritchard" w:date="2025-01-23T13:26:00Z" w16du:dateUtc="2025-01-23T13:26:00Z">
              <w:r w:rsidRPr="00340B0D">
                <w:rPr>
                  <w:rFonts w:cs="Arial"/>
                  <w:b/>
                  <w:bCs/>
                  <w:sz w:val="18"/>
                  <w:szCs w:val="18"/>
                </w:rPr>
                <w:t>Other</w:t>
              </w:r>
            </w:ins>
          </w:p>
        </w:tc>
      </w:tr>
      <w:tr w:rsidR="00723877" w:rsidRPr="00340B0D" w14:paraId="110140A6" w14:textId="77777777" w:rsidTr="00541D1A">
        <w:trPr>
          <w:ins w:id="1004"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73AACB" w14:textId="77777777" w:rsidR="00723877" w:rsidRPr="00340B0D" w:rsidRDefault="00723877" w:rsidP="00541D1A">
            <w:pPr>
              <w:rPr>
                <w:ins w:id="1005" w:author="jonathan pritchard" w:date="2025-01-23T13:26:00Z" w16du:dateUtc="2025-01-23T13:26:00Z"/>
                <w:rFonts w:cs="Arial"/>
                <w:sz w:val="18"/>
                <w:szCs w:val="18"/>
              </w:rPr>
            </w:pPr>
            <w:ins w:id="1006" w:author="jonathan pritchard" w:date="2025-01-23T13:26:00Z" w16du:dateUtc="2025-01-23T13:2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96C18F7" w14:textId="77777777" w:rsidR="00723877" w:rsidRPr="00340B0D" w:rsidRDefault="00723877" w:rsidP="00541D1A">
            <w:pPr>
              <w:jc w:val="center"/>
              <w:rPr>
                <w:ins w:id="1007"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306B928" w14:textId="77777777" w:rsidR="00723877" w:rsidRPr="00340B0D" w:rsidRDefault="00723877" w:rsidP="00541D1A">
            <w:pPr>
              <w:pStyle w:val="Default"/>
              <w:rPr>
                <w:ins w:id="1008" w:author="jonathan pritchard" w:date="2025-01-23T13:26:00Z" w16du:dateUtc="2025-01-23T13:26:00Z"/>
                <w:sz w:val="18"/>
                <w:szCs w:val="18"/>
              </w:rPr>
            </w:pPr>
            <w:ins w:id="1009" w:author="jonathan pritchard" w:date="2025-01-23T13:26:00Z" w16du:dateUtc="2025-01-23T13:2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3FA3647" w14:textId="77777777" w:rsidR="00723877" w:rsidRPr="00340B0D" w:rsidRDefault="00723877" w:rsidP="00541D1A">
            <w:pPr>
              <w:rPr>
                <w:ins w:id="1010" w:author="jonathan pritchard" w:date="2025-01-23T13:26:00Z" w16du:dateUtc="2025-01-23T13:26:00Z"/>
                <w:rFonts w:cs="Arial"/>
                <w:sz w:val="18"/>
                <w:szCs w:val="18"/>
              </w:rPr>
            </w:pPr>
          </w:p>
        </w:tc>
      </w:tr>
      <w:tr w:rsidR="00723877" w:rsidRPr="00340B0D" w14:paraId="796507A7" w14:textId="77777777" w:rsidTr="00541D1A">
        <w:trPr>
          <w:ins w:id="1011"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19E7A2" w14:textId="77777777" w:rsidR="00723877" w:rsidRPr="00340B0D" w:rsidRDefault="00723877" w:rsidP="00541D1A">
            <w:pPr>
              <w:pStyle w:val="Default"/>
              <w:rPr>
                <w:ins w:id="1012" w:author="jonathan pritchard" w:date="2025-01-23T13:26:00Z" w16du:dateUtc="2025-01-23T13:26:00Z"/>
                <w:sz w:val="18"/>
                <w:szCs w:val="18"/>
              </w:rPr>
            </w:pPr>
            <w:ins w:id="1013" w:author="jonathan pritchard" w:date="2025-01-23T13:26:00Z" w16du:dateUtc="2025-01-23T13:2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4D82F0F" w14:textId="77777777" w:rsidR="00723877" w:rsidRPr="00340B0D" w:rsidRDefault="00723877" w:rsidP="00541D1A">
            <w:pPr>
              <w:jc w:val="center"/>
              <w:rPr>
                <w:ins w:id="1014"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4921A01" w14:textId="77777777" w:rsidR="00723877" w:rsidRPr="00340B0D" w:rsidRDefault="00723877" w:rsidP="00541D1A">
            <w:pPr>
              <w:pStyle w:val="Default"/>
              <w:rPr>
                <w:ins w:id="1015" w:author="jonathan pritchard" w:date="2025-01-23T13:26:00Z" w16du:dateUtc="2025-01-23T13:26:00Z"/>
                <w:sz w:val="18"/>
                <w:szCs w:val="18"/>
              </w:rPr>
            </w:pPr>
            <w:ins w:id="1016" w:author="jonathan pritchard" w:date="2025-01-23T13:26:00Z" w16du:dateUtc="2025-01-23T13:2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C841C" w14:textId="77777777" w:rsidR="00723877" w:rsidRPr="00340B0D" w:rsidRDefault="00723877" w:rsidP="00541D1A">
            <w:pPr>
              <w:rPr>
                <w:ins w:id="1017" w:author="jonathan pritchard" w:date="2025-01-23T13:26:00Z" w16du:dateUtc="2025-01-23T13:26:00Z"/>
                <w:rFonts w:cs="Arial"/>
                <w:sz w:val="18"/>
                <w:szCs w:val="18"/>
              </w:rPr>
            </w:pPr>
          </w:p>
        </w:tc>
      </w:tr>
      <w:tr w:rsidR="00723877" w:rsidRPr="00340B0D" w14:paraId="09A7D43E" w14:textId="77777777" w:rsidTr="00541D1A">
        <w:trPr>
          <w:ins w:id="101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33E37792" w14:textId="77777777" w:rsidR="00723877" w:rsidRPr="00340B0D" w:rsidRDefault="00723877" w:rsidP="00541D1A">
            <w:pPr>
              <w:pStyle w:val="Default"/>
              <w:ind w:left="720"/>
              <w:rPr>
                <w:ins w:id="1019" w:author="jonathan pritchard" w:date="2025-01-23T13:26:00Z" w16du:dateUtc="2025-01-23T13:26:00Z"/>
                <w:sz w:val="18"/>
                <w:szCs w:val="18"/>
              </w:rPr>
            </w:pPr>
            <w:ins w:id="1020" w:author="jonathan pritchard" w:date="2025-01-23T13:26:00Z" w16du:dateUtc="2025-01-23T13:2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86EF714" w14:textId="77777777" w:rsidR="00723877" w:rsidRPr="00340B0D" w:rsidRDefault="00723877" w:rsidP="00541D1A">
            <w:pPr>
              <w:jc w:val="center"/>
              <w:rPr>
                <w:ins w:id="1021"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4098858" w14:textId="77777777" w:rsidR="00723877" w:rsidRPr="00340B0D" w:rsidRDefault="00723877" w:rsidP="00541D1A">
            <w:pPr>
              <w:pStyle w:val="Default"/>
              <w:rPr>
                <w:ins w:id="1022" w:author="jonathan pritchard" w:date="2025-01-23T13:26:00Z" w16du:dateUtc="2025-01-23T13:26:00Z"/>
                <w:sz w:val="18"/>
                <w:szCs w:val="18"/>
              </w:rPr>
            </w:pPr>
            <w:ins w:id="1023" w:author="jonathan pritchard" w:date="2025-01-23T13:26:00Z" w16du:dateUtc="2025-01-23T13:2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CC055C9" w14:textId="77777777" w:rsidR="00723877" w:rsidRPr="00340B0D" w:rsidRDefault="00723877" w:rsidP="00541D1A">
            <w:pPr>
              <w:rPr>
                <w:ins w:id="1024" w:author="jonathan pritchard" w:date="2025-01-23T13:26:00Z" w16du:dateUtc="2025-01-23T13:26:00Z"/>
                <w:rFonts w:cs="Arial"/>
                <w:sz w:val="18"/>
                <w:szCs w:val="18"/>
              </w:rPr>
            </w:pPr>
          </w:p>
        </w:tc>
      </w:tr>
      <w:tr w:rsidR="00723877" w:rsidRPr="00340B0D" w14:paraId="4B509BB1" w14:textId="77777777" w:rsidTr="00541D1A">
        <w:trPr>
          <w:ins w:id="1025"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686084C" w14:textId="77777777" w:rsidR="00723877" w:rsidRPr="00340B0D" w:rsidRDefault="00723877" w:rsidP="00541D1A">
            <w:pPr>
              <w:pStyle w:val="Default"/>
              <w:ind w:left="720"/>
              <w:rPr>
                <w:ins w:id="1026" w:author="jonathan pritchard" w:date="2025-01-23T13:26:00Z" w16du:dateUtc="2025-01-23T13:26:00Z"/>
                <w:sz w:val="18"/>
                <w:szCs w:val="18"/>
              </w:rPr>
            </w:pPr>
            <w:ins w:id="1027" w:author="jonathan pritchard" w:date="2025-01-23T13:26:00Z" w16du:dateUtc="2025-01-23T13:2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EF900CF" w14:textId="77777777" w:rsidR="00723877" w:rsidRPr="00340B0D" w:rsidRDefault="00723877" w:rsidP="00541D1A">
            <w:pPr>
              <w:jc w:val="center"/>
              <w:rPr>
                <w:ins w:id="1028"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1A0DDB1" w14:textId="77777777" w:rsidR="00723877" w:rsidRPr="00340B0D" w:rsidRDefault="00723877" w:rsidP="00541D1A">
            <w:pPr>
              <w:pStyle w:val="Default"/>
              <w:rPr>
                <w:ins w:id="1029" w:author="jonathan pritchard" w:date="2025-01-23T13:26:00Z" w16du:dateUtc="2025-01-23T13:26:00Z"/>
                <w:sz w:val="18"/>
                <w:szCs w:val="18"/>
              </w:rPr>
            </w:pPr>
            <w:ins w:id="1030" w:author="jonathan pritchard" w:date="2025-01-23T13:26:00Z" w16du:dateUtc="2025-01-23T13:2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6596A1" w14:textId="77777777" w:rsidR="00723877" w:rsidRPr="00340B0D" w:rsidRDefault="00723877" w:rsidP="00541D1A">
            <w:pPr>
              <w:rPr>
                <w:ins w:id="1031" w:author="jonathan pritchard" w:date="2025-01-23T13:26:00Z" w16du:dateUtc="2025-01-23T13:26:00Z"/>
                <w:rFonts w:cs="Arial"/>
                <w:sz w:val="18"/>
                <w:szCs w:val="18"/>
              </w:rPr>
            </w:pPr>
          </w:p>
        </w:tc>
      </w:tr>
      <w:tr w:rsidR="00723877" w:rsidRPr="00340B0D" w14:paraId="3722D080" w14:textId="77777777" w:rsidTr="00541D1A">
        <w:trPr>
          <w:ins w:id="1032"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6E71C325" w14:textId="77777777" w:rsidR="00723877" w:rsidRPr="00340B0D" w:rsidRDefault="00723877" w:rsidP="00541D1A">
            <w:pPr>
              <w:pStyle w:val="Default"/>
              <w:rPr>
                <w:ins w:id="1033" w:author="jonathan pritchard" w:date="2025-01-23T13:26:00Z" w16du:dateUtc="2025-01-23T13:26:00Z"/>
                <w:sz w:val="18"/>
                <w:szCs w:val="18"/>
              </w:rPr>
            </w:pPr>
            <w:ins w:id="1034" w:author="jonathan pritchard" w:date="2025-01-23T13:26:00Z" w16du:dateUtc="2025-01-23T13:2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584739" w14:textId="77777777" w:rsidR="00723877" w:rsidRPr="00340B0D" w:rsidRDefault="00723877" w:rsidP="00541D1A">
            <w:pPr>
              <w:jc w:val="center"/>
              <w:rPr>
                <w:ins w:id="1035"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EB11505" w14:textId="77777777" w:rsidR="00723877" w:rsidRPr="00340B0D" w:rsidRDefault="00723877" w:rsidP="00541D1A">
            <w:pPr>
              <w:pStyle w:val="Default"/>
              <w:rPr>
                <w:ins w:id="1036" w:author="jonathan pritchard" w:date="2025-01-23T13:26:00Z" w16du:dateUtc="2025-01-23T13:26:00Z"/>
                <w:sz w:val="18"/>
                <w:szCs w:val="18"/>
              </w:rPr>
            </w:pPr>
            <w:ins w:id="1037" w:author="jonathan pritchard" w:date="2025-01-23T13:26:00Z" w16du:dateUtc="2025-01-23T13:2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A804D50" w14:textId="77777777" w:rsidR="00723877" w:rsidRPr="00340B0D" w:rsidRDefault="00723877" w:rsidP="00541D1A">
            <w:pPr>
              <w:rPr>
                <w:ins w:id="1038" w:author="jonathan pritchard" w:date="2025-01-23T13:26:00Z" w16du:dateUtc="2025-01-23T13:26:00Z"/>
                <w:rFonts w:cs="Arial"/>
                <w:sz w:val="18"/>
                <w:szCs w:val="18"/>
              </w:rPr>
            </w:pPr>
          </w:p>
        </w:tc>
      </w:tr>
      <w:tr w:rsidR="00723877" w:rsidRPr="00340B0D" w14:paraId="3278291D" w14:textId="77777777" w:rsidTr="00541D1A">
        <w:trPr>
          <w:ins w:id="1039"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A5A18E" w14:textId="77777777" w:rsidR="00723877" w:rsidRPr="00340B0D" w:rsidRDefault="00723877" w:rsidP="00541D1A">
            <w:pPr>
              <w:pStyle w:val="Default"/>
              <w:rPr>
                <w:ins w:id="1040" w:author="jonathan pritchard" w:date="2025-01-23T13:26:00Z" w16du:dateUtc="2025-01-23T13:26:00Z"/>
                <w:sz w:val="18"/>
                <w:szCs w:val="18"/>
              </w:rPr>
            </w:pPr>
            <w:ins w:id="1041" w:author="jonathan pritchard" w:date="2025-01-23T13:26:00Z" w16du:dateUtc="2025-01-23T13:2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633A35E" w14:textId="77777777" w:rsidR="00723877" w:rsidRPr="00340B0D" w:rsidRDefault="00723877" w:rsidP="00541D1A">
            <w:pPr>
              <w:jc w:val="center"/>
              <w:rPr>
                <w:ins w:id="1042"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660F44BB" w14:textId="77777777" w:rsidR="00723877" w:rsidRPr="00340B0D" w:rsidRDefault="00723877" w:rsidP="00541D1A">
            <w:pPr>
              <w:pStyle w:val="Default"/>
              <w:rPr>
                <w:ins w:id="1043" w:author="jonathan pritchard" w:date="2025-01-23T13:26:00Z" w16du:dateUtc="2025-01-23T13:26:00Z"/>
                <w:sz w:val="18"/>
                <w:szCs w:val="18"/>
              </w:rPr>
            </w:pPr>
            <w:ins w:id="1044" w:author="jonathan pritchard" w:date="2025-01-23T13:26:00Z" w16du:dateUtc="2025-01-23T13:2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2CCB63D" w14:textId="77777777" w:rsidR="00723877" w:rsidRPr="00340B0D" w:rsidRDefault="00723877" w:rsidP="00541D1A">
            <w:pPr>
              <w:rPr>
                <w:ins w:id="1045" w:author="jonathan pritchard" w:date="2025-01-23T13:26:00Z" w16du:dateUtc="2025-01-23T13:26:00Z"/>
                <w:rFonts w:cs="Arial"/>
                <w:sz w:val="18"/>
                <w:szCs w:val="18"/>
              </w:rPr>
            </w:pPr>
          </w:p>
        </w:tc>
      </w:tr>
      <w:tr w:rsidR="00723877" w:rsidRPr="00340B0D" w14:paraId="5E474C5E" w14:textId="77777777" w:rsidTr="00541D1A">
        <w:trPr>
          <w:ins w:id="104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6CE0731" w14:textId="77777777" w:rsidR="00723877" w:rsidRPr="00340B0D" w:rsidRDefault="00723877" w:rsidP="00541D1A">
            <w:pPr>
              <w:pStyle w:val="Default"/>
              <w:rPr>
                <w:ins w:id="1047" w:author="jonathan pritchard" w:date="2025-01-23T13:26:00Z" w16du:dateUtc="2025-01-23T13:26:00Z"/>
                <w:sz w:val="18"/>
                <w:szCs w:val="18"/>
              </w:rPr>
            </w:pPr>
            <w:ins w:id="1048" w:author="jonathan pritchard" w:date="2025-01-23T13:26:00Z" w16du:dateUtc="2025-01-23T13:2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F6AB7B" w14:textId="77777777" w:rsidR="00723877" w:rsidRPr="00340B0D" w:rsidRDefault="00723877" w:rsidP="00541D1A">
            <w:pPr>
              <w:jc w:val="center"/>
              <w:rPr>
                <w:ins w:id="1049"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A1D6EDD" w14:textId="77777777" w:rsidR="00723877" w:rsidRPr="00340B0D" w:rsidRDefault="00723877" w:rsidP="00541D1A">
            <w:pPr>
              <w:pStyle w:val="Default"/>
              <w:rPr>
                <w:ins w:id="1050" w:author="jonathan pritchard" w:date="2025-01-23T13:26:00Z" w16du:dateUtc="2025-01-23T13:26:00Z"/>
                <w:sz w:val="18"/>
                <w:szCs w:val="18"/>
              </w:rPr>
            </w:pPr>
            <w:ins w:id="1051" w:author="jonathan pritchard" w:date="2025-01-23T13:26:00Z" w16du:dateUtc="2025-01-23T13:2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363304AE" w14:textId="77777777" w:rsidR="00723877" w:rsidRPr="00340B0D" w:rsidRDefault="00723877" w:rsidP="00541D1A">
            <w:pPr>
              <w:rPr>
                <w:ins w:id="1052" w:author="jonathan pritchard" w:date="2025-01-23T13:26:00Z" w16du:dateUtc="2025-01-23T13:26:00Z"/>
                <w:rFonts w:cs="Arial"/>
                <w:sz w:val="18"/>
                <w:szCs w:val="18"/>
              </w:rPr>
            </w:pPr>
          </w:p>
        </w:tc>
      </w:tr>
      <w:tr w:rsidR="00723877" w:rsidRPr="00340B0D" w14:paraId="3492A1C1" w14:textId="77777777" w:rsidTr="00541D1A">
        <w:trPr>
          <w:ins w:id="105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049A516" w14:textId="77777777" w:rsidR="00723877" w:rsidRPr="00340B0D" w:rsidRDefault="00723877" w:rsidP="00541D1A">
            <w:pPr>
              <w:pStyle w:val="Default"/>
              <w:rPr>
                <w:ins w:id="1054" w:author="jonathan pritchard" w:date="2025-01-23T13:26:00Z" w16du:dateUtc="2025-01-23T13:26:00Z"/>
                <w:sz w:val="18"/>
                <w:szCs w:val="18"/>
              </w:rPr>
            </w:pPr>
            <w:ins w:id="1055" w:author="jonathan pritchard" w:date="2025-01-23T13:26:00Z" w16du:dateUtc="2025-01-23T13:2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44F2F42" w14:textId="77777777" w:rsidR="00723877" w:rsidRPr="00340B0D" w:rsidRDefault="00723877" w:rsidP="00541D1A">
            <w:pPr>
              <w:jc w:val="center"/>
              <w:rPr>
                <w:ins w:id="1056"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CD4D0F6" w14:textId="77777777" w:rsidR="00723877" w:rsidRPr="00340B0D" w:rsidRDefault="00723877" w:rsidP="00541D1A">
            <w:pPr>
              <w:pStyle w:val="Default"/>
              <w:rPr>
                <w:ins w:id="1057" w:author="jonathan pritchard" w:date="2025-01-23T13:26:00Z" w16du:dateUtc="2025-01-23T13:26:00Z"/>
                <w:sz w:val="18"/>
                <w:szCs w:val="18"/>
              </w:rPr>
            </w:pPr>
            <w:ins w:id="1058" w:author="jonathan pritchard" w:date="2025-01-23T13:26:00Z" w16du:dateUtc="2025-01-23T13:2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B617358" w14:textId="77777777" w:rsidR="00723877" w:rsidRPr="00340B0D" w:rsidRDefault="00723877" w:rsidP="00541D1A">
            <w:pPr>
              <w:rPr>
                <w:ins w:id="1059" w:author="jonathan pritchard" w:date="2025-01-23T13:26:00Z" w16du:dateUtc="2025-01-23T13:26:00Z"/>
                <w:rFonts w:cs="Arial"/>
                <w:sz w:val="18"/>
                <w:szCs w:val="18"/>
              </w:rPr>
            </w:pPr>
          </w:p>
        </w:tc>
      </w:tr>
      <w:tr w:rsidR="00723877" w:rsidRPr="00340B0D" w14:paraId="29BB914A" w14:textId="77777777" w:rsidTr="00541D1A">
        <w:trPr>
          <w:ins w:id="1060"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543816" w14:textId="77777777" w:rsidR="00723877" w:rsidRPr="00340B0D" w:rsidRDefault="00723877" w:rsidP="00541D1A">
            <w:pPr>
              <w:pStyle w:val="Default"/>
              <w:rPr>
                <w:ins w:id="1061" w:author="jonathan pritchard" w:date="2025-01-23T13:26:00Z" w16du:dateUtc="2025-01-23T13:26:00Z"/>
                <w:sz w:val="18"/>
                <w:szCs w:val="18"/>
              </w:rPr>
            </w:pPr>
            <w:ins w:id="1062" w:author="jonathan pritchard" w:date="2025-01-23T13:26:00Z" w16du:dateUtc="2025-01-23T13:2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1F88F10" w14:textId="77777777" w:rsidR="00723877" w:rsidRPr="00340B0D" w:rsidRDefault="00723877" w:rsidP="00541D1A">
            <w:pPr>
              <w:jc w:val="center"/>
              <w:rPr>
                <w:ins w:id="1063"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7954861" w14:textId="77777777" w:rsidR="00723877" w:rsidRPr="00340B0D" w:rsidRDefault="00723877" w:rsidP="00541D1A">
            <w:pPr>
              <w:rPr>
                <w:ins w:id="1064"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069CD6" w14:textId="77777777" w:rsidR="00723877" w:rsidRPr="00340B0D" w:rsidRDefault="00723877" w:rsidP="00541D1A">
            <w:pPr>
              <w:rPr>
                <w:ins w:id="1065" w:author="jonathan pritchard" w:date="2025-01-23T13:26:00Z" w16du:dateUtc="2025-01-23T13:26:00Z"/>
                <w:rFonts w:cs="Arial"/>
                <w:sz w:val="18"/>
                <w:szCs w:val="18"/>
              </w:rPr>
            </w:pPr>
          </w:p>
        </w:tc>
      </w:tr>
      <w:tr w:rsidR="00723877" w:rsidRPr="00340B0D" w14:paraId="5E10C1CE" w14:textId="77777777" w:rsidTr="00541D1A">
        <w:trPr>
          <w:ins w:id="106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1BC18BAB" w14:textId="77777777" w:rsidR="00723877" w:rsidRPr="00340B0D" w:rsidRDefault="00723877" w:rsidP="00541D1A">
            <w:pPr>
              <w:pStyle w:val="Default"/>
              <w:rPr>
                <w:ins w:id="1067" w:author="jonathan pritchard" w:date="2025-01-23T13:26:00Z" w16du:dateUtc="2025-01-23T13:26:00Z"/>
                <w:sz w:val="18"/>
                <w:szCs w:val="18"/>
              </w:rPr>
            </w:pPr>
            <w:ins w:id="1068" w:author="jonathan pritchard" w:date="2025-01-23T13:26:00Z" w16du:dateUtc="2025-01-23T13:2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B17D30B" w14:textId="77777777" w:rsidR="00723877" w:rsidRPr="00340B0D" w:rsidRDefault="00723877" w:rsidP="00541D1A">
            <w:pPr>
              <w:jc w:val="center"/>
              <w:rPr>
                <w:ins w:id="1069"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0C08487B" w14:textId="77777777" w:rsidR="00723877" w:rsidRPr="00340B0D" w:rsidRDefault="00723877" w:rsidP="00541D1A">
            <w:pPr>
              <w:rPr>
                <w:ins w:id="1070"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4D15759" w14:textId="77777777" w:rsidR="00723877" w:rsidRPr="00340B0D" w:rsidRDefault="00723877" w:rsidP="00541D1A">
            <w:pPr>
              <w:rPr>
                <w:ins w:id="1071" w:author="jonathan pritchard" w:date="2025-01-23T13:26:00Z" w16du:dateUtc="2025-01-23T13:26:00Z"/>
                <w:rFonts w:cs="Arial"/>
                <w:sz w:val="18"/>
                <w:szCs w:val="18"/>
              </w:rPr>
            </w:pPr>
          </w:p>
        </w:tc>
      </w:tr>
      <w:tr w:rsidR="00723877" w:rsidRPr="00340B0D" w14:paraId="3215B16F" w14:textId="77777777" w:rsidTr="00541D1A">
        <w:trPr>
          <w:ins w:id="1072"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3E7D8D2" w14:textId="77777777" w:rsidR="00723877" w:rsidRPr="00340B0D" w:rsidRDefault="00723877" w:rsidP="00541D1A">
            <w:pPr>
              <w:pStyle w:val="Default"/>
              <w:rPr>
                <w:ins w:id="1073" w:author="jonathan pritchard" w:date="2025-01-23T13:26:00Z" w16du:dateUtc="2025-01-23T13:26:00Z"/>
                <w:sz w:val="18"/>
                <w:szCs w:val="18"/>
              </w:rPr>
            </w:pPr>
            <w:ins w:id="1074" w:author="jonathan pritchard" w:date="2025-01-23T13:26:00Z" w16du:dateUtc="2025-01-23T13:2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075DA17" w14:textId="77777777" w:rsidR="00723877" w:rsidRPr="00340B0D" w:rsidRDefault="00723877" w:rsidP="00541D1A">
            <w:pPr>
              <w:jc w:val="center"/>
              <w:rPr>
                <w:ins w:id="1075"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343C6A1D" w14:textId="77777777" w:rsidR="00723877" w:rsidRPr="00340B0D" w:rsidRDefault="00723877" w:rsidP="00541D1A">
            <w:pPr>
              <w:rPr>
                <w:ins w:id="1076"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BFB880" w14:textId="77777777" w:rsidR="00723877" w:rsidRPr="00340B0D" w:rsidRDefault="00723877" w:rsidP="00541D1A">
            <w:pPr>
              <w:rPr>
                <w:ins w:id="1077" w:author="jonathan pritchard" w:date="2025-01-23T13:26:00Z" w16du:dateUtc="2025-01-23T13:26:00Z"/>
                <w:rFonts w:cs="Arial"/>
                <w:sz w:val="18"/>
                <w:szCs w:val="18"/>
              </w:rPr>
            </w:pPr>
          </w:p>
        </w:tc>
      </w:tr>
      <w:tr w:rsidR="00723877" w:rsidRPr="00340B0D" w14:paraId="546EEE1D" w14:textId="77777777" w:rsidTr="00541D1A">
        <w:trPr>
          <w:ins w:id="107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544CC3D" w14:textId="77777777" w:rsidR="00723877" w:rsidRPr="00340B0D" w:rsidRDefault="00723877" w:rsidP="00541D1A">
            <w:pPr>
              <w:pStyle w:val="Default"/>
              <w:ind w:left="720"/>
              <w:rPr>
                <w:ins w:id="1079" w:author="jonathan pritchard" w:date="2025-01-23T13:26:00Z" w16du:dateUtc="2025-01-23T13:26:00Z"/>
                <w:sz w:val="18"/>
                <w:szCs w:val="18"/>
              </w:rPr>
            </w:pPr>
            <w:ins w:id="1080" w:author="jonathan pritchard" w:date="2025-01-23T13:26:00Z" w16du:dateUtc="2025-01-23T13:2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B5BFCA1" w14:textId="77777777" w:rsidR="00723877" w:rsidRPr="00340B0D" w:rsidRDefault="00723877" w:rsidP="00541D1A">
            <w:pPr>
              <w:jc w:val="center"/>
              <w:rPr>
                <w:ins w:id="1081"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2F7765E" w14:textId="77777777" w:rsidR="00723877" w:rsidRPr="00340B0D" w:rsidRDefault="00723877" w:rsidP="00541D1A">
            <w:pPr>
              <w:rPr>
                <w:ins w:id="1082"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7A84D1BB" w14:textId="77777777" w:rsidR="00723877" w:rsidRPr="00340B0D" w:rsidRDefault="00723877" w:rsidP="00541D1A">
            <w:pPr>
              <w:rPr>
                <w:ins w:id="1083" w:author="jonathan pritchard" w:date="2025-01-23T13:26:00Z" w16du:dateUtc="2025-01-23T13:26:00Z"/>
                <w:rFonts w:cs="Arial"/>
                <w:sz w:val="18"/>
                <w:szCs w:val="18"/>
              </w:rPr>
            </w:pPr>
          </w:p>
        </w:tc>
      </w:tr>
      <w:tr w:rsidR="00723877" w:rsidRPr="00340B0D" w14:paraId="34A73DAD" w14:textId="77777777" w:rsidTr="00541D1A">
        <w:trPr>
          <w:ins w:id="1084" w:author="jonathan pritchard" w:date="2025-01-23T13:26:00Z"/>
        </w:trPr>
        <w:tc>
          <w:tcPr>
            <w:tcW w:w="4375" w:type="dxa"/>
            <w:gridSpan w:val="4"/>
            <w:tcBorders>
              <w:top w:val="single" w:sz="4" w:space="0" w:color="auto"/>
              <w:left w:val="single" w:sz="12" w:space="0" w:color="auto"/>
              <w:bottom w:val="single" w:sz="12" w:space="0" w:color="auto"/>
              <w:right w:val="single" w:sz="4" w:space="0" w:color="auto"/>
            </w:tcBorders>
          </w:tcPr>
          <w:p w14:paraId="3EB1C00D" w14:textId="77777777" w:rsidR="00723877" w:rsidRPr="00340B0D" w:rsidRDefault="00723877" w:rsidP="00541D1A">
            <w:pPr>
              <w:pStyle w:val="Default"/>
              <w:ind w:left="720"/>
              <w:rPr>
                <w:ins w:id="1085" w:author="jonathan pritchard" w:date="2025-01-23T13:26:00Z" w16du:dateUtc="2025-01-23T13:26:00Z"/>
                <w:sz w:val="18"/>
                <w:szCs w:val="18"/>
              </w:rPr>
            </w:pPr>
            <w:ins w:id="1086" w:author="jonathan pritchard" w:date="2025-01-23T13:26:00Z" w16du:dateUtc="2025-01-23T13:2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42193AE" w14:textId="77777777" w:rsidR="00723877" w:rsidRPr="00340B0D" w:rsidRDefault="00723877" w:rsidP="00541D1A">
            <w:pPr>
              <w:jc w:val="center"/>
              <w:rPr>
                <w:ins w:id="1087"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12" w:space="0" w:color="auto"/>
            </w:tcBorders>
          </w:tcPr>
          <w:p w14:paraId="572B55B3" w14:textId="77777777" w:rsidR="00723877" w:rsidRPr="00340B0D" w:rsidRDefault="00723877" w:rsidP="00541D1A">
            <w:pPr>
              <w:rPr>
                <w:ins w:id="1088" w:author="jonathan pritchard" w:date="2025-01-23T13:26:00Z" w16du:dateUtc="2025-01-23T13:26: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83858D" w14:textId="77777777" w:rsidR="00723877" w:rsidRPr="00340B0D" w:rsidRDefault="00723877" w:rsidP="00541D1A">
            <w:pPr>
              <w:rPr>
                <w:ins w:id="1089" w:author="jonathan pritchard" w:date="2025-01-23T13:26:00Z" w16du:dateUtc="2025-01-23T13:26:00Z"/>
                <w:rFonts w:cs="Arial"/>
                <w:sz w:val="18"/>
                <w:szCs w:val="18"/>
              </w:rPr>
            </w:pPr>
          </w:p>
        </w:tc>
      </w:tr>
      <w:tr w:rsidR="00723877" w:rsidRPr="00340B0D" w14:paraId="0B77AA6F" w14:textId="77777777" w:rsidTr="00541D1A">
        <w:trPr>
          <w:ins w:id="1090"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F5EC51" w14:textId="77777777" w:rsidR="00723877" w:rsidRPr="00EF63B4" w:rsidRDefault="00723877" w:rsidP="00541D1A">
            <w:pPr>
              <w:jc w:val="center"/>
              <w:rPr>
                <w:ins w:id="1091" w:author="jonathan pritchard" w:date="2025-01-23T13:26:00Z" w16du:dateUtc="2025-01-23T13:26:00Z"/>
                <w:rFonts w:cs="Arial"/>
                <w:sz w:val="18"/>
                <w:szCs w:val="18"/>
              </w:rPr>
            </w:pPr>
            <w:ins w:id="1092" w:author="jonathan pritchard" w:date="2025-01-23T13:26:00Z" w16du:dateUtc="2025-01-23T13:26:00Z">
              <w:r>
                <w:rPr>
                  <w:rFonts w:cs="Arial"/>
                  <w:b/>
                  <w:bCs/>
                  <w:sz w:val="18"/>
                  <w:szCs w:val="18"/>
                </w:rPr>
                <w:t>Additional</w:t>
              </w:r>
            </w:ins>
          </w:p>
        </w:tc>
      </w:tr>
      <w:tr w:rsidR="00723877" w:rsidRPr="00340B0D" w14:paraId="1866694D" w14:textId="77777777" w:rsidTr="00541D1A">
        <w:trPr>
          <w:ins w:id="109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8D210FC" w14:textId="77777777" w:rsidR="00723877" w:rsidRPr="00340B0D" w:rsidRDefault="00723877" w:rsidP="00541D1A">
            <w:pPr>
              <w:pStyle w:val="Default"/>
              <w:ind w:left="720"/>
              <w:rPr>
                <w:ins w:id="1094"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E250E9" w14:textId="77777777" w:rsidR="00723877" w:rsidRPr="00340B0D" w:rsidRDefault="00723877" w:rsidP="00541D1A">
            <w:pPr>
              <w:jc w:val="center"/>
              <w:rPr>
                <w:ins w:id="1095"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6E46F1C7" w14:textId="77777777" w:rsidR="00723877" w:rsidRPr="00340B0D" w:rsidRDefault="00723877" w:rsidP="00541D1A">
            <w:pPr>
              <w:rPr>
                <w:ins w:id="1096"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2B6584E" w14:textId="77777777" w:rsidR="00723877" w:rsidRPr="00340B0D" w:rsidRDefault="00723877" w:rsidP="00541D1A">
            <w:pPr>
              <w:rPr>
                <w:ins w:id="1097" w:author="jonathan pritchard" w:date="2025-01-23T13:26:00Z" w16du:dateUtc="2025-01-23T13:26:00Z"/>
                <w:rFonts w:cs="Arial"/>
                <w:sz w:val="18"/>
                <w:szCs w:val="18"/>
              </w:rPr>
            </w:pPr>
          </w:p>
        </w:tc>
      </w:tr>
      <w:tr w:rsidR="00723877" w:rsidRPr="00340B0D" w14:paraId="3ED2BFBA" w14:textId="77777777" w:rsidTr="00541D1A">
        <w:trPr>
          <w:ins w:id="109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2BE274F5" w14:textId="77777777" w:rsidR="00723877" w:rsidRPr="00340B0D" w:rsidRDefault="00723877" w:rsidP="00541D1A">
            <w:pPr>
              <w:pStyle w:val="Default"/>
              <w:ind w:left="720"/>
              <w:rPr>
                <w:ins w:id="1099"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9ADA782" w14:textId="77777777" w:rsidR="00723877" w:rsidRPr="00340B0D" w:rsidRDefault="00723877" w:rsidP="00541D1A">
            <w:pPr>
              <w:jc w:val="center"/>
              <w:rPr>
                <w:ins w:id="1100"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05FFEB2A" w14:textId="77777777" w:rsidR="00723877" w:rsidRPr="00340B0D" w:rsidRDefault="00723877" w:rsidP="00541D1A">
            <w:pPr>
              <w:rPr>
                <w:ins w:id="1101"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ED61EE" w14:textId="77777777" w:rsidR="00723877" w:rsidRPr="00340B0D" w:rsidRDefault="00723877" w:rsidP="00541D1A">
            <w:pPr>
              <w:rPr>
                <w:ins w:id="1102" w:author="jonathan pritchard" w:date="2025-01-23T13:26:00Z" w16du:dateUtc="2025-01-23T13:26:00Z"/>
                <w:rFonts w:cs="Arial"/>
                <w:sz w:val="18"/>
                <w:szCs w:val="18"/>
              </w:rPr>
            </w:pPr>
          </w:p>
        </w:tc>
      </w:tr>
      <w:tr w:rsidR="00723877" w:rsidRPr="00340B0D" w14:paraId="6FB07BA0" w14:textId="77777777" w:rsidTr="00541D1A">
        <w:trPr>
          <w:ins w:id="1103"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121B5C" w14:textId="77777777" w:rsidR="00723877" w:rsidRPr="00340B0D" w:rsidRDefault="00723877" w:rsidP="00541D1A">
            <w:pPr>
              <w:jc w:val="center"/>
              <w:rPr>
                <w:ins w:id="1104" w:author="jonathan pritchard" w:date="2025-01-23T13:26:00Z" w16du:dateUtc="2025-01-23T13:26:00Z"/>
                <w:rFonts w:cs="Arial"/>
                <w:b/>
                <w:bCs/>
                <w:sz w:val="18"/>
                <w:szCs w:val="18"/>
              </w:rPr>
            </w:pPr>
            <w:ins w:id="1105" w:author="jonathan pritchard" w:date="2025-01-23T13:26:00Z" w16du:dateUtc="2025-01-23T13:26:00Z">
              <w:r w:rsidRPr="00340B0D">
                <w:rPr>
                  <w:rFonts w:cs="Arial"/>
                  <w:b/>
                  <w:bCs/>
                  <w:sz w:val="18"/>
                  <w:szCs w:val="18"/>
                </w:rPr>
                <w:t>Setup</w:t>
              </w:r>
            </w:ins>
          </w:p>
        </w:tc>
      </w:tr>
      <w:tr w:rsidR="00723877" w:rsidRPr="00340B0D" w14:paraId="2A0A1F6A" w14:textId="77777777" w:rsidTr="00541D1A">
        <w:trPr>
          <w:ins w:id="1106"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608395D8" w14:textId="77777777" w:rsidR="00723877" w:rsidRDefault="00723877" w:rsidP="00541D1A">
            <w:pPr>
              <w:rPr>
                <w:ins w:id="1107" w:author="jonathan pritchard" w:date="2025-01-23T13:26:00Z" w16du:dateUtc="2025-01-23T13:26:00Z"/>
                <w:rFonts w:cs="Arial"/>
                <w:sz w:val="18"/>
                <w:szCs w:val="18"/>
              </w:rPr>
            </w:pPr>
          </w:p>
          <w:p w14:paraId="33186EE3" w14:textId="77777777" w:rsidR="00723877" w:rsidRPr="00110428" w:rsidRDefault="00723877" w:rsidP="00541D1A">
            <w:pPr>
              <w:rPr>
                <w:ins w:id="1108" w:author="jonathan pritchard" w:date="2025-01-23T13:26:00Z" w16du:dateUtc="2025-01-23T13:26:00Z"/>
                <w:rFonts w:cs="Arial"/>
              </w:rPr>
            </w:pPr>
            <w:ins w:id="1109" w:author="jonathan pritchard" w:date="2025-01-23T13:26:00Z" w16du:dateUtc="2025-01-23T13:26:00Z">
              <w:r>
                <w:rPr>
                  <w:rFonts w:cs="Arial"/>
                  <w:i/>
                </w:rPr>
                <w:t>.</w:t>
              </w:r>
              <w:r w:rsidRPr="00110428">
                <w:rPr>
                  <w:rFonts w:cs="Arial"/>
                  <w:i/>
                </w:rPr>
                <w:t xml:space="preserve">. </w:t>
              </w:r>
            </w:ins>
          </w:p>
          <w:p w14:paraId="4B62D820" w14:textId="77777777" w:rsidR="00723877" w:rsidRPr="00340B0D" w:rsidRDefault="00723877" w:rsidP="00541D1A">
            <w:pPr>
              <w:rPr>
                <w:ins w:id="1110" w:author="jonathan pritchard" w:date="2025-01-23T13:26:00Z" w16du:dateUtc="2025-01-23T13:26:00Z"/>
                <w:rFonts w:cs="Arial"/>
                <w:sz w:val="18"/>
                <w:szCs w:val="18"/>
              </w:rPr>
            </w:pPr>
          </w:p>
        </w:tc>
      </w:tr>
      <w:tr w:rsidR="00723877" w:rsidRPr="00340B0D" w14:paraId="51764B77" w14:textId="77777777" w:rsidTr="00541D1A">
        <w:trPr>
          <w:ins w:id="1111"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63EC8A" w14:textId="77777777" w:rsidR="00723877" w:rsidRPr="00340B0D" w:rsidRDefault="00723877" w:rsidP="00541D1A">
            <w:pPr>
              <w:jc w:val="center"/>
              <w:rPr>
                <w:ins w:id="1112" w:author="jonathan pritchard" w:date="2025-01-23T13:26:00Z" w16du:dateUtc="2025-01-23T13:26:00Z"/>
                <w:rFonts w:cs="Arial"/>
                <w:b/>
                <w:bCs/>
                <w:sz w:val="18"/>
                <w:szCs w:val="18"/>
              </w:rPr>
            </w:pPr>
            <w:ins w:id="1113" w:author="jonathan pritchard" w:date="2025-01-23T13:26:00Z" w16du:dateUtc="2025-01-23T13:26:00Z">
              <w:r w:rsidRPr="00340B0D">
                <w:rPr>
                  <w:rFonts w:cs="Arial"/>
                  <w:b/>
                  <w:bCs/>
                  <w:sz w:val="18"/>
                  <w:szCs w:val="18"/>
                </w:rPr>
                <w:t>Action</w:t>
              </w:r>
            </w:ins>
          </w:p>
        </w:tc>
      </w:tr>
      <w:tr w:rsidR="00723877" w:rsidRPr="00340B0D" w14:paraId="43271D72" w14:textId="77777777" w:rsidTr="00541D1A">
        <w:trPr>
          <w:ins w:id="1114"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239EC32" w14:textId="77777777" w:rsidR="00723877" w:rsidRPr="00110428" w:rsidRDefault="00723877" w:rsidP="00541D1A">
            <w:pPr>
              <w:rPr>
                <w:ins w:id="1115" w:author="jonathan pritchard" w:date="2025-01-23T13:26:00Z" w16du:dateUtc="2025-01-23T13:26:00Z"/>
                <w:rFonts w:cs="Arial"/>
                <w:b/>
                <w:bCs/>
              </w:rPr>
            </w:pPr>
          </w:p>
        </w:tc>
      </w:tr>
      <w:tr w:rsidR="00723877" w:rsidRPr="00340B0D" w14:paraId="21AF1CE2" w14:textId="77777777" w:rsidTr="00541D1A">
        <w:trPr>
          <w:ins w:id="1116"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A16BBD" w14:textId="77777777" w:rsidR="00723877" w:rsidRPr="00340B0D" w:rsidRDefault="00723877" w:rsidP="00541D1A">
            <w:pPr>
              <w:jc w:val="center"/>
              <w:rPr>
                <w:ins w:id="1117" w:author="jonathan pritchard" w:date="2025-01-23T13:26:00Z" w16du:dateUtc="2025-01-23T13:26:00Z"/>
                <w:rFonts w:cs="Arial"/>
                <w:sz w:val="18"/>
                <w:szCs w:val="18"/>
              </w:rPr>
            </w:pPr>
            <w:ins w:id="1118" w:author="jonathan pritchard" w:date="2025-01-23T13:26:00Z" w16du:dateUtc="2025-01-23T13:26:00Z">
              <w:r w:rsidRPr="00340B0D">
                <w:rPr>
                  <w:rFonts w:cs="Arial"/>
                  <w:b/>
                  <w:bCs/>
                  <w:sz w:val="18"/>
                  <w:szCs w:val="18"/>
                </w:rPr>
                <w:t>Results</w:t>
              </w:r>
            </w:ins>
          </w:p>
        </w:tc>
      </w:tr>
      <w:tr w:rsidR="00723877" w:rsidRPr="00340B0D" w14:paraId="2FE22BC3" w14:textId="77777777" w:rsidTr="00541D1A">
        <w:trPr>
          <w:ins w:id="1119"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tcPr>
          <w:p w14:paraId="55F3E12B" w14:textId="77777777" w:rsidR="00723877" w:rsidRDefault="00723877" w:rsidP="00541D1A">
            <w:pPr>
              <w:rPr>
                <w:ins w:id="1120" w:author="jonathan pritchard" w:date="2025-01-23T13:26:00Z" w16du:dateUtc="2025-01-23T13:26:00Z"/>
                <w:rFonts w:cs="Arial"/>
                <w:sz w:val="18"/>
                <w:szCs w:val="18"/>
              </w:rPr>
            </w:pPr>
          </w:p>
          <w:p w14:paraId="08120B03" w14:textId="77777777" w:rsidR="00723877" w:rsidRDefault="00723877" w:rsidP="00541D1A">
            <w:pPr>
              <w:rPr>
                <w:ins w:id="1121" w:author="jonathan pritchard" w:date="2025-01-23T13:26:00Z" w16du:dateUtc="2025-01-23T13:26:00Z"/>
                <w:rFonts w:cs="Arial"/>
                <w:sz w:val="18"/>
                <w:szCs w:val="18"/>
              </w:rPr>
            </w:pPr>
          </w:p>
          <w:p w14:paraId="373D2425" w14:textId="77777777" w:rsidR="00723877" w:rsidRDefault="00723877" w:rsidP="00541D1A">
            <w:pPr>
              <w:rPr>
                <w:ins w:id="1122" w:author="jonathan pritchard" w:date="2025-01-23T13:26:00Z" w16du:dateUtc="2025-01-23T13:26:00Z"/>
                <w:rFonts w:cs="Arial"/>
                <w:sz w:val="18"/>
                <w:szCs w:val="18"/>
              </w:rPr>
            </w:pPr>
          </w:p>
          <w:p w14:paraId="3FA05FCE" w14:textId="77777777" w:rsidR="00723877" w:rsidRPr="00340B0D" w:rsidRDefault="00723877" w:rsidP="00541D1A">
            <w:pPr>
              <w:jc w:val="center"/>
              <w:rPr>
                <w:ins w:id="1123" w:author="jonathan pritchard" w:date="2025-01-23T13:26:00Z" w16du:dateUtc="2025-01-23T13:26:00Z"/>
                <w:rFonts w:cs="Arial"/>
                <w:sz w:val="18"/>
                <w:szCs w:val="18"/>
              </w:rPr>
            </w:pPr>
          </w:p>
          <w:p w14:paraId="06883CCD" w14:textId="77777777" w:rsidR="00723877" w:rsidRDefault="00723877" w:rsidP="00541D1A">
            <w:pPr>
              <w:tabs>
                <w:tab w:val="left" w:pos="3048"/>
              </w:tabs>
              <w:jc w:val="center"/>
              <w:rPr>
                <w:ins w:id="1124" w:author="jonathan pritchard" w:date="2025-01-23T13:26:00Z" w16du:dateUtc="2025-01-23T13:26:00Z"/>
                <w:rFonts w:cs="Arial"/>
                <w:sz w:val="18"/>
                <w:szCs w:val="18"/>
              </w:rPr>
            </w:pPr>
          </w:p>
          <w:p w14:paraId="33914B95" w14:textId="77777777" w:rsidR="00723877" w:rsidRPr="00340B0D" w:rsidRDefault="00723877" w:rsidP="00541D1A">
            <w:pPr>
              <w:tabs>
                <w:tab w:val="left" w:pos="3048"/>
              </w:tabs>
              <w:jc w:val="center"/>
              <w:rPr>
                <w:ins w:id="1125" w:author="jonathan pritchard" w:date="2025-01-23T13:26:00Z" w16du:dateUtc="2025-01-23T13:26:00Z"/>
                <w:rFonts w:cs="Arial"/>
                <w:sz w:val="18"/>
                <w:szCs w:val="18"/>
              </w:rPr>
            </w:pPr>
          </w:p>
          <w:p w14:paraId="680D5510" w14:textId="77777777" w:rsidR="00723877" w:rsidRDefault="00723877" w:rsidP="00541D1A">
            <w:pPr>
              <w:jc w:val="center"/>
              <w:rPr>
                <w:ins w:id="1126" w:author="jonathan pritchard" w:date="2025-01-23T13:26:00Z" w16du:dateUtc="2025-01-23T13:26:00Z"/>
                <w:rFonts w:cs="Arial"/>
                <w:sz w:val="18"/>
                <w:szCs w:val="18"/>
              </w:rPr>
            </w:pPr>
          </w:p>
          <w:p w14:paraId="62854105" w14:textId="77777777" w:rsidR="00723877" w:rsidRDefault="00723877" w:rsidP="00541D1A">
            <w:pPr>
              <w:jc w:val="center"/>
              <w:rPr>
                <w:ins w:id="1127" w:author="jonathan pritchard" w:date="2025-01-23T13:26:00Z" w16du:dateUtc="2025-01-23T13:26:00Z"/>
                <w:rFonts w:cs="Arial"/>
                <w:sz w:val="18"/>
                <w:szCs w:val="18"/>
              </w:rPr>
            </w:pPr>
          </w:p>
          <w:p w14:paraId="2D1C4079" w14:textId="77777777" w:rsidR="00723877" w:rsidRPr="00340B0D" w:rsidRDefault="00723877" w:rsidP="00541D1A">
            <w:pPr>
              <w:rPr>
                <w:ins w:id="1128" w:author="jonathan pritchard" w:date="2025-01-23T13:26:00Z" w16du:dateUtc="2025-01-23T13:26:00Z"/>
                <w:rFonts w:cs="Arial"/>
                <w:sz w:val="18"/>
                <w:szCs w:val="18"/>
              </w:rPr>
            </w:pPr>
          </w:p>
        </w:tc>
      </w:tr>
    </w:tbl>
    <w:p w14:paraId="286DB579" w14:textId="77777777" w:rsidR="00723877" w:rsidRDefault="00723877" w:rsidP="00723877">
      <w:pPr>
        <w:rPr>
          <w:ins w:id="1129" w:author="jonathan pritchard" w:date="2025-01-23T13:26:00Z" w16du:dateUtc="2025-01-23T13:26:00Z"/>
        </w:rPr>
      </w:pPr>
    </w:p>
    <w:p w14:paraId="012F2EB0" w14:textId="77777777" w:rsidR="00723877" w:rsidRPr="00723877" w:rsidRDefault="00723877">
      <w:pPr>
        <w:rPr>
          <w:ins w:id="1130" w:author="jonathan pritchard" w:date="2025-01-23T13:26:00Z" w16du:dateUtc="2025-01-23T13:26:00Z"/>
        </w:rPr>
        <w:pPrChange w:id="1131" w:author="jonathan pritchard" w:date="2025-01-23T13:26:00Z" w16du:dateUtc="2025-01-23T13:26:00Z">
          <w:pPr>
            <w:pStyle w:val="Heading3"/>
          </w:pPr>
        </w:pPrChange>
      </w:pPr>
    </w:p>
    <w:p w14:paraId="1FDE35D8" w14:textId="77777777" w:rsidR="00723877" w:rsidRPr="00723877" w:rsidRDefault="00723877">
      <w:pPr>
        <w:pPrChange w:id="1132" w:author="jonathan pritchard" w:date="2025-01-23T13:26:00Z" w16du:dateUtc="2025-01-23T13:26:00Z">
          <w:pPr>
            <w:pStyle w:val="Heading3"/>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4246A1">
        <w:trPr>
          <w:cantSplit/>
          <w:trHeight w:val="454"/>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492C2EE7" w:rsidR="008A1BCC" w:rsidRPr="004065B1" w:rsidRDefault="00A93B85" w:rsidP="0015247B">
            <w:proofErr w:type="spellStart"/>
            <w:r>
              <w:t>SequentialUpdate</w:t>
            </w:r>
            <w:proofErr w:type="spellEnd"/>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2066D9E3" w:rsidR="008A1BCC" w:rsidRPr="004065B1" w:rsidRDefault="008A1BCC" w:rsidP="00CB0EA1">
            <w:r>
              <w:t>IEC 61174/ 4.4.2</w:t>
            </w:r>
          </w:p>
        </w:tc>
      </w:tr>
      <w:tr w:rsidR="0015247B" w14:paraId="24B6092B" w14:textId="77777777" w:rsidTr="004246A1">
        <w:trPr>
          <w:cantSplit/>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4246A1">
        <w:trPr>
          <w:cantSplit/>
        </w:trPr>
        <w:tc>
          <w:tcPr>
            <w:tcW w:w="9526" w:type="dxa"/>
            <w:gridSpan w:val="4"/>
            <w:vAlign w:val="center"/>
          </w:tcPr>
          <w:p w14:paraId="768A83CB" w14:textId="77777777" w:rsidR="0015247B" w:rsidRPr="000379F6" w:rsidRDefault="008A1BCC" w:rsidP="0015247B">
            <w:pPr>
              <w:rPr>
                <w:i/>
                <w:highlight w:val="yellow"/>
              </w:rPr>
            </w:pPr>
            <w:r w:rsidRPr="000379F6">
              <w:rPr>
                <w:i/>
                <w:highlight w:val="yellow"/>
              </w:rPr>
              <w:t xml:space="preserve">Loading correct sequential update </w:t>
            </w:r>
            <w:commentRangeStart w:id="1133"/>
            <w:r w:rsidRPr="000379F6">
              <w:rPr>
                <w:i/>
                <w:highlight w:val="yellow"/>
              </w:rPr>
              <w:t>files</w:t>
            </w:r>
            <w:commentRangeEnd w:id="1133"/>
            <w:r w:rsidR="00B50115">
              <w:rPr>
                <w:rStyle w:val="CommentReference"/>
                <w:snapToGrid/>
                <w:color w:val="000000"/>
              </w:rPr>
              <w:commentReference w:id="1133"/>
            </w:r>
            <w:r w:rsidRPr="000379F6">
              <w:rPr>
                <w:i/>
                <w:highlight w:val="yellow"/>
              </w:rPr>
              <w:t>.</w:t>
            </w:r>
          </w:p>
        </w:tc>
      </w:tr>
      <w:tr w:rsidR="0015247B" w14:paraId="53A22B82" w14:textId="77777777" w:rsidTr="004246A1">
        <w:trPr>
          <w:cantSplit/>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4246A1">
        <w:trPr>
          <w:cantSplit/>
        </w:trPr>
        <w:tc>
          <w:tcPr>
            <w:tcW w:w="9526" w:type="dxa"/>
            <w:gridSpan w:val="4"/>
            <w:vAlign w:val="center"/>
          </w:tcPr>
          <w:p w14:paraId="34D373EE" w14:textId="77777777" w:rsidR="00A93B85" w:rsidRDefault="00A93B85" w:rsidP="00635587">
            <w:pPr>
              <w:rPr>
                <w:i/>
              </w:rPr>
            </w:pPr>
            <w:r w:rsidRPr="00C36B0F">
              <w:rPr>
                <w:i/>
              </w:rPr>
              <w:lastRenderedPageBreak/>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101D5317" w14:textId="77777777" w:rsidR="00A93B85" w:rsidRDefault="00A93B85" w:rsidP="00635587">
            <w:pPr>
              <w:rPr>
                <w:i/>
              </w:rPr>
            </w:pPr>
          </w:p>
          <w:p w14:paraId="750BE01A" w14:textId="0E931593" w:rsidR="00635587" w:rsidRPr="00635587" w:rsidRDefault="00635587" w:rsidP="00635587">
            <w:pPr>
              <w:rPr>
                <w:i/>
              </w:rPr>
            </w:pPr>
            <w:r w:rsidRPr="00635587">
              <w:rPr>
                <w:i/>
              </w:rPr>
              <w:t>Load the following 5 updates one by one and check the plots after each successfully applied update</w:t>
            </w:r>
            <w:r w:rsidR="00A93B85">
              <w:rPr>
                <w:i/>
              </w:rPr>
              <w:t xml:space="preserve"> t</w:t>
            </w:r>
            <w:r w:rsidRPr="00635587">
              <w:rPr>
                <w:i/>
              </w:rPr>
              <w:t>o create the same results as the S-</w:t>
            </w:r>
            <w:r w:rsidR="00A93B85">
              <w:rPr>
                <w:i/>
              </w:rPr>
              <w:t>1</w:t>
            </w:r>
            <w:r w:rsidRPr="00635587">
              <w:rPr>
                <w:i/>
              </w:rPr>
              <w:t>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185347CE" w:rsidR="00635587" w:rsidRPr="00635587" w:rsidRDefault="00635587" w:rsidP="00635587">
            <w:pPr>
              <w:rPr>
                <w:i/>
              </w:rPr>
            </w:pPr>
            <w:r w:rsidRPr="00635587">
              <w:rPr>
                <w:i/>
              </w:rPr>
              <w:t>Update review date range: 1st May 20</w:t>
            </w:r>
            <w:r w:rsidR="00A93B85">
              <w:rPr>
                <w:i/>
              </w:rPr>
              <w:t>1</w:t>
            </w:r>
            <w:r w:rsidRPr="00635587">
              <w:rPr>
                <w:i/>
              </w:rPr>
              <w:t>1 – 21st May 20</w:t>
            </w:r>
            <w:r w:rsidR="00A93B85">
              <w:rPr>
                <w:i/>
              </w:rPr>
              <w:t>1</w:t>
            </w:r>
            <w:r w:rsidRPr="00635587">
              <w:rPr>
                <w:i/>
              </w:rPr>
              <w:t>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01C72DD6" w:rsidR="00635587" w:rsidRPr="00635587" w:rsidRDefault="00635587" w:rsidP="00635587">
            <w:pPr>
              <w:rPr>
                <w:i/>
              </w:rPr>
            </w:pPr>
            <w:r w:rsidRPr="00635587">
              <w:rPr>
                <w:i/>
              </w:rPr>
              <w:t>Update review date range: 1st Dec 20</w:t>
            </w:r>
            <w:r w:rsidR="00A93B85">
              <w:rPr>
                <w:i/>
              </w:rPr>
              <w:t>1</w:t>
            </w:r>
            <w:r w:rsidRPr="00635587">
              <w:rPr>
                <w:i/>
              </w:rPr>
              <w:t>4 – 1st Mar 20</w:t>
            </w:r>
            <w:r w:rsidR="00A93B85">
              <w:rPr>
                <w:i/>
              </w:rPr>
              <w:t>1</w:t>
            </w:r>
            <w:r w:rsidRPr="00635587">
              <w:rPr>
                <w:i/>
              </w:rPr>
              <w:t>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54DBF801" w:rsidR="00635587" w:rsidRPr="00635587" w:rsidRDefault="00635587" w:rsidP="00635587">
            <w:pPr>
              <w:rPr>
                <w:i/>
              </w:rPr>
            </w:pPr>
            <w:r w:rsidRPr="00635587">
              <w:rPr>
                <w:i/>
              </w:rPr>
              <w:t>Update review date range: 1st Sep 20</w:t>
            </w:r>
            <w:r w:rsidR="00A93B85">
              <w:rPr>
                <w:i/>
              </w:rPr>
              <w:t>1</w:t>
            </w:r>
            <w:r w:rsidRPr="00635587">
              <w:rPr>
                <w:i/>
              </w:rPr>
              <w:t>5 – 14th Sep 20</w:t>
            </w:r>
            <w:r w:rsidR="00A93B85">
              <w:rPr>
                <w:i/>
              </w:rPr>
              <w:t>1</w:t>
            </w:r>
            <w:r w:rsidRPr="00635587">
              <w:rPr>
                <w:i/>
              </w:rPr>
              <w:t>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6CFFC486" w:rsidR="00635587" w:rsidRPr="00635587" w:rsidRDefault="00635587" w:rsidP="00635587">
            <w:pPr>
              <w:rPr>
                <w:i/>
              </w:rPr>
            </w:pPr>
            <w:r w:rsidRPr="00635587">
              <w:rPr>
                <w:i/>
              </w:rPr>
              <w:t>Update review date range: 15th Sep 20</w:t>
            </w:r>
            <w:r w:rsidR="00A93B85">
              <w:rPr>
                <w:i/>
              </w:rPr>
              <w:t>1</w:t>
            </w:r>
            <w:r w:rsidRPr="00635587">
              <w:rPr>
                <w:i/>
              </w:rPr>
              <w:t>5 – 30th Sep 20</w:t>
            </w:r>
            <w:r w:rsidR="00A93B85">
              <w:rPr>
                <w:i/>
              </w:rPr>
              <w:t>1</w:t>
            </w:r>
            <w:r w:rsidRPr="00635587">
              <w:rPr>
                <w:i/>
              </w:rPr>
              <w:t>5</w:t>
            </w:r>
          </w:p>
          <w:p w14:paraId="514D3B59" w14:textId="77777777" w:rsidR="00635587" w:rsidRPr="00635587" w:rsidRDefault="00635587" w:rsidP="00635587">
            <w:pPr>
              <w:rPr>
                <w:i/>
              </w:rPr>
            </w:pPr>
          </w:p>
          <w:p w14:paraId="6C4DB7DE" w14:textId="77777777" w:rsidR="00635587" w:rsidRPr="00A93B85" w:rsidRDefault="00635587" w:rsidP="00635587">
            <w:pPr>
              <w:rPr>
                <w:i/>
              </w:rPr>
            </w:pPr>
            <w:r w:rsidRPr="00A93B85">
              <w:rPr>
                <w:i/>
              </w:rPr>
              <w:t>.005</w:t>
            </w:r>
          </w:p>
          <w:p w14:paraId="0F6BF591" w14:textId="69DE7448" w:rsidR="00635587" w:rsidRPr="005D2431" w:rsidRDefault="00635587" w:rsidP="00635587">
            <w:pPr>
              <w:rPr>
                <w:i/>
              </w:rPr>
            </w:pPr>
            <w:r w:rsidRPr="00A93B85">
              <w:rPr>
                <w:i/>
              </w:rPr>
              <w:t>Update review date range: 1</w:t>
            </w:r>
            <w:r w:rsidRPr="00A93B85">
              <w:rPr>
                <w:i/>
                <w:vertAlign w:val="superscript"/>
              </w:rPr>
              <w:t>st</w:t>
            </w:r>
            <w:r w:rsidRPr="00A93B85">
              <w:rPr>
                <w:i/>
              </w:rPr>
              <w:t xml:space="preserve"> Oct 20</w:t>
            </w:r>
            <w:r w:rsidR="00A93B85" w:rsidRPr="00A93B85">
              <w:rPr>
                <w:i/>
              </w:rPr>
              <w:t>1</w:t>
            </w:r>
            <w:r w:rsidRPr="00A93B85">
              <w:rPr>
                <w:i/>
              </w:rPr>
              <w:t>5 – 14</w:t>
            </w:r>
            <w:r w:rsidRPr="00A93B85">
              <w:rPr>
                <w:i/>
                <w:vertAlign w:val="superscript"/>
              </w:rPr>
              <w:t>th</w:t>
            </w:r>
            <w:r w:rsidRPr="00A93B85">
              <w:rPr>
                <w:i/>
              </w:rPr>
              <w:t xml:space="preserve"> Oct 20</w:t>
            </w:r>
            <w:r w:rsidR="00A93B85" w:rsidRPr="00A93B85">
              <w:rPr>
                <w:i/>
              </w:rPr>
              <w:t>1</w:t>
            </w:r>
            <w:r w:rsidRPr="00A93B85">
              <w:rPr>
                <w:i/>
              </w:rPr>
              <w:t>5</w:t>
            </w:r>
          </w:p>
        </w:tc>
      </w:tr>
      <w:tr w:rsidR="0015247B" w14:paraId="31EF8BFD" w14:textId="77777777" w:rsidTr="004246A1">
        <w:trPr>
          <w:cantSplit/>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4246A1">
        <w:trPr>
          <w:cantSplit/>
        </w:trPr>
        <w:tc>
          <w:tcPr>
            <w:tcW w:w="9526" w:type="dxa"/>
            <w:gridSpan w:val="4"/>
            <w:vAlign w:val="center"/>
          </w:tcPr>
          <w:p w14:paraId="4927A073" w14:textId="77777777" w:rsidR="00C5422C" w:rsidRDefault="00C5422C" w:rsidP="008A1BCC">
            <w:pPr>
              <w:rPr>
                <w:i/>
              </w:rPr>
            </w:pPr>
          </w:p>
          <w:p w14:paraId="4DDA3AF5" w14:textId="3F9E989A" w:rsidR="008A1BCC" w:rsidRPr="005D2431" w:rsidRDefault="008A1BCC" w:rsidP="008A1BCC">
            <w:pPr>
              <w:rPr>
                <w:i/>
              </w:rPr>
            </w:pPr>
            <w:r w:rsidRPr="005D2431">
              <w:rPr>
                <w:i/>
              </w:rPr>
              <w:t>Load the following five updates</w:t>
            </w:r>
            <w:r w:rsidR="00C5422C">
              <w:rPr>
                <w:i/>
              </w:rPr>
              <w:t xml:space="preserve"> from the exchange set</w:t>
            </w:r>
            <w:r w:rsidR="00921A36">
              <w:rPr>
                <w:i/>
              </w:rPr>
              <w:t>(s)</w:t>
            </w:r>
            <w:r w:rsidRPr="005D2431">
              <w:rPr>
                <w:i/>
              </w:rPr>
              <w:t>:</w:t>
            </w:r>
          </w:p>
          <w:p w14:paraId="13E761FB" w14:textId="4EE15395" w:rsidR="0015247B" w:rsidRPr="00C5422C" w:rsidRDefault="00C5422C">
            <w:pPr>
              <w:pStyle w:val="ListParagraph"/>
              <w:numPr>
                <w:ilvl w:val="0"/>
                <w:numId w:val="48"/>
              </w:numPr>
              <w:rPr>
                <w:b/>
                <w:bCs/>
              </w:rPr>
            </w:pPr>
            <w:commentRangeStart w:id="1134"/>
            <w:proofErr w:type="spellStart"/>
            <w:r w:rsidRPr="00C5422C">
              <w:rPr>
                <w:b/>
                <w:bCs/>
                <w:i/>
              </w:rPr>
              <w:t>SequentialUpdate</w:t>
            </w:r>
            <w:proofErr w:type="spellEnd"/>
            <w:r w:rsidR="00921A36">
              <w:rPr>
                <w:b/>
                <w:bCs/>
                <w:i/>
              </w:rPr>
              <w:t>(1-5)</w:t>
            </w:r>
            <w:commentRangeEnd w:id="1134"/>
            <w:r w:rsidR="00323B20">
              <w:rPr>
                <w:rStyle w:val="CommentReference"/>
                <w:snapToGrid/>
                <w:color w:val="000000"/>
              </w:rPr>
              <w:commentReference w:id="1134"/>
            </w:r>
          </w:p>
          <w:p w14:paraId="48149EDF" w14:textId="3DCD9C06" w:rsidR="00C5422C" w:rsidRPr="00C5422C" w:rsidRDefault="00C5422C" w:rsidP="00C5422C">
            <w:pPr>
              <w:pStyle w:val="ListParagraph"/>
              <w:rPr>
                <w:b/>
                <w:bCs/>
              </w:rPr>
            </w:pPr>
          </w:p>
        </w:tc>
      </w:tr>
      <w:tr w:rsidR="0015247B" w14:paraId="07088F13" w14:textId="77777777" w:rsidTr="004246A1">
        <w:trPr>
          <w:cantSplit/>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t>Results</w:t>
            </w:r>
          </w:p>
        </w:tc>
      </w:tr>
      <w:tr w:rsidR="0015247B" w14:paraId="6580E315" w14:textId="77777777" w:rsidTr="004246A1">
        <w:trPr>
          <w:cantSplit/>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gridSpan w:val="4"/>
            <w:tcBorders>
              <w:bottom w:val="nil"/>
            </w:tcBorders>
            <w:vAlign w:val="center"/>
          </w:tcPr>
          <w:p w14:paraId="1C9486A8" w14:textId="60A83163" w:rsidR="008A1BCC" w:rsidRPr="000E559D" w:rsidRDefault="000D7CE0" w:rsidP="008A1BCC">
            <w:pPr>
              <w:jc w:val="center"/>
            </w:pPr>
            <w:r>
              <w:rPr>
                <w:noProof/>
                <w:lang w:eastAsia="en-GB"/>
              </w:rPr>
              <w:lastRenderedPageBreak/>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gridSpan w:val="4"/>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w:t>
            </w:r>
            <w:r w:rsidRPr="00793CF2">
              <w:rPr>
                <w:i/>
                <w:highlight w:val="yellow"/>
                <w:rPrChange w:id="1135" w:author="jonathan pritchard" w:date="2024-10-04T14:00:00Z" w16du:dateUtc="2024-10-04T13:00:00Z">
                  <w:rPr>
                    <w:i/>
                  </w:rPr>
                </w:rPrChange>
              </w:rPr>
              <w:t>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eastAsia="en-GB"/>
              </w:rPr>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gridSpan w:val="4"/>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gridSpan w:val="4"/>
            <w:tcBorders>
              <w:bottom w:val="nil"/>
            </w:tcBorders>
            <w:vAlign w:val="center"/>
          </w:tcPr>
          <w:p w14:paraId="038DC6C6" w14:textId="154B049A" w:rsidR="000E559D" w:rsidRPr="000E559D" w:rsidRDefault="008452CA" w:rsidP="000A066E">
            <w:pPr>
              <w:jc w:val="center"/>
            </w:pPr>
            <w:r>
              <w:rPr>
                <w:noProof/>
                <w:lang w:eastAsia="en-GB"/>
              </w:rPr>
              <w:lastRenderedPageBreak/>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gridSpan w:val="4"/>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gridSpan w:val="4"/>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gridSpan w:val="4"/>
            <w:tcBorders>
              <w:bottom w:val="nil"/>
            </w:tcBorders>
            <w:vAlign w:val="center"/>
          </w:tcPr>
          <w:p w14:paraId="6A293A9E" w14:textId="69C976F9" w:rsidR="0023617C" w:rsidRPr="0023617C" w:rsidRDefault="008452CA" w:rsidP="000A066E">
            <w:pPr>
              <w:jc w:val="center"/>
            </w:pPr>
            <w:r>
              <w:rPr>
                <w:noProof/>
                <w:lang w:eastAsia="en-GB"/>
              </w:rPr>
              <w:lastRenderedPageBreak/>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gridSpan w:val="4"/>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eastAsia="en-GB"/>
              </w:rPr>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gridSpan w:val="4"/>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commentRangeStart w:id="1136"/>
      <w:commentRangeStart w:id="1137"/>
      <w:r w:rsidRPr="008A1BCC">
        <w:lastRenderedPageBreak/>
        <w:t>Loading update in an invalid sequence</w:t>
      </w:r>
      <w:commentRangeEnd w:id="1136"/>
      <w:r w:rsidR="00AC75FD">
        <w:rPr>
          <w:rStyle w:val="CommentReference"/>
          <w:b w:val="0"/>
          <w:snapToGrid/>
          <w:color w:val="000000"/>
        </w:rPr>
        <w:commentReference w:id="1136"/>
      </w:r>
      <w:commentRangeEnd w:id="1137"/>
      <w:r w:rsidR="00206A10">
        <w:rPr>
          <w:rStyle w:val="CommentReference"/>
          <w:b w:val="0"/>
          <w:snapToGrid/>
          <w:color w:val="000000"/>
        </w:rPr>
        <w:commentReference w:id="1137"/>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138"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139">
          <w:tblGrid>
            <w:gridCol w:w="2381"/>
            <w:gridCol w:w="2381"/>
            <w:gridCol w:w="2382"/>
            <w:gridCol w:w="2382"/>
          </w:tblGrid>
        </w:tblGridChange>
      </w:tblGrid>
      <w:tr w:rsidR="0015247B" w14:paraId="02B8AFF3" w14:textId="77777777" w:rsidTr="00723877">
        <w:trPr>
          <w:trHeight w:val="454"/>
          <w:tblHeader/>
          <w:trPrChange w:id="1140"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1141" w:author="jonathan pritchard" w:date="2025-01-23T13:26:00Z" w16du:dateUtc="2025-01-23T13:26:00Z">
              <w:tcPr>
                <w:tcW w:w="2381" w:type="dxa"/>
                <w:shd w:val="clear" w:color="auto" w:fill="CCFFCC"/>
                <w:vAlign w:val="center"/>
              </w:tcPr>
            </w:tcPrChange>
          </w:tcPr>
          <w:p w14:paraId="2917C3DF"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1142" w:author="jonathan pritchard" w:date="2025-01-23T13:26:00Z" w16du:dateUtc="2025-01-23T13:26:00Z">
              <w:tcPr>
                <w:tcW w:w="2381" w:type="dxa"/>
                <w:shd w:val="clear" w:color="auto" w:fill="CCFFCC"/>
                <w:vAlign w:val="center"/>
              </w:tcPr>
            </w:tcPrChange>
          </w:tcPr>
          <w:p w14:paraId="0FC21363" w14:textId="771993E7" w:rsidR="0015247B" w:rsidRPr="004065B1" w:rsidRDefault="008F067A" w:rsidP="0015247B">
            <w:proofErr w:type="spellStart"/>
            <w:r>
              <w:t>InvalidSequence</w:t>
            </w:r>
            <w:proofErr w:type="spellEnd"/>
          </w:p>
        </w:tc>
        <w:tc>
          <w:tcPr>
            <w:tcW w:w="2382" w:type="dxa"/>
            <w:shd w:val="clear" w:color="auto" w:fill="BFBFBF" w:themeFill="background1" w:themeFillShade="BF"/>
            <w:vAlign w:val="center"/>
            <w:tcPrChange w:id="1143" w:author="jonathan pritchard" w:date="2025-01-23T13:26:00Z" w16du:dateUtc="2025-01-23T13:26:00Z">
              <w:tcPr>
                <w:tcW w:w="2382" w:type="dxa"/>
                <w:shd w:val="clear" w:color="auto" w:fill="CCFFCC"/>
                <w:vAlign w:val="center"/>
              </w:tcPr>
            </w:tcPrChange>
          </w:tcPr>
          <w:p w14:paraId="236E7A7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1144" w:author="jonathan pritchard" w:date="2025-01-23T13:26:00Z" w16du:dateUtc="2025-01-23T13:26:00Z">
              <w:tcPr>
                <w:tcW w:w="2382" w:type="dxa"/>
                <w:shd w:val="clear" w:color="auto" w:fill="CCFFCC"/>
                <w:vAlign w:val="center"/>
              </w:tcPr>
            </w:tcPrChange>
          </w:tcPr>
          <w:p w14:paraId="605D9F64" w14:textId="7674C6D8" w:rsidR="0015247B" w:rsidRPr="004065B1" w:rsidRDefault="006C11DB" w:rsidP="00CB0EA1">
            <w:r>
              <w:t>IEC61174/ 4.4.2</w:t>
            </w:r>
          </w:p>
        </w:tc>
      </w:tr>
      <w:tr w:rsidR="0015247B" w14:paraId="538C4D66" w14:textId="77777777" w:rsidTr="00723877">
        <w:trPr>
          <w:tblHeader/>
          <w:trPrChange w:id="1145" w:author="jonathan pritchard" w:date="2025-01-23T13:26:00Z" w16du:dateUtc="2025-01-23T13:26:00Z">
            <w:trPr>
              <w:tblHeader/>
            </w:trPr>
          </w:trPrChange>
        </w:trPr>
        <w:tc>
          <w:tcPr>
            <w:tcW w:w="9526" w:type="dxa"/>
            <w:gridSpan w:val="4"/>
            <w:shd w:val="clear" w:color="auto" w:fill="BFBFBF" w:themeFill="background1" w:themeFillShade="BF"/>
            <w:vAlign w:val="center"/>
            <w:tcPrChange w:id="1146" w:author="jonathan pritchard" w:date="2025-01-23T13:26:00Z" w16du:dateUtc="2025-01-23T13:26:00Z">
              <w:tcPr>
                <w:tcW w:w="9526" w:type="dxa"/>
                <w:gridSpan w:val="4"/>
                <w:shd w:val="clear" w:color="auto" w:fill="CCFFCC"/>
                <w:vAlign w:val="center"/>
              </w:tcPr>
            </w:tcPrChange>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723877">
        <w:trPr>
          <w:tblHeader/>
          <w:trPrChange w:id="1147" w:author="jonathan pritchard" w:date="2025-01-23T13:26:00Z" w16du:dateUtc="2025-01-23T13:26:00Z">
            <w:trPr>
              <w:tblHeader/>
            </w:trPr>
          </w:trPrChange>
        </w:trPr>
        <w:tc>
          <w:tcPr>
            <w:tcW w:w="9526" w:type="dxa"/>
            <w:gridSpan w:val="4"/>
            <w:shd w:val="clear" w:color="auto" w:fill="BFBFBF" w:themeFill="background1" w:themeFillShade="BF"/>
            <w:vAlign w:val="center"/>
            <w:tcPrChange w:id="1148" w:author="jonathan pritchard" w:date="2025-01-23T13:26:00Z" w16du:dateUtc="2025-01-23T13:26:00Z">
              <w:tcPr>
                <w:tcW w:w="9526" w:type="dxa"/>
                <w:gridSpan w:val="4"/>
                <w:shd w:val="clear" w:color="auto" w:fill="CCFFCC"/>
                <w:vAlign w:val="center"/>
              </w:tcPr>
            </w:tcPrChange>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723877">
        <w:trPr>
          <w:tblHeader/>
          <w:trPrChange w:id="1149" w:author="jonathan pritchard" w:date="2025-01-23T13:26:00Z" w16du:dateUtc="2025-01-23T13:26:00Z">
            <w:trPr>
              <w:tblHeader/>
            </w:trPr>
          </w:trPrChange>
        </w:trPr>
        <w:tc>
          <w:tcPr>
            <w:tcW w:w="9526" w:type="dxa"/>
            <w:gridSpan w:val="4"/>
            <w:shd w:val="clear" w:color="auto" w:fill="BFBFBF" w:themeFill="background1" w:themeFillShade="BF"/>
            <w:vAlign w:val="center"/>
            <w:tcPrChange w:id="1150" w:author="jonathan pritchard" w:date="2025-01-23T13:26:00Z" w16du:dateUtc="2025-01-23T13:26:00Z">
              <w:tcPr>
                <w:tcW w:w="9526" w:type="dxa"/>
                <w:gridSpan w:val="4"/>
                <w:shd w:val="clear" w:color="auto" w:fill="CCFFCC"/>
                <w:vAlign w:val="center"/>
              </w:tcPr>
            </w:tcPrChange>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14:paraId="5EE2E146" w14:textId="77777777" w:rsidTr="00723877">
        <w:trPr>
          <w:tblHeader/>
          <w:trPrChange w:id="1151" w:author="jonathan pritchard" w:date="2025-01-23T13:26:00Z" w16du:dateUtc="2025-01-23T13:26:00Z">
            <w:trPr>
              <w:tblHeader/>
            </w:trPr>
          </w:trPrChange>
        </w:trPr>
        <w:tc>
          <w:tcPr>
            <w:tcW w:w="9526" w:type="dxa"/>
            <w:gridSpan w:val="4"/>
            <w:shd w:val="clear" w:color="auto" w:fill="BFBFBF" w:themeFill="background1" w:themeFillShade="BF"/>
            <w:vAlign w:val="center"/>
            <w:tcPrChange w:id="1152" w:author="jonathan pritchard" w:date="2025-01-23T13:26:00Z" w16du:dateUtc="2025-01-23T13:26:00Z">
              <w:tcPr>
                <w:tcW w:w="9526" w:type="dxa"/>
                <w:gridSpan w:val="4"/>
                <w:shd w:val="clear" w:color="auto" w:fill="CCFFCC"/>
                <w:vAlign w:val="center"/>
              </w:tcPr>
            </w:tcPrChange>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Pr="00723877" w:rsidRDefault="001C6AFF" w:rsidP="00E30B8F">
      <w:pPr>
        <w:pStyle w:val="Heading3"/>
        <w:rPr>
          <w:highlight w:val="yellow"/>
          <w:rPrChange w:id="1153" w:author="jonathan pritchard" w:date="2025-01-23T13:27:00Z" w16du:dateUtc="2025-01-23T13:27:00Z">
            <w:rPr/>
          </w:rPrChange>
        </w:rPr>
      </w:pPr>
      <w:r>
        <w:br w:type="page"/>
      </w:r>
      <w:r w:rsidR="008A1BCC" w:rsidRPr="00723877">
        <w:rPr>
          <w:highlight w:val="yellow"/>
          <w:rPrChange w:id="1154" w:author="jonathan pritchard" w:date="2025-01-23T13:27:00Z" w16du:dateUtc="2025-01-23T13:27:00Z">
            <w:rPr/>
          </w:rPrChange>
        </w:rPr>
        <w:lastRenderedPageBreak/>
        <w:t>Loading update of newer edition</w:t>
      </w:r>
    </w:p>
    <w:p w14:paraId="326C51A1"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32E5DC4A" w14:textId="77777777" w:rsidTr="00264CF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FC9101"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53893C" w14:textId="364A6C00" w:rsidR="00723877" w:rsidRPr="00C87169" w:rsidRDefault="00264CFF" w:rsidP="00541D1A">
            <w:pPr>
              <w:jc w:val="center"/>
              <w:rPr>
                <w:rFonts w:cs="Arial"/>
                <w:bCs/>
              </w:rPr>
            </w:pPr>
            <w:proofErr w:type="spellStart"/>
            <w:r w:rsidRPr="00264CFF">
              <w:rPr>
                <w:rFonts w:cs="Arial"/>
                <w:bCs/>
              </w:rPr>
              <w:t>NewerEdition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C4B3A3"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52C6330" w14:textId="273CA52E" w:rsidR="00723877" w:rsidRPr="00340B0D" w:rsidRDefault="00264CFF" w:rsidP="00541D1A">
            <w:pPr>
              <w:jc w:val="center"/>
              <w:rPr>
                <w:rFonts w:cs="Arial"/>
                <w:sz w:val="18"/>
                <w:szCs w:val="18"/>
              </w:rPr>
            </w:pPr>
            <w:r w:rsidRPr="00264CFF">
              <w:rPr>
                <w:rFonts w:cs="Arial"/>
                <w:sz w:val="18"/>
                <w:szCs w:val="18"/>
              </w:rPr>
              <w:t>IEC 61174/ 6.8.16.1</w:t>
            </w:r>
          </w:p>
        </w:tc>
      </w:tr>
      <w:tr w:rsidR="00723877" w:rsidRPr="00340B0D" w14:paraId="4CA00B0E"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40D109"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16B3B32C"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2D4E82F" w14:textId="07E4FB23" w:rsidR="00723877" w:rsidRPr="009C22F4" w:rsidRDefault="00264CFF" w:rsidP="00541D1A">
            <w:pPr>
              <w:rPr>
                <w:rFonts w:cs="Arial"/>
                <w:i/>
              </w:rPr>
            </w:pPr>
            <w:r w:rsidRPr="00264CFF">
              <w:rPr>
                <w:rFonts w:cs="Arial"/>
                <w:i/>
              </w:rPr>
              <w:t>Loading update file of a newer edition than base dataset installed.</w:t>
            </w:r>
          </w:p>
          <w:p w14:paraId="2CDC3395" w14:textId="77777777" w:rsidR="00723877" w:rsidRPr="009C22F4" w:rsidRDefault="00723877" w:rsidP="00541D1A">
            <w:pPr>
              <w:rPr>
                <w:rFonts w:cs="Arial"/>
                <w:i/>
              </w:rPr>
            </w:pPr>
          </w:p>
        </w:tc>
      </w:tr>
      <w:tr w:rsidR="00723877" w:rsidRPr="00340B0D" w14:paraId="5BF6CE37"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ED62E0"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9A58D9"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51FF94"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C6A450" w14:textId="77777777" w:rsidR="00723877" w:rsidRPr="00340B0D" w:rsidRDefault="00723877" w:rsidP="00541D1A">
            <w:pPr>
              <w:jc w:val="center"/>
              <w:rPr>
                <w:rFonts w:cs="Arial"/>
                <w:b/>
                <w:bCs/>
                <w:sz w:val="18"/>
                <w:szCs w:val="18"/>
              </w:rPr>
            </w:pPr>
          </w:p>
        </w:tc>
      </w:tr>
      <w:tr w:rsidR="00723877" w:rsidRPr="00340B0D" w14:paraId="7F43493E"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4F30C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60E5798" w14:textId="77777777" w:rsidR="00723877" w:rsidRPr="00340B0D" w:rsidRDefault="00723877" w:rsidP="00541D1A">
            <w:pPr>
              <w:rPr>
                <w:rFonts w:cs="Arial"/>
                <w:sz w:val="18"/>
                <w:szCs w:val="18"/>
              </w:rPr>
            </w:pPr>
          </w:p>
        </w:tc>
      </w:tr>
      <w:tr w:rsidR="00723877" w:rsidRPr="00340B0D" w14:paraId="3A556CB9" w14:textId="77777777" w:rsidTr="00264CF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5DD1D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14760B2" w14:textId="77777777" w:rsidR="00723877" w:rsidRPr="00340B0D" w:rsidRDefault="00723877" w:rsidP="00541D1A">
            <w:pPr>
              <w:rPr>
                <w:rFonts w:cs="Arial"/>
                <w:sz w:val="18"/>
                <w:szCs w:val="18"/>
              </w:rPr>
            </w:pPr>
          </w:p>
        </w:tc>
      </w:tr>
      <w:tr w:rsidR="00723877" w:rsidRPr="00340B0D" w14:paraId="4BFE04F3" w14:textId="77777777" w:rsidTr="00264CF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38C9CC"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29A15"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407A85A0" w14:textId="77777777" w:rsidTr="00264CFF">
        <w:sdt>
          <w:sdtPr>
            <w:rPr>
              <w:rFonts w:cs="Arial"/>
              <w:sz w:val="18"/>
              <w:szCs w:val="18"/>
            </w:rPr>
            <w:alias w:val="Diplay Category"/>
            <w:tag w:val="Diplay Categor"/>
            <w:id w:val="-1106809881"/>
            <w:placeholder>
              <w:docPart w:val="054AE0415D364837AF7CA177BD953A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B10B8B7"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B8B2788"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47891B5" w14:textId="77777777" w:rsidR="00723877" w:rsidRPr="00340B0D" w:rsidRDefault="00723877" w:rsidP="00541D1A">
            <w:pPr>
              <w:jc w:val="center"/>
              <w:rPr>
                <w:rFonts w:cs="Arial"/>
                <w:sz w:val="18"/>
                <w:szCs w:val="18"/>
              </w:rPr>
            </w:pPr>
          </w:p>
        </w:tc>
      </w:tr>
      <w:tr w:rsidR="00723877" w:rsidRPr="00340B0D" w14:paraId="180B4E70" w14:textId="77777777" w:rsidTr="00264CF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7651FCB"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D819254"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D7635A" w14:textId="77777777" w:rsidR="00723877" w:rsidRPr="00340B0D" w:rsidRDefault="00723877" w:rsidP="00541D1A">
            <w:pPr>
              <w:jc w:val="center"/>
              <w:rPr>
                <w:rFonts w:cs="Arial"/>
                <w:sz w:val="18"/>
                <w:szCs w:val="18"/>
              </w:rPr>
            </w:pPr>
          </w:p>
        </w:tc>
      </w:tr>
      <w:tr w:rsidR="00723877" w:rsidRPr="00340B0D" w14:paraId="4DAC7BB7"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CCD0E5"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76892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7789B6"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EAD2F9" w14:textId="77777777" w:rsidR="00723877" w:rsidRPr="00340B0D" w:rsidRDefault="00723877" w:rsidP="00541D1A">
            <w:pPr>
              <w:jc w:val="center"/>
              <w:rPr>
                <w:rFonts w:cs="Arial"/>
                <w:sz w:val="18"/>
                <w:szCs w:val="18"/>
              </w:rPr>
            </w:pPr>
          </w:p>
        </w:tc>
      </w:tr>
      <w:tr w:rsidR="00723877" w:rsidRPr="00340B0D" w14:paraId="2C6DD19F"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12ECA0"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0CAB77"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31AB917"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33B7E6C" w14:textId="77777777" w:rsidR="00723877" w:rsidRPr="00340B0D" w:rsidRDefault="00723877" w:rsidP="00541D1A">
            <w:pPr>
              <w:jc w:val="center"/>
              <w:rPr>
                <w:rFonts w:cs="Arial"/>
                <w:sz w:val="18"/>
                <w:szCs w:val="18"/>
              </w:rPr>
            </w:pPr>
          </w:p>
        </w:tc>
      </w:tr>
      <w:tr w:rsidR="00723877" w:rsidRPr="00340B0D" w14:paraId="5295807D"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0F992E"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43A13"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EE4C5DD"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9879CC2" w14:textId="77777777" w:rsidR="00723877" w:rsidRPr="00340B0D" w:rsidRDefault="00723877" w:rsidP="00541D1A">
            <w:pPr>
              <w:jc w:val="center"/>
              <w:rPr>
                <w:rFonts w:cs="Arial"/>
                <w:sz w:val="18"/>
                <w:szCs w:val="18"/>
              </w:rPr>
            </w:pPr>
          </w:p>
        </w:tc>
      </w:tr>
      <w:tr w:rsidR="00723877" w:rsidRPr="00340B0D" w14:paraId="56BC57B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6F1639"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B4683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00FDCB5"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B92B87C" w14:textId="77777777" w:rsidR="00723877" w:rsidRPr="00340B0D" w:rsidRDefault="00723877" w:rsidP="00541D1A">
            <w:pPr>
              <w:jc w:val="center"/>
              <w:rPr>
                <w:rFonts w:cs="Arial"/>
                <w:sz w:val="18"/>
                <w:szCs w:val="18"/>
              </w:rPr>
            </w:pPr>
          </w:p>
        </w:tc>
      </w:tr>
      <w:tr w:rsidR="00723877" w:rsidRPr="00340B0D" w14:paraId="60E3171B"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7F070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3DDD8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66773A9"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9CCCD0C" w14:textId="77777777" w:rsidR="00723877" w:rsidRPr="00340B0D" w:rsidRDefault="00723877" w:rsidP="00541D1A">
            <w:pPr>
              <w:jc w:val="center"/>
              <w:rPr>
                <w:rFonts w:cs="Arial"/>
                <w:sz w:val="18"/>
                <w:szCs w:val="18"/>
              </w:rPr>
            </w:pPr>
          </w:p>
        </w:tc>
      </w:tr>
      <w:tr w:rsidR="00723877" w:rsidRPr="00340B0D" w14:paraId="7A81899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FA472C"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8906B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1D3D9B3"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3877D" w14:textId="77777777" w:rsidR="00723877" w:rsidRPr="00340B0D" w:rsidRDefault="00723877" w:rsidP="00541D1A">
            <w:pPr>
              <w:jc w:val="center"/>
              <w:rPr>
                <w:rFonts w:cs="Arial"/>
                <w:sz w:val="18"/>
                <w:szCs w:val="18"/>
              </w:rPr>
            </w:pPr>
          </w:p>
        </w:tc>
      </w:tr>
      <w:tr w:rsidR="00723877" w:rsidRPr="00340B0D" w14:paraId="3BEF2240"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896FFA"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99B424"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0A0BF9E"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E3D1AA" w14:textId="77777777" w:rsidR="00723877" w:rsidRPr="00340B0D" w:rsidRDefault="00723877" w:rsidP="00541D1A">
            <w:pPr>
              <w:jc w:val="center"/>
              <w:rPr>
                <w:rFonts w:cs="Arial"/>
                <w:sz w:val="18"/>
                <w:szCs w:val="18"/>
              </w:rPr>
            </w:pPr>
          </w:p>
        </w:tc>
      </w:tr>
      <w:tr w:rsidR="00723877" w:rsidRPr="00340B0D" w14:paraId="4481458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01D3A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20B44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B12478"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CD0E22B" w14:textId="77777777" w:rsidR="00723877" w:rsidRPr="00340B0D" w:rsidRDefault="00723877" w:rsidP="00541D1A">
            <w:pPr>
              <w:jc w:val="center"/>
              <w:rPr>
                <w:rFonts w:cs="Arial"/>
                <w:sz w:val="18"/>
                <w:szCs w:val="18"/>
              </w:rPr>
            </w:pPr>
          </w:p>
        </w:tc>
      </w:tr>
      <w:tr w:rsidR="00723877" w:rsidRPr="00340B0D" w14:paraId="41B2352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5A8A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331F1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3CF086"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FE43AD8" w14:textId="77777777" w:rsidR="00723877" w:rsidRPr="00340B0D" w:rsidRDefault="00723877" w:rsidP="00541D1A">
            <w:pPr>
              <w:jc w:val="center"/>
              <w:rPr>
                <w:rFonts w:cs="Arial"/>
                <w:sz w:val="18"/>
                <w:szCs w:val="18"/>
              </w:rPr>
            </w:pPr>
          </w:p>
        </w:tc>
      </w:tr>
      <w:tr w:rsidR="00723877" w:rsidRPr="00340B0D" w14:paraId="5C4F7A6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AEEED7"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0D92B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9C30E0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AFE6403" w14:textId="77777777" w:rsidR="00723877" w:rsidRPr="00340B0D" w:rsidRDefault="00723877" w:rsidP="00541D1A">
            <w:pPr>
              <w:jc w:val="center"/>
              <w:rPr>
                <w:rFonts w:cs="Arial"/>
                <w:sz w:val="18"/>
                <w:szCs w:val="18"/>
              </w:rPr>
            </w:pPr>
          </w:p>
        </w:tc>
      </w:tr>
      <w:tr w:rsidR="00723877" w:rsidRPr="00340B0D" w14:paraId="2DFACD52"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181E9B"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5B01F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666481B"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CE8E736" w14:textId="77777777" w:rsidR="00723877" w:rsidRPr="00340B0D" w:rsidRDefault="00723877" w:rsidP="00541D1A">
            <w:pPr>
              <w:jc w:val="center"/>
              <w:rPr>
                <w:rFonts w:cs="Arial"/>
                <w:sz w:val="18"/>
                <w:szCs w:val="18"/>
              </w:rPr>
            </w:pPr>
          </w:p>
        </w:tc>
      </w:tr>
      <w:tr w:rsidR="00723877" w:rsidRPr="00340B0D" w14:paraId="1F0B6CAF" w14:textId="77777777" w:rsidTr="00264CF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9A3A04E"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54977D2"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E86A8ED" w14:textId="77777777" w:rsidR="00723877" w:rsidRPr="00340B0D" w:rsidRDefault="00723877" w:rsidP="00541D1A">
            <w:pPr>
              <w:jc w:val="center"/>
              <w:rPr>
                <w:rFonts w:cs="Arial"/>
                <w:sz w:val="18"/>
                <w:szCs w:val="18"/>
              </w:rPr>
            </w:pPr>
          </w:p>
        </w:tc>
      </w:tr>
      <w:tr w:rsidR="00723877" w:rsidRPr="00340B0D" w14:paraId="1931CED9" w14:textId="77777777" w:rsidTr="00264CFF">
        <w:sdt>
          <w:sdtPr>
            <w:rPr>
              <w:rFonts w:cs="Arial"/>
              <w:sz w:val="18"/>
              <w:szCs w:val="18"/>
            </w:rPr>
            <w:alias w:val="Palette"/>
            <w:tag w:val="Palette"/>
            <w:id w:val="-983688874"/>
            <w:placeholder>
              <w:docPart w:val="8A0FA5303CD84ED4B64E7779CD91435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4552E39"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2DB0079"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ADEB89" w14:textId="77777777" w:rsidR="00723877" w:rsidRPr="00340B0D" w:rsidRDefault="00723877" w:rsidP="00541D1A">
            <w:pPr>
              <w:jc w:val="center"/>
              <w:rPr>
                <w:rFonts w:cs="Arial"/>
                <w:sz w:val="18"/>
                <w:szCs w:val="18"/>
              </w:rPr>
            </w:pPr>
          </w:p>
        </w:tc>
      </w:tr>
      <w:tr w:rsidR="00723877" w:rsidRPr="00340B0D" w14:paraId="23512A51" w14:textId="77777777" w:rsidTr="00264CF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6D919C6"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71BE8A95"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35D7652C" w14:textId="77777777" w:rsidR="00723877" w:rsidRPr="00340B0D" w:rsidRDefault="00723877" w:rsidP="00541D1A">
            <w:pPr>
              <w:jc w:val="center"/>
              <w:rPr>
                <w:rFonts w:cs="Arial"/>
                <w:sz w:val="18"/>
                <w:szCs w:val="18"/>
              </w:rPr>
            </w:pPr>
          </w:p>
        </w:tc>
      </w:tr>
      <w:tr w:rsidR="00723877" w:rsidRPr="00340B0D" w14:paraId="3D4BA2BB" w14:textId="77777777" w:rsidTr="00264CFF">
        <w:tc>
          <w:tcPr>
            <w:tcW w:w="4656" w:type="dxa"/>
            <w:gridSpan w:val="5"/>
            <w:tcBorders>
              <w:left w:val="single" w:sz="12" w:space="0" w:color="auto"/>
              <w:bottom w:val="single" w:sz="12" w:space="0" w:color="auto"/>
              <w:right w:val="single" w:sz="12" w:space="0" w:color="auto"/>
            </w:tcBorders>
            <w:shd w:val="clear" w:color="auto" w:fill="FFFFFF" w:themeFill="background1"/>
          </w:tcPr>
          <w:p w14:paraId="7BD13D63"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52D089C"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4BB01613" w14:textId="77777777" w:rsidR="00723877" w:rsidRPr="00340B0D" w:rsidRDefault="00723877" w:rsidP="00541D1A">
            <w:pPr>
              <w:jc w:val="center"/>
              <w:rPr>
                <w:rFonts w:cs="Arial"/>
                <w:sz w:val="18"/>
                <w:szCs w:val="18"/>
              </w:rPr>
            </w:pPr>
          </w:p>
        </w:tc>
      </w:tr>
      <w:tr w:rsidR="00723877" w:rsidRPr="00340B0D" w14:paraId="56978965" w14:textId="77777777" w:rsidTr="00264CF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9AEB2E2"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113E7F"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7FF75FCB" w14:textId="77777777" w:rsidTr="00264CFF">
        <w:trPr>
          <w:trHeight w:val="287"/>
        </w:trPr>
        <w:tc>
          <w:tcPr>
            <w:tcW w:w="1789" w:type="dxa"/>
            <w:tcBorders>
              <w:left w:val="single" w:sz="12" w:space="0" w:color="auto"/>
              <w:bottom w:val="single" w:sz="4" w:space="0" w:color="auto"/>
            </w:tcBorders>
          </w:tcPr>
          <w:p w14:paraId="0E7EB9D1"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EAB3D66"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A5F4DEA"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53CFE5F" w14:textId="77777777" w:rsidR="00723877" w:rsidRPr="00C87169" w:rsidRDefault="00723877" w:rsidP="00541D1A">
            <w:pPr>
              <w:rPr>
                <w:rFonts w:cs="Arial"/>
              </w:rPr>
            </w:pPr>
          </w:p>
        </w:tc>
      </w:tr>
      <w:tr w:rsidR="00723877" w:rsidRPr="00340B0D" w14:paraId="1EBA9206" w14:textId="77777777" w:rsidTr="00264CFF">
        <w:tc>
          <w:tcPr>
            <w:tcW w:w="1789" w:type="dxa"/>
            <w:tcBorders>
              <w:left w:val="single" w:sz="12" w:space="0" w:color="auto"/>
              <w:bottom w:val="single" w:sz="4" w:space="0" w:color="auto"/>
            </w:tcBorders>
          </w:tcPr>
          <w:p w14:paraId="5022F46B"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78882"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0CC2B0"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8959D25"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F9E5A3B" w14:textId="77777777" w:rsidTr="00264CF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680B423"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8B9940"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08313E1" w14:textId="77777777" w:rsidR="00723877" w:rsidRPr="00340B0D" w:rsidRDefault="00723877" w:rsidP="00541D1A">
            <w:pPr>
              <w:rPr>
                <w:rFonts w:cs="Arial"/>
                <w:sz w:val="18"/>
                <w:szCs w:val="18"/>
              </w:rPr>
            </w:pPr>
          </w:p>
        </w:tc>
      </w:tr>
      <w:tr w:rsidR="00723877" w:rsidRPr="00340B0D" w14:paraId="2D4D02D3"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38F86BD1" w14:textId="77777777" w:rsidR="00723877" w:rsidRPr="00340B0D" w:rsidRDefault="00723877" w:rsidP="00541D1A">
            <w:pPr>
              <w:rPr>
                <w:rFonts w:cs="Arial"/>
                <w:sz w:val="18"/>
                <w:szCs w:val="18"/>
              </w:rPr>
            </w:pPr>
          </w:p>
        </w:tc>
      </w:tr>
      <w:tr w:rsidR="00723877" w:rsidRPr="00340B0D" w14:paraId="7B58DC5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72209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6AC07222" w14:textId="77777777" w:rsidTr="00264CF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0A5C03"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78A78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0784D654"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73E77F41"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09D8F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D4B153"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9A3AF32" w14:textId="77777777" w:rsidR="00723877" w:rsidRPr="00340B0D" w:rsidRDefault="00723877" w:rsidP="00541D1A">
            <w:pPr>
              <w:rPr>
                <w:rFonts w:cs="Arial"/>
                <w:sz w:val="18"/>
                <w:szCs w:val="18"/>
              </w:rPr>
            </w:pPr>
          </w:p>
        </w:tc>
      </w:tr>
      <w:tr w:rsidR="00723877" w:rsidRPr="00340B0D" w14:paraId="5D6C1EC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E1EFABC"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85A3D6"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EB22A9"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19D5FAD" w14:textId="77777777" w:rsidR="00723877" w:rsidRPr="00340B0D" w:rsidRDefault="00723877" w:rsidP="00541D1A">
            <w:pPr>
              <w:rPr>
                <w:rFonts w:cs="Arial"/>
                <w:sz w:val="18"/>
                <w:szCs w:val="18"/>
              </w:rPr>
            </w:pPr>
          </w:p>
        </w:tc>
      </w:tr>
      <w:tr w:rsidR="00723877" w:rsidRPr="00340B0D" w14:paraId="0C57F1D6"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17E4B7B8"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C68CD0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8DA44A"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3E46734" w14:textId="77777777" w:rsidR="00723877" w:rsidRPr="00340B0D" w:rsidRDefault="00723877" w:rsidP="00541D1A">
            <w:pPr>
              <w:rPr>
                <w:rFonts w:cs="Arial"/>
                <w:sz w:val="18"/>
                <w:szCs w:val="18"/>
              </w:rPr>
            </w:pPr>
          </w:p>
        </w:tc>
      </w:tr>
      <w:tr w:rsidR="00723877" w:rsidRPr="00340B0D" w14:paraId="4B27917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4E55E35"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5BEB5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5FA158"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ABDB723" w14:textId="77777777" w:rsidR="00723877" w:rsidRPr="00340B0D" w:rsidRDefault="00723877" w:rsidP="00541D1A">
            <w:pPr>
              <w:rPr>
                <w:rFonts w:cs="Arial"/>
                <w:sz w:val="18"/>
                <w:szCs w:val="18"/>
              </w:rPr>
            </w:pPr>
          </w:p>
        </w:tc>
      </w:tr>
      <w:tr w:rsidR="00723877" w:rsidRPr="00340B0D" w14:paraId="6EB0861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80403E1"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D15A86D"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B47B3"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72A594C" w14:textId="77777777" w:rsidR="00723877" w:rsidRPr="00340B0D" w:rsidRDefault="00723877" w:rsidP="00541D1A">
            <w:pPr>
              <w:rPr>
                <w:rFonts w:cs="Arial"/>
                <w:sz w:val="18"/>
                <w:szCs w:val="18"/>
              </w:rPr>
            </w:pPr>
          </w:p>
        </w:tc>
      </w:tr>
      <w:tr w:rsidR="00723877" w:rsidRPr="00340B0D" w14:paraId="18ED2E1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514CCCB"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A01304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A61E42"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1E3BD98" w14:textId="77777777" w:rsidR="00723877" w:rsidRPr="00340B0D" w:rsidRDefault="00723877" w:rsidP="00541D1A">
            <w:pPr>
              <w:rPr>
                <w:rFonts w:cs="Arial"/>
                <w:sz w:val="18"/>
                <w:szCs w:val="18"/>
              </w:rPr>
            </w:pPr>
          </w:p>
        </w:tc>
      </w:tr>
      <w:tr w:rsidR="00723877" w:rsidRPr="00340B0D" w14:paraId="5028FAC7"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5E0EC35C"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769936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4A028F"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A50FDE5" w14:textId="77777777" w:rsidR="00723877" w:rsidRPr="00340B0D" w:rsidRDefault="00723877" w:rsidP="00541D1A">
            <w:pPr>
              <w:rPr>
                <w:rFonts w:cs="Arial"/>
                <w:sz w:val="18"/>
                <w:szCs w:val="18"/>
              </w:rPr>
            </w:pPr>
          </w:p>
        </w:tc>
      </w:tr>
      <w:tr w:rsidR="00723877" w:rsidRPr="00340B0D" w14:paraId="14EB4CF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299429"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25CA0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C34B6E"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4315DE1" w14:textId="77777777" w:rsidR="00723877" w:rsidRPr="00340B0D" w:rsidRDefault="00723877" w:rsidP="00541D1A">
            <w:pPr>
              <w:rPr>
                <w:rFonts w:cs="Arial"/>
                <w:sz w:val="18"/>
                <w:szCs w:val="18"/>
              </w:rPr>
            </w:pPr>
          </w:p>
        </w:tc>
      </w:tr>
      <w:tr w:rsidR="00723877" w:rsidRPr="00340B0D" w14:paraId="3DA7EF0C"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1F388FA"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6DAA6F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449B96"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11B05F" w14:textId="77777777" w:rsidR="00723877" w:rsidRPr="00340B0D" w:rsidRDefault="00723877" w:rsidP="00541D1A">
            <w:pPr>
              <w:rPr>
                <w:rFonts w:cs="Arial"/>
                <w:sz w:val="18"/>
                <w:szCs w:val="18"/>
              </w:rPr>
            </w:pPr>
          </w:p>
        </w:tc>
      </w:tr>
      <w:tr w:rsidR="00723877" w:rsidRPr="00340B0D" w14:paraId="6A117A33"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6E8A8496"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30D578A"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43C7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EFD028" w14:textId="77777777" w:rsidR="00723877" w:rsidRPr="00340B0D" w:rsidRDefault="00723877" w:rsidP="00541D1A">
            <w:pPr>
              <w:rPr>
                <w:rFonts w:cs="Arial"/>
                <w:sz w:val="18"/>
                <w:szCs w:val="18"/>
              </w:rPr>
            </w:pPr>
          </w:p>
        </w:tc>
      </w:tr>
      <w:tr w:rsidR="00723877" w:rsidRPr="00340B0D" w14:paraId="3D64643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B89F77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6E7F45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94779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4749" w14:textId="77777777" w:rsidR="00723877" w:rsidRPr="00340B0D" w:rsidRDefault="00723877" w:rsidP="00541D1A">
            <w:pPr>
              <w:rPr>
                <w:rFonts w:cs="Arial"/>
                <w:sz w:val="18"/>
                <w:szCs w:val="18"/>
              </w:rPr>
            </w:pPr>
          </w:p>
        </w:tc>
      </w:tr>
      <w:tr w:rsidR="00723877" w:rsidRPr="00340B0D" w14:paraId="6BA6588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6510EE"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34765D5"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1A816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E260BF" w14:textId="77777777" w:rsidR="00723877" w:rsidRPr="00340B0D" w:rsidRDefault="00723877" w:rsidP="00541D1A">
            <w:pPr>
              <w:rPr>
                <w:rFonts w:cs="Arial"/>
                <w:sz w:val="18"/>
                <w:szCs w:val="18"/>
              </w:rPr>
            </w:pPr>
          </w:p>
        </w:tc>
      </w:tr>
      <w:tr w:rsidR="00723877" w:rsidRPr="00340B0D" w14:paraId="07031DC0" w14:textId="77777777" w:rsidTr="00264CFF">
        <w:tc>
          <w:tcPr>
            <w:tcW w:w="4375" w:type="dxa"/>
            <w:gridSpan w:val="4"/>
            <w:tcBorders>
              <w:top w:val="single" w:sz="4" w:space="0" w:color="auto"/>
              <w:left w:val="single" w:sz="12" w:space="0" w:color="auto"/>
              <w:bottom w:val="single" w:sz="12" w:space="0" w:color="auto"/>
              <w:right w:val="single" w:sz="4" w:space="0" w:color="auto"/>
            </w:tcBorders>
          </w:tcPr>
          <w:p w14:paraId="679FF8E7"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F1CB478"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B4457C8"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E8549E" w14:textId="77777777" w:rsidR="00723877" w:rsidRPr="00340B0D" w:rsidRDefault="00723877" w:rsidP="00541D1A">
            <w:pPr>
              <w:rPr>
                <w:rFonts w:cs="Arial"/>
                <w:sz w:val="18"/>
                <w:szCs w:val="18"/>
              </w:rPr>
            </w:pPr>
          </w:p>
        </w:tc>
      </w:tr>
      <w:tr w:rsidR="00723877" w:rsidRPr="00340B0D" w14:paraId="0FF793C4" w14:textId="77777777" w:rsidTr="00264CFF">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98F4E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2D47C46B"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7EC7DE0"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A5D2A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28EB65F"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7F7175B" w14:textId="77777777" w:rsidR="00723877" w:rsidRPr="00340B0D" w:rsidRDefault="00723877" w:rsidP="00541D1A">
            <w:pPr>
              <w:rPr>
                <w:rFonts w:cs="Arial"/>
                <w:sz w:val="18"/>
                <w:szCs w:val="18"/>
              </w:rPr>
            </w:pPr>
          </w:p>
        </w:tc>
      </w:tr>
      <w:tr w:rsidR="00723877" w:rsidRPr="00340B0D" w14:paraId="27E3D4BA"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54705DA"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0B852E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A50AE60"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3E5F89" w14:textId="77777777" w:rsidR="00723877" w:rsidRPr="00340B0D" w:rsidRDefault="00723877" w:rsidP="00541D1A">
            <w:pPr>
              <w:rPr>
                <w:rFonts w:cs="Arial"/>
                <w:sz w:val="18"/>
                <w:szCs w:val="18"/>
              </w:rPr>
            </w:pPr>
          </w:p>
        </w:tc>
      </w:tr>
      <w:tr w:rsidR="00723877" w:rsidRPr="00340B0D" w14:paraId="319E868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64A1C2"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62AFFABC"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66AA5BD4" w14:textId="501BB4F2" w:rsidR="00723877" w:rsidRDefault="00723877" w:rsidP="00541D1A">
            <w:pPr>
              <w:rPr>
                <w:rFonts w:cs="Arial"/>
                <w:sz w:val="18"/>
                <w:szCs w:val="18"/>
              </w:rPr>
            </w:pPr>
          </w:p>
          <w:p w14:paraId="79452764" w14:textId="77777777" w:rsidR="00264CFF" w:rsidRPr="00264CFF" w:rsidRDefault="00264CFF" w:rsidP="00264CFF">
            <w:pPr>
              <w:rPr>
                <w:rFonts w:cs="Arial"/>
              </w:rPr>
            </w:pPr>
            <w:r w:rsidRPr="00264CFF">
              <w:rPr>
                <w:rFonts w:cs="Arial"/>
              </w:rPr>
              <w:t>As result of test 2.2.3</w:t>
            </w:r>
          </w:p>
          <w:p w14:paraId="6D052967" w14:textId="77777777" w:rsidR="00264CFF" w:rsidRPr="00264CFF" w:rsidRDefault="00264CFF" w:rsidP="00264CFF">
            <w:pPr>
              <w:rPr>
                <w:rFonts w:cs="Arial"/>
              </w:rPr>
            </w:pPr>
            <w:r w:rsidRPr="00264CFF">
              <w:rPr>
                <w:rFonts w:cs="Arial"/>
              </w:rPr>
              <w:t>Note: Following dataset is already loaded:</w:t>
            </w:r>
          </w:p>
          <w:p w14:paraId="6DF063E4" w14:textId="7A123AD7" w:rsidR="00264CFF" w:rsidRPr="00110428" w:rsidRDefault="00264CFF" w:rsidP="00264CFF">
            <w:pPr>
              <w:rPr>
                <w:rFonts w:cs="Arial"/>
              </w:rPr>
            </w:pPr>
            <w:r w:rsidRPr="00264CFF">
              <w:rPr>
                <w:rFonts w:cs="Arial"/>
              </w:rPr>
              <w:t>-</w:t>
            </w:r>
            <w:r w:rsidRPr="00264CFF">
              <w:rPr>
                <w:rFonts w:cs="Arial"/>
              </w:rPr>
              <w:tab/>
              <w:t>101AA00X01SW.000 (edition 1)</w:t>
            </w:r>
          </w:p>
          <w:p w14:paraId="3091C143" w14:textId="77777777" w:rsidR="00723877" w:rsidRPr="00340B0D" w:rsidRDefault="00723877" w:rsidP="00541D1A">
            <w:pPr>
              <w:rPr>
                <w:rFonts w:cs="Arial"/>
                <w:sz w:val="18"/>
                <w:szCs w:val="18"/>
              </w:rPr>
            </w:pPr>
          </w:p>
        </w:tc>
      </w:tr>
      <w:tr w:rsidR="00723877" w:rsidRPr="00340B0D" w14:paraId="7E8EDD64"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2DE82" w14:textId="77777777" w:rsidR="00723877" w:rsidRPr="00340B0D" w:rsidRDefault="00723877" w:rsidP="00541D1A">
            <w:pPr>
              <w:jc w:val="center"/>
              <w:rPr>
                <w:rFonts w:cs="Arial"/>
                <w:b/>
                <w:bCs/>
                <w:sz w:val="18"/>
                <w:szCs w:val="18"/>
              </w:rPr>
            </w:pPr>
            <w:r w:rsidRPr="00340B0D">
              <w:rPr>
                <w:rFonts w:cs="Arial"/>
                <w:b/>
                <w:bCs/>
                <w:sz w:val="18"/>
                <w:szCs w:val="18"/>
              </w:rPr>
              <w:lastRenderedPageBreak/>
              <w:t>Action</w:t>
            </w:r>
          </w:p>
        </w:tc>
      </w:tr>
      <w:tr w:rsidR="00723877" w:rsidRPr="00340B0D" w14:paraId="55366DAB"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3A1A30B" w14:textId="77777777" w:rsidR="00723877" w:rsidRDefault="00723877" w:rsidP="00541D1A">
            <w:pPr>
              <w:rPr>
                <w:rFonts w:cs="Arial"/>
                <w:b/>
                <w:bCs/>
              </w:rPr>
            </w:pPr>
          </w:p>
          <w:p w14:paraId="0DA1322A" w14:textId="77777777" w:rsidR="00264CFF" w:rsidRPr="005D2431" w:rsidRDefault="00264CFF" w:rsidP="00264CFF">
            <w:pPr>
              <w:rPr>
                <w:i/>
              </w:rPr>
            </w:pPr>
            <w:r w:rsidRPr="005D2431">
              <w:rPr>
                <w:i/>
              </w:rPr>
              <w:t>1. Load the following update</w:t>
            </w:r>
            <w:r>
              <w:rPr>
                <w:i/>
              </w:rPr>
              <w:t xml:space="preserve"> exchange set</w:t>
            </w:r>
            <w:r w:rsidRPr="005D2431">
              <w:rPr>
                <w:i/>
              </w:rPr>
              <w:t>:</w:t>
            </w:r>
          </w:p>
          <w:p w14:paraId="7C0E1C11" w14:textId="77777777" w:rsidR="00264CFF" w:rsidRPr="005D2431" w:rsidRDefault="00264CFF" w:rsidP="00264CFF">
            <w:pPr>
              <w:ind w:left="720"/>
              <w:rPr>
                <w:i/>
              </w:rPr>
            </w:pPr>
            <w:proofErr w:type="spellStart"/>
            <w:r w:rsidRPr="0073047C">
              <w:rPr>
                <w:b/>
                <w:bCs/>
                <w:i/>
              </w:rPr>
              <w:t>NewUpdate</w:t>
            </w:r>
            <w:proofErr w:type="spellEnd"/>
            <w:r>
              <w:rPr>
                <w:i/>
              </w:rPr>
              <w:t>, contains 101AA00</w:t>
            </w:r>
            <w:r w:rsidRPr="005D2431">
              <w:rPr>
                <w:i/>
              </w:rPr>
              <w:t>X01SW.001 (</w:t>
            </w:r>
            <w:r>
              <w:rPr>
                <w:i/>
              </w:rPr>
              <w:t xml:space="preserve">update 1 of </w:t>
            </w:r>
            <w:r w:rsidRPr="005D2431">
              <w:rPr>
                <w:i/>
              </w:rPr>
              <w:t>edition 2)</w:t>
            </w:r>
          </w:p>
          <w:p w14:paraId="4457BBD3" w14:textId="77777777" w:rsidR="00264CFF" w:rsidRPr="005D2431" w:rsidRDefault="00264CFF" w:rsidP="00264CFF">
            <w:pPr>
              <w:rPr>
                <w:i/>
              </w:rPr>
            </w:pPr>
            <w:r w:rsidRPr="005D2431">
              <w:rPr>
                <w:i/>
              </w:rPr>
              <w:t>2. Display installed chart.</w:t>
            </w:r>
          </w:p>
          <w:p w14:paraId="74CD6D08" w14:textId="77777777" w:rsidR="00264CFF" w:rsidRPr="005D2431" w:rsidRDefault="00264CFF" w:rsidP="00264CFF">
            <w:pPr>
              <w:rPr>
                <w:i/>
              </w:rPr>
            </w:pPr>
            <w:r w:rsidRPr="005D2431">
              <w:rPr>
                <w:i/>
              </w:rPr>
              <w:t xml:space="preserve">3. Install the following </w:t>
            </w:r>
            <w:r>
              <w:rPr>
                <w:i/>
              </w:rPr>
              <w:t>exchange sets</w:t>
            </w:r>
            <w:r w:rsidRPr="005D2431">
              <w:rPr>
                <w:i/>
              </w:rPr>
              <w:t>:</w:t>
            </w:r>
          </w:p>
          <w:p w14:paraId="07DCD4E1" w14:textId="77777777" w:rsidR="00264CFF" w:rsidRPr="005D2431" w:rsidRDefault="00264CFF" w:rsidP="00264CFF">
            <w:pPr>
              <w:ind w:left="720"/>
              <w:rPr>
                <w:i/>
              </w:rPr>
            </w:pPr>
            <w:proofErr w:type="spellStart"/>
            <w:r w:rsidRPr="0073047C">
              <w:rPr>
                <w:b/>
                <w:bCs/>
                <w:i/>
              </w:rPr>
              <w:t>GoodBaseCells</w:t>
            </w:r>
            <w:proofErr w:type="spellEnd"/>
            <w:r>
              <w:rPr>
                <w:i/>
              </w:rPr>
              <w:t xml:space="preserve"> 101AA00</w:t>
            </w:r>
            <w:r w:rsidRPr="005D2431">
              <w:rPr>
                <w:i/>
              </w:rPr>
              <w:t>X01SW.000 (edition 2)</w:t>
            </w:r>
          </w:p>
          <w:p w14:paraId="3DDF70B7" w14:textId="77777777" w:rsidR="00264CFF" w:rsidRPr="005D2431" w:rsidRDefault="00264CFF" w:rsidP="00264CFF">
            <w:pPr>
              <w:ind w:left="720"/>
              <w:rPr>
                <w:i/>
              </w:rPr>
            </w:pPr>
            <w:proofErr w:type="spellStart"/>
            <w:r w:rsidRPr="0073047C">
              <w:rPr>
                <w:b/>
                <w:bCs/>
                <w:i/>
              </w:rPr>
              <w:t>NewUpdate</w:t>
            </w:r>
            <w:proofErr w:type="spellEnd"/>
            <w:r>
              <w:rPr>
                <w:i/>
              </w:rPr>
              <w:t xml:space="preserve"> 101AA00</w:t>
            </w:r>
            <w:r w:rsidRPr="005D2431">
              <w:rPr>
                <w:i/>
              </w:rPr>
              <w:t>X01SW.001 (edition 2)</w:t>
            </w:r>
          </w:p>
          <w:p w14:paraId="70323C71" w14:textId="3FF3E011" w:rsidR="00264CFF" w:rsidRDefault="00264CFF" w:rsidP="00264CFF">
            <w:pPr>
              <w:rPr>
                <w:rFonts w:cs="Arial"/>
                <w:b/>
                <w:bCs/>
              </w:rPr>
            </w:pPr>
            <w:r w:rsidRPr="005D2431">
              <w:rPr>
                <w:i/>
              </w:rPr>
              <w:t>4. Display installed chart.</w:t>
            </w:r>
          </w:p>
          <w:p w14:paraId="49D0400F" w14:textId="77777777" w:rsidR="00264CFF" w:rsidRPr="00110428" w:rsidRDefault="00264CFF" w:rsidP="00541D1A">
            <w:pPr>
              <w:rPr>
                <w:rFonts w:cs="Arial"/>
                <w:b/>
                <w:bCs/>
              </w:rPr>
            </w:pPr>
          </w:p>
        </w:tc>
      </w:tr>
      <w:tr w:rsidR="00723877" w:rsidRPr="00340B0D" w14:paraId="1872CC3D"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1A1A61" w14:textId="77777777" w:rsidR="00723877" w:rsidRPr="00340B0D" w:rsidRDefault="00723877" w:rsidP="00541D1A">
            <w:pPr>
              <w:jc w:val="center"/>
              <w:rPr>
                <w:rFonts w:cs="Arial"/>
                <w:sz w:val="18"/>
                <w:szCs w:val="18"/>
              </w:rPr>
            </w:pPr>
            <w:r w:rsidRPr="00340B0D">
              <w:rPr>
                <w:rFonts w:cs="Arial"/>
                <w:b/>
                <w:bCs/>
                <w:sz w:val="18"/>
                <w:szCs w:val="18"/>
              </w:rPr>
              <w:t>Results</w:t>
            </w:r>
          </w:p>
        </w:tc>
      </w:tr>
      <w:tr w:rsidR="00264CFF" w:rsidRPr="0015247B" w14:paraId="3045C1BF" w14:textId="77777777" w:rsidTr="00264CFF">
        <w:tc>
          <w:tcPr>
            <w:tcW w:w="9199" w:type="dxa"/>
            <w:gridSpan w:val="11"/>
          </w:tcPr>
          <w:p w14:paraId="426681FE" w14:textId="77777777" w:rsidR="00264CFF" w:rsidRPr="005D2431" w:rsidRDefault="00264CFF" w:rsidP="00087740">
            <w:pPr>
              <w:numPr>
                <w:ilvl w:val="0"/>
                <w:numId w:val="4"/>
              </w:numPr>
              <w:ind w:hanging="218"/>
              <w:jc w:val="left"/>
              <w:rPr>
                <w:i/>
              </w:rPr>
            </w:pPr>
            <w:r w:rsidRPr="005D2431">
              <w:rPr>
                <w:i/>
              </w:rPr>
              <w:t>The update process shall refuse to install the update and inform the user that chart data of a newer edition are available.</w:t>
            </w:r>
          </w:p>
          <w:p w14:paraId="7195BF3E" w14:textId="77777777" w:rsidR="00264CFF" w:rsidRPr="005D2431" w:rsidRDefault="00264CFF" w:rsidP="00087740">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18D6A2CA" w14:textId="77777777" w:rsidR="00264CFF" w:rsidRPr="005D2431" w:rsidRDefault="00264CFF" w:rsidP="00087740">
            <w:pPr>
              <w:numPr>
                <w:ilvl w:val="0"/>
                <w:numId w:val="4"/>
              </w:numPr>
              <w:ind w:hanging="218"/>
              <w:jc w:val="left"/>
              <w:rPr>
                <w:i/>
              </w:rPr>
            </w:pPr>
            <w:r w:rsidRPr="005D2431">
              <w:rPr>
                <w:i/>
              </w:rPr>
              <w:t>Base cell and update shall be installed without any warning or error.</w:t>
            </w:r>
          </w:p>
          <w:p w14:paraId="7D2FDD32" w14:textId="77777777" w:rsidR="00264CFF" w:rsidRPr="0015247B" w:rsidRDefault="00264CFF" w:rsidP="00087740">
            <w:pPr>
              <w:numPr>
                <w:ilvl w:val="0"/>
                <w:numId w:val="4"/>
              </w:numPr>
              <w:ind w:hanging="218"/>
              <w:jc w:val="left"/>
            </w:pPr>
            <w:r w:rsidRPr="005D2431">
              <w:rPr>
                <w:i/>
              </w:rPr>
              <w:t>The “Chart information not up to date” message no longer displayed.</w:t>
            </w:r>
          </w:p>
        </w:tc>
      </w:tr>
      <w:tr w:rsidR="00264CFF" w:rsidRPr="0015247B" w14:paraId="074F75E2" w14:textId="77777777" w:rsidTr="00264CFF">
        <w:tc>
          <w:tcPr>
            <w:tcW w:w="9199" w:type="dxa"/>
            <w:gridSpan w:val="11"/>
          </w:tcPr>
          <w:p w14:paraId="7F269C84" w14:textId="77777777" w:rsidR="00264CFF" w:rsidRPr="0015247B" w:rsidRDefault="00264CFF" w:rsidP="00087740">
            <w:pPr>
              <w:jc w:val="center"/>
            </w:pPr>
            <w:r>
              <w:rPr>
                <w:noProof/>
                <w:lang w:eastAsia="en-GB"/>
              </w:rPr>
              <w:drawing>
                <wp:inline distT="0" distB="0" distL="0" distR="0" wp14:anchorId="7FE4B7BA" wp14:editId="033F5628">
                  <wp:extent cx="4817688" cy="3903980"/>
                  <wp:effectExtent l="0" t="0" r="2540" b="1270"/>
                  <wp:docPr id="955814767"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4767" name="Kuva 1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264CFF" w:rsidRPr="00EF287F" w14:paraId="52D9C8D3" w14:textId="77777777" w:rsidTr="00264CFF">
        <w:tc>
          <w:tcPr>
            <w:tcW w:w="9199" w:type="dxa"/>
            <w:gridSpan w:val="11"/>
          </w:tcPr>
          <w:p w14:paraId="0E6A1162"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X01SW.000 2nd edition, displayed scale 1:20 000</w:t>
            </w:r>
          </w:p>
          <w:p w14:paraId="16298B82" w14:textId="77777777" w:rsidR="00264CFF" w:rsidRPr="00EF287F" w:rsidRDefault="00264CFF" w:rsidP="00087740">
            <w:pPr>
              <w:jc w:val="left"/>
            </w:pPr>
            <w:r w:rsidRPr="0073047C">
              <w:rPr>
                <w:i/>
                <w:color w:val="D9D9D9" w:themeColor="background1" w:themeShade="D9"/>
              </w:rPr>
              <w:t xml:space="preserve">Note: Screen plot is based on the full text NATSUR attribute.  To reduce undue clutter in the ECDIS chart display, the use of the abbreviations of the NATSUR attribute is recommended. </w:t>
            </w:r>
          </w:p>
        </w:tc>
      </w:tr>
      <w:tr w:rsidR="00264CFF" w:rsidRPr="0015247B" w14:paraId="24D98FA0" w14:textId="77777777" w:rsidTr="00264CFF">
        <w:tc>
          <w:tcPr>
            <w:tcW w:w="9199" w:type="dxa"/>
            <w:gridSpan w:val="11"/>
          </w:tcPr>
          <w:p w14:paraId="07FA3540" w14:textId="77777777" w:rsidR="00264CFF" w:rsidRPr="0015247B" w:rsidRDefault="00264CFF" w:rsidP="00087740">
            <w:pPr>
              <w:jc w:val="center"/>
            </w:pPr>
            <w:r w:rsidRPr="00F9633B">
              <w:rPr>
                <w:noProof/>
                <w:lang w:eastAsia="en-GB"/>
              </w:rPr>
              <w:lastRenderedPageBreak/>
              <w:drawing>
                <wp:inline distT="0" distB="0" distL="0" distR="0" wp14:anchorId="5A3C1F1F" wp14:editId="4F82D236">
                  <wp:extent cx="3411471" cy="4252823"/>
                  <wp:effectExtent l="0" t="0" r="0" b="0"/>
                  <wp:docPr id="359330553" name="Picture 359330553"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264CFF" w:rsidRPr="005D2431" w14:paraId="28DF163B" w14:textId="77777777" w:rsidTr="00264CFF">
        <w:tc>
          <w:tcPr>
            <w:tcW w:w="9199" w:type="dxa"/>
            <w:gridSpan w:val="11"/>
          </w:tcPr>
          <w:p w14:paraId="4967A984"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all features and their geometries being subject to this update review are highlighted</w:t>
            </w:r>
          </w:p>
        </w:tc>
      </w:tr>
      <w:tr w:rsidR="00264CFF" w:rsidRPr="00F9633B" w14:paraId="5A12F6BC" w14:textId="77777777" w:rsidTr="00264CFF">
        <w:tc>
          <w:tcPr>
            <w:tcW w:w="9199" w:type="dxa"/>
            <w:gridSpan w:val="11"/>
          </w:tcPr>
          <w:p w14:paraId="116490C8" w14:textId="77777777" w:rsidR="00264CFF" w:rsidRPr="00F9633B" w:rsidRDefault="00264CFF" w:rsidP="00087740">
            <w:pPr>
              <w:jc w:val="center"/>
              <w:rPr>
                <w:i/>
              </w:rPr>
            </w:pPr>
            <w:r w:rsidRPr="00210A8F">
              <w:rPr>
                <w:i/>
                <w:noProof/>
                <w:lang w:eastAsia="en-GB"/>
              </w:rPr>
              <w:drawing>
                <wp:inline distT="0" distB="0" distL="0" distR="0" wp14:anchorId="68C7354F" wp14:editId="3D5513C8">
                  <wp:extent cx="3203550" cy="3806717"/>
                  <wp:effectExtent l="0" t="0" r="0" b="3810"/>
                  <wp:docPr id="173799751" name="Picture 17379975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264CFF" w:rsidRPr="005D2431" w14:paraId="5671D571" w14:textId="77777777" w:rsidTr="00264CFF">
        <w:tc>
          <w:tcPr>
            <w:tcW w:w="9199" w:type="dxa"/>
            <w:gridSpan w:val="11"/>
          </w:tcPr>
          <w:p w14:paraId="24907F56"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1)</w:t>
            </w:r>
          </w:p>
        </w:tc>
      </w:tr>
      <w:tr w:rsidR="00264CFF" w:rsidRPr="00F9633B" w14:paraId="354941E4" w14:textId="77777777" w:rsidTr="00264CFF">
        <w:tc>
          <w:tcPr>
            <w:tcW w:w="9199" w:type="dxa"/>
            <w:gridSpan w:val="11"/>
          </w:tcPr>
          <w:p w14:paraId="681629AA" w14:textId="77777777" w:rsidR="00264CFF" w:rsidRPr="00F9633B" w:rsidRDefault="00264CFF" w:rsidP="00087740">
            <w:pPr>
              <w:jc w:val="center"/>
              <w:rPr>
                <w:i/>
              </w:rPr>
            </w:pPr>
            <w:r>
              <w:rPr>
                <w:noProof/>
                <w:lang w:eastAsia="en-GB"/>
              </w:rPr>
              <w:lastRenderedPageBreak/>
              <w:drawing>
                <wp:inline distT="0" distB="0" distL="0" distR="0" wp14:anchorId="03E4B1B5" wp14:editId="2FD8FFF8">
                  <wp:extent cx="5144309" cy="4156710"/>
                  <wp:effectExtent l="0" t="0" r="0" b="0"/>
                  <wp:docPr id="860020314"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314" name="Kuva 1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264CFF" w:rsidRPr="005D2431" w14:paraId="5C5D3C72" w14:textId="77777777" w:rsidTr="00264CFF">
        <w:tc>
          <w:tcPr>
            <w:tcW w:w="9199" w:type="dxa"/>
            <w:gridSpan w:val="11"/>
          </w:tcPr>
          <w:p w14:paraId="56718737"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2)</w:t>
            </w:r>
          </w:p>
        </w:tc>
      </w:tr>
    </w:tbl>
    <w:p w14:paraId="3E1810DC" w14:textId="77777777" w:rsidR="00723877" w:rsidRDefault="00723877" w:rsidP="00723877">
      <w:pPr>
        <w:rPr>
          <w:ins w:id="1155" w:author="jonathan pritchard" w:date="2025-01-23T13:27:00Z" w16du:dateUtc="2025-01-23T13:27:00Z"/>
        </w:rPr>
      </w:pPr>
    </w:p>
    <w:p w14:paraId="74268E67" w14:textId="77777777" w:rsidR="00723877" w:rsidRPr="00723877" w:rsidRDefault="00723877">
      <w:pPr>
        <w:pPrChange w:id="1156" w:author="jonathan pritchard" w:date="2025-01-23T13:26:00Z" w16du:dateUtc="2025-01-23T13:26:00Z">
          <w:pPr>
            <w:pStyle w:val="Heading3"/>
          </w:pPr>
        </w:pPrChange>
      </w:pPr>
    </w:p>
    <w:p w14:paraId="21B9A783" w14:textId="77777777" w:rsidR="0015247B" w:rsidRDefault="0015247B" w:rsidP="0015247B"/>
    <w:p w14:paraId="0BADC81B" w14:textId="7A5772BD" w:rsidR="00793CF2" w:rsidRDefault="00793CF2" w:rsidP="00E30B8F">
      <w:pPr>
        <w:pStyle w:val="Heading3"/>
        <w:rPr>
          <w:ins w:id="1157" w:author="jonathan pritchard" w:date="2024-10-04T14:00:00Z" w16du:dateUtc="2024-10-04T13:00:00Z"/>
        </w:rPr>
      </w:pPr>
      <w:bookmarkStart w:id="1158" w:name="_Hlk178946427"/>
      <w:ins w:id="1159" w:author="jonathan pritchard" w:date="2024-10-04T14:01:00Z" w16du:dateUtc="2024-10-04T13:01:00Z">
        <w:r>
          <w:t>Update Information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1160" w:author="jonathan pritchard" w:date="2024-10-04T14:55:00Z" w16du:dateUtc="2024-10-04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1161">
          <w:tblGrid>
            <w:gridCol w:w="2381"/>
            <w:gridCol w:w="2381"/>
            <w:gridCol w:w="2382"/>
            <w:gridCol w:w="2382"/>
          </w:tblGrid>
        </w:tblGridChange>
      </w:tblGrid>
      <w:tr w:rsidR="00793CF2" w:rsidRPr="004065B1" w14:paraId="2F53B016" w14:textId="77777777" w:rsidTr="00CA3FA5">
        <w:trPr>
          <w:trHeight w:val="454"/>
          <w:tblHeader/>
          <w:ins w:id="1162" w:author="jonathan pritchard" w:date="2024-10-04T14:01:00Z"/>
          <w:trPrChange w:id="1163" w:author="jonathan pritchard" w:date="2024-10-04T14:55:00Z" w16du:dateUtc="2024-10-04T13:55:00Z">
            <w:trPr>
              <w:trHeight w:val="454"/>
              <w:tblHeader/>
            </w:trPr>
          </w:trPrChange>
        </w:trPr>
        <w:tc>
          <w:tcPr>
            <w:tcW w:w="2381" w:type="dxa"/>
            <w:shd w:val="clear" w:color="auto" w:fill="E5B8B7" w:themeFill="accent2" w:themeFillTint="66"/>
            <w:vAlign w:val="center"/>
            <w:tcPrChange w:id="1164" w:author="jonathan pritchard" w:date="2024-10-04T14:55:00Z" w16du:dateUtc="2024-10-04T13:55:00Z">
              <w:tcPr>
                <w:tcW w:w="2381" w:type="dxa"/>
                <w:shd w:val="clear" w:color="auto" w:fill="CCFFCC"/>
                <w:vAlign w:val="center"/>
              </w:tcPr>
            </w:tcPrChange>
          </w:tcPr>
          <w:p w14:paraId="5FB39933" w14:textId="77777777" w:rsidR="00793CF2" w:rsidRPr="004065B1" w:rsidRDefault="00793CF2" w:rsidP="00460494">
            <w:pPr>
              <w:rPr>
                <w:ins w:id="1165" w:author="jonathan pritchard" w:date="2024-10-04T14:01:00Z" w16du:dateUtc="2024-10-04T13:01:00Z"/>
              </w:rPr>
            </w:pPr>
            <w:ins w:id="1166" w:author="jonathan pritchard" w:date="2024-10-04T14:01:00Z" w16du:dateUtc="2024-10-04T13:01:00Z">
              <w:r w:rsidRPr="000A066E">
                <w:rPr>
                  <w:b/>
                </w:rPr>
                <w:t>Test Reference</w:t>
              </w:r>
            </w:ins>
          </w:p>
        </w:tc>
        <w:tc>
          <w:tcPr>
            <w:tcW w:w="2381" w:type="dxa"/>
            <w:shd w:val="clear" w:color="auto" w:fill="E5B8B7" w:themeFill="accent2" w:themeFillTint="66"/>
            <w:vAlign w:val="center"/>
            <w:tcPrChange w:id="1167" w:author="jonathan pritchard" w:date="2024-10-04T14:55:00Z" w16du:dateUtc="2024-10-04T13:55:00Z">
              <w:tcPr>
                <w:tcW w:w="2381" w:type="dxa"/>
                <w:shd w:val="clear" w:color="auto" w:fill="CCFFCC"/>
                <w:vAlign w:val="center"/>
              </w:tcPr>
            </w:tcPrChange>
          </w:tcPr>
          <w:p w14:paraId="080914B8" w14:textId="634BB7B7" w:rsidR="00793CF2" w:rsidRPr="004065B1" w:rsidRDefault="00793CF2" w:rsidP="00460494">
            <w:pPr>
              <w:rPr>
                <w:ins w:id="1168" w:author="jonathan pritchard" w:date="2024-10-04T14:01:00Z" w16du:dateUtc="2024-10-04T13:01:00Z"/>
              </w:rPr>
            </w:pPr>
            <w:proofErr w:type="spellStart"/>
            <w:ins w:id="1169" w:author="jonathan pritchard" w:date="2024-10-04T14:01:00Z" w16du:dateUtc="2024-10-04T13:01:00Z">
              <w:r>
                <w:t>UpdateInformation</w:t>
              </w:r>
              <w:proofErr w:type="spellEnd"/>
            </w:ins>
          </w:p>
        </w:tc>
        <w:tc>
          <w:tcPr>
            <w:tcW w:w="2382" w:type="dxa"/>
            <w:shd w:val="clear" w:color="auto" w:fill="E5B8B7" w:themeFill="accent2" w:themeFillTint="66"/>
            <w:vAlign w:val="center"/>
            <w:tcPrChange w:id="1170" w:author="jonathan pritchard" w:date="2024-10-04T14:55:00Z" w16du:dateUtc="2024-10-04T13:55:00Z">
              <w:tcPr>
                <w:tcW w:w="2382" w:type="dxa"/>
                <w:shd w:val="clear" w:color="auto" w:fill="CCFFCC"/>
                <w:vAlign w:val="center"/>
              </w:tcPr>
            </w:tcPrChange>
          </w:tcPr>
          <w:p w14:paraId="5F6C8C7E" w14:textId="77777777" w:rsidR="00793CF2" w:rsidRPr="004065B1" w:rsidRDefault="00793CF2" w:rsidP="00460494">
            <w:pPr>
              <w:rPr>
                <w:ins w:id="1171" w:author="jonathan pritchard" w:date="2024-10-04T14:01:00Z" w16du:dateUtc="2024-10-04T13:01:00Z"/>
              </w:rPr>
            </w:pPr>
            <w:ins w:id="1172" w:author="jonathan pritchard" w:date="2024-10-04T14:01:00Z" w16du:dateUtc="2024-10-04T13:01:00Z">
              <w:r w:rsidRPr="000A066E">
                <w:rPr>
                  <w:b/>
                </w:rPr>
                <w:t>IHO Reference</w:t>
              </w:r>
            </w:ins>
          </w:p>
        </w:tc>
        <w:tc>
          <w:tcPr>
            <w:tcW w:w="2382" w:type="dxa"/>
            <w:shd w:val="clear" w:color="auto" w:fill="E5B8B7" w:themeFill="accent2" w:themeFillTint="66"/>
            <w:vAlign w:val="center"/>
            <w:tcPrChange w:id="1173" w:author="jonathan pritchard" w:date="2024-10-04T14:55:00Z" w16du:dateUtc="2024-10-04T13:55:00Z">
              <w:tcPr>
                <w:tcW w:w="2382" w:type="dxa"/>
                <w:shd w:val="clear" w:color="auto" w:fill="CCFFCC"/>
                <w:vAlign w:val="center"/>
              </w:tcPr>
            </w:tcPrChange>
          </w:tcPr>
          <w:p w14:paraId="625699B5" w14:textId="2DF0976D" w:rsidR="00793CF2" w:rsidRPr="004065B1" w:rsidRDefault="00793CF2" w:rsidP="00460494">
            <w:pPr>
              <w:jc w:val="left"/>
              <w:rPr>
                <w:ins w:id="1174" w:author="jonathan pritchard" w:date="2024-10-04T14:01:00Z" w16du:dateUtc="2024-10-04T13:01:00Z"/>
              </w:rPr>
            </w:pPr>
          </w:p>
        </w:tc>
      </w:tr>
      <w:tr w:rsidR="00793CF2" w14:paraId="17109F59" w14:textId="77777777" w:rsidTr="00793CF2">
        <w:trPr>
          <w:tblHeader/>
          <w:ins w:id="1175" w:author="jonathan pritchard" w:date="2024-10-04T14:01:00Z"/>
          <w:trPrChange w:id="1176" w:author="jonathan pritchard" w:date="2024-10-04T14:01:00Z" w16du:dateUtc="2024-10-04T13:01:00Z">
            <w:trPr>
              <w:tblHeader/>
            </w:trPr>
          </w:trPrChange>
        </w:trPr>
        <w:tc>
          <w:tcPr>
            <w:tcW w:w="9526" w:type="dxa"/>
            <w:gridSpan w:val="4"/>
            <w:shd w:val="clear" w:color="auto" w:fill="E5B8B7" w:themeFill="accent2" w:themeFillTint="66"/>
            <w:vAlign w:val="center"/>
            <w:tcPrChange w:id="1177" w:author="jonathan pritchard" w:date="2024-10-04T14:01:00Z" w16du:dateUtc="2024-10-04T13:01:00Z">
              <w:tcPr>
                <w:tcW w:w="9526" w:type="dxa"/>
                <w:gridSpan w:val="4"/>
                <w:shd w:val="clear" w:color="auto" w:fill="CCFFCC"/>
                <w:vAlign w:val="center"/>
              </w:tcPr>
            </w:tcPrChange>
          </w:tcPr>
          <w:p w14:paraId="38971515" w14:textId="77777777" w:rsidR="00793CF2" w:rsidRDefault="00793CF2" w:rsidP="00460494">
            <w:pPr>
              <w:rPr>
                <w:ins w:id="1178" w:author="jonathan pritchard" w:date="2024-10-04T14:01:00Z" w16du:dateUtc="2024-10-04T13:01:00Z"/>
              </w:rPr>
            </w:pPr>
            <w:ins w:id="1179" w:author="jonathan pritchard" w:date="2024-10-04T14:01:00Z" w16du:dateUtc="2024-10-04T13:01:00Z">
              <w:r w:rsidRPr="000A066E">
                <w:rPr>
                  <w:b/>
                </w:rPr>
                <w:t>Test description</w:t>
              </w:r>
            </w:ins>
          </w:p>
        </w:tc>
      </w:tr>
      <w:tr w:rsidR="00793CF2" w:rsidRPr="005D2431" w14:paraId="53C2EEBB" w14:textId="77777777" w:rsidTr="00460494">
        <w:trPr>
          <w:tblHeader/>
          <w:ins w:id="1180" w:author="jonathan pritchard" w:date="2024-10-04T14:01:00Z"/>
        </w:trPr>
        <w:tc>
          <w:tcPr>
            <w:tcW w:w="9526" w:type="dxa"/>
            <w:gridSpan w:val="4"/>
            <w:vAlign w:val="center"/>
          </w:tcPr>
          <w:p w14:paraId="760E8D8D" w14:textId="77777777" w:rsidR="00264CFF" w:rsidRDefault="00264CFF" w:rsidP="00264CFF">
            <w:pPr>
              <w:pStyle w:val="ListParagraph"/>
              <w:rPr>
                <w:i/>
              </w:rPr>
            </w:pPr>
          </w:p>
          <w:p w14:paraId="7B29950C" w14:textId="22ECEB60" w:rsidR="00793CF2" w:rsidRDefault="00793CF2" w:rsidP="00CF00C7">
            <w:pPr>
              <w:pStyle w:val="ListParagraph"/>
              <w:numPr>
                <w:ilvl w:val="0"/>
                <w:numId w:val="84"/>
              </w:numPr>
              <w:rPr>
                <w:ins w:id="1181" w:author="jonathan pritchard" w:date="2024-10-22T11:33:00Z" w16du:dateUtc="2024-10-22T10:33:00Z"/>
                <w:i/>
              </w:rPr>
            </w:pPr>
            <w:ins w:id="1182" w:author="jonathan pritchard" w:date="2024-10-04T14:01:00Z" w16du:dateUtc="2024-10-04T13:01:00Z">
              <w:r w:rsidRPr="00CF00C7">
                <w:rPr>
                  <w:i/>
                  <w:rPrChange w:id="1183" w:author="jonathan pritchard" w:date="2024-10-22T11:33:00Z" w16du:dateUtc="2024-10-22T10:33:00Z">
                    <w:rPr/>
                  </w:rPrChange>
                </w:rPr>
                <w:t>Test load and portrayal of ENC with Update Information and correct portrayal.</w:t>
              </w:r>
            </w:ins>
          </w:p>
          <w:p w14:paraId="18928253" w14:textId="77777777" w:rsidR="00CF00C7" w:rsidRDefault="00CF00C7" w:rsidP="00CF00C7">
            <w:pPr>
              <w:pStyle w:val="ListParagraph"/>
              <w:numPr>
                <w:ilvl w:val="0"/>
                <w:numId w:val="84"/>
              </w:numPr>
              <w:rPr>
                <w:ins w:id="1184" w:author="jonathan pritchard" w:date="2024-10-22T11:34:00Z" w16du:dateUtc="2024-10-22T10:34:00Z"/>
                <w:i/>
              </w:rPr>
            </w:pPr>
            <w:ins w:id="1185" w:author="jonathan pritchard" w:date="2024-10-22T11:33:00Z" w16du:dateUtc="2024-10-22T10:33:00Z">
              <w:r>
                <w:rPr>
                  <w:i/>
                </w:rPr>
                <w:t>Also test that new editions contain update information</w:t>
              </w:r>
            </w:ins>
          </w:p>
          <w:p w14:paraId="20038A38" w14:textId="2E57F645" w:rsidR="00CF00C7" w:rsidRDefault="00CF00C7" w:rsidP="00CF00C7">
            <w:pPr>
              <w:pStyle w:val="ListParagraph"/>
              <w:numPr>
                <w:ilvl w:val="0"/>
                <w:numId w:val="84"/>
              </w:numPr>
              <w:rPr>
                <w:ins w:id="1186" w:author="jonathan pritchard" w:date="2024-10-22T11:33:00Z" w16du:dateUtc="2024-10-22T10:33:00Z"/>
                <w:i/>
              </w:rPr>
            </w:pPr>
            <w:ins w:id="1187" w:author="jonathan pritchard" w:date="2024-10-22T11:34:00Z" w16du:dateUtc="2024-10-22T10:34:00Z">
              <w:r>
                <w:rPr>
                  <w:i/>
                </w:rPr>
                <w:t>Need examples of all update information representations</w:t>
              </w:r>
            </w:ins>
          </w:p>
          <w:p w14:paraId="26CFBD4D" w14:textId="77777777" w:rsidR="00CF00C7" w:rsidRDefault="00CF00C7">
            <w:pPr>
              <w:pStyle w:val="ListParagraph"/>
              <w:numPr>
                <w:ilvl w:val="0"/>
                <w:numId w:val="84"/>
              </w:numPr>
              <w:rPr>
                <w:i/>
              </w:rPr>
            </w:pPr>
            <w:ins w:id="1188" w:author="jonathan pritchard" w:date="2024-10-22T11:33:00Z" w16du:dateUtc="2024-10-22T10:33:00Z">
              <w:r>
                <w:rPr>
                  <w:i/>
                </w:rPr>
                <w:t>Test the ability to choose one way or the othe</w:t>
              </w:r>
            </w:ins>
            <w:ins w:id="1189" w:author="jonathan pritchard" w:date="2024-10-22T11:34:00Z" w16du:dateUtc="2024-10-22T10:34:00Z">
              <w:r>
                <w:rPr>
                  <w:i/>
                </w:rPr>
                <w:t>r?</w:t>
              </w:r>
            </w:ins>
          </w:p>
          <w:p w14:paraId="73BDCF34" w14:textId="3E714AEB" w:rsidR="00264CFF" w:rsidRPr="00CF00C7" w:rsidRDefault="00264CFF" w:rsidP="00264CFF">
            <w:pPr>
              <w:pStyle w:val="ListParagraph"/>
              <w:rPr>
                <w:ins w:id="1190" w:author="jonathan pritchard" w:date="2024-10-04T14:01:00Z" w16du:dateUtc="2024-10-04T13:01:00Z"/>
                <w:i/>
                <w:rPrChange w:id="1191" w:author="jonathan pritchard" w:date="2024-10-22T11:33:00Z" w16du:dateUtc="2024-10-22T10:33:00Z">
                  <w:rPr>
                    <w:ins w:id="1192" w:author="jonathan pritchard" w:date="2024-10-04T14:01:00Z" w16du:dateUtc="2024-10-04T13:01:00Z"/>
                  </w:rPr>
                </w:rPrChange>
              </w:rPr>
            </w:pPr>
          </w:p>
        </w:tc>
      </w:tr>
      <w:bookmarkEnd w:id="1158"/>
    </w:tbl>
    <w:p w14:paraId="30B197F6" w14:textId="77777777" w:rsidR="00793CF2" w:rsidRPr="00793CF2" w:rsidRDefault="00793CF2">
      <w:pPr>
        <w:rPr>
          <w:ins w:id="1193" w:author="jonathan pritchard" w:date="2024-10-04T14:00:00Z" w16du:dateUtc="2024-10-04T13:00:00Z"/>
        </w:rPr>
        <w:pPrChange w:id="1194" w:author="jonathan pritchard" w:date="2024-10-04T14:00:00Z" w16du:dateUtc="2024-10-04T13:00:00Z">
          <w:pPr>
            <w:pStyle w:val="Heading3"/>
          </w:pPr>
        </w:pPrChange>
      </w:pPr>
    </w:p>
    <w:p w14:paraId="6A5C0023" w14:textId="322D3743" w:rsidR="0015247B" w:rsidRDefault="008A1BCC" w:rsidP="00E30B8F">
      <w:pPr>
        <w:pStyle w:val="Heading3"/>
      </w:pPr>
      <w:r w:rsidRPr="008A1BCC">
        <w:lastRenderedPageBreak/>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1195" w:author="jonathan pritchard" w:date="2025-01-23T13:27:00Z" w16du:dateUtc="2025-01-23T13:2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1196">
          <w:tblGrid>
            <w:gridCol w:w="2381"/>
            <w:gridCol w:w="2381"/>
            <w:gridCol w:w="2382"/>
            <w:gridCol w:w="2382"/>
          </w:tblGrid>
        </w:tblGridChange>
      </w:tblGrid>
      <w:tr w:rsidR="0015247B" w14:paraId="0988C3A7" w14:textId="77777777" w:rsidTr="00723877">
        <w:trPr>
          <w:trHeight w:val="454"/>
          <w:tblHeader/>
          <w:trPrChange w:id="1197" w:author="jonathan pritchard" w:date="2025-01-23T13:27:00Z" w16du:dateUtc="2025-01-23T13:27:00Z">
            <w:trPr>
              <w:trHeight w:val="454"/>
              <w:tblHeader/>
            </w:trPr>
          </w:trPrChange>
        </w:trPr>
        <w:tc>
          <w:tcPr>
            <w:tcW w:w="2381" w:type="dxa"/>
            <w:shd w:val="clear" w:color="auto" w:fill="BFBFBF" w:themeFill="background1" w:themeFillShade="BF"/>
            <w:vAlign w:val="center"/>
            <w:tcPrChange w:id="1198" w:author="jonathan pritchard" w:date="2025-01-23T13:27:00Z" w16du:dateUtc="2025-01-23T13:27:00Z">
              <w:tcPr>
                <w:tcW w:w="2381" w:type="dxa"/>
                <w:shd w:val="clear" w:color="auto" w:fill="CCFFCC"/>
                <w:vAlign w:val="center"/>
              </w:tcPr>
            </w:tcPrChange>
          </w:tcPr>
          <w:p w14:paraId="667E3DB7"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1199" w:author="jonathan pritchard" w:date="2025-01-23T13:27:00Z" w16du:dateUtc="2025-01-23T13:27:00Z">
              <w:tcPr>
                <w:tcW w:w="2381" w:type="dxa"/>
                <w:shd w:val="clear" w:color="auto" w:fill="CCFFCC"/>
                <w:vAlign w:val="center"/>
              </w:tcPr>
            </w:tcPrChange>
          </w:tcPr>
          <w:p w14:paraId="1412911D" w14:textId="34F42358" w:rsidR="0015247B" w:rsidRPr="004065B1" w:rsidRDefault="00400356" w:rsidP="0015247B">
            <w:proofErr w:type="spellStart"/>
            <w:r>
              <w:t>OlderEdition</w:t>
            </w:r>
            <w:proofErr w:type="spellEnd"/>
          </w:p>
        </w:tc>
        <w:tc>
          <w:tcPr>
            <w:tcW w:w="2382" w:type="dxa"/>
            <w:shd w:val="clear" w:color="auto" w:fill="BFBFBF" w:themeFill="background1" w:themeFillShade="BF"/>
            <w:vAlign w:val="center"/>
            <w:tcPrChange w:id="1200" w:author="jonathan pritchard" w:date="2025-01-23T13:27:00Z" w16du:dateUtc="2025-01-23T13:27:00Z">
              <w:tcPr>
                <w:tcW w:w="2382" w:type="dxa"/>
                <w:shd w:val="clear" w:color="auto" w:fill="CCFFCC"/>
                <w:vAlign w:val="center"/>
              </w:tcPr>
            </w:tcPrChange>
          </w:tcPr>
          <w:p w14:paraId="2755D423"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1201" w:author="jonathan pritchard" w:date="2025-01-23T13:27:00Z" w16du:dateUtc="2025-01-23T13:27:00Z">
              <w:tcPr>
                <w:tcW w:w="2382" w:type="dxa"/>
                <w:shd w:val="clear" w:color="auto" w:fill="CCFFCC"/>
                <w:vAlign w:val="center"/>
              </w:tcPr>
            </w:tcPrChange>
          </w:tcPr>
          <w:p w14:paraId="22B80AF3" w14:textId="14FCB92B" w:rsidR="0015247B" w:rsidRPr="004065B1" w:rsidRDefault="005B1E23" w:rsidP="005B1E23">
            <w:pPr>
              <w:jc w:val="left"/>
            </w:pPr>
            <w:r>
              <w:t>IEC 61174/ 4.4.2</w:t>
            </w:r>
          </w:p>
        </w:tc>
      </w:tr>
      <w:tr w:rsidR="0015247B" w14:paraId="04111ABA" w14:textId="77777777" w:rsidTr="00723877">
        <w:trPr>
          <w:tblHeader/>
          <w:trPrChange w:id="1202" w:author="jonathan pritchard" w:date="2025-01-23T13:27:00Z" w16du:dateUtc="2025-01-23T13:27:00Z">
            <w:trPr>
              <w:tblHeader/>
            </w:trPr>
          </w:trPrChange>
        </w:trPr>
        <w:tc>
          <w:tcPr>
            <w:tcW w:w="9526" w:type="dxa"/>
            <w:gridSpan w:val="4"/>
            <w:shd w:val="clear" w:color="auto" w:fill="BFBFBF" w:themeFill="background1" w:themeFillShade="BF"/>
            <w:vAlign w:val="center"/>
            <w:tcPrChange w:id="1203" w:author="jonathan pritchard" w:date="2025-01-23T13:27:00Z" w16du:dateUtc="2025-01-23T13:27:00Z">
              <w:tcPr>
                <w:tcW w:w="9526" w:type="dxa"/>
                <w:gridSpan w:val="4"/>
                <w:shd w:val="clear" w:color="auto" w:fill="CCFFCC"/>
                <w:vAlign w:val="center"/>
              </w:tcPr>
            </w:tcPrChange>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723877">
        <w:trPr>
          <w:tblHeader/>
          <w:trPrChange w:id="1204" w:author="jonathan pritchard" w:date="2025-01-23T13:27:00Z" w16du:dateUtc="2025-01-23T13:27:00Z">
            <w:trPr>
              <w:tblHeader/>
            </w:trPr>
          </w:trPrChange>
        </w:trPr>
        <w:tc>
          <w:tcPr>
            <w:tcW w:w="9526" w:type="dxa"/>
            <w:gridSpan w:val="4"/>
            <w:shd w:val="clear" w:color="auto" w:fill="BFBFBF" w:themeFill="background1" w:themeFillShade="BF"/>
            <w:vAlign w:val="center"/>
            <w:tcPrChange w:id="1205" w:author="jonathan pritchard" w:date="2025-01-23T13:27:00Z" w16du:dateUtc="2025-01-23T13:27:00Z">
              <w:tcPr>
                <w:tcW w:w="9526" w:type="dxa"/>
                <w:gridSpan w:val="4"/>
                <w:shd w:val="clear" w:color="auto" w:fill="CCFFCC"/>
                <w:vAlign w:val="center"/>
              </w:tcPr>
            </w:tcPrChange>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commentRangeStart w:id="1206"/>
            <w:commentRangeStart w:id="1207"/>
            <w:r>
              <w:rPr>
                <w:i/>
              </w:rPr>
              <w:t xml:space="preserve">and </w:t>
            </w:r>
            <w:r w:rsidRPr="004E25D2">
              <w:rPr>
                <w:i/>
              </w:rPr>
              <w:t>124AA00X01SW.GML (</w:t>
            </w:r>
            <w:commentRangeEnd w:id="1206"/>
            <w:r w:rsidR="00AC75FD">
              <w:rPr>
                <w:rStyle w:val="CommentReference"/>
                <w:snapToGrid/>
                <w:color w:val="000000"/>
              </w:rPr>
              <w:commentReference w:id="1206"/>
            </w:r>
            <w:r w:rsidR="00464E94">
              <w:rPr>
                <w:i/>
              </w:rPr>
              <w:t xml:space="preserve">both datasets </w:t>
            </w:r>
            <w:r w:rsidRPr="004E25D2">
              <w:rPr>
                <w:i/>
              </w:rPr>
              <w:t xml:space="preserve">edition </w:t>
            </w:r>
            <w:commentRangeEnd w:id="1207"/>
            <w:r w:rsidR="00464E94">
              <w:rPr>
                <w:rStyle w:val="CommentReference"/>
                <w:snapToGrid/>
                <w:color w:val="000000"/>
              </w:rPr>
              <w:commentReference w:id="1207"/>
            </w:r>
            <w:r w:rsidRPr="004E25D2">
              <w:rPr>
                <w:i/>
              </w:rPr>
              <w:t>2)</w:t>
            </w:r>
          </w:p>
        </w:tc>
      </w:tr>
      <w:tr w:rsidR="0015247B" w14:paraId="11B151BF" w14:textId="77777777" w:rsidTr="00723877">
        <w:trPr>
          <w:tblHeader/>
          <w:trPrChange w:id="1208" w:author="jonathan pritchard" w:date="2025-01-23T13:27:00Z" w16du:dateUtc="2025-01-23T13:27:00Z">
            <w:trPr>
              <w:tblHeader/>
            </w:trPr>
          </w:trPrChange>
        </w:trPr>
        <w:tc>
          <w:tcPr>
            <w:tcW w:w="9526" w:type="dxa"/>
            <w:gridSpan w:val="4"/>
            <w:shd w:val="clear" w:color="auto" w:fill="BFBFBF" w:themeFill="background1" w:themeFillShade="BF"/>
            <w:vAlign w:val="center"/>
            <w:tcPrChange w:id="1209" w:author="jonathan pritchard" w:date="2025-01-23T13:27:00Z" w16du:dateUtc="2025-01-23T13:27:00Z">
              <w:tcPr>
                <w:tcW w:w="9526" w:type="dxa"/>
                <w:gridSpan w:val="4"/>
                <w:shd w:val="clear" w:color="auto" w:fill="CCFFCC"/>
                <w:vAlign w:val="center"/>
              </w:tcPr>
            </w:tcPrChange>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commentRangeStart w:id="1210"/>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commentRangeEnd w:id="1210"/>
            <w:r w:rsidR="00AC75FD">
              <w:rPr>
                <w:rStyle w:val="CommentReference"/>
                <w:snapToGrid/>
                <w:color w:val="000000"/>
              </w:rPr>
              <w:commentReference w:id="1210"/>
            </w:r>
          </w:p>
        </w:tc>
      </w:tr>
      <w:tr w:rsidR="0015247B" w14:paraId="66978C5A" w14:textId="77777777" w:rsidTr="00723877">
        <w:trPr>
          <w:tblHeader/>
          <w:trPrChange w:id="1211" w:author="jonathan pritchard" w:date="2025-01-23T13:27:00Z" w16du:dateUtc="2025-01-23T13:27:00Z">
            <w:trPr>
              <w:tblHeader/>
            </w:trPr>
          </w:trPrChange>
        </w:trPr>
        <w:tc>
          <w:tcPr>
            <w:tcW w:w="9526" w:type="dxa"/>
            <w:gridSpan w:val="4"/>
            <w:shd w:val="clear" w:color="auto" w:fill="BFBFBF" w:themeFill="background1" w:themeFillShade="BF"/>
            <w:vAlign w:val="center"/>
            <w:tcPrChange w:id="1212" w:author="jonathan pritchard" w:date="2025-01-23T13:27:00Z" w16du:dateUtc="2025-01-23T13:27:00Z">
              <w:tcPr>
                <w:tcW w:w="9526" w:type="dxa"/>
                <w:gridSpan w:val="4"/>
                <w:shd w:val="clear" w:color="auto" w:fill="CCFFCC"/>
                <w:vAlign w:val="center"/>
              </w:tcPr>
            </w:tcPrChange>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rPr>
          <w:ins w:id="1213" w:author="jonathan pritchard" w:date="2025-01-23T13:27:00Z" w16du:dateUtc="2025-01-23T13:27:00Z"/>
          <w:highlight w:val="yellow"/>
        </w:rPr>
      </w:pPr>
      <w:r w:rsidRPr="00723877">
        <w:rPr>
          <w:highlight w:val="yellow"/>
          <w:rPrChange w:id="1214" w:author="jonathan pritchard" w:date="2025-01-23T13:27:00Z" w16du:dateUtc="2025-01-23T13:27:00Z">
            <w:rPr/>
          </w:rPrChange>
        </w:rPr>
        <w:t>Loading a re-issue of a data set</w:t>
      </w:r>
    </w:p>
    <w:tbl>
      <w:tblPr>
        <w:tblW w:w="9526" w:type="dxa"/>
        <w:tblCellMar>
          <w:top w:w="28" w:type="dxa"/>
          <w:bottom w:w="28" w:type="dxa"/>
        </w:tblCellMar>
        <w:tblLook w:val="04A0" w:firstRow="1" w:lastRow="0" w:firstColumn="1" w:lastColumn="0" w:noHBand="0" w:noVBand="1"/>
      </w:tblPr>
      <w:tblGrid>
        <w:gridCol w:w="2381"/>
        <w:gridCol w:w="2381"/>
        <w:gridCol w:w="2382"/>
        <w:gridCol w:w="2382"/>
      </w:tblGrid>
      <w:tr w:rsidR="00723877" w:rsidRPr="00340B0D" w14:paraId="24C27D79" w14:textId="77777777" w:rsidTr="00264CFF">
        <w:trPr>
          <w:cantSplit/>
          <w:trHeight w:val="454"/>
          <w:ins w:id="1215" w:author="jonathan pritchard" w:date="2025-01-23T13:27:00Z"/>
        </w:trPr>
        <w:tc>
          <w:tcPr>
            <w:tcW w:w="2381" w:type="dxa"/>
            <w:tcBorders>
              <w:top w:val="single" w:sz="4" w:space="0" w:color="auto"/>
              <w:left w:val="single" w:sz="4" w:space="0" w:color="auto"/>
              <w:bottom w:val="single" w:sz="4" w:space="0" w:color="auto"/>
              <w:right w:val="single" w:sz="4" w:space="0" w:color="auto"/>
            </w:tcBorders>
          </w:tcPr>
          <w:p w14:paraId="3E0DF4E9" w14:textId="77777777" w:rsidR="00723877" w:rsidRPr="00723877" w:rsidRDefault="00723877" w:rsidP="00723877">
            <w:pPr>
              <w:rPr>
                <w:ins w:id="1216" w:author="jonathan pritchard" w:date="2025-01-23T13:27:00Z" w16du:dateUtc="2025-01-23T13:27:00Z"/>
                <w:b/>
              </w:rPr>
            </w:pPr>
            <w:ins w:id="1217" w:author="jonathan pritchard" w:date="2025-01-23T13:27:00Z" w16du:dateUtc="2025-01-23T13:27:00Z">
              <w:r w:rsidRPr="00723877">
                <w:rPr>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95980" w14:textId="406B6C4F" w:rsidR="00723877" w:rsidRPr="00723877" w:rsidRDefault="00264CFF" w:rsidP="00723877">
            <w:pPr>
              <w:rPr>
                <w:ins w:id="1218" w:author="jonathan pritchard" w:date="2025-01-23T13:27:00Z" w16du:dateUtc="2025-01-23T13:27:00Z"/>
              </w:rPr>
            </w:pPr>
            <w:proofErr w:type="spellStart"/>
            <w:r>
              <w:t>ReIssue</w:t>
            </w:r>
            <w:proofErr w:type="spellEnd"/>
          </w:p>
        </w:tc>
        <w:tc>
          <w:tcPr>
            <w:tcW w:w="2382" w:type="dxa"/>
            <w:tcBorders>
              <w:top w:val="single" w:sz="4" w:space="0" w:color="auto"/>
              <w:left w:val="single" w:sz="4" w:space="0" w:color="auto"/>
              <w:bottom w:val="single" w:sz="4" w:space="0" w:color="auto"/>
              <w:right w:val="single" w:sz="4" w:space="0" w:color="auto"/>
            </w:tcBorders>
          </w:tcPr>
          <w:p w14:paraId="226B4896" w14:textId="77777777" w:rsidR="00723877" w:rsidRPr="00723877" w:rsidRDefault="00723877" w:rsidP="00723877">
            <w:pPr>
              <w:rPr>
                <w:ins w:id="1219" w:author="jonathan pritchard" w:date="2025-01-23T13:27:00Z" w16du:dateUtc="2025-01-23T13:27:00Z"/>
                <w:b/>
              </w:rPr>
            </w:pPr>
            <w:ins w:id="1220" w:author="jonathan pritchard" w:date="2025-01-23T13:27:00Z" w16du:dateUtc="2025-01-23T13:27:00Z">
              <w:r w:rsidRPr="00723877">
                <w:rPr>
                  <w:b/>
                </w:rPr>
                <w:t>IHO Reference</w:t>
              </w:r>
            </w:ins>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CC681B" w14:textId="0A9BBC1B" w:rsidR="00723877" w:rsidRPr="00723877" w:rsidRDefault="00264CFF" w:rsidP="00723877">
            <w:pPr>
              <w:jc w:val="left"/>
              <w:rPr>
                <w:ins w:id="1221" w:author="jonathan pritchard" w:date="2025-01-23T13:27:00Z" w16du:dateUtc="2025-01-23T13:27:00Z"/>
              </w:rPr>
            </w:pPr>
            <w:r>
              <w:t>IEC 61174/ 4.4.2</w:t>
            </w:r>
          </w:p>
        </w:tc>
      </w:tr>
    </w:tbl>
    <w:tbl>
      <w:tblPr>
        <w:tblStyle w:val="TableGrid"/>
        <w:tblW w:w="9483" w:type="dxa"/>
        <w:tblLayout w:type="fixed"/>
        <w:tblLook w:val="04A0" w:firstRow="1" w:lastRow="0" w:firstColumn="1" w:lastColumn="0" w:noHBand="0" w:noVBand="1"/>
      </w:tblPr>
      <w:tblGrid>
        <w:gridCol w:w="1789"/>
        <w:gridCol w:w="560"/>
        <w:gridCol w:w="2026"/>
        <w:gridCol w:w="281"/>
        <w:gridCol w:w="273"/>
        <w:gridCol w:w="1301"/>
        <w:gridCol w:w="347"/>
        <w:gridCol w:w="1950"/>
        <w:gridCol w:w="956"/>
      </w:tblGrid>
      <w:tr w:rsidR="00723877" w:rsidRPr="00340B0D" w14:paraId="3EE07A84" w14:textId="77777777" w:rsidTr="00264CFF">
        <w:trPr>
          <w:ins w:id="1222"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543E22" w14:textId="77777777" w:rsidR="00723877" w:rsidRPr="00340B0D" w:rsidRDefault="00723877" w:rsidP="00541D1A">
            <w:pPr>
              <w:rPr>
                <w:ins w:id="1223" w:author="jonathan pritchard" w:date="2025-01-23T13:27:00Z" w16du:dateUtc="2025-01-23T13:27:00Z"/>
                <w:rFonts w:cs="Arial"/>
                <w:b/>
                <w:bCs/>
                <w:sz w:val="18"/>
                <w:szCs w:val="18"/>
              </w:rPr>
            </w:pPr>
            <w:ins w:id="1224" w:author="jonathan pritchard" w:date="2025-01-23T13:27:00Z" w16du:dateUtc="2025-01-23T13:27:00Z">
              <w:r w:rsidRPr="00340B0D">
                <w:rPr>
                  <w:rFonts w:cs="Arial"/>
                  <w:b/>
                  <w:bCs/>
                  <w:sz w:val="18"/>
                  <w:szCs w:val="18"/>
                </w:rPr>
                <w:t>Test Description</w:t>
              </w:r>
            </w:ins>
          </w:p>
        </w:tc>
      </w:tr>
      <w:tr w:rsidR="00723877" w:rsidRPr="00340B0D" w14:paraId="311692D8" w14:textId="77777777" w:rsidTr="00264CFF">
        <w:trPr>
          <w:ins w:id="1225"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4C8DD77" w14:textId="77777777" w:rsidR="00723877" w:rsidRPr="009C22F4" w:rsidRDefault="00723877" w:rsidP="00541D1A">
            <w:pPr>
              <w:rPr>
                <w:ins w:id="1226" w:author="jonathan pritchard" w:date="2025-01-23T13:27:00Z" w16du:dateUtc="2025-01-23T13:27:00Z"/>
                <w:rFonts w:cs="Arial"/>
                <w:i/>
              </w:rPr>
            </w:pPr>
          </w:p>
          <w:p w14:paraId="555E2AFD" w14:textId="77777777" w:rsidR="00723877" w:rsidRDefault="00264CFF" w:rsidP="00541D1A">
            <w:pPr>
              <w:rPr>
                <w:i/>
              </w:rPr>
            </w:pPr>
            <w:r w:rsidRPr="005D2431">
              <w:rPr>
                <w:i/>
              </w:rPr>
              <w:t>Loading a re-issue of a</w:t>
            </w:r>
            <w:r>
              <w:rPr>
                <w:i/>
              </w:rPr>
              <w:t>n unencrypted</w:t>
            </w:r>
            <w:r w:rsidRPr="005D2431">
              <w:rPr>
                <w:i/>
              </w:rPr>
              <w:t xml:space="preserve"> data set.</w:t>
            </w:r>
          </w:p>
          <w:p w14:paraId="68E4EAF4" w14:textId="1EBF218C" w:rsidR="00264CFF" w:rsidRPr="009C22F4" w:rsidRDefault="00264CFF" w:rsidP="00541D1A">
            <w:pPr>
              <w:rPr>
                <w:ins w:id="1227" w:author="jonathan pritchard" w:date="2025-01-23T13:27:00Z" w16du:dateUtc="2025-01-23T13:27:00Z"/>
                <w:rFonts w:cs="Arial"/>
                <w:i/>
              </w:rPr>
            </w:pPr>
          </w:p>
        </w:tc>
      </w:tr>
      <w:tr w:rsidR="00723877" w:rsidRPr="00340B0D" w14:paraId="521F5078" w14:textId="77777777" w:rsidTr="00264CFF">
        <w:trPr>
          <w:ins w:id="1228"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C3A24" w14:textId="77777777" w:rsidR="00723877" w:rsidRPr="00340B0D" w:rsidRDefault="00723877" w:rsidP="00541D1A">
            <w:pPr>
              <w:jc w:val="center"/>
              <w:rPr>
                <w:ins w:id="1229" w:author="jonathan pritchard" w:date="2025-01-23T13:27:00Z" w16du:dateUtc="2025-01-23T13:27:00Z"/>
                <w:rFonts w:cs="Arial"/>
                <w:b/>
                <w:bCs/>
                <w:sz w:val="18"/>
                <w:szCs w:val="18"/>
              </w:rPr>
            </w:pPr>
            <w:ins w:id="1230" w:author="jonathan pritchard" w:date="2025-01-23T13:27:00Z" w16du:dateUtc="2025-01-23T13:27:00Z">
              <w:r w:rsidRPr="00340B0D">
                <w:rPr>
                  <w:rFonts w:cs="Arial"/>
                  <w:b/>
                  <w:bCs/>
                  <w:sz w:val="18"/>
                  <w:szCs w:val="18"/>
                </w:rPr>
                <w:t>Loaded Data</w:t>
              </w:r>
            </w:ins>
          </w:p>
        </w:tc>
      </w:tr>
      <w:tr w:rsidR="00723877" w:rsidRPr="00340B0D" w14:paraId="09E886FA" w14:textId="77777777" w:rsidTr="00264CFF">
        <w:trPr>
          <w:ins w:id="1231"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5ED9D2" w14:textId="77777777" w:rsidR="00723877" w:rsidRPr="00340B0D" w:rsidRDefault="00723877" w:rsidP="00541D1A">
            <w:pPr>
              <w:jc w:val="center"/>
              <w:rPr>
                <w:ins w:id="1232" w:author="jonathan pritchard" w:date="2025-01-23T13:27:00Z" w16du:dateUtc="2025-01-23T13:27:00Z"/>
                <w:rFonts w:cs="Arial"/>
                <w:b/>
                <w:bCs/>
                <w:sz w:val="18"/>
                <w:szCs w:val="18"/>
              </w:rPr>
            </w:pPr>
            <w:ins w:id="1233" w:author="jonathan pritchard" w:date="2025-01-23T13:27:00Z" w16du:dateUtc="2025-01-23T13:27:00Z">
              <w:r w:rsidRPr="00340B0D">
                <w:rPr>
                  <w:rFonts w:cs="Arial"/>
                  <w:b/>
                  <w:bCs/>
                  <w:sz w:val="18"/>
                  <w:szCs w:val="18"/>
                </w:rPr>
                <w:t>Exchange Set Name</w:t>
              </w:r>
            </w:ins>
          </w:p>
        </w:tc>
        <w:tc>
          <w:tcPr>
            <w:tcW w:w="290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FD7190A" w14:textId="77777777" w:rsidR="00723877" w:rsidRPr="00340B0D" w:rsidRDefault="00723877" w:rsidP="00541D1A">
            <w:pPr>
              <w:jc w:val="center"/>
              <w:rPr>
                <w:ins w:id="1234" w:author="jonathan pritchard" w:date="2025-01-23T13:27:00Z" w16du:dateUtc="2025-01-23T13:27:00Z"/>
                <w:rFonts w:cs="Arial"/>
                <w:b/>
                <w:bCs/>
                <w:sz w:val="18"/>
                <w:szCs w:val="18"/>
              </w:rPr>
            </w:pPr>
          </w:p>
        </w:tc>
      </w:tr>
      <w:tr w:rsidR="00723877" w:rsidRPr="00340B0D" w14:paraId="0E3B5E45" w14:textId="77777777" w:rsidTr="00264CFF">
        <w:trPr>
          <w:ins w:id="1235"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88EDF57" w14:textId="77777777" w:rsidR="00723877" w:rsidRPr="00340B0D" w:rsidRDefault="00723877" w:rsidP="00541D1A">
            <w:pPr>
              <w:rPr>
                <w:ins w:id="1236"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4" w:space="0" w:color="auto"/>
              <w:right w:val="single" w:sz="12" w:space="0" w:color="auto"/>
            </w:tcBorders>
            <w:shd w:val="clear" w:color="auto" w:fill="auto"/>
          </w:tcPr>
          <w:p w14:paraId="5C1AE120" w14:textId="77777777" w:rsidR="00723877" w:rsidRPr="00340B0D" w:rsidRDefault="00723877" w:rsidP="00541D1A">
            <w:pPr>
              <w:rPr>
                <w:ins w:id="1237" w:author="jonathan pritchard" w:date="2025-01-23T13:27:00Z" w16du:dateUtc="2025-01-23T13:27:00Z"/>
                <w:rFonts w:cs="Arial"/>
                <w:sz w:val="18"/>
                <w:szCs w:val="18"/>
              </w:rPr>
            </w:pPr>
          </w:p>
        </w:tc>
      </w:tr>
      <w:tr w:rsidR="00723877" w:rsidRPr="00340B0D" w14:paraId="05A69493" w14:textId="77777777" w:rsidTr="00264CFF">
        <w:trPr>
          <w:ins w:id="1238" w:author="jonathan pritchard" w:date="2025-01-23T13:27: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169C4826" w14:textId="77777777" w:rsidR="00723877" w:rsidRPr="00340B0D" w:rsidRDefault="00723877" w:rsidP="00541D1A">
            <w:pPr>
              <w:rPr>
                <w:ins w:id="1239"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12" w:space="0" w:color="auto"/>
              <w:right w:val="single" w:sz="12" w:space="0" w:color="auto"/>
            </w:tcBorders>
            <w:shd w:val="clear" w:color="auto" w:fill="auto"/>
          </w:tcPr>
          <w:p w14:paraId="04888D6F" w14:textId="77777777" w:rsidR="00723877" w:rsidRPr="00340B0D" w:rsidRDefault="00723877" w:rsidP="00541D1A">
            <w:pPr>
              <w:rPr>
                <w:ins w:id="1240" w:author="jonathan pritchard" w:date="2025-01-23T13:27:00Z" w16du:dateUtc="2025-01-23T13:27:00Z"/>
                <w:rFonts w:cs="Arial"/>
                <w:sz w:val="18"/>
                <w:szCs w:val="18"/>
              </w:rPr>
            </w:pPr>
          </w:p>
        </w:tc>
      </w:tr>
      <w:tr w:rsidR="00723877" w:rsidRPr="00340B0D" w14:paraId="5EE94D37" w14:textId="77777777" w:rsidTr="00264CFF">
        <w:trPr>
          <w:ins w:id="1241" w:author="jonathan pritchard" w:date="2025-01-23T13:27: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9E762F" w14:textId="77777777" w:rsidR="00723877" w:rsidRPr="00340B0D" w:rsidRDefault="00723877" w:rsidP="00541D1A">
            <w:pPr>
              <w:jc w:val="center"/>
              <w:rPr>
                <w:ins w:id="1242" w:author="jonathan pritchard" w:date="2025-01-23T13:27:00Z" w16du:dateUtc="2025-01-23T13:27:00Z"/>
                <w:rFonts w:cs="Arial"/>
                <w:b/>
                <w:bCs/>
                <w:sz w:val="18"/>
                <w:szCs w:val="18"/>
              </w:rPr>
            </w:pPr>
            <w:ins w:id="1243" w:author="jonathan pritchard" w:date="2025-01-23T13:27:00Z" w16du:dateUtc="2025-01-23T13:27:00Z">
              <w:r w:rsidRPr="00340B0D">
                <w:rPr>
                  <w:rFonts w:cs="Arial"/>
                  <w:b/>
                  <w:bCs/>
                  <w:sz w:val="18"/>
                  <w:szCs w:val="18"/>
                </w:rPr>
                <w:t>Display Mode</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28DE69" w14:textId="77777777" w:rsidR="00723877" w:rsidRPr="00340B0D" w:rsidRDefault="00723877" w:rsidP="00541D1A">
            <w:pPr>
              <w:jc w:val="center"/>
              <w:rPr>
                <w:ins w:id="1244" w:author="jonathan pritchard" w:date="2025-01-23T13:27:00Z" w16du:dateUtc="2025-01-23T13:27:00Z"/>
                <w:rFonts w:cs="Arial"/>
                <w:b/>
                <w:bCs/>
                <w:sz w:val="18"/>
                <w:szCs w:val="18"/>
              </w:rPr>
            </w:pPr>
            <w:ins w:id="1245" w:author="jonathan pritchard" w:date="2025-01-23T13:27:00Z" w16du:dateUtc="2025-01-23T13:27: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092E7A82" w14:textId="77777777" w:rsidTr="00264CFF">
        <w:trPr>
          <w:ins w:id="1246" w:author="jonathan pritchard" w:date="2025-01-23T13:27:00Z"/>
        </w:trPr>
        <w:customXmlInsRangeStart w:id="1247" w:author="jonathan pritchard" w:date="2025-01-23T13:27:00Z"/>
        <w:sdt>
          <w:sdtPr>
            <w:rPr>
              <w:rFonts w:cs="Arial"/>
              <w:sz w:val="18"/>
              <w:szCs w:val="18"/>
            </w:rPr>
            <w:alias w:val="Diplay Category"/>
            <w:tag w:val="Diplay Categor"/>
            <w:id w:val="-1653436009"/>
            <w:placeholder>
              <w:docPart w:val="E9222AB0EBF6467993EA92ADACB24A6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247"/>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3744268D" w14:textId="77777777" w:rsidR="00723877" w:rsidRPr="00340B0D" w:rsidRDefault="00723877" w:rsidP="00541D1A">
                <w:pPr>
                  <w:rPr>
                    <w:ins w:id="1248" w:author="jonathan pritchard" w:date="2025-01-23T13:27:00Z" w16du:dateUtc="2025-01-23T13:27:00Z"/>
                    <w:rFonts w:cs="Arial"/>
                    <w:sz w:val="18"/>
                    <w:szCs w:val="18"/>
                  </w:rPr>
                </w:pPr>
                <w:ins w:id="1249" w:author="jonathan pritchard" w:date="2025-01-23T13:27:00Z" w16du:dateUtc="2025-01-23T13:27:00Z">
                  <w:r>
                    <w:rPr>
                      <w:rFonts w:cs="Arial"/>
                      <w:sz w:val="18"/>
                      <w:szCs w:val="18"/>
                    </w:rPr>
                    <w:t>Other</w:t>
                  </w:r>
                </w:ins>
              </w:p>
            </w:tc>
            <w:customXmlInsRangeStart w:id="1250" w:author="jonathan pritchard" w:date="2025-01-23T13:27:00Z"/>
          </w:sdtContent>
        </w:sdt>
        <w:customXmlInsRangeEnd w:id="1250"/>
        <w:tc>
          <w:tcPr>
            <w:tcW w:w="3871" w:type="dxa"/>
            <w:gridSpan w:val="4"/>
            <w:tcBorders>
              <w:left w:val="single" w:sz="12" w:space="0" w:color="auto"/>
              <w:bottom w:val="single" w:sz="4" w:space="0" w:color="auto"/>
              <w:right w:val="single" w:sz="4" w:space="0" w:color="auto"/>
            </w:tcBorders>
            <w:shd w:val="clear" w:color="auto" w:fill="auto"/>
          </w:tcPr>
          <w:p w14:paraId="4C87B475" w14:textId="77777777" w:rsidR="00723877" w:rsidRPr="00340B0D" w:rsidRDefault="00723877" w:rsidP="00541D1A">
            <w:pPr>
              <w:rPr>
                <w:ins w:id="1251" w:author="jonathan pritchard" w:date="2025-01-23T13:27:00Z" w16du:dateUtc="2025-01-23T13:27:00Z"/>
                <w:rFonts w:cs="Arial"/>
                <w:sz w:val="18"/>
                <w:szCs w:val="18"/>
              </w:rPr>
            </w:pPr>
            <w:ins w:id="1252" w:author="jonathan pritchard" w:date="2025-01-23T13:27:00Z" w16du:dateUtc="2025-01-23T13:27:00Z">
              <w:r w:rsidRPr="00340B0D">
                <w:rPr>
                  <w:rFonts w:cs="Arial"/>
                  <w:sz w:val="18"/>
                  <w:szCs w:val="18"/>
                </w:rPr>
                <w:t>Accuracy</w:t>
              </w:r>
            </w:ins>
          </w:p>
        </w:tc>
        <w:tc>
          <w:tcPr>
            <w:tcW w:w="956" w:type="dxa"/>
            <w:tcBorders>
              <w:left w:val="single" w:sz="4" w:space="0" w:color="auto"/>
              <w:right w:val="single" w:sz="12" w:space="0" w:color="auto"/>
            </w:tcBorders>
            <w:shd w:val="clear" w:color="auto" w:fill="auto"/>
            <w:vAlign w:val="center"/>
          </w:tcPr>
          <w:p w14:paraId="0D22C00D" w14:textId="77777777" w:rsidR="00723877" w:rsidRPr="00340B0D" w:rsidRDefault="00723877" w:rsidP="00541D1A">
            <w:pPr>
              <w:jc w:val="center"/>
              <w:rPr>
                <w:ins w:id="1253" w:author="jonathan pritchard" w:date="2025-01-23T13:27:00Z" w16du:dateUtc="2025-01-23T13:27:00Z"/>
                <w:rFonts w:cs="Arial"/>
                <w:sz w:val="18"/>
                <w:szCs w:val="18"/>
              </w:rPr>
            </w:pPr>
          </w:p>
        </w:tc>
      </w:tr>
      <w:tr w:rsidR="00723877" w:rsidRPr="00340B0D" w14:paraId="76784054" w14:textId="77777777" w:rsidTr="00264CFF">
        <w:trPr>
          <w:ins w:id="1254" w:author="jonathan pritchard" w:date="2025-01-23T13:27: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1E8127" w14:textId="77777777" w:rsidR="00723877" w:rsidRPr="00340B0D" w:rsidRDefault="00723877" w:rsidP="00541D1A">
            <w:pPr>
              <w:jc w:val="center"/>
              <w:rPr>
                <w:ins w:id="1255" w:author="jonathan pritchard" w:date="2025-01-23T13:27:00Z" w16du:dateUtc="2025-01-23T13:27:00Z"/>
                <w:rFonts w:cs="Arial"/>
                <w:b/>
                <w:bCs/>
                <w:sz w:val="18"/>
                <w:szCs w:val="18"/>
              </w:rPr>
            </w:pPr>
            <w:ins w:id="1256" w:author="jonathan pritchard" w:date="2025-01-23T13:27:00Z" w16du:dateUtc="2025-01-23T13:27: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484D8A49" w14:textId="77777777" w:rsidR="00723877" w:rsidRPr="00340B0D" w:rsidRDefault="00723877" w:rsidP="00541D1A">
            <w:pPr>
              <w:rPr>
                <w:ins w:id="1257" w:author="jonathan pritchard" w:date="2025-01-23T13:27:00Z" w16du:dateUtc="2025-01-23T13:27:00Z"/>
                <w:rFonts w:cs="Arial"/>
                <w:sz w:val="18"/>
                <w:szCs w:val="18"/>
              </w:rPr>
            </w:pPr>
            <w:ins w:id="1258" w:author="jonathan pritchard" w:date="2025-01-23T13:27:00Z" w16du:dateUtc="2025-01-23T13:27:00Z">
              <w:r w:rsidRPr="00340B0D">
                <w:rPr>
                  <w:rFonts w:cs="Arial"/>
                  <w:sz w:val="18"/>
                  <w:szCs w:val="18"/>
                </w:rPr>
                <w:t>Contour label</w:t>
              </w:r>
            </w:ins>
          </w:p>
        </w:tc>
        <w:tc>
          <w:tcPr>
            <w:tcW w:w="956" w:type="dxa"/>
            <w:tcBorders>
              <w:left w:val="single" w:sz="4" w:space="0" w:color="auto"/>
              <w:right w:val="single" w:sz="12" w:space="0" w:color="auto"/>
            </w:tcBorders>
            <w:shd w:val="clear" w:color="auto" w:fill="auto"/>
            <w:vAlign w:val="center"/>
          </w:tcPr>
          <w:p w14:paraId="61BEF98B" w14:textId="77777777" w:rsidR="00723877" w:rsidRPr="00340B0D" w:rsidRDefault="00723877" w:rsidP="00541D1A">
            <w:pPr>
              <w:jc w:val="center"/>
              <w:rPr>
                <w:ins w:id="1259" w:author="jonathan pritchard" w:date="2025-01-23T13:27:00Z" w16du:dateUtc="2025-01-23T13:27:00Z"/>
                <w:rFonts w:cs="Arial"/>
                <w:sz w:val="18"/>
                <w:szCs w:val="18"/>
              </w:rPr>
            </w:pPr>
          </w:p>
        </w:tc>
      </w:tr>
      <w:tr w:rsidR="00723877" w:rsidRPr="00340B0D" w14:paraId="0325B283" w14:textId="77777777" w:rsidTr="00264CFF">
        <w:trPr>
          <w:ins w:id="1260"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E48D9DD" w14:textId="77777777" w:rsidR="00723877" w:rsidRPr="00340B0D" w:rsidRDefault="00723877" w:rsidP="00541D1A">
            <w:pPr>
              <w:rPr>
                <w:ins w:id="1261" w:author="jonathan pritchard" w:date="2025-01-23T13:27:00Z" w16du:dateUtc="2025-01-23T13:27:00Z"/>
                <w:rFonts w:cs="Arial"/>
                <w:sz w:val="18"/>
                <w:szCs w:val="18"/>
              </w:rPr>
            </w:pPr>
            <w:ins w:id="1262" w:author="jonathan pritchard" w:date="2025-01-23T13:27:00Z" w16du:dateUtc="2025-01-23T13:2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ADD29" w14:textId="77777777" w:rsidR="00723877" w:rsidRPr="00340B0D" w:rsidRDefault="00723877" w:rsidP="00541D1A">
            <w:pPr>
              <w:rPr>
                <w:ins w:id="1263" w:author="jonathan pritchard" w:date="2025-01-23T13:27:00Z" w16du:dateUtc="2025-01-23T13:27:00Z"/>
                <w:rFonts w:cs="Arial"/>
                <w:sz w:val="18"/>
                <w:szCs w:val="18"/>
              </w:rPr>
            </w:pPr>
          </w:p>
        </w:tc>
        <w:tc>
          <w:tcPr>
            <w:tcW w:w="3871" w:type="dxa"/>
            <w:gridSpan w:val="4"/>
            <w:tcBorders>
              <w:left w:val="single" w:sz="12" w:space="0" w:color="auto"/>
            </w:tcBorders>
          </w:tcPr>
          <w:p w14:paraId="26633AB3" w14:textId="77777777" w:rsidR="00723877" w:rsidRPr="00340B0D" w:rsidRDefault="00723877" w:rsidP="00541D1A">
            <w:pPr>
              <w:rPr>
                <w:ins w:id="1264" w:author="jonathan pritchard" w:date="2025-01-23T13:27:00Z" w16du:dateUtc="2025-01-23T13:27:00Z"/>
                <w:rFonts w:cs="Arial"/>
                <w:sz w:val="18"/>
                <w:szCs w:val="18"/>
              </w:rPr>
            </w:pPr>
            <w:ins w:id="1265" w:author="jonathan pritchard" w:date="2025-01-23T13:27:00Z" w16du:dateUtc="2025-01-23T13:27:00Z">
              <w:r w:rsidRPr="00340B0D">
                <w:rPr>
                  <w:rFonts w:cs="Arial"/>
                  <w:sz w:val="18"/>
                  <w:szCs w:val="18"/>
                </w:rPr>
                <w:t>Highlight date dependent</w:t>
              </w:r>
            </w:ins>
          </w:p>
        </w:tc>
        <w:tc>
          <w:tcPr>
            <w:tcW w:w="956" w:type="dxa"/>
            <w:tcBorders>
              <w:right w:val="single" w:sz="12" w:space="0" w:color="auto"/>
            </w:tcBorders>
          </w:tcPr>
          <w:p w14:paraId="47CF9F79" w14:textId="77777777" w:rsidR="00723877" w:rsidRPr="00340B0D" w:rsidRDefault="00723877" w:rsidP="00541D1A">
            <w:pPr>
              <w:jc w:val="center"/>
              <w:rPr>
                <w:ins w:id="1266" w:author="jonathan pritchard" w:date="2025-01-23T13:27:00Z" w16du:dateUtc="2025-01-23T13:27:00Z"/>
                <w:rFonts w:cs="Arial"/>
                <w:sz w:val="18"/>
                <w:szCs w:val="18"/>
              </w:rPr>
            </w:pPr>
          </w:p>
        </w:tc>
      </w:tr>
      <w:tr w:rsidR="00723877" w:rsidRPr="00340B0D" w14:paraId="570187A4" w14:textId="77777777" w:rsidTr="00264CFF">
        <w:trPr>
          <w:ins w:id="1267"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3DFEFD" w14:textId="77777777" w:rsidR="00723877" w:rsidRPr="00340B0D" w:rsidRDefault="00723877" w:rsidP="00541D1A">
            <w:pPr>
              <w:rPr>
                <w:ins w:id="1268" w:author="jonathan pritchard" w:date="2025-01-23T13:27:00Z" w16du:dateUtc="2025-01-23T13:27:00Z"/>
                <w:rFonts w:cs="Arial"/>
                <w:sz w:val="18"/>
                <w:szCs w:val="18"/>
              </w:rPr>
            </w:pPr>
            <w:ins w:id="1269" w:author="jonathan pritchard" w:date="2025-01-23T13:27:00Z" w16du:dateUtc="2025-01-23T13:2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C20FA" w14:textId="77777777" w:rsidR="00723877" w:rsidRPr="00340B0D" w:rsidRDefault="00723877" w:rsidP="00541D1A">
            <w:pPr>
              <w:rPr>
                <w:ins w:id="1270" w:author="jonathan pritchard" w:date="2025-01-23T13:27:00Z" w16du:dateUtc="2025-01-23T13:27:00Z"/>
                <w:rFonts w:cs="Arial"/>
                <w:sz w:val="18"/>
                <w:szCs w:val="18"/>
              </w:rPr>
            </w:pPr>
          </w:p>
        </w:tc>
        <w:tc>
          <w:tcPr>
            <w:tcW w:w="3871" w:type="dxa"/>
            <w:gridSpan w:val="4"/>
            <w:tcBorders>
              <w:left w:val="single" w:sz="12" w:space="0" w:color="auto"/>
            </w:tcBorders>
          </w:tcPr>
          <w:p w14:paraId="183A0B56" w14:textId="77777777" w:rsidR="00723877" w:rsidRPr="00340B0D" w:rsidRDefault="00723877" w:rsidP="00541D1A">
            <w:pPr>
              <w:rPr>
                <w:ins w:id="1271" w:author="jonathan pritchard" w:date="2025-01-23T13:27:00Z" w16du:dateUtc="2025-01-23T13:27:00Z"/>
                <w:rFonts w:cs="Arial"/>
                <w:sz w:val="18"/>
                <w:szCs w:val="18"/>
              </w:rPr>
            </w:pPr>
            <w:ins w:id="1272" w:author="jonathan pritchard" w:date="2025-01-23T13:27:00Z" w16du:dateUtc="2025-01-23T13:27:00Z">
              <w:r w:rsidRPr="00340B0D">
                <w:rPr>
                  <w:rFonts w:cs="Arial"/>
                  <w:sz w:val="18"/>
                  <w:szCs w:val="18"/>
                </w:rPr>
                <w:t>Highlight document</w:t>
              </w:r>
            </w:ins>
          </w:p>
        </w:tc>
        <w:tc>
          <w:tcPr>
            <w:tcW w:w="956" w:type="dxa"/>
            <w:tcBorders>
              <w:right w:val="single" w:sz="12" w:space="0" w:color="auto"/>
            </w:tcBorders>
          </w:tcPr>
          <w:p w14:paraId="05D1A708" w14:textId="77777777" w:rsidR="00723877" w:rsidRPr="00340B0D" w:rsidRDefault="00723877" w:rsidP="00541D1A">
            <w:pPr>
              <w:jc w:val="center"/>
              <w:rPr>
                <w:ins w:id="1273" w:author="jonathan pritchard" w:date="2025-01-23T13:27:00Z" w16du:dateUtc="2025-01-23T13:27:00Z"/>
                <w:rFonts w:cs="Arial"/>
                <w:sz w:val="18"/>
                <w:szCs w:val="18"/>
              </w:rPr>
            </w:pPr>
          </w:p>
        </w:tc>
      </w:tr>
      <w:tr w:rsidR="00723877" w:rsidRPr="00340B0D" w14:paraId="6D87F4C9" w14:textId="77777777" w:rsidTr="00264CFF">
        <w:trPr>
          <w:ins w:id="1274"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0BD7F15" w14:textId="77777777" w:rsidR="00723877" w:rsidRPr="00340B0D" w:rsidRDefault="00723877" w:rsidP="00541D1A">
            <w:pPr>
              <w:rPr>
                <w:ins w:id="1275" w:author="jonathan pritchard" w:date="2025-01-23T13:27:00Z" w16du:dateUtc="2025-01-23T13:27:00Z"/>
                <w:rFonts w:cs="Arial"/>
                <w:sz w:val="18"/>
                <w:szCs w:val="18"/>
              </w:rPr>
            </w:pPr>
            <w:ins w:id="1276" w:author="jonathan pritchard" w:date="2025-01-23T13:27:00Z" w16du:dateUtc="2025-01-23T13:2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C14709" w14:textId="77777777" w:rsidR="00723877" w:rsidRPr="00340B0D" w:rsidRDefault="00723877" w:rsidP="00541D1A">
            <w:pPr>
              <w:rPr>
                <w:ins w:id="1277" w:author="jonathan pritchard" w:date="2025-01-23T13:27:00Z" w16du:dateUtc="2025-01-23T13:27:00Z"/>
                <w:rFonts w:cs="Arial"/>
                <w:sz w:val="18"/>
                <w:szCs w:val="18"/>
              </w:rPr>
            </w:pPr>
          </w:p>
        </w:tc>
        <w:tc>
          <w:tcPr>
            <w:tcW w:w="3871" w:type="dxa"/>
            <w:gridSpan w:val="4"/>
            <w:tcBorders>
              <w:left w:val="single" w:sz="12" w:space="0" w:color="auto"/>
            </w:tcBorders>
          </w:tcPr>
          <w:p w14:paraId="01CEE83C" w14:textId="77777777" w:rsidR="00723877" w:rsidRPr="00340B0D" w:rsidRDefault="00723877" w:rsidP="00541D1A">
            <w:pPr>
              <w:rPr>
                <w:ins w:id="1278" w:author="jonathan pritchard" w:date="2025-01-23T13:27:00Z" w16du:dateUtc="2025-01-23T13:27:00Z"/>
                <w:rFonts w:cs="Arial"/>
                <w:b/>
                <w:bCs/>
                <w:sz w:val="18"/>
                <w:szCs w:val="18"/>
              </w:rPr>
            </w:pPr>
            <w:ins w:id="1279" w:author="jonathan pritchard" w:date="2025-01-23T13:27:00Z" w16du:dateUtc="2025-01-23T13:27:00Z">
              <w:r w:rsidRPr="00340B0D">
                <w:rPr>
                  <w:rFonts w:cs="Arial"/>
                  <w:sz w:val="18"/>
                  <w:szCs w:val="18"/>
                </w:rPr>
                <w:t>Highlight info</w:t>
              </w:r>
            </w:ins>
          </w:p>
        </w:tc>
        <w:tc>
          <w:tcPr>
            <w:tcW w:w="956" w:type="dxa"/>
            <w:tcBorders>
              <w:right w:val="single" w:sz="12" w:space="0" w:color="auto"/>
            </w:tcBorders>
          </w:tcPr>
          <w:p w14:paraId="79AFEF9B" w14:textId="77777777" w:rsidR="00723877" w:rsidRPr="00340B0D" w:rsidRDefault="00723877" w:rsidP="00541D1A">
            <w:pPr>
              <w:jc w:val="center"/>
              <w:rPr>
                <w:ins w:id="1280" w:author="jonathan pritchard" w:date="2025-01-23T13:27:00Z" w16du:dateUtc="2025-01-23T13:27:00Z"/>
                <w:rFonts w:cs="Arial"/>
                <w:sz w:val="18"/>
                <w:szCs w:val="18"/>
              </w:rPr>
            </w:pPr>
          </w:p>
        </w:tc>
      </w:tr>
      <w:tr w:rsidR="00723877" w:rsidRPr="00340B0D" w14:paraId="42A302A4" w14:textId="77777777" w:rsidTr="00264CFF">
        <w:trPr>
          <w:ins w:id="1281"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3C6ADF2" w14:textId="77777777" w:rsidR="00723877" w:rsidRPr="00340B0D" w:rsidRDefault="00723877" w:rsidP="00541D1A">
            <w:pPr>
              <w:rPr>
                <w:ins w:id="1282" w:author="jonathan pritchard" w:date="2025-01-23T13:27:00Z" w16du:dateUtc="2025-01-23T13:27:00Z"/>
                <w:rFonts w:cs="Arial"/>
                <w:sz w:val="18"/>
                <w:szCs w:val="18"/>
              </w:rPr>
            </w:pPr>
            <w:ins w:id="1283" w:author="jonathan pritchard" w:date="2025-01-23T13:27:00Z" w16du:dateUtc="2025-01-23T13:2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0BD82F" w14:textId="77777777" w:rsidR="00723877" w:rsidRPr="00340B0D" w:rsidRDefault="00723877" w:rsidP="00541D1A">
            <w:pPr>
              <w:rPr>
                <w:ins w:id="1284" w:author="jonathan pritchard" w:date="2025-01-23T13:27:00Z" w16du:dateUtc="2025-01-23T13:27:00Z"/>
                <w:rFonts w:cs="Arial"/>
                <w:sz w:val="18"/>
                <w:szCs w:val="18"/>
              </w:rPr>
            </w:pPr>
          </w:p>
        </w:tc>
        <w:tc>
          <w:tcPr>
            <w:tcW w:w="3871" w:type="dxa"/>
            <w:gridSpan w:val="4"/>
            <w:tcBorders>
              <w:left w:val="single" w:sz="12" w:space="0" w:color="auto"/>
            </w:tcBorders>
          </w:tcPr>
          <w:p w14:paraId="0971508E" w14:textId="77777777" w:rsidR="00723877" w:rsidRPr="00340B0D" w:rsidRDefault="00723877" w:rsidP="00541D1A">
            <w:pPr>
              <w:rPr>
                <w:ins w:id="1285" w:author="jonathan pritchard" w:date="2025-01-23T13:27:00Z" w16du:dateUtc="2025-01-23T13:27:00Z"/>
                <w:rFonts w:cs="Arial"/>
                <w:sz w:val="18"/>
                <w:szCs w:val="18"/>
              </w:rPr>
            </w:pPr>
            <w:ins w:id="1286" w:author="jonathan pritchard" w:date="2025-01-23T13:27:00Z" w16du:dateUtc="2025-01-23T13:27:00Z">
              <w:r w:rsidRPr="00340B0D">
                <w:rPr>
                  <w:rFonts w:cs="Arial"/>
                  <w:sz w:val="18"/>
                  <w:szCs w:val="18"/>
                </w:rPr>
                <w:t>Shallow Pattern</w:t>
              </w:r>
            </w:ins>
          </w:p>
        </w:tc>
        <w:tc>
          <w:tcPr>
            <w:tcW w:w="956" w:type="dxa"/>
            <w:tcBorders>
              <w:right w:val="single" w:sz="12" w:space="0" w:color="auto"/>
            </w:tcBorders>
          </w:tcPr>
          <w:p w14:paraId="5B2C0404" w14:textId="77777777" w:rsidR="00723877" w:rsidRPr="00340B0D" w:rsidRDefault="00723877" w:rsidP="00541D1A">
            <w:pPr>
              <w:jc w:val="center"/>
              <w:rPr>
                <w:ins w:id="1287" w:author="jonathan pritchard" w:date="2025-01-23T13:27:00Z" w16du:dateUtc="2025-01-23T13:27:00Z"/>
                <w:rFonts w:cs="Arial"/>
                <w:sz w:val="18"/>
                <w:szCs w:val="18"/>
              </w:rPr>
            </w:pPr>
          </w:p>
        </w:tc>
      </w:tr>
      <w:tr w:rsidR="00723877" w:rsidRPr="00340B0D" w14:paraId="2D410696" w14:textId="77777777" w:rsidTr="00264CFF">
        <w:trPr>
          <w:ins w:id="1288"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A92AB8" w14:textId="77777777" w:rsidR="00723877" w:rsidRPr="00340B0D" w:rsidRDefault="00723877" w:rsidP="00541D1A">
            <w:pPr>
              <w:rPr>
                <w:ins w:id="1289" w:author="jonathan pritchard" w:date="2025-01-23T13:27:00Z" w16du:dateUtc="2025-01-23T13:27:00Z"/>
                <w:rFonts w:cs="Arial"/>
                <w:sz w:val="18"/>
                <w:szCs w:val="18"/>
              </w:rPr>
            </w:pPr>
            <w:ins w:id="1290" w:author="jonathan pritchard" w:date="2025-01-23T13:27:00Z" w16du:dateUtc="2025-01-23T13:2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D87FDB" w14:textId="77777777" w:rsidR="00723877" w:rsidRPr="00340B0D" w:rsidRDefault="00723877" w:rsidP="00541D1A">
            <w:pPr>
              <w:rPr>
                <w:ins w:id="1291" w:author="jonathan pritchard" w:date="2025-01-23T13:27:00Z" w16du:dateUtc="2025-01-23T13:27:00Z"/>
                <w:rFonts w:cs="Arial"/>
                <w:sz w:val="18"/>
                <w:szCs w:val="18"/>
              </w:rPr>
            </w:pPr>
          </w:p>
        </w:tc>
        <w:tc>
          <w:tcPr>
            <w:tcW w:w="3871" w:type="dxa"/>
            <w:gridSpan w:val="4"/>
            <w:tcBorders>
              <w:left w:val="single" w:sz="12" w:space="0" w:color="auto"/>
            </w:tcBorders>
          </w:tcPr>
          <w:p w14:paraId="42ADB214" w14:textId="77777777" w:rsidR="00723877" w:rsidRPr="00340B0D" w:rsidRDefault="00723877" w:rsidP="00541D1A">
            <w:pPr>
              <w:rPr>
                <w:ins w:id="1292" w:author="jonathan pritchard" w:date="2025-01-23T13:27:00Z" w16du:dateUtc="2025-01-23T13:27:00Z"/>
                <w:rFonts w:cs="Arial"/>
                <w:sz w:val="18"/>
                <w:szCs w:val="18"/>
              </w:rPr>
            </w:pPr>
            <w:ins w:id="1293" w:author="jonathan pritchard" w:date="2025-01-23T13:27:00Z" w16du:dateUtc="2025-01-23T13:27:00Z">
              <w:r w:rsidRPr="00340B0D">
                <w:rPr>
                  <w:rFonts w:cs="Arial"/>
                  <w:sz w:val="18"/>
                  <w:szCs w:val="18"/>
                </w:rPr>
                <w:t>Unknown</w:t>
              </w:r>
            </w:ins>
          </w:p>
        </w:tc>
        <w:tc>
          <w:tcPr>
            <w:tcW w:w="956" w:type="dxa"/>
            <w:tcBorders>
              <w:right w:val="single" w:sz="12" w:space="0" w:color="auto"/>
            </w:tcBorders>
          </w:tcPr>
          <w:p w14:paraId="1C95789E" w14:textId="77777777" w:rsidR="00723877" w:rsidRPr="00340B0D" w:rsidRDefault="00723877" w:rsidP="00541D1A">
            <w:pPr>
              <w:jc w:val="center"/>
              <w:rPr>
                <w:ins w:id="1294" w:author="jonathan pritchard" w:date="2025-01-23T13:27:00Z" w16du:dateUtc="2025-01-23T13:27:00Z"/>
                <w:rFonts w:cs="Arial"/>
                <w:sz w:val="18"/>
                <w:szCs w:val="18"/>
              </w:rPr>
            </w:pPr>
          </w:p>
        </w:tc>
      </w:tr>
      <w:tr w:rsidR="00723877" w:rsidRPr="00340B0D" w14:paraId="42A0B069" w14:textId="77777777" w:rsidTr="00264CFF">
        <w:trPr>
          <w:ins w:id="1295"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2A68362" w14:textId="77777777" w:rsidR="00723877" w:rsidRPr="00340B0D" w:rsidRDefault="00723877" w:rsidP="00541D1A">
            <w:pPr>
              <w:rPr>
                <w:ins w:id="1296" w:author="jonathan pritchard" w:date="2025-01-23T13:27:00Z" w16du:dateUtc="2025-01-23T13:27:00Z"/>
                <w:rFonts w:cs="Arial"/>
                <w:sz w:val="18"/>
                <w:szCs w:val="18"/>
              </w:rPr>
            </w:pPr>
            <w:ins w:id="1297" w:author="jonathan pritchard" w:date="2025-01-23T13:27:00Z" w16du:dateUtc="2025-01-23T13:2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0B06BE" w14:textId="77777777" w:rsidR="00723877" w:rsidRPr="00340B0D" w:rsidRDefault="00723877" w:rsidP="00541D1A">
            <w:pPr>
              <w:rPr>
                <w:ins w:id="1298" w:author="jonathan pritchard" w:date="2025-01-23T13:27:00Z" w16du:dateUtc="2025-01-23T13:27:00Z"/>
                <w:rFonts w:cs="Arial"/>
                <w:sz w:val="18"/>
                <w:szCs w:val="18"/>
              </w:rPr>
            </w:pPr>
          </w:p>
        </w:tc>
        <w:tc>
          <w:tcPr>
            <w:tcW w:w="3871" w:type="dxa"/>
            <w:gridSpan w:val="4"/>
            <w:tcBorders>
              <w:left w:val="single" w:sz="12" w:space="0" w:color="auto"/>
            </w:tcBorders>
          </w:tcPr>
          <w:p w14:paraId="770E6D14" w14:textId="77777777" w:rsidR="00723877" w:rsidRPr="00340B0D" w:rsidRDefault="00723877" w:rsidP="00541D1A">
            <w:pPr>
              <w:rPr>
                <w:ins w:id="1299" w:author="jonathan pritchard" w:date="2025-01-23T13:27:00Z" w16du:dateUtc="2025-01-23T13:27:00Z"/>
                <w:rFonts w:cs="Arial"/>
                <w:sz w:val="18"/>
                <w:szCs w:val="18"/>
              </w:rPr>
            </w:pPr>
            <w:ins w:id="1300" w:author="jonathan pritchard" w:date="2025-01-23T13:27:00Z" w16du:dateUtc="2025-01-23T13:27:00Z">
              <w:r w:rsidRPr="00340B0D">
                <w:rPr>
                  <w:rFonts w:cs="Arial"/>
                  <w:sz w:val="18"/>
                  <w:szCs w:val="18"/>
                </w:rPr>
                <w:t>Update Review</w:t>
              </w:r>
            </w:ins>
          </w:p>
        </w:tc>
        <w:tc>
          <w:tcPr>
            <w:tcW w:w="956" w:type="dxa"/>
            <w:tcBorders>
              <w:right w:val="single" w:sz="12" w:space="0" w:color="auto"/>
            </w:tcBorders>
          </w:tcPr>
          <w:p w14:paraId="7F7B9218" w14:textId="77777777" w:rsidR="00723877" w:rsidRPr="00340B0D" w:rsidRDefault="00723877" w:rsidP="00541D1A">
            <w:pPr>
              <w:jc w:val="center"/>
              <w:rPr>
                <w:ins w:id="1301" w:author="jonathan pritchard" w:date="2025-01-23T13:27:00Z" w16du:dateUtc="2025-01-23T13:27:00Z"/>
                <w:rFonts w:cs="Arial"/>
                <w:sz w:val="18"/>
                <w:szCs w:val="18"/>
              </w:rPr>
            </w:pPr>
          </w:p>
        </w:tc>
      </w:tr>
      <w:tr w:rsidR="00723877" w:rsidRPr="00340B0D" w14:paraId="1AAADBE4" w14:textId="77777777" w:rsidTr="00264CFF">
        <w:trPr>
          <w:ins w:id="1302"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99C7234" w14:textId="77777777" w:rsidR="00723877" w:rsidRPr="00340B0D" w:rsidRDefault="00723877" w:rsidP="00541D1A">
            <w:pPr>
              <w:rPr>
                <w:ins w:id="1303" w:author="jonathan pritchard" w:date="2025-01-23T13:27:00Z" w16du:dateUtc="2025-01-23T13:27:00Z"/>
                <w:rFonts w:cs="Arial"/>
                <w:sz w:val="18"/>
                <w:szCs w:val="18"/>
              </w:rPr>
            </w:pPr>
            <w:ins w:id="1304" w:author="jonathan pritchard" w:date="2025-01-23T13:27:00Z" w16du:dateUtc="2025-01-23T13:2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D6085C" w14:textId="77777777" w:rsidR="00723877" w:rsidRPr="00340B0D" w:rsidRDefault="00723877" w:rsidP="00541D1A">
            <w:pPr>
              <w:rPr>
                <w:ins w:id="1305" w:author="jonathan pritchard" w:date="2025-01-23T13:27:00Z" w16du:dateUtc="2025-01-23T13:27:00Z"/>
                <w:rFonts w:cs="Arial"/>
                <w:sz w:val="18"/>
                <w:szCs w:val="18"/>
              </w:rPr>
            </w:pPr>
          </w:p>
        </w:tc>
        <w:tc>
          <w:tcPr>
            <w:tcW w:w="3871" w:type="dxa"/>
            <w:gridSpan w:val="4"/>
            <w:tcBorders>
              <w:left w:val="single" w:sz="12" w:space="0" w:color="auto"/>
            </w:tcBorders>
          </w:tcPr>
          <w:p w14:paraId="3B0B9899" w14:textId="77777777" w:rsidR="00723877" w:rsidRPr="00340B0D" w:rsidRDefault="00723877" w:rsidP="00541D1A">
            <w:pPr>
              <w:rPr>
                <w:ins w:id="1306" w:author="jonathan pritchard" w:date="2025-01-23T13:27:00Z" w16du:dateUtc="2025-01-23T13:27:00Z"/>
                <w:rFonts w:cs="Arial"/>
                <w:sz w:val="18"/>
                <w:szCs w:val="18"/>
              </w:rPr>
            </w:pPr>
            <w:ins w:id="1307" w:author="jonathan pritchard" w:date="2025-01-23T13:27:00Z" w16du:dateUtc="2025-01-23T13:27:00Z">
              <w:r w:rsidRPr="00340B0D">
                <w:rPr>
                  <w:rFonts w:cs="Arial"/>
                  <w:b/>
                  <w:bCs/>
                  <w:sz w:val="18"/>
                  <w:szCs w:val="18"/>
                </w:rPr>
                <w:t>Text Groups</w:t>
              </w:r>
            </w:ins>
          </w:p>
        </w:tc>
        <w:tc>
          <w:tcPr>
            <w:tcW w:w="956" w:type="dxa"/>
            <w:tcBorders>
              <w:right w:val="single" w:sz="12" w:space="0" w:color="auto"/>
            </w:tcBorders>
          </w:tcPr>
          <w:p w14:paraId="46EA0411" w14:textId="77777777" w:rsidR="00723877" w:rsidRPr="00340B0D" w:rsidRDefault="00723877" w:rsidP="00541D1A">
            <w:pPr>
              <w:jc w:val="center"/>
              <w:rPr>
                <w:ins w:id="1308" w:author="jonathan pritchard" w:date="2025-01-23T13:27:00Z" w16du:dateUtc="2025-01-23T13:27:00Z"/>
                <w:rFonts w:cs="Arial"/>
                <w:sz w:val="18"/>
                <w:szCs w:val="18"/>
              </w:rPr>
            </w:pPr>
          </w:p>
        </w:tc>
      </w:tr>
      <w:tr w:rsidR="00723877" w:rsidRPr="00340B0D" w14:paraId="4A5A233D" w14:textId="77777777" w:rsidTr="00264CFF">
        <w:trPr>
          <w:ins w:id="1309"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7C279E5" w14:textId="77777777" w:rsidR="00723877" w:rsidRPr="00340B0D" w:rsidRDefault="00723877" w:rsidP="00541D1A">
            <w:pPr>
              <w:rPr>
                <w:ins w:id="1310" w:author="jonathan pritchard" w:date="2025-01-23T13:27:00Z" w16du:dateUtc="2025-01-23T13:27:00Z"/>
                <w:rFonts w:cs="Arial"/>
                <w:sz w:val="18"/>
                <w:szCs w:val="18"/>
              </w:rPr>
            </w:pPr>
            <w:ins w:id="1311" w:author="jonathan pritchard" w:date="2025-01-23T13:27:00Z" w16du:dateUtc="2025-01-23T13:2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CB0547" w14:textId="77777777" w:rsidR="00723877" w:rsidRPr="00340B0D" w:rsidRDefault="00723877" w:rsidP="00541D1A">
            <w:pPr>
              <w:rPr>
                <w:ins w:id="1312" w:author="jonathan pritchard" w:date="2025-01-23T13:27:00Z" w16du:dateUtc="2025-01-23T13:27:00Z"/>
                <w:rFonts w:cs="Arial"/>
                <w:sz w:val="18"/>
                <w:szCs w:val="18"/>
              </w:rPr>
            </w:pPr>
          </w:p>
        </w:tc>
        <w:tc>
          <w:tcPr>
            <w:tcW w:w="3871" w:type="dxa"/>
            <w:gridSpan w:val="4"/>
            <w:tcBorders>
              <w:left w:val="single" w:sz="12" w:space="0" w:color="auto"/>
            </w:tcBorders>
          </w:tcPr>
          <w:p w14:paraId="099672C0" w14:textId="77777777" w:rsidR="00723877" w:rsidRPr="00340B0D" w:rsidRDefault="00723877" w:rsidP="00541D1A">
            <w:pPr>
              <w:rPr>
                <w:ins w:id="1313" w:author="jonathan pritchard" w:date="2025-01-23T13:27:00Z" w16du:dateUtc="2025-01-23T13:27:00Z"/>
                <w:rFonts w:cs="Arial"/>
                <w:sz w:val="18"/>
                <w:szCs w:val="18"/>
              </w:rPr>
            </w:pPr>
            <w:ins w:id="1314" w:author="jonathan pritchard" w:date="2025-01-23T13:27:00Z" w16du:dateUtc="2025-01-23T13:27:00Z">
              <w:r w:rsidRPr="00340B0D">
                <w:rPr>
                  <w:rFonts w:cs="Arial"/>
                  <w:sz w:val="18"/>
                  <w:szCs w:val="18"/>
                </w:rPr>
                <w:t>Chart Text</w:t>
              </w:r>
            </w:ins>
          </w:p>
        </w:tc>
        <w:tc>
          <w:tcPr>
            <w:tcW w:w="956" w:type="dxa"/>
            <w:tcBorders>
              <w:right w:val="single" w:sz="12" w:space="0" w:color="auto"/>
            </w:tcBorders>
          </w:tcPr>
          <w:p w14:paraId="6BBCF043" w14:textId="77777777" w:rsidR="00723877" w:rsidRPr="00340B0D" w:rsidRDefault="00723877" w:rsidP="00541D1A">
            <w:pPr>
              <w:jc w:val="center"/>
              <w:rPr>
                <w:ins w:id="1315" w:author="jonathan pritchard" w:date="2025-01-23T13:27:00Z" w16du:dateUtc="2025-01-23T13:27:00Z"/>
                <w:rFonts w:cs="Arial"/>
                <w:sz w:val="18"/>
                <w:szCs w:val="18"/>
              </w:rPr>
            </w:pPr>
          </w:p>
        </w:tc>
      </w:tr>
      <w:tr w:rsidR="00723877" w:rsidRPr="00340B0D" w14:paraId="73ADC790" w14:textId="77777777" w:rsidTr="00264CFF">
        <w:trPr>
          <w:ins w:id="1316"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F06C062" w14:textId="77777777" w:rsidR="00723877" w:rsidRPr="00340B0D" w:rsidRDefault="00723877" w:rsidP="00541D1A">
            <w:pPr>
              <w:rPr>
                <w:ins w:id="1317" w:author="jonathan pritchard" w:date="2025-01-23T13:27:00Z" w16du:dateUtc="2025-01-23T13:27:00Z"/>
                <w:rFonts w:cs="Arial"/>
                <w:sz w:val="18"/>
                <w:szCs w:val="18"/>
              </w:rPr>
            </w:pPr>
            <w:ins w:id="1318" w:author="jonathan pritchard" w:date="2025-01-23T13:27:00Z" w16du:dateUtc="2025-01-23T13:2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0F7F04" w14:textId="77777777" w:rsidR="00723877" w:rsidRPr="00340B0D" w:rsidRDefault="00723877" w:rsidP="00541D1A">
            <w:pPr>
              <w:rPr>
                <w:ins w:id="1319" w:author="jonathan pritchard" w:date="2025-01-23T13:27:00Z" w16du:dateUtc="2025-01-23T13:27:00Z"/>
                <w:rFonts w:cs="Arial"/>
                <w:sz w:val="18"/>
                <w:szCs w:val="18"/>
              </w:rPr>
            </w:pPr>
          </w:p>
        </w:tc>
        <w:tc>
          <w:tcPr>
            <w:tcW w:w="3871" w:type="dxa"/>
            <w:gridSpan w:val="4"/>
            <w:tcBorders>
              <w:left w:val="single" w:sz="12" w:space="0" w:color="auto"/>
            </w:tcBorders>
          </w:tcPr>
          <w:p w14:paraId="0A888968" w14:textId="77777777" w:rsidR="00723877" w:rsidRPr="00340B0D" w:rsidRDefault="00723877" w:rsidP="00541D1A">
            <w:pPr>
              <w:rPr>
                <w:ins w:id="1320" w:author="jonathan pritchard" w:date="2025-01-23T13:27:00Z" w16du:dateUtc="2025-01-23T13:27:00Z"/>
                <w:rFonts w:cs="Arial"/>
                <w:sz w:val="18"/>
                <w:szCs w:val="18"/>
              </w:rPr>
            </w:pPr>
            <w:ins w:id="1321" w:author="jonathan pritchard" w:date="2025-01-23T13:27:00Z" w16du:dateUtc="2025-01-23T13:27:00Z">
              <w:r w:rsidRPr="00340B0D">
                <w:rPr>
                  <w:rFonts w:cs="Arial"/>
                  <w:sz w:val="18"/>
                  <w:szCs w:val="18"/>
                </w:rPr>
                <w:t xml:space="preserve">    Important text</w:t>
              </w:r>
            </w:ins>
          </w:p>
        </w:tc>
        <w:tc>
          <w:tcPr>
            <w:tcW w:w="956" w:type="dxa"/>
            <w:tcBorders>
              <w:right w:val="single" w:sz="12" w:space="0" w:color="auto"/>
            </w:tcBorders>
          </w:tcPr>
          <w:p w14:paraId="330C232A" w14:textId="77777777" w:rsidR="00723877" w:rsidRPr="00340B0D" w:rsidRDefault="00723877" w:rsidP="00541D1A">
            <w:pPr>
              <w:jc w:val="center"/>
              <w:rPr>
                <w:ins w:id="1322" w:author="jonathan pritchard" w:date="2025-01-23T13:27:00Z" w16du:dateUtc="2025-01-23T13:27:00Z"/>
                <w:rFonts w:cs="Arial"/>
                <w:sz w:val="18"/>
                <w:szCs w:val="18"/>
              </w:rPr>
            </w:pPr>
          </w:p>
        </w:tc>
      </w:tr>
      <w:tr w:rsidR="00723877" w:rsidRPr="00340B0D" w14:paraId="05C3E1D4" w14:textId="77777777" w:rsidTr="00264CFF">
        <w:trPr>
          <w:ins w:id="1323"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CCDE030" w14:textId="77777777" w:rsidR="00723877" w:rsidRPr="00340B0D" w:rsidRDefault="00723877" w:rsidP="00541D1A">
            <w:pPr>
              <w:rPr>
                <w:ins w:id="1324" w:author="jonathan pritchard" w:date="2025-01-23T13:27:00Z" w16du:dateUtc="2025-01-23T13:27:00Z"/>
                <w:rFonts w:cs="Arial"/>
                <w:sz w:val="18"/>
                <w:szCs w:val="18"/>
              </w:rPr>
            </w:pPr>
            <w:ins w:id="1325" w:author="jonathan pritchard" w:date="2025-01-23T13:27:00Z" w16du:dateUtc="2025-01-23T13:2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1E7B76" w14:textId="77777777" w:rsidR="00723877" w:rsidRPr="00340B0D" w:rsidRDefault="00723877" w:rsidP="00541D1A">
            <w:pPr>
              <w:rPr>
                <w:ins w:id="1326" w:author="jonathan pritchard" w:date="2025-01-23T13:27:00Z" w16du:dateUtc="2025-01-23T13:27:00Z"/>
                <w:rFonts w:cs="Arial"/>
                <w:sz w:val="18"/>
                <w:szCs w:val="18"/>
              </w:rPr>
            </w:pPr>
          </w:p>
        </w:tc>
        <w:tc>
          <w:tcPr>
            <w:tcW w:w="3871" w:type="dxa"/>
            <w:gridSpan w:val="4"/>
            <w:tcBorders>
              <w:left w:val="single" w:sz="12" w:space="0" w:color="auto"/>
            </w:tcBorders>
          </w:tcPr>
          <w:p w14:paraId="7973389A" w14:textId="77777777" w:rsidR="00723877" w:rsidRPr="00340B0D" w:rsidRDefault="00723877" w:rsidP="00541D1A">
            <w:pPr>
              <w:rPr>
                <w:ins w:id="1327" w:author="jonathan pritchard" w:date="2025-01-23T13:27:00Z" w16du:dateUtc="2025-01-23T13:27:00Z"/>
                <w:rFonts w:cs="Arial"/>
                <w:b/>
                <w:bCs/>
                <w:sz w:val="18"/>
                <w:szCs w:val="18"/>
              </w:rPr>
            </w:pPr>
            <w:ins w:id="1328" w:author="jonathan pritchard" w:date="2025-01-23T13:27:00Z" w16du:dateUtc="2025-01-23T13:27:00Z">
              <w:r w:rsidRPr="00340B0D">
                <w:rPr>
                  <w:rFonts w:cs="Arial"/>
                  <w:b/>
                  <w:bCs/>
                  <w:sz w:val="18"/>
                  <w:szCs w:val="18"/>
                </w:rPr>
                <w:t xml:space="preserve">    Other Text</w:t>
              </w:r>
            </w:ins>
          </w:p>
        </w:tc>
        <w:tc>
          <w:tcPr>
            <w:tcW w:w="956" w:type="dxa"/>
            <w:tcBorders>
              <w:right w:val="single" w:sz="12" w:space="0" w:color="auto"/>
            </w:tcBorders>
          </w:tcPr>
          <w:p w14:paraId="544F6ADF" w14:textId="77777777" w:rsidR="00723877" w:rsidRPr="00340B0D" w:rsidRDefault="00723877" w:rsidP="00541D1A">
            <w:pPr>
              <w:jc w:val="center"/>
              <w:rPr>
                <w:ins w:id="1329" w:author="jonathan pritchard" w:date="2025-01-23T13:27:00Z" w16du:dateUtc="2025-01-23T13:27:00Z"/>
                <w:rFonts w:cs="Arial"/>
                <w:sz w:val="18"/>
                <w:szCs w:val="18"/>
              </w:rPr>
            </w:pPr>
          </w:p>
        </w:tc>
      </w:tr>
      <w:tr w:rsidR="00723877" w:rsidRPr="00340B0D" w14:paraId="4B9D3B25" w14:textId="77777777" w:rsidTr="00264CFF">
        <w:trPr>
          <w:ins w:id="1330"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BB3C4F" w14:textId="77777777" w:rsidR="00723877" w:rsidRPr="00340B0D" w:rsidRDefault="00723877" w:rsidP="00541D1A">
            <w:pPr>
              <w:rPr>
                <w:ins w:id="1331" w:author="jonathan pritchard" w:date="2025-01-23T13:27:00Z" w16du:dateUtc="2025-01-23T13:27:00Z"/>
                <w:rFonts w:cs="Arial"/>
                <w:sz w:val="18"/>
                <w:szCs w:val="18"/>
              </w:rPr>
            </w:pPr>
            <w:ins w:id="1332" w:author="jonathan pritchard" w:date="2025-01-23T13:27:00Z" w16du:dateUtc="2025-01-23T13:2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80588AE" w14:textId="77777777" w:rsidR="00723877" w:rsidRPr="00340B0D" w:rsidRDefault="00723877" w:rsidP="00541D1A">
            <w:pPr>
              <w:rPr>
                <w:ins w:id="1333" w:author="jonathan pritchard" w:date="2025-01-23T13:27:00Z" w16du:dateUtc="2025-01-23T13:27:00Z"/>
                <w:rFonts w:cs="Arial"/>
                <w:sz w:val="18"/>
                <w:szCs w:val="18"/>
              </w:rPr>
            </w:pPr>
          </w:p>
        </w:tc>
        <w:tc>
          <w:tcPr>
            <w:tcW w:w="3871" w:type="dxa"/>
            <w:gridSpan w:val="4"/>
            <w:tcBorders>
              <w:left w:val="single" w:sz="12" w:space="0" w:color="auto"/>
            </w:tcBorders>
          </w:tcPr>
          <w:p w14:paraId="275936DB" w14:textId="77777777" w:rsidR="00723877" w:rsidRPr="00340B0D" w:rsidRDefault="00723877" w:rsidP="00541D1A">
            <w:pPr>
              <w:rPr>
                <w:ins w:id="1334" w:author="jonathan pritchard" w:date="2025-01-23T13:27:00Z" w16du:dateUtc="2025-01-23T13:27:00Z"/>
                <w:rFonts w:cs="Arial"/>
                <w:sz w:val="18"/>
                <w:szCs w:val="18"/>
              </w:rPr>
            </w:pPr>
            <w:ins w:id="1335" w:author="jonathan pritchard" w:date="2025-01-23T13:27:00Z" w16du:dateUtc="2025-01-23T13:27:00Z">
              <w:r w:rsidRPr="00340B0D">
                <w:rPr>
                  <w:rFonts w:cs="Arial"/>
                  <w:sz w:val="18"/>
                  <w:szCs w:val="18"/>
                </w:rPr>
                <w:t xml:space="preserve">        Names</w:t>
              </w:r>
            </w:ins>
          </w:p>
        </w:tc>
        <w:tc>
          <w:tcPr>
            <w:tcW w:w="956" w:type="dxa"/>
            <w:tcBorders>
              <w:right w:val="single" w:sz="12" w:space="0" w:color="auto"/>
            </w:tcBorders>
          </w:tcPr>
          <w:p w14:paraId="249A3984" w14:textId="77777777" w:rsidR="00723877" w:rsidRPr="00340B0D" w:rsidRDefault="00723877" w:rsidP="00541D1A">
            <w:pPr>
              <w:jc w:val="center"/>
              <w:rPr>
                <w:ins w:id="1336" w:author="jonathan pritchard" w:date="2025-01-23T13:27:00Z" w16du:dateUtc="2025-01-23T13:27:00Z"/>
                <w:rFonts w:cs="Arial"/>
                <w:sz w:val="18"/>
                <w:szCs w:val="18"/>
              </w:rPr>
            </w:pPr>
          </w:p>
        </w:tc>
      </w:tr>
      <w:tr w:rsidR="00723877" w:rsidRPr="00340B0D" w14:paraId="62BD6844" w14:textId="77777777" w:rsidTr="00264CFF">
        <w:trPr>
          <w:ins w:id="1337" w:author="jonathan pritchard" w:date="2025-01-23T13:27: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9F2CB23" w14:textId="77777777" w:rsidR="00723877" w:rsidRPr="00340B0D" w:rsidRDefault="00723877" w:rsidP="00541D1A">
            <w:pPr>
              <w:jc w:val="center"/>
              <w:rPr>
                <w:ins w:id="1338" w:author="jonathan pritchard" w:date="2025-01-23T13:27:00Z" w16du:dateUtc="2025-01-23T13:27:00Z"/>
                <w:rFonts w:cs="Arial"/>
                <w:b/>
                <w:bCs/>
                <w:sz w:val="18"/>
                <w:szCs w:val="18"/>
              </w:rPr>
            </w:pPr>
            <w:ins w:id="1339" w:author="jonathan pritchard" w:date="2025-01-23T13:27:00Z" w16du:dateUtc="2025-01-23T13:27:00Z">
              <w:r w:rsidRPr="00340B0D">
                <w:rPr>
                  <w:rFonts w:cs="Arial"/>
                  <w:b/>
                  <w:bCs/>
                  <w:sz w:val="18"/>
                  <w:szCs w:val="18"/>
                </w:rPr>
                <w:t>Palette</w:t>
              </w:r>
            </w:ins>
          </w:p>
        </w:tc>
        <w:tc>
          <w:tcPr>
            <w:tcW w:w="3871" w:type="dxa"/>
            <w:gridSpan w:val="4"/>
            <w:tcBorders>
              <w:left w:val="single" w:sz="12" w:space="0" w:color="auto"/>
            </w:tcBorders>
          </w:tcPr>
          <w:p w14:paraId="2267EF9C" w14:textId="77777777" w:rsidR="00723877" w:rsidRPr="00340B0D" w:rsidRDefault="00723877" w:rsidP="00541D1A">
            <w:pPr>
              <w:rPr>
                <w:ins w:id="1340" w:author="jonathan pritchard" w:date="2025-01-23T13:27:00Z" w16du:dateUtc="2025-01-23T13:27:00Z"/>
                <w:rFonts w:cs="Arial"/>
                <w:b/>
                <w:bCs/>
                <w:sz w:val="18"/>
                <w:szCs w:val="18"/>
              </w:rPr>
            </w:pPr>
            <w:ins w:id="1341" w:author="jonathan pritchard" w:date="2025-01-23T13:27:00Z" w16du:dateUtc="2025-01-23T13:27:00Z">
              <w:r w:rsidRPr="00340B0D">
                <w:rPr>
                  <w:rFonts w:cs="Arial"/>
                  <w:sz w:val="18"/>
                  <w:szCs w:val="18"/>
                </w:rPr>
                <w:t xml:space="preserve">        Light description</w:t>
              </w:r>
            </w:ins>
          </w:p>
        </w:tc>
        <w:tc>
          <w:tcPr>
            <w:tcW w:w="956" w:type="dxa"/>
            <w:tcBorders>
              <w:right w:val="single" w:sz="12" w:space="0" w:color="auto"/>
            </w:tcBorders>
          </w:tcPr>
          <w:p w14:paraId="085FEABF" w14:textId="77777777" w:rsidR="00723877" w:rsidRPr="00340B0D" w:rsidRDefault="00723877" w:rsidP="00541D1A">
            <w:pPr>
              <w:jc w:val="center"/>
              <w:rPr>
                <w:ins w:id="1342" w:author="jonathan pritchard" w:date="2025-01-23T13:27:00Z" w16du:dateUtc="2025-01-23T13:27:00Z"/>
                <w:rFonts w:cs="Arial"/>
                <w:sz w:val="18"/>
                <w:szCs w:val="18"/>
              </w:rPr>
            </w:pPr>
          </w:p>
        </w:tc>
      </w:tr>
      <w:tr w:rsidR="00723877" w:rsidRPr="00340B0D" w14:paraId="60E566B1" w14:textId="77777777" w:rsidTr="00264CFF">
        <w:trPr>
          <w:ins w:id="1343" w:author="jonathan pritchard" w:date="2025-01-23T13:27:00Z"/>
        </w:trPr>
        <w:customXmlInsRangeStart w:id="1344" w:author="jonathan pritchard" w:date="2025-01-23T13:27:00Z"/>
        <w:sdt>
          <w:sdtPr>
            <w:rPr>
              <w:rFonts w:cs="Arial"/>
              <w:sz w:val="18"/>
              <w:szCs w:val="18"/>
            </w:rPr>
            <w:alias w:val="Palette"/>
            <w:tag w:val="Palette"/>
            <w:id w:val="-1172183976"/>
            <w:placeholder>
              <w:docPart w:val="E6C4A74D5DC14C8BA5A14E3FF60F05B9"/>
            </w:placeholder>
            <w:comboBox>
              <w:listItem w:displayText="Day" w:value="Day"/>
              <w:listItem w:displayText="Dusk" w:value="Dusk"/>
              <w:listItem w:displayText="Night" w:value="Night"/>
            </w:comboBox>
          </w:sdtPr>
          <w:sdtContent>
            <w:customXmlInsRangeEnd w:id="1344"/>
            <w:tc>
              <w:tcPr>
                <w:tcW w:w="4656" w:type="dxa"/>
                <w:gridSpan w:val="4"/>
                <w:tcBorders>
                  <w:left w:val="single" w:sz="12" w:space="0" w:color="auto"/>
                  <w:bottom w:val="single" w:sz="12" w:space="0" w:color="auto"/>
                  <w:right w:val="single" w:sz="12" w:space="0" w:color="auto"/>
                </w:tcBorders>
              </w:tcPr>
              <w:p w14:paraId="1755F277" w14:textId="77777777" w:rsidR="00723877" w:rsidRPr="00340B0D" w:rsidRDefault="00723877" w:rsidP="00541D1A">
                <w:pPr>
                  <w:rPr>
                    <w:ins w:id="1345" w:author="jonathan pritchard" w:date="2025-01-23T13:27:00Z" w16du:dateUtc="2025-01-23T13:27:00Z"/>
                    <w:rFonts w:cs="Arial"/>
                    <w:sz w:val="18"/>
                    <w:szCs w:val="18"/>
                  </w:rPr>
                </w:pPr>
                <w:ins w:id="1346" w:author="jonathan pritchard" w:date="2025-01-23T13:27:00Z" w16du:dateUtc="2025-01-23T13:27:00Z">
                  <w:r w:rsidRPr="00340B0D">
                    <w:rPr>
                      <w:rFonts w:cs="Arial"/>
                      <w:sz w:val="18"/>
                      <w:szCs w:val="18"/>
                    </w:rPr>
                    <w:t>Day</w:t>
                  </w:r>
                </w:ins>
              </w:p>
            </w:tc>
            <w:customXmlInsRangeStart w:id="1347" w:author="jonathan pritchard" w:date="2025-01-23T13:27:00Z"/>
          </w:sdtContent>
        </w:sdt>
        <w:customXmlInsRangeEnd w:id="1347"/>
        <w:tc>
          <w:tcPr>
            <w:tcW w:w="3871" w:type="dxa"/>
            <w:gridSpan w:val="4"/>
            <w:tcBorders>
              <w:left w:val="single" w:sz="12" w:space="0" w:color="auto"/>
            </w:tcBorders>
          </w:tcPr>
          <w:p w14:paraId="57437913" w14:textId="77777777" w:rsidR="00723877" w:rsidRPr="00340B0D" w:rsidRDefault="00723877" w:rsidP="00541D1A">
            <w:pPr>
              <w:rPr>
                <w:ins w:id="1348" w:author="jonathan pritchard" w:date="2025-01-23T13:27:00Z" w16du:dateUtc="2025-01-23T13:27:00Z"/>
                <w:rFonts w:cs="Arial"/>
                <w:b/>
                <w:bCs/>
                <w:sz w:val="18"/>
                <w:szCs w:val="18"/>
              </w:rPr>
            </w:pPr>
            <w:ins w:id="1349" w:author="jonathan pritchard" w:date="2025-01-23T13:27:00Z" w16du:dateUtc="2025-01-23T13:27:00Z">
              <w:r w:rsidRPr="00340B0D">
                <w:rPr>
                  <w:rFonts w:cs="Arial"/>
                  <w:sz w:val="18"/>
                  <w:szCs w:val="18"/>
                </w:rPr>
                <w:t xml:space="preserve">        All other chart text</w:t>
              </w:r>
            </w:ins>
          </w:p>
        </w:tc>
        <w:tc>
          <w:tcPr>
            <w:tcW w:w="956" w:type="dxa"/>
            <w:tcBorders>
              <w:right w:val="single" w:sz="12" w:space="0" w:color="auto"/>
            </w:tcBorders>
          </w:tcPr>
          <w:p w14:paraId="5288B06F" w14:textId="77777777" w:rsidR="00723877" w:rsidRPr="00340B0D" w:rsidRDefault="00723877" w:rsidP="00541D1A">
            <w:pPr>
              <w:jc w:val="center"/>
              <w:rPr>
                <w:ins w:id="1350" w:author="jonathan pritchard" w:date="2025-01-23T13:27:00Z" w16du:dateUtc="2025-01-23T13:27:00Z"/>
                <w:rFonts w:cs="Arial"/>
                <w:sz w:val="18"/>
                <w:szCs w:val="18"/>
              </w:rPr>
            </w:pPr>
          </w:p>
        </w:tc>
      </w:tr>
      <w:tr w:rsidR="00723877" w:rsidRPr="00340B0D" w14:paraId="3089190D" w14:textId="77777777" w:rsidTr="00264CFF">
        <w:trPr>
          <w:ins w:id="1351"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5BA1825E" w14:textId="77777777" w:rsidR="00723877" w:rsidRPr="00340B0D" w:rsidRDefault="00723877" w:rsidP="00541D1A">
            <w:pPr>
              <w:jc w:val="center"/>
              <w:rPr>
                <w:ins w:id="1352" w:author="jonathan pritchard" w:date="2025-01-23T13:27:00Z" w16du:dateUtc="2025-01-23T13:27:00Z"/>
                <w:rFonts w:cs="Arial"/>
                <w:b/>
                <w:bCs/>
                <w:sz w:val="18"/>
                <w:szCs w:val="18"/>
              </w:rPr>
            </w:pPr>
          </w:p>
        </w:tc>
        <w:tc>
          <w:tcPr>
            <w:tcW w:w="3871" w:type="dxa"/>
            <w:gridSpan w:val="4"/>
            <w:tcBorders>
              <w:left w:val="single" w:sz="12" w:space="0" w:color="auto"/>
            </w:tcBorders>
          </w:tcPr>
          <w:p w14:paraId="5E1349D5" w14:textId="77777777" w:rsidR="00723877" w:rsidRPr="00340B0D" w:rsidRDefault="00723877" w:rsidP="00541D1A">
            <w:pPr>
              <w:rPr>
                <w:ins w:id="1353" w:author="jonathan pritchard" w:date="2025-01-23T13:27:00Z" w16du:dateUtc="2025-01-23T13:27:00Z"/>
                <w:rFonts w:cs="Arial"/>
                <w:sz w:val="18"/>
                <w:szCs w:val="18"/>
              </w:rPr>
            </w:pPr>
          </w:p>
        </w:tc>
        <w:tc>
          <w:tcPr>
            <w:tcW w:w="956" w:type="dxa"/>
            <w:tcBorders>
              <w:right w:val="single" w:sz="12" w:space="0" w:color="auto"/>
            </w:tcBorders>
            <w:vAlign w:val="center"/>
          </w:tcPr>
          <w:p w14:paraId="2504499F" w14:textId="77777777" w:rsidR="00723877" w:rsidRPr="00340B0D" w:rsidRDefault="00723877" w:rsidP="00541D1A">
            <w:pPr>
              <w:jc w:val="center"/>
              <w:rPr>
                <w:ins w:id="1354" w:author="jonathan pritchard" w:date="2025-01-23T13:27:00Z" w16du:dateUtc="2025-01-23T13:27:00Z"/>
                <w:rFonts w:cs="Arial"/>
                <w:sz w:val="18"/>
                <w:szCs w:val="18"/>
              </w:rPr>
            </w:pPr>
          </w:p>
        </w:tc>
      </w:tr>
      <w:tr w:rsidR="00723877" w:rsidRPr="00340B0D" w14:paraId="2FB3B399" w14:textId="77777777" w:rsidTr="00264CFF">
        <w:trPr>
          <w:ins w:id="1355" w:author="jonathan pritchard" w:date="2025-01-23T13:27: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692DBB8" w14:textId="77777777" w:rsidR="00723877" w:rsidRPr="00340B0D" w:rsidRDefault="00723877" w:rsidP="00541D1A">
            <w:pPr>
              <w:rPr>
                <w:ins w:id="1356" w:author="jonathan pritchard" w:date="2025-01-23T13:27:00Z" w16du:dateUtc="2025-01-23T13:27:00Z"/>
                <w:rFonts w:cs="Arial"/>
                <w:sz w:val="18"/>
                <w:szCs w:val="18"/>
              </w:rPr>
            </w:pPr>
          </w:p>
        </w:tc>
        <w:tc>
          <w:tcPr>
            <w:tcW w:w="3871" w:type="dxa"/>
            <w:gridSpan w:val="4"/>
            <w:tcBorders>
              <w:left w:val="single" w:sz="12" w:space="0" w:color="auto"/>
              <w:bottom w:val="single" w:sz="12" w:space="0" w:color="auto"/>
            </w:tcBorders>
          </w:tcPr>
          <w:p w14:paraId="1B03ED13" w14:textId="77777777" w:rsidR="00723877" w:rsidRPr="00340B0D" w:rsidRDefault="00723877" w:rsidP="00541D1A">
            <w:pPr>
              <w:jc w:val="center"/>
              <w:rPr>
                <w:ins w:id="1357" w:author="jonathan pritchard" w:date="2025-01-23T13:27:00Z" w16du:dateUtc="2025-01-23T13:27:00Z"/>
                <w:rFonts w:cs="Arial"/>
                <w:sz w:val="18"/>
                <w:szCs w:val="18"/>
              </w:rPr>
            </w:pPr>
          </w:p>
        </w:tc>
        <w:tc>
          <w:tcPr>
            <w:tcW w:w="956" w:type="dxa"/>
            <w:tcBorders>
              <w:bottom w:val="single" w:sz="12" w:space="0" w:color="auto"/>
              <w:right w:val="single" w:sz="12" w:space="0" w:color="auto"/>
            </w:tcBorders>
            <w:vAlign w:val="center"/>
          </w:tcPr>
          <w:p w14:paraId="00AAB378" w14:textId="77777777" w:rsidR="00723877" w:rsidRPr="00340B0D" w:rsidRDefault="00723877" w:rsidP="00541D1A">
            <w:pPr>
              <w:jc w:val="center"/>
              <w:rPr>
                <w:ins w:id="1358" w:author="jonathan pritchard" w:date="2025-01-23T13:27:00Z" w16du:dateUtc="2025-01-23T13:27:00Z"/>
                <w:rFonts w:cs="Arial"/>
                <w:sz w:val="18"/>
                <w:szCs w:val="18"/>
              </w:rPr>
            </w:pPr>
          </w:p>
        </w:tc>
      </w:tr>
      <w:tr w:rsidR="00723877" w:rsidRPr="00340B0D" w14:paraId="28A6BF69" w14:textId="77777777" w:rsidTr="00264CFF">
        <w:trPr>
          <w:ins w:id="1359"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BFDC67B" w14:textId="77777777" w:rsidR="00723877" w:rsidRPr="00340B0D" w:rsidRDefault="00723877" w:rsidP="00541D1A">
            <w:pPr>
              <w:jc w:val="center"/>
              <w:rPr>
                <w:ins w:id="1360" w:author="jonathan pritchard" w:date="2025-01-23T13:27:00Z" w16du:dateUtc="2025-01-23T13:27:00Z"/>
                <w:rFonts w:cs="Arial"/>
                <w:b/>
                <w:bCs/>
                <w:sz w:val="18"/>
                <w:szCs w:val="18"/>
              </w:rPr>
            </w:pPr>
            <w:ins w:id="1361" w:author="jonathan pritchard" w:date="2025-01-23T13:27:00Z" w16du:dateUtc="2025-01-23T13:27:00Z">
              <w:r w:rsidRPr="00340B0D">
                <w:rPr>
                  <w:rFonts w:cs="Arial"/>
                  <w:b/>
                  <w:bCs/>
                  <w:sz w:val="18"/>
                  <w:szCs w:val="18"/>
                </w:rPr>
                <w:t>Date Dependent Objects</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B4301D" w14:textId="77777777" w:rsidR="00723877" w:rsidRPr="00340B0D" w:rsidRDefault="00723877" w:rsidP="00541D1A">
            <w:pPr>
              <w:jc w:val="center"/>
              <w:rPr>
                <w:ins w:id="1362" w:author="jonathan pritchard" w:date="2025-01-23T13:27:00Z" w16du:dateUtc="2025-01-23T13:27:00Z"/>
                <w:rFonts w:cs="Arial"/>
                <w:sz w:val="18"/>
                <w:szCs w:val="18"/>
              </w:rPr>
            </w:pPr>
            <w:ins w:id="1363" w:author="jonathan pritchard" w:date="2025-01-23T13:27:00Z" w16du:dateUtc="2025-01-23T13:27:00Z">
              <w:r w:rsidRPr="00340B0D">
                <w:rPr>
                  <w:rFonts w:cs="Arial"/>
                  <w:b/>
                  <w:bCs/>
                  <w:sz w:val="18"/>
                  <w:szCs w:val="18"/>
                </w:rPr>
                <w:t>Display</w:t>
              </w:r>
            </w:ins>
          </w:p>
        </w:tc>
      </w:tr>
      <w:tr w:rsidR="00723877" w:rsidRPr="00340B0D" w14:paraId="3CDA512E" w14:textId="77777777" w:rsidTr="00264CFF">
        <w:trPr>
          <w:trHeight w:val="287"/>
          <w:ins w:id="1364" w:author="jonathan pritchard" w:date="2025-01-23T13:27:00Z"/>
        </w:trPr>
        <w:tc>
          <w:tcPr>
            <w:tcW w:w="1789" w:type="dxa"/>
            <w:tcBorders>
              <w:left w:val="single" w:sz="12" w:space="0" w:color="auto"/>
              <w:bottom w:val="single" w:sz="4" w:space="0" w:color="auto"/>
            </w:tcBorders>
          </w:tcPr>
          <w:p w14:paraId="2009EC8C" w14:textId="77777777" w:rsidR="00723877" w:rsidRPr="00340B0D" w:rsidRDefault="00723877" w:rsidP="00541D1A">
            <w:pPr>
              <w:rPr>
                <w:ins w:id="1365" w:author="jonathan pritchard" w:date="2025-01-23T13:27:00Z" w16du:dateUtc="2025-01-23T13:27:00Z"/>
                <w:rFonts w:cs="Arial"/>
                <w:sz w:val="18"/>
                <w:szCs w:val="18"/>
              </w:rPr>
            </w:pPr>
            <w:ins w:id="1366" w:author="jonathan pritchard" w:date="2025-01-23T13:27:00Z" w16du:dateUtc="2025-01-23T13:27:00Z">
              <w:r w:rsidRPr="00340B0D">
                <w:rPr>
                  <w:rFonts w:cs="Arial"/>
                  <w:sz w:val="18"/>
                  <w:szCs w:val="18"/>
                </w:rPr>
                <w:t>Start Date</w:t>
              </w:r>
            </w:ins>
          </w:p>
        </w:tc>
        <w:tc>
          <w:tcPr>
            <w:tcW w:w="2867" w:type="dxa"/>
            <w:gridSpan w:val="3"/>
            <w:tcBorders>
              <w:bottom w:val="single" w:sz="4" w:space="0" w:color="auto"/>
              <w:right w:val="single" w:sz="12" w:space="0" w:color="auto"/>
            </w:tcBorders>
          </w:tcPr>
          <w:p w14:paraId="37C482B0" w14:textId="77777777" w:rsidR="00723877" w:rsidRPr="00340B0D" w:rsidRDefault="00723877" w:rsidP="00541D1A">
            <w:pPr>
              <w:rPr>
                <w:ins w:id="1367" w:author="jonathan pritchard" w:date="2025-01-23T13:27:00Z" w16du:dateUtc="2025-01-23T13:2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D66CE3" w14:textId="77777777" w:rsidR="00723877" w:rsidRPr="00340B0D" w:rsidRDefault="00723877" w:rsidP="00541D1A">
            <w:pPr>
              <w:rPr>
                <w:ins w:id="1368" w:author="jonathan pritchard" w:date="2025-01-23T13:27:00Z" w16du:dateUtc="2025-01-23T13:27:00Z"/>
                <w:rFonts w:cs="Arial"/>
                <w:sz w:val="18"/>
                <w:szCs w:val="18"/>
              </w:rPr>
            </w:pPr>
            <w:ins w:id="1369" w:author="jonathan pritchard" w:date="2025-01-23T13:27:00Z" w16du:dateUtc="2025-01-23T13:27:00Z">
              <w:r w:rsidRPr="00340B0D">
                <w:rPr>
                  <w:rFonts w:cs="Arial"/>
                  <w:sz w:val="18"/>
                  <w:szCs w:val="18"/>
                </w:rPr>
                <w:t>Centre</w:t>
              </w:r>
            </w:ins>
          </w:p>
        </w:tc>
        <w:tc>
          <w:tcPr>
            <w:tcW w:w="3253" w:type="dxa"/>
            <w:gridSpan w:val="3"/>
            <w:tcBorders>
              <w:left w:val="single" w:sz="4" w:space="0" w:color="auto"/>
              <w:bottom w:val="single" w:sz="4" w:space="0" w:color="auto"/>
              <w:right w:val="single" w:sz="12" w:space="0" w:color="auto"/>
            </w:tcBorders>
            <w:vAlign w:val="center"/>
          </w:tcPr>
          <w:p w14:paraId="251BF6DD" w14:textId="77777777" w:rsidR="00723877" w:rsidRPr="00C87169" w:rsidRDefault="00723877" w:rsidP="00541D1A">
            <w:pPr>
              <w:rPr>
                <w:ins w:id="1370" w:author="jonathan pritchard" w:date="2025-01-23T13:27:00Z" w16du:dateUtc="2025-01-23T13:27:00Z"/>
                <w:rFonts w:cs="Arial"/>
              </w:rPr>
            </w:pPr>
          </w:p>
        </w:tc>
      </w:tr>
      <w:tr w:rsidR="00723877" w:rsidRPr="00340B0D" w14:paraId="0A1FF0CF" w14:textId="77777777" w:rsidTr="00264CFF">
        <w:trPr>
          <w:ins w:id="1371" w:author="jonathan pritchard" w:date="2025-01-23T13:27:00Z"/>
        </w:trPr>
        <w:tc>
          <w:tcPr>
            <w:tcW w:w="1789" w:type="dxa"/>
            <w:tcBorders>
              <w:left w:val="single" w:sz="12" w:space="0" w:color="auto"/>
              <w:bottom w:val="single" w:sz="4" w:space="0" w:color="auto"/>
            </w:tcBorders>
          </w:tcPr>
          <w:p w14:paraId="1E6923D6" w14:textId="77777777" w:rsidR="00723877" w:rsidRPr="00340B0D" w:rsidRDefault="00723877" w:rsidP="00541D1A">
            <w:pPr>
              <w:rPr>
                <w:ins w:id="1372" w:author="jonathan pritchard" w:date="2025-01-23T13:27:00Z" w16du:dateUtc="2025-01-23T13:27:00Z"/>
                <w:rFonts w:cs="Arial"/>
                <w:sz w:val="18"/>
                <w:szCs w:val="18"/>
              </w:rPr>
            </w:pPr>
            <w:ins w:id="1373" w:author="jonathan pritchard" w:date="2025-01-23T13:27:00Z" w16du:dateUtc="2025-01-23T13:27: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42907F37" w14:textId="77777777" w:rsidR="00723877" w:rsidRPr="00340B0D" w:rsidRDefault="00723877" w:rsidP="00541D1A">
            <w:pPr>
              <w:rPr>
                <w:ins w:id="1374" w:author="jonathan pritchard" w:date="2025-01-23T13:27:00Z" w16du:dateUtc="2025-01-23T13:2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C6D3CD8" w14:textId="77777777" w:rsidR="00723877" w:rsidRPr="00340B0D" w:rsidRDefault="00723877" w:rsidP="00541D1A">
            <w:pPr>
              <w:rPr>
                <w:ins w:id="1375" w:author="jonathan pritchard" w:date="2025-01-23T13:27:00Z" w16du:dateUtc="2025-01-23T13:27:00Z"/>
                <w:rFonts w:cs="Arial"/>
                <w:sz w:val="18"/>
                <w:szCs w:val="18"/>
              </w:rPr>
            </w:pPr>
            <w:ins w:id="1376" w:author="jonathan pritchard" w:date="2025-01-23T13:27:00Z" w16du:dateUtc="2025-01-23T13:27:00Z">
              <w:r w:rsidRPr="00340B0D">
                <w:rPr>
                  <w:rFonts w:cs="Arial"/>
                  <w:sz w:val="18"/>
                  <w:szCs w:val="18"/>
                </w:rPr>
                <w:t>Scale</w:t>
              </w:r>
            </w:ins>
          </w:p>
        </w:tc>
        <w:tc>
          <w:tcPr>
            <w:tcW w:w="3253"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5C3F878" w14:textId="77777777" w:rsidR="00723877" w:rsidRPr="00340B0D" w:rsidRDefault="00723877" w:rsidP="00541D1A">
            <w:pPr>
              <w:rPr>
                <w:ins w:id="1377" w:author="jonathan pritchard" w:date="2025-01-23T13:27:00Z" w16du:dateUtc="2025-01-23T13:27:00Z"/>
                <w:rFonts w:cs="Arial"/>
                <w:sz w:val="18"/>
                <w:szCs w:val="18"/>
              </w:rPr>
            </w:pPr>
            <w:ins w:id="1378" w:author="jonathan pritchard" w:date="2025-01-23T13:27:00Z" w16du:dateUtc="2025-01-23T13:27:00Z">
              <w:r w:rsidRPr="00340B0D">
                <w:rPr>
                  <w:rFonts w:cs="Arial"/>
                  <w:sz w:val="18"/>
                  <w:szCs w:val="18"/>
                </w:rPr>
                <w:t>1:</w:t>
              </w:r>
              <w:r>
                <w:rPr>
                  <w:rFonts w:cs="Arial"/>
                  <w:sz w:val="18"/>
                  <w:szCs w:val="18"/>
                </w:rPr>
                <w:t>60000</w:t>
              </w:r>
            </w:ins>
          </w:p>
        </w:tc>
      </w:tr>
      <w:tr w:rsidR="00723877" w:rsidRPr="00340B0D" w14:paraId="3492AAED" w14:textId="77777777" w:rsidTr="00264CFF">
        <w:trPr>
          <w:ins w:id="1379" w:author="jonathan pritchard" w:date="2025-01-23T13:27: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665E72E" w14:textId="77777777" w:rsidR="00723877" w:rsidRPr="00340B0D" w:rsidRDefault="00723877" w:rsidP="00541D1A">
            <w:pPr>
              <w:jc w:val="center"/>
              <w:rPr>
                <w:ins w:id="1380" w:author="jonathan pritchard" w:date="2025-01-23T13:27:00Z" w16du:dateUtc="2025-01-23T13:2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891C" w14:textId="77777777" w:rsidR="00723877" w:rsidRPr="00340B0D" w:rsidRDefault="00723877" w:rsidP="00541D1A">
            <w:pPr>
              <w:rPr>
                <w:ins w:id="1381" w:author="jonathan pritchard" w:date="2025-01-23T13:27:00Z" w16du:dateUtc="2025-01-23T13:27:00Z"/>
                <w:rFonts w:cs="Arial"/>
                <w:sz w:val="18"/>
                <w:szCs w:val="18"/>
              </w:rPr>
            </w:pPr>
            <w:ins w:id="1382" w:author="jonathan pritchard" w:date="2025-01-23T13:27:00Z" w16du:dateUtc="2025-01-23T13:27:00Z">
              <w:r w:rsidRPr="00340B0D">
                <w:rPr>
                  <w:rFonts w:cs="Arial"/>
                  <w:sz w:val="18"/>
                  <w:szCs w:val="18"/>
                </w:rPr>
                <w:t xml:space="preserve">Orientation </w:t>
              </w:r>
            </w:ins>
          </w:p>
        </w:tc>
        <w:tc>
          <w:tcPr>
            <w:tcW w:w="3253"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7532AFE4" w14:textId="77777777" w:rsidR="00723877" w:rsidRPr="00340B0D" w:rsidRDefault="00723877" w:rsidP="00541D1A">
            <w:pPr>
              <w:rPr>
                <w:ins w:id="1383" w:author="jonathan pritchard" w:date="2025-01-23T13:27:00Z" w16du:dateUtc="2025-01-23T13:27:00Z"/>
                <w:rFonts w:cs="Arial"/>
                <w:sz w:val="18"/>
                <w:szCs w:val="18"/>
              </w:rPr>
            </w:pPr>
          </w:p>
        </w:tc>
      </w:tr>
      <w:tr w:rsidR="00723877" w:rsidRPr="00340B0D" w14:paraId="0B2C2F0A" w14:textId="77777777" w:rsidTr="00264CFF">
        <w:trPr>
          <w:ins w:id="1384"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79B40B8E" w14:textId="77777777" w:rsidR="00723877" w:rsidRPr="00340B0D" w:rsidRDefault="00723877" w:rsidP="00541D1A">
            <w:pPr>
              <w:rPr>
                <w:ins w:id="1385" w:author="jonathan pritchard" w:date="2025-01-23T13:27:00Z" w16du:dateUtc="2025-01-23T13:27:00Z"/>
                <w:rFonts w:cs="Arial"/>
                <w:sz w:val="18"/>
                <w:szCs w:val="18"/>
              </w:rPr>
            </w:pPr>
          </w:p>
        </w:tc>
      </w:tr>
      <w:tr w:rsidR="00723877" w:rsidRPr="00340B0D" w14:paraId="0165E3E1" w14:textId="77777777" w:rsidTr="00264CFF">
        <w:trPr>
          <w:ins w:id="1386"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54E34" w14:textId="77777777" w:rsidR="00723877" w:rsidRPr="00340B0D" w:rsidRDefault="00723877" w:rsidP="00541D1A">
            <w:pPr>
              <w:jc w:val="center"/>
              <w:rPr>
                <w:ins w:id="1387" w:author="jonathan pritchard" w:date="2025-01-23T13:27:00Z" w16du:dateUtc="2025-01-23T13:27:00Z"/>
                <w:rFonts w:cs="Arial"/>
                <w:b/>
                <w:bCs/>
                <w:sz w:val="18"/>
                <w:szCs w:val="18"/>
              </w:rPr>
            </w:pPr>
            <w:ins w:id="1388" w:author="jonathan pritchard" w:date="2025-01-23T13:27:00Z" w16du:dateUtc="2025-01-23T13:27:00Z">
              <w:r w:rsidRPr="00340B0D">
                <w:rPr>
                  <w:rFonts w:cs="Arial"/>
                  <w:b/>
                  <w:bCs/>
                  <w:sz w:val="18"/>
                  <w:szCs w:val="18"/>
                </w:rPr>
                <w:t>Viewing Group</w:t>
              </w:r>
              <w:r>
                <w:rPr>
                  <w:rFonts w:cs="Arial"/>
                  <w:b/>
                  <w:bCs/>
                  <w:sz w:val="18"/>
                  <w:szCs w:val="18"/>
                </w:rPr>
                <w:t>s (Default = On)</w:t>
              </w:r>
            </w:ins>
          </w:p>
        </w:tc>
      </w:tr>
      <w:tr w:rsidR="00723877" w:rsidRPr="00340B0D" w14:paraId="0742B6E0" w14:textId="77777777" w:rsidTr="00264CFF">
        <w:trPr>
          <w:ins w:id="1389" w:author="jonathan pritchard" w:date="2025-01-23T13:27: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E3F10D" w14:textId="77777777" w:rsidR="00723877" w:rsidRPr="00340B0D" w:rsidRDefault="00723877" w:rsidP="00541D1A">
            <w:pPr>
              <w:jc w:val="center"/>
              <w:rPr>
                <w:ins w:id="1390" w:author="jonathan pritchard" w:date="2025-01-23T13:27:00Z" w16du:dateUtc="2025-01-23T13:27:00Z"/>
                <w:rFonts w:cs="Arial"/>
                <w:b/>
                <w:bCs/>
                <w:sz w:val="18"/>
                <w:szCs w:val="18"/>
              </w:rPr>
            </w:pPr>
            <w:ins w:id="1391" w:author="jonathan pritchard" w:date="2025-01-23T13:27:00Z" w16du:dateUtc="2025-01-23T13:27:00Z">
              <w:r w:rsidRPr="00340B0D">
                <w:rPr>
                  <w:rFonts w:cs="Arial"/>
                  <w:b/>
                  <w:bCs/>
                  <w:sz w:val="18"/>
                  <w:szCs w:val="18"/>
                </w:rPr>
                <w:t>Standard Display</w:t>
              </w:r>
            </w:ins>
          </w:p>
        </w:tc>
        <w:tc>
          <w:tcPr>
            <w:tcW w:w="4554"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A3500D" w14:textId="77777777" w:rsidR="00723877" w:rsidRPr="00340B0D" w:rsidRDefault="00723877" w:rsidP="00541D1A">
            <w:pPr>
              <w:jc w:val="center"/>
              <w:rPr>
                <w:ins w:id="1392" w:author="jonathan pritchard" w:date="2025-01-23T13:27:00Z" w16du:dateUtc="2025-01-23T13:27:00Z"/>
                <w:rFonts w:cs="Arial"/>
                <w:b/>
                <w:bCs/>
                <w:sz w:val="18"/>
                <w:szCs w:val="18"/>
              </w:rPr>
            </w:pPr>
            <w:ins w:id="1393" w:author="jonathan pritchard" w:date="2025-01-23T13:27:00Z" w16du:dateUtc="2025-01-23T13:27:00Z">
              <w:r w:rsidRPr="00340B0D">
                <w:rPr>
                  <w:rFonts w:cs="Arial"/>
                  <w:b/>
                  <w:bCs/>
                  <w:sz w:val="18"/>
                  <w:szCs w:val="18"/>
                </w:rPr>
                <w:t>Other</w:t>
              </w:r>
            </w:ins>
          </w:p>
        </w:tc>
      </w:tr>
      <w:tr w:rsidR="00723877" w:rsidRPr="00340B0D" w14:paraId="692E7060" w14:textId="77777777" w:rsidTr="00264CFF">
        <w:trPr>
          <w:ins w:id="1394"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256E730A" w14:textId="77777777" w:rsidR="00723877" w:rsidRPr="00340B0D" w:rsidRDefault="00723877" w:rsidP="00541D1A">
            <w:pPr>
              <w:rPr>
                <w:ins w:id="1395" w:author="jonathan pritchard" w:date="2025-01-23T13:27:00Z" w16du:dateUtc="2025-01-23T13:27:00Z"/>
                <w:rFonts w:cs="Arial"/>
                <w:sz w:val="18"/>
                <w:szCs w:val="18"/>
              </w:rPr>
            </w:pPr>
            <w:ins w:id="1396" w:author="jonathan pritchard" w:date="2025-01-23T13:27:00Z" w16du:dateUtc="2025-01-23T13:2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93FFAEF" w14:textId="77777777" w:rsidR="00723877" w:rsidRPr="00340B0D" w:rsidRDefault="00723877" w:rsidP="00541D1A">
            <w:pPr>
              <w:jc w:val="center"/>
              <w:rPr>
                <w:ins w:id="1397"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68A746C" w14:textId="77777777" w:rsidR="00723877" w:rsidRPr="00340B0D" w:rsidRDefault="00723877" w:rsidP="00541D1A">
            <w:pPr>
              <w:pStyle w:val="Default"/>
              <w:rPr>
                <w:ins w:id="1398" w:author="jonathan pritchard" w:date="2025-01-23T13:27:00Z" w16du:dateUtc="2025-01-23T13:27:00Z"/>
                <w:sz w:val="18"/>
                <w:szCs w:val="18"/>
              </w:rPr>
            </w:pPr>
            <w:ins w:id="1399" w:author="jonathan pritchard" w:date="2025-01-23T13:27:00Z" w16du:dateUtc="2025-01-23T13:27:00Z">
              <w:r w:rsidRPr="00340B0D">
                <w:rPr>
                  <w:sz w:val="18"/>
                  <w:szCs w:val="18"/>
                </w:rPr>
                <w:t>Spot soundings</w:t>
              </w:r>
            </w:ins>
          </w:p>
        </w:tc>
        <w:tc>
          <w:tcPr>
            <w:tcW w:w="956" w:type="dxa"/>
            <w:tcBorders>
              <w:top w:val="single" w:sz="4" w:space="0" w:color="auto"/>
              <w:bottom w:val="single" w:sz="4" w:space="0" w:color="auto"/>
              <w:right w:val="single" w:sz="12" w:space="0" w:color="auto"/>
            </w:tcBorders>
            <w:vAlign w:val="center"/>
          </w:tcPr>
          <w:p w14:paraId="48A125A8" w14:textId="77777777" w:rsidR="00723877" w:rsidRPr="00340B0D" w:rsidRDefault="00723877" w:rsidP="00541D1A">
            <w:pPr>
              <w:rPr>
                <w:ins w:id="1400" w:author="jonathan pritchard" w:date="2025-01-23T13:27:00Z" w16du:dateUtc="2025-01-23T13:27:00Z"/>
                <w:rFonts w:cs="Arial"/>
                <w:sz w:val="18"/>
                <w:szCs w:val="18"/>
              </w:rPr>
            </w:pPr>
          </w:p>
        </w:tc>
      </w:tr>
      <w:tr w:rsidR="00723877" w:rsidRPr="00340B0D" w14:paraId="2E088FD0" w14:textId="77777777" w:rsidTr="00264CFF">
        <w:trPr>
          <w:ins w:id="1401"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59A049E" w14:textId="77777777" w:rsidR="00723877" w:rsidRPr="00340B0D" w:rsidRDefault="00723877" w:rsidP="00541D1A">
            <w:pPr>
              <w:pStyle w:val="Default"/>
              <w:rPr>
                <w:ins w:id="1402" w:author="jonathan pritchard" w:date="2025-01-23T13:27:00Z" w16du:dateUtc="2025-01-23T13:27:00Z"/>
                <w:sz w:val="18"/>
                <w:szCs w:val="18"/>
              </w:rPr>
            </w:pPr>
            <w:ins w:id="1403" w:author="jonathan pritchard" w:date="2025-01-23T13:27:00Z" w16du:dateUtc="2025-01-23T13:2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0AFF0E5" w14:textId="77777777" w:rsidR="00723877" w:rsidRPr="00340B0D" w:rsidRDefault="00723877" w:rsidP="00541D1A">
            <w:pPr>
              <w:jc w:val="center"/>
              <w:rPr>
                <w:ins w:id="1404"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28B976AE" w14:textId="77777777" w:rsidR="00723877" w:rsidRPr="00340B0D" w:rsidRDefault="00723877" w:rsidP="00541D1A">
            <w:pPr>
              <w:pStyle w:val="Default"/>
              <w:rPr>
                <w:ins w:id="1405" w:author="jonathan pritchard" w:date="2025-01-23T13:27:00Z" w16du:dateUtc="2025-01-23T13:27:00Z"/>
                <w:sz w:val="18"/>
                <w:szCs w:val="18"/>
              </w:rPr>
            </w:pPr>
            <w:ins w:id="1406" w:author="jonathan pritchard" w:date="2025-01-23T13:27:00Z" w16du:dateUtc="2025-01-23T13:27:00Z">
              <w:r w:rsidRPr="00340B0D">
                <w:rPr>
                  <w:sz w:val="18"/>
                  <w:szCs w:val="18"/>
                </w:rPr>
                <w:t>Submarine cables and pipelines</w:t>
              </w:r>
            </w:ins>
          </w:p>
        </w:tc>
        <w:tc>
          <w:tcPr>
            <w:tcW w:w="956" w:type="dxa"/>
            <w:tcBorders>
              <w:top w:val="single" w:sz="4" w:space="0" w:color="auto"/>
              <w:bottom w:val="single" w:sz="4" w:space="0" w:color="auto"/>
              <w:right w:val="single" w:sz="12" w:space="0" w:color="auto"/>
            </w:tcBorders>
            <w:vAlign w:val="center"/>
          </w:tcPr>
          <w:p w14:paraId="6E0AC3DB" w14:textId="77777777" w:rsidR="00723877" w:rsidRPr="00340B0D" w:rsidRDefault="00723877" w:rsidP="00541D1A">
            <w:pPr>
              <w:rPr>
                <w:ins w:id="1407" w:author="jonathan pritchard" w:date="2025-01-23T13:27:00Z" w16du:dateUtc="2025-01-23T13:27:00Z"/>
                <w:rFonts w:cs="Arial"/>
                <w:sz w:val="18"/>
                <w:szCs w:val="18"/>
              </w:rPr>
            </w:pPr>
          </w:p>
        </w:tc>
      </w:tr>
      <w:tr w:rsidR="00723877" w:rsidRPr="00340B0D" w14:paraId="6F160C6C" w14:textId="77777777" w:rsidTr="00264CFF">
        <w:trPr>
          <w:ins w:id="140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981DDBB" w14:textId="77777777" w:rsidR="00723877" w:rsidRPr="00340B0D" w:rsidRDefault="00723877" w:rsidP="00541D1A">
            <w:pPr>
              <w:pStyle w:val="Default"/>
              <w:ind w:left="720"/>
              <w:rPr>
                <w:ins w:id="1409" w:author="jonathan pritchard" w:date="2025-01-23T13:27:00Z" w16du:dateUtc="2025-01-23T13:27:00Z"/>
                <w:sz w:val="18"/>
                <w:szCs w:val="18"/>
              </w:rPr>
            </w:pPr>
            <w:ins w:id="1410" w:author="jonathan pritchard" w:date="2025-01-23T13:27:00Z" w16du:dateUtc="2025-01-23T13:27:00Z">
              <w:r w:rsidRPr="00340B0D">
                <w:rPr>
                  <w:sz w:val="18"/>
                  <w:szCs w:val="18"/>
                </w:rPr>
                <w:lastRenderedPageBreak/>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6240722" w14:textId="77777777" w:rsidR="00723877" w:rsidRPr="00340B0D" w:rsidRDefault="00723877" w:rsidP="00541D1A">
            <w:pPr>
              <w:jc w:val="center"/>
              <w:rPr>
                <w:ins w:id="1411"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F325FAB" w14:textId="77777777" w:rsidR="00723877" w:rsidRPr="00340B0D" w:rsidRDefault="00723877" w:rsidP="00541D1A">
            <w:pPr>
              <w:pStyle w:val="Default"/>
              <w:rPr>
                <w:ins w:id="1412" w:author="jonathan pritchard" w:date="2025-01-23T13:27:00Z" w16du:dateUtc="2025-01-23T13:27:00Z"/>
                <w:sz w:val="18"/>
                <w:szCs w:val="18"/>
              </w:rPr>
            </w:pPr>
            <w:ins w:id="1413" w:author="jonathan pritchard" w:date="2025-01-23T13:27:00Z" w16du:dateUtc="2025-01-23T13:27:00Z">
              <w:r w:rsidRPr="00340B0D">
                <w:rPr>
                  <w:sz w:val="18"/>
                  <w:szCs w:val="18"/>
                </w:rPr>
                <w:t>All isolated dangers</w:t>
              </w:r>
            </w:ins>
          </w:p>
        </w:tc>
        <w:tc>
          <w:tcPr>
            <w:tcW w:w="956" w:type="dxa"/>
            <w:tcBorders>
              <w:top w:val="single" w:sz="4" w:space="0" w:color="auto"/>
              <w:bottom w:val="single" w:sz="4" w:space="0" w:color="auto"/>
              <w:right w:val="single" w:sz="12" w:space="0" w:color="auto"/>
            </w:tcBorders>
            <w:vAlign w:val="center"/>
          </w:tcPr>
          <w:p w14:paraId="5A8D056D" w14:textId="77777777" w:rsidR="00723877" w:rsidRPr="00340B0D" w:rsidRDefault="00723877" w:rsidP="00541D1A">
            <w:pPr>
              <w:rPr>
                <w:ins w:id="1414" w:author="jonathan pritchard" w:date="2025-01-23T13:27:00Z" w16du:dateUtc="2025-01-23T13:27:00Z"/>
                <w:rFonts w:cs="Arial"/>
                <w:sz w:val="18"/>
                <w:szCs w:val="18"/>
              </w:rPr>
            </w:pPr>
          </w:p>
        </w:tc>
      </w:tr>
      <w:tr w:rsidR="00723877" w:rsidRPr="00340B0D" w14:paraId="5FAF0E20" w14:textId="77777777" w:rsidTr="00264CFF">
        <w:trPr>
          <w:ins w:id="1415"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BE785AB" w14:textId="77777777" w:rsidR="00723877" w:rsidRPr="00340B0D" w:rsidRDefault="00723877" w:rsidP="00541D1A">
            <w:pPr>
              <w:pStyle w:val="Default"/>
              <w:ind w:left="720"/>
              <w:rPr>
                <w:ins w:id="1416" w:author="jonathan pritchard" w:date="2025-01-23T13:27:00Z" w16du:dateUtc="2025-01-23T13:27:00Z"/>
                <w:sz w:val="18"/>
                <w:szCs w:val="18"/>
              </w:rPr>
            </w:pPr>
            <w:ins w:id="1417" w:author="jonathan pritchard" w:date="2025-01-23T13:27:00Z" w16du:dateUtc="2025-01-23T13:2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3BFFC378" w14:textId="77777777" w:rsidR="00723877" w:rsidRPr="00340B0D" w:rsidRDefault="00723877" w:rsidP="00541D1A">
            <w:pPr>
              <w:jc w:val="center"/>
              <w:rPr>
                <w:ins w:id="1418"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5DFA9DF8" w14:textId="77777777" w:rsidR="00723877" w:rsidRPr="00340B0D" w:rsidRDefault="00723877" w:rsidP="00541D1A">
            <w:pPr>
              <w:pStyle w:val="Default"/>
              <w:rPr>
                <w:ins w:id="1419" w:author="jonathan pritchard" w:date="2025-01-23T13:27:00Z" w16du:dateUtc="2025-01-23T13:27:00Z"/>
                <w:sz w:val="18"/>
                <w:szCs w:val="18"/>
              </w:rPr>
            </w:pPr>
            <w:ins w:id="1420" w:author="jonathan pritchard" w:date="2025-01-23T13:27:00Z" w16du:dateUtc="2025-01-23T13:27:00Z">
              <w:r w:rsidRPr="00340B0D">
                <w:rPr>
                  <w:sz w:val="18"/>
                  <w:szCs w:val="18"/>
                </w:rPr>
                <w:t>Magnetic variation</w:t>
              </w:r>
            </w:ins>
          </w:p>
        </w:tc>
        <w:tc>
          <w:tcPr>
            <w:tcW w:w="956" w:type="dxa"/>
            <w:tcBorders>
              <w:top w:val="single" w:sz="4" w:space="0" w:color="auto"/>
              <w:bottom w:val="single" w:sz="4" w:space="0" w:color="auto"/>
              <w:right w:val="single" w:sz="12" w:space="0" w:color="auto"/>
            </w:tcBorders>
            <w:vAlign w:val="center"/>
          </w:tcPr>
          <w:p w14:paraId="728B28F4" w14:textId="77777777" w:rsidR="00723877" w:rsidRPr="00340B0D" w:rsidRDefault="00723877" w:rsidP="00541D1A">
            <w:pPr>
              <w:rPr>
                <w:ins w:id="1421" w:author="jonathan pritchard" w:date="2025-01-23T13:27:00Z" w16du:dateUtc="2025-01-23T13:27:00Z"/>
                <w:rFonts w:cs="Arial"/>
                <w:sz w:val="18"/>
                <w:szCs w:val="18"/>
              </w:rPr>
            </w:pPr>
          </w:p>
        </w:tc>
      </w:tr>
      <w:tr w:rsidR="00723877" w:rsidRPr="00340B0D" w14:paraId="5265355A" w14:textId="77777777" w:rsidTr="00264CFF">
        <w:trPr>
          <w:ins w:id="1422"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BDDAA2" w14:textId="77777777" w:rsidR="00723877" w:rsidRPr="00340B0D" w:rsidRDefault="00723877" w:rsidP="00541D1A">
            <w:pPr>
              <w:pStyle w:val="Default"/>
              <w:rPr>
                <w:ins w:id="1423" w:author="jonathan pritchard" w:date="2025-01-23T13:27:00Z" w16du:dateUtc="2025-01-23T13:27:00Z"/>
                <w:sz w:val="18"/>
                <w:szCs w:val="18"/>
              </w:rPr>
            </w:pPr>
            <w:ins w:id="1424" w:author="jonathan pritchard" w:date="2025-01-23T13:27:00Z" w16du:dateUtc="2025-01-23T13:2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379601A" w14:textId="77777777" w:rsidR="00723877" w:rsidRPr="00340B0D" w:rsidRDefault="00723877" w:rsidP="00541D1A">
            <w:pPr>
              <w:jc w:val="center"/>
              <w:rPr>
                <w:ins w:id="1425"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268AAD3" w14:textId="77777777" w:rsidR="00723877" w:rsidRPr="00340B0D" w:rsidRDefault="00723877" w:rsidP="00541D1A">
            <w:pPr>
              <w:pStyle w:val="Default"/>
              <w:rPr>
                <w:ins w:id="1426" w:author="jonathan pritchard" w:date="2025-01-23T13:27:00Z" w16du:dateUtc="2025-01-23T13:27:00Z"/>
                <w:sz w:val="18"/>
                <w:szCs w:val="18"/>
              </w:rPr>
            </w:pPr>
            <w:ins w:id="1427" w:author="jonathan pritchard" w:date="2025-01-23T13:27:00Z" w16du:dateUtc="2025-01-23T13:27:00Z">
              <w:r w:rsidRPr="00340B0D">
                <w:rPr>
                  <w:sz w:val="18"/>
                  <w:szCs w:val="18"/>
                </w:rPr>
                <w:t>Depth contours</w:t>
              </w:r>
            </w:ins>
          </w:p>
        </w:tc>
        <w:tc>
          <w:tcPr>
            <w:tcW w:w="956" w:type="dxa"/>
            <w:tcBorders>
              <w:top w:val="single" w:sz="4" w:space="0" w:color="auto"/>
              <w:bottom w:val="single" w:sz="4" w:space="0" w:color="auto"/>
              <w:right w:val="single" w:sz="12" w:space="0" w:color="auto"/>
            </w:tcBorders>
            <w:vAlign w:val="center"/>
          </w:tcPr>
          <w:p w14:paraId="446E3146" w14:textId="77777777" w:rsidR="00723877" w:rsidRPr="00340B0D" w:rsidRDefault="00723877" w:rsidP="00541D1A">
            <w:pPr>
              <w:rPr>
                <w:ins w:id="1428" w:author="jonathan pritchard" w:date="2025-01-23T13:27:00Z" w16du:dateUtc="2025-01-23T13:27:00Z"/>
                <w:rFonts w:cs="Arial"/>
                <w:sz w:val="18"/>
                <w:szCs w:val="18"/>
              </w:rPr>
            </w:pPr>
          </w:p>
        </w:tc>
      </w:tr>
      <w:tr w:rsidR="00723877" w:rsidRPr="00340B0D" w14:paraId="129ACB8E" w14:textId="77777777" w:rsidTr="00264CFF">
        <w:trPr>
          <w:ins w:id="1429"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FBC9F41" w14:textId="77777777" w:rsidR="00723877" w:rsidRPr="00340B0D" w:rsidRDefault="00723877" w:rsidP="00541D1A">
            <w:pPr>
              <w:pStyle w:val="Default"/>
              <w:rPr>
                <w:ins w:id="1430" w:author="jonathan pritchard" w:date="2025-01-23T13:27:00Z" w16du:dateUtc="2025-01-23T13:27:00Z"/>
                <w:sz w:val="18"/>
                <w:szCs w:val="18"/>
              </w:rPr>
            </w:pPr>
            <w:ins w:id="1431" w:author="jonathan pritchard" w:date="2025-01-23T13:27:00Z" w16du:dateUtc="2025-01-23T13:2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6471F" w14:textId="77777777" w:rsidR="00723877" w:rsidRPr="00340B0D" w:rsidRDefault="00723877" w:rsidP="00541D1A">
            <w:pPr>
              <w:jc w:val="center"/>
              <w:rPr>
                <w:ins w:id="1432"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753472F" w14:textId="77777777" w:rsidR="00723877" w:rsidRPr="00340B0D" w:rsidRDefault="00723877" w:rsidP="00541D1A">
            <w:pPr>
              <w:pStyle w:val="Default"/>
              <w:rPr>
                <w:ins w:id="1433" w:author="jonathan pritchard" w:date="2025-01-23T13:27:00Z" w16du:dateUtc="2025-01-23T13:27:00Z"/>
                <w:sz w:val="18"/>
                <w:szCs w:val="18"/>
              </w:rPr>
            </w:pPr>
            <w:ins w:id="1434" w:author="jonathan pritchard" w:date="2025-01-23T13:27:00Z" w16du:dateUtc="2025-01-23T13:27:00Z">
              <w:r w:rsidRPr="00340B0D">
                <w:rPr>
                  <w:sz w:val="18"/>
                  <w:szCs w:val="18"/>
                </w:rPr>
                <w:t>Seabed</w:t>
              </w:r>
            </w:ins>
          </w:p>
        </w:tc>
        <w:tc>
          <w:tcPr>
            <w:tcW w:w="956" w:type="dxa"/>
            <w:tcBorders>
              <w:top w:val="single" w:sz="4" w:space="0" w:color="auto"/>
              <w:bottom w:val="single" w:sz="4" w:space="0" w:color="auto"/>
              <w:right w:val="single" w:sz="12" w:space="0" w:color="auto"/>
            </w:tcBorders>
            <w:vAlign w:val="center"/>
          </w:tcPr>
          <w:p w14:paraId="20DE7E2A" w14:textId="77777777" w:rsidR="00723877" w:rsidRPr="00340B0D" w:rsidRDefault="00723877" w:rsidP="00541D1A">
            <w:pPr>
              <w:rPr>
                <w:ins w:id="1435" w:author="jonathan pritchard" w:date="2025-01-23T13:27:00Z" w16du:dateUtc="2025-01-23T13:27:00Z"/>
                <w:rFonts w:cs="Arial"/>
                <w:sz w:val="18"/>
                <w:szCs w:val="18"/>
              </w:rPr>
            </w:pPr>
          </w:p>
        </w:tc>
      </w:tr>
      <w:tr w:rsidR="00723877" w:rsidRPr="00340B0D" w14:paraId="6F3FEF89" w14:textId="77777777" w:rsidTr="00264CFF">
        <w:trPr>
          <w:ins w:id="1436"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77FC633" w14:textId="77777777" w:rsidR="00723877" w:rsidRPr="00340B0D" w:rsidRDefault="00723877" w:rsidP="00541D1A">
            <w:pPr>
              <w:pStyle w:val="Default"/>
              <w:rPr>
                <w:ins w:id="1437" w:author="jonathan pritchard" w:date="2025-01-23T13:27:00Z" w16du:dateUtc="2025-01-23T13:27:00Z"/>
                <w:sz w:val="18"/>
                <w:szCs w:val="18"/>
              </w:rPr>
            </w:pPr>
            <w:ins w:id="1438" w:author="jonathan pritchard" w:date="2025-01-23T13:27:00Z" w16du:dateUtc="2025-01-23T13:2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BE37488" w14:textId="77777777" w:rsidR="00723877" w:rsidRPr="00340B0D" w:rsidRDefault="00723877" w:rsidP="00541D1A">
            <w:pPr>
              <w:jc w:val="center"/>
              <w:rPr>
                <w:ins w:id="1439"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FA75B9" w14:textId="77777777" w:rsidR="00723877" w:rsidRPr="00340B0D" w:rsidRDefault="00723877" w:rsidP="00541D1A">
            <w:pPr>
              <w:pStyle w:val="Default"/>
              <w:rPr>
                <w:ins w:id="1440" w:author="jonathan pritchard" w:date="2025-01-23T13:27:00Z" w16du:dateUtc="2025-01-23T13:27:00Z"/>
                <w:sz w:val="18"/>
                <w:szCs w:val="18"/>
              </w:rPr>
            </w:pPr>
            <w:ins w:id="1441" w:author="jonathan pritchard" w:date="2025-01-23T13:27:00Z" w16du:dateUtc="2025-01-23T13:27:00Z">
              <w:r w:rsidRPr="00340B0D">
                <w:rPr>
                  <w:sz w:val="18"/>
                  <w:szCs w:val="18"/>
                </w:rPr>
                <w:t>Tidal</w:t>
              </w:r>
            </w:ins>
          </w:p>
        </w:tc>
        <w:tc>
          <w:tcPr>
            <w:tcW w:w="956" w:type="dxa"/>
            <w:tcBorders>
              <w:top w:val="single" w:sz="4" w:space="0" w:color="auto"/>
              <w:bottom w:val="single" w:sz="4" w:space="0" w:color="auto"/>
              <w:right w:val="single" w:sz="12" w:space="0" w:color="auto"/>
            </w:tcBorders>
            <w:vAlign w:val="center"/>
          </w:tcPr>
          <w:p w14:paraId="06831EC4" w14:textId="77777777" w:rsidR="00723877" w:rsidRPr="00340B0D" w:rsidRDefault="00723877" w:rsidP="00541D1A">
            <w:pPr>
              <w:rPr>
                <w:ins w:id="1442" w:author="jonathan pritchard" w:date="2025-01-23T13:27:00Z" w16du:dateUtc="2025-01-23T13:27:00Z"/>
                <w:rFonts w:cs="Arial"/>
                <w:sz w:val="18"/>
                <w:szCs w:val="18"/>
              </w:rPr>
            </w:pPr>
          </w:p>
        </w:tc>
      </w:tr>
      <w:tr w:rsidR="00723877" w:rsidRPr="00340B0D" w14:paraId="0D2F8BCE" w14:textId="77777777" w:rsidTr="00264CFF">
        <w:trPr>
          <w:ins w:id="144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2D54CAA" w14:textId="77777777" w:rsidR="00723877" w:rsidRPr="00340B0D" w:rsidRDefault="00723877" w:rsidP="00541D1A">
            <w:pPr>
              <w:pStyle w:val="Default"/>
              <w:rPr>
                <w:ins w:id="1444" w:author="jonathan pritchard" w:date="2025-01-23T13:27:00Z" w16du:dateUtc="2025-01-23T13:27:00Z"/>
                <w:sz w:val="18"/>
                <w:szCs w:val="18"/>
              </w:rPr>
            </w:pPr>
            <w:ins w:id="1445" w:author="jonathan pritchard" w:date="2025-01-23T13:27:00Z" w16du:dateUtc="2025-01-23T13:2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BEACCD4" w14:textId="77777777" w:rsidR="00723877" w:rsidRPr="00340B0D" w:rsidRDefault="00723877" w:rsidP="00541D1A">
            <w:pPr>
              <w:jc w:val="center"/>
              <w:rPr>
                <w:ins w:id="1446"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9C0CE44" w14:textId="77777777" w:rsidR="00723877" w:rsidRPr="00340B0D" w:rsidRDefault="00723877" w:rsidP="00541D1A">
            <w:pPr>
              <w:pStyle w:val="Default"/>
              <w:rPr>
                <w:ins w:id="1447" w:author="jonathan pritchard" w:date="2025-01-23T13:27:00Z" w16du:dateUtc="2025-01-23T13:27:00Z"/>
                <w:sz w:val="18"/>
                <w:szCs w:val="18"/>
              </w:rPr>
            </w:pPr>
            <w:ins w:id="1448" w:author="jonathan pritchard" w:date="2025-01-23T13:27:00Z" w16du:dateUtc="2025-01-23T13:27:00Z">
              <w:r w:rsidRPr="00340B0D">
                <w:rPr>
                  <w:sz w:val="18"/>
                  <w:szCs w:val="18"/>
                </w:rPr>
                <w:t>Miscellaneous (Other)</w:t>
              </w:r>
            </w:ins>
          </w:p>
        </w:tc>
        <w:tc>
          <w:tcPr>
            <w:tcW w:w="956" w:type="dxa"/>
            <w:tcBorders>
              <w:top w:val="single" w:sz="4" w:space="0" w:color="auto"/>
              <w:bottom w:val="single" w:sz="4" w:space="0" w:color="auto"/>
              <w:right w:val="single" w:sz="12" w:space="0" w:color="auto"/>
            </w:tcBorders>
            <w:vAlign w:val="center"/>
          </w:tcPr>
          <w:p w14:paraId="44B5CABD" w14:textId="77777777" w:rsidR="00723877" w:rsidRPr="00340B0D" w:rsidRDefault="00723877" w:rsidP="00541D1A">
            <w:pPr>
              <w:rPr>
                <w:ins w:id="1449" w:author="jonathan pritchard" w:date="2025-01-23T13:27:00Z" w16du:dateUtc="2025-01-23T13:27:00Z"/>
                <w:rFonts w:cs="Arial"/>
                <w:sz w:val="18"/>
                <w:szCs w:val="18"/>
              </w:rPr>
            </w:pPr>
          </w:p>
        </w:tc>
      </w:tr>
      <w:tr w:rsidR="00723877" w:rsidRPr="00340B0D" w14:paraId="19EDE2C4" w14:textId="77777777" w:rsidTr="00264CFF">
        <w:trPr>
          <w:ins w:id="1450"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74131AD3" w14:textId="77777777" w:rsidR="00723877" w:rsidRPr="00340B0D" w:rsidRDefault="00723877" w:rsidP="00541D1A">
            <w:pPr>
              <w:pStyle w:val="Default"/>
              <w:rPr>
                <w:ins w:id="1451" w:author="jonathan pritchard" w:date="2025-01-23T13:27:00Z" w16du:dateUtc="2025-01-23T13:27:00Z"/>
                <w:sz w:val="18"/>
                <w:szCs w:val="18"/>
              </w:rPr>
            </w:pPr>
            <w:ins w:id="1452" w:author="jonathan pritchard" w:date="2025-01-23T13:27:00Z" w16du:dateUtc="2025-01-23T13:2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BF90B50" w14:textId="77777777" w:rsidR="00723877" w:rsidRPr="00340B0D" w:rsidRDefault="00723877" w:rsidP="00541D1A">
            <w:pPr>
              <w:jc w:val="center"/>
              <w:rPr>
                <w:ins w:id="1453"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C33BCE0" w14:textId="77777777" w:rsidR="00723877" w:rsidRPr="00340B0D" w:rsidRDefault="00723877" w:rsidP="00541D1A">
            <w:pPr>
              <w:rPr>
                <w:ins w:id="1454"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27E1BBC9" w14:textId="77777777" w:rsidR="00723877" w:rsidRPr="00340B0D" w:rsidRDefault="00723877" w:rsidP="00541D1A">
            <w:pPr>
              <w:rPr>
                <w:ins w:id="1455" w:author="jonathan pritchard" w:date="2025-01-23T13:27:00Z" w16du:dateUtc="2025-01-23T13:27:00Z"/>
                <w:rFonts w:cs="Arial"/>
                <w:sz w:val="18"/>
                <w:szCs w:val="18"/>
              </w:rPr>
            </w:pPr>
          </w:p>
        </w:tc>
      </w:tr>
      <w:tr w:rsidR="00723877" w:rsidRPr="00340B0D" w14:paraId="4D3F660A" w14:textId="77777777" w:rsidTr="00264CFF">
        <w:trPr>
          <w:ins w:id="1456"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6213D63" w14:textId="77777777" w:rsidR="00723877" w:rsidRPr="00340B0D" w:rsidRDefault="00723877" w:rsidP="00541D1A">
            <w:pPr>
              <w:pStyle w:val="Default"/>
              <w:rPr>
                <w:ins w:id="1457" w:author="jonathan pritchard" w:date="2025-01-23T13:27:00Z" w16du:dateUtc="2025-01-23T13:27:00Z"/>
                <w:sz w:val="18"/>
                <w:szCs w:val="18"/>
              </w:rPr>
            </w:pPr>
            <w:ins w:id="1458" w:author="jonathan pritchard" w:date="2025-01-23T13:27:00Z" w16du:dateUtc="2025-01-23T13:2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3CE40B" w14:textId="77777777" w:rsidR="00723877" w:rsidRPr="00340B0D" w:rsidRDefault="00723877" w:rsidP="00541D1A">
            <w:pPr>
              <w:jc w:val="center"/>
              <w:rPr>
                <w:ins w:id="1459"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05551C" w14:textId="77777777" w:rsidR="00723877" w:rsidRPr="00340B0D" w:rsidRDefault="00723877" w:rsidP="00541D1A">
            <w:pPr>
              <w:rPr>
                <w:ins w:id="1460"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A9EE837" w14:textId="77777777" w:rsidR="00723877" w:rsidRPr="00340B0D" w:rsidRDefault="00723877" w:rsidP="00541D1A">
            <w:pPr>
              <w:rPr>
                <w:ins w:id="1461" w:author="jonathan pritchard" w:date="2025-01-23T13:27:00Z" w16du:dateUtc="2025-01-23T13:27:00Z"/>
                <w:rFonts w:cs="Arial"/>
                <w:sz w:val="18"/>
                <w:szCs w:val="18"/>
              </w:rPr>
            </w:pPr>
          </w:p>
        </w:tc>
      </w:tr>
      <w:tr w:rsidR="00723877" w:rsidRPr="00340B0D" w14:paraId="574993A7" w14:textId="77777777" w:rsidTr="00264CFF">
        <w:trPr>
          <w:ins w:id="1462"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43A623B" w14:textId="77777777" w:rsidR="00723877" w:rsidRPr="00340B0D" w:rsidRDefault="00723877" w:rsidP="00541D1A">
            <w:pPr>
              <w:pStyle w:val="Default"/>
              <w:rPr>
                <w:ins w:id="1463" w:author="jonathan pritchard" w:date="2025-01-23T13:27:00Z" w16du:dateUtc="2025-01-23T13:27:00Z"/>
                <w:sz w:val="18"/>
                <w:szCs w:val="18"/>
              </w:rPr>
            </w:pPr>
            <w:ins w:id="1464" w:author="jonathan pritchard" w:date="2025-01-23T13:27:00Z" w16du:dateUtc="2025-01-23T13:2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ED727AF" w14:textId="77777777" w:rsidR="00723877" w:rsidRPr="00340B0D" w:rsidRDefault="00723877" w:rsidP="00541D1A">
            <w:pPr>
              <w:jc w:val="center"/>
              <w:rPr>
                <w:ins w:id="1465"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1A2B88" w14:textId="77777777" w:rsidR="00723877" w:rsidRPr="00340B0D" w:rsidRDefault="00723877" w:rsidP="00541D1A">
            <w:pPr>
              <w:rPr>
                <w:ins w:id="1466"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A04DAC4" w14:textId="77777777" w:rsidR="00723877" w:rsidRPr="00340B0D" w:rsidRDefault="00723877" w:rsidP="00541D1A">
            <w:pPr>
              <w:rPr>
                <w:ins w:id="1467" w:author="jonathan pritchard" w:date="2025-01-23T13:27:00Z" w16du:dateUtc="2025-01-23T13:27:00Z"/>
                <w:rFonts w:cs="Arial"/>
                <w:sz w:val="18"/>
                <w:szCs w:val="18"/>
              </w:rPr>
            </w:pPr>
          </w:p>
        </w:tc>
      </w:tr>
      <w:tr w:rsidR="00723877" w:rsidRPr="00340B0D" w14:paraId="6BEBC97A" w14:textId="77777777" w:rsidTr="00264CFF">
        <w:trPr>
          <w:ins w:id="146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CB25093" w14:textId="77777777" w:rsidR="00723877" w:rsidRPr="00340B0D" w:rsidRDefault="00723877" w:rsidP="00541D1A">
            <w:pPr>
              <w:pStyle w:val="Default"/>
              <w:ind w:left="720"/>
              <w:rPr>
                <w:ins w:id="1469" w:author="jonathan pritchard" w:date="2025-01-23T13:27:00Z" w16du:dateUtc="2025-01-23T13:27:00Z"/>
                <w:sz w:val="18"/>
                <w:szCs w:val="18"/>
              </w:rPr>
            </w:pPr>
            <w:ins w:id="1470" w:author="jonathan pritchard" w:date="2025-01-23T13:27:00Z" w16du:dateUtc="2025-01-23T13:2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C9E841" w14:textId="77777777" w:rsidR="00723877" w:rsidRPr="00340B0D" w:rsidRDefault="00723877" w:rsidP="00541D1A">
            <w:pPr>
              <w:jc w:val="center"/>
              <w:rPr>
                <w:ins w:id="1471"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1FDFB8B7" w14:textId="77777777" w:rsidR="00723877" w:rsidRPr="00340B0D" w:rsidRDefault="00723877" w:rsidP="00541D1A">
            <w:pPr>
              <w:rPr>
                <w:ins w:id="1472"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4BE19AC" w14:textId="77777777" w:rsidR="00723877" w:rsidRPr="00340B0D" w:rsidRDefault="00723877" w:rsidP="00541D1A">
            <w:pPr>
              <w:rPr>
                <w:ins w:id="1473" w:author="jonathan pritchard" w:date="2025-01-23T13:27:00Z" w16du:dateUtc="2025-01-23T13:27:00Z"/>
                <w:rFonts w:cs="Arial"/>
                <w:sz w:val="18"/>
                <w:szCs w:val="18"/>
              </w:rPr>
            </w:pPr>
          </w:p>
        </w:tc>
      </w:tr>
      <w:tr w:rsidR="00723877" w:rsidRPr="00340B0D" w14:paraId="47E664E1" w14:textId="77777777" w:rsidTr="00264CFF">
        <w:trPr>
          <w:ins w:id="1474" w:author="jonathan pritchard" w:date="2025-01-23T13:27:00Z"/>
        </w:trPr>
        <w:tc>
          <w:tcPr>
            <w:tcW w:w="4375" w:type="dxa"/>
            <w:gridSpan w:val="3"/>
            <w:tcBorders>
              <w:top w:val="single" w:sz="4" w:space="0" w:color="auto"/>
              <w:left w:val="single" w:sz="12" w:space="0" w:color="auto"/>
              <w:bottom w:val="single" w:sz="12" w:space="0" w:color="auto"/>
              <w:right w:val="single" w:sz="4" w:space="0" w:color="auto"/>
            </w:tcBorders>
          </w:tcPr>
          <w:p w14:paraId="4F9D4009" w14:textId="77777777" w:rsidR="00723877" w:rsidRPr="00340B0D" w:rsidRDefault="00723877" w:rsidP="00541D1A">
            <w:pPr>
              <w:pStyle w:val="Default"/>
              <w:ind w:left="720"/>
              <w:rPr>
                <w:ins w:id="1475" w:author="jonathan pritchard" w:date="2025-01-23T13:27:00Z" w16du:dateUtc="2025-01-23T13:27:00Z"/>
                <w:sz w:val="18"/>
                <w:szCs w:val="18"/>
              </w:rPr>
            </w:pPr>
            <w:ins w:id="1476" w:author="jonathan pritchard" w:date="2025-01-23T13:27:00Z" w16du:dateUtc="2025-01-23T13:2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EAE76B4" w14:textId="77777777" w:rsidR="00723877" w:rsidRPr="00340B0D" w:rsidRDefault="00723877" w:rsidP="00541D1A">
            <w:pPr>
              <w:jc w:val="center"/>
              <w:rPr>
                <w:ins w:id="1477"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12" w:space="0" w:color="auto"/>
            </w:tcBorders>
          </w:tcPr>
          <w:p w14:paraId="660CC4A2" w14:textId="77777777" w:rsidR="00723877" w:rsidRPr="00340B0D" w:rsidRDefault="00723877" w:rsidP="00541D1A">
            <w:pPr>
              <w:rPr>
                <w:ins w:id="1478" w:author="jonathan pritchard" w:date="2025-01-23T13:27:00Z" w16du:dateUtc="2025-01-23T13:27:00Z"/>
                <w:rFonts w:cs="Arial"/>
                <w:sz w:val="18"/>
                <w:szCs w:val="18"/>
              </w:rPr>
            </w:pPr>
          </w:p>
        </w:tc>
        <w:tc>
          <w:tcPr>
            <w:tcW w:w="956" w:type="dxa"/>
            <w:tcBorders>
              <w:top w:val="single" w:sz="4" w:space="0" w:color="auto"/>
              <w:bottom w:val="single" w:sz="12" w:space="0" w:color="auto"/>
              <w:right w:val="single" w:sz="12" w:space="0" w:color="auto"/>
            </w:tcBorders>
            <w:vAlign w:val="center"/>
          </w:tcPr>
          <w:p w14:paraId="12E0749D" w14:textId="77777777" w:rsidR="00723877" w:rsidRPr="00340B0D" w:rsidRDefault="00723877" w:rsidP="00541D1A">
            <w:pPr>
              <w:rPr>
                <w:ins w:id="1479" w:author="jonathan pritchard" w:date="2025-01-23T13:27:00Z" w16du:dateUtc="2025-01-23T13:27:00Z"/>
                <w:rFonts w:cs="Arial"/>
                <w:sz w:val="18"/>
                <w:szCs w:val="18"/>
              </w:rPr>
            </w:pPr>
          </w:p>
        </w:tc>
      </w:tr>
      <w:tr w:rsidR="00723877" w:rsidRPr="00340B0D" w14:paraId="0D99A170" w14:textId="77777777" w:rsidTr="00264CFF">
        <w:trPr>
          <w:ins w:id="1480"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CB8EE44" w14:textId="77777777" w:rsidR="00723877" w:rsidRPr="00EF63B4" w:rsidRDefault="00723877" w:rsidP="00541D1A">
            <w:pPr>
              <w:jc w:val="center"/>
              <w:rPr>
                <w:ins w:id="1481" w:author="jonathan pritchard" w:date="2025-01-23T13:27:00Z" w16du:dateUtc="2025-01-23T13:27:00Z"/>
                <w:rFonts w:cs="Arial"/>
                <w:sz w:val="18"/>
                <w:szCs w:val="18"/>
              </w:rPr>
            </w:pPr>
            <w:ins w:id="1482" w:author="jonathan pritchard" w:date="2025-01-23T13:27:00Z" w16du:dateUtc="2025-01-23T13:27:00Z">
              <w:r>
                <w:rPr>
                  <w:rFonts w:cs="Arial"/>
                  <w:b/>
                  <w:bCs/>
                  <w:sz w:val="18"/>
                  <w:szCs w:val="18"/>
                </w:rPr>
                <w:t>Additional</w:t>
              </w:r>
            </w:ins>
          </w:p>
        </w:tc>
      </w:tr>
      <w:tr w:rsidR="00723877" w:rsidRPr="00340B0D" w14:paraId="0CF6745C" w14:textId="77777777" w:rsidTr="00264CFF">
        <w:trPr>
          <w:ins w:id="148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D30D8B" w14:textId="77777777" w:rsidR="00723877" w:rsidRPr="00340B0D" w:rsidRDefault="00723877" w:rsidP="00541D1A">
            <w:pPr>
              <w:pStyle w:val="Default"/>
              <w:ind w:left="720"/>
              <w:rPr>
                <w:ins w:id="1484"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0BB6EC2" w14:textId="77777777" w:rsidR="00723877" w:rsidRPr="00340B0D" w:rsidRDefault="00723877" w:rsidP="00541D1A">
            <w:pPr>
              <w:jc w:val="center"/>
              <w:rPr>
                <w:ins w:id="1485"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0194B31D" w14:textId="77777777" w:rsidR="00723877" w:rsidRPr="00340B0D" w:rsidRDefault="00723877" w:rsidP="00541D1A">
            <w:pPr>
              <w:rPr>
                <w:ins w:id="1486"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0A82093" w14:textId="77777777" w:rsidR="00723877" w:rsidRPr="00340B0D" w:rsidRDefault="00723877" w:rsidP="00541D1A">
            <w:pPr>
              <w:rPr>
                <w:ins w:id="1487" w:author="jonathan pritchard" w:date="2025-01-23T13:27:00Z" w16du:dateUtc="2025-01-23T13:27:00Z"/>
                <w:rFonts w:cs="Arial"/>
                <w:sz w:val="18"/>
                <w:szCs w:val="18"/>
              </w:rPr>
            </w:pPr>
          </w:p>
        </w:tc>
      </w:tr>
      <w:tr w:rsidR="00723877" w:rsidRPr="00340B0D" w14:paraId="4C0AE6F4" w14:textId="77777777" w:rsidTr="00264CFF">
        <w:trPr>
          <w:ins w:id="148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65DA9AE7" w14:textId="77777777" w:rsidR="00723877" w:rsidRPr="00340B0D" w:rsidRDefault="00723877" w:rsidP="00541D1A">
            <w:pPr>
              <w:pStyle w:val="Default"/>
              <w:ind w:left="720"/>
              <w:rPr>
                <w:ins w:id="1489"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57393" w14:textId="77777777" w:rsidR="00723877" w:rsidRPr="00340B0D" w:rsidRDefault="00723877" w:rsidP="00541D1A">
            <w:pPr>
              <w:jc w:val="center"/>
              <w:rPr>
                <w:ins w:id="1490"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4ADF9835" w14:textId="77777777" w:rsidR="00723877" w:rsidRPr="00340B0D" w:rsidRDefault="00723877" w:rsidP="00541D1A">
            <w:pPr>
              <w:rPr>
                <w:ins w:id="1491"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7EDEFFDE" w14:textId="77777777" w:rsidR="00723877" w:rsidRPr="00340B0D" w:rsidRDefault="00723877" w:rsidP="00541D1A">
            <w:pPr>
              <w:rPr>
                <w:ins w:id="1492" w:author="jonathan pritchard" w:date="2025-01-23T13:27:00Z" w16du:dateUtc="2025-01-23T13:27:00Z"/>
                <w:rFonts w:cs="Arial"/>
                <w:sz w:val="18"/>
                <w:szCs w:val="18"/>
              </w:rPr>
            </w:pPr>
          </w:p>
        </w:tc>
      </w:tr>
      <w:tr w:rsidR="00723877" w:rsidRPr="00340B0D" w14:paraId="29EC7239" w14:textId="77777777" w:rsidTr="00264CFF">
        <w:trPr>
          <w:ins w:id="1493"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4AE97E" w14:textId="77777777" w:rsidR="00723877" w:rsidRPr="00340B0D" w:rsidRDefault="00723877" w:rsidP="00541D1A">
            <w:pPr>
              <w:jc w:val="center"/>
              <w:rPr>
                <w:ins w:id="1494" w:author="jonathan pritchard" w:date="2025-01-23T13:27:00Z" w16du:dateUtc="2025-01-23T13:27:00Z"/>
                <w:rFonts w:cs="Arial"/>
                <w:b/>
                <w:bCs/>
                <w:sz w:val="18"/>
                <w:szCs w:val="18"/>
              </w:rPr>
            </w:pPr>
            <w:ins w:id="1495" w:author="jonathan pritchard" w:date="2025-01-23T13:27:00Z" w16du:dateUtc="2025-01-23T13:27:00Z">
              <w:r w:rsidRPr="00340B0D">
                <w:rPr>
                  <w:rFonts w:cs="Arial"/>
                  <w:b/>
                  <w:bCs/>
                  <w:sz w:val="18"/>
                  <w:szCs w:val="18"/>
                </w:rPr>
                <w:t>Setup</w:t>
              </w:r>
            </w:ins>
          </w:p>
        </w:tc>
      </w:tr>
      <w:tr w:rsidR="00723877" w:rsidRPr="00340B0D" w14:paraId="24F40D97" w14:textId="77777777" w:rsidTr="00264CFF">
        <w:trPr>
          <w:ins w:id="1496"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6EE6BA50" w14:textId="77777777" w:rsidR="00723877" w:rsidRDefault="00723877" w:rsidP="00541D1A">
            <w:pPr>
              <w:rPr>
                <w:ins w:id="1497" w:author="jonathan pritchard" w:date="2025-01-23T13:27:00Z" w16du:dateUtc="2025-01-23T13:27:00Z"/>
                <w:rFonts w:cs="Arial"/>
                <w:sz w:val="18"/>
                <w:szCs w:val="18"/>
              </w:rPr>
            </w:pPr>
          </w:p>
          <w:p w14:paraId="24868574" w14:textId="2A2D1346" w:rsidR="00723877" w:rsidRPr="00110428" w:rsidRDefault="00264CFF" w:rsidP="00541D1A">
            <w:pPr>
              <w:rPr>
                <w:ins w:id="1498" w:author="jonathan pritchard" w:date="2025-01-23T13:27:00Z" w16du:dateUtc="2025-01-23T13:27:00Z"/>
                <w:rFonts w:cs="Arial"/>
              </w:rPr>
            </w:pPr>
            <w:r>
              <w:rPr>
                <w:i/>
              </w:rPr>
              <w:t xml:space="preserve">Load the exchange set </w:t>
            </w:r>
            <w:proofErr w:type="spellStart"/>
            <w:r>
              <w:rPr>
                <w:b/>
                <w:bCs/>
                <w:i/>
              </w:rPr>
              <w:t>PowerUp</w:t>
            </w:r>
            <w:proofErr w:type="spellEnd"/>
          </w:p>
          <w:p w14:paraId="57BA6651" w14:textId="77777777" w:rsidR="00723877" w:rsidRPr="00340B0D" w:rsidRDefault="00723877" w:rsidP="00541D1A">
            <w:pPr>
              <w:rPr>
                <w:ins w:id="1499" w:author="jonathan pritchard" w:date="2025-01-23T13:27:00Z" w16du:dateUtc="2025-01-23T13:27:00Z"/>
                <w:rFonts w:cs="Arial"/>
                <w:sz w:val="18"/>
                <w:szCs w:val="18"/>
              </w:rPr>
            </w:pPr>
          </w:p>
        </w:tc>
      </w:tr>
      <w:tr w:rsidR="00723877" w:rsidRPr="00340B0D" w14:paraId="1C056BE1" w14:textId="77777777" w:rsidTr="00264CFF">
        <w:trPr>
          <w:ins w:id="1500"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BA1D5E" w14:textId="77777777" w:rsidR="00723877" w:rsidRPr="00340B0D" w:rsidRDefault="00723877" w:rsidP="00541D1A">
            <w:pPr>
              <w:jc w:val="center"/>
              <w:rPr>
                <w:ins w:id="1501" w:author="jonathan pritchard" w:date="2025-01-23T13:27:00Z" w16du:dateUtc="2025-01-23T13:27:00Z"/>
                <w:rFonts w:cs="Arial"/>
                <w:b/>
                <w:bCs/>
                <w:sz w:val="18"/>
                <w:szCs w:val="18"/>
              </w:rPr>
            </w:pPr>
            <w:ins w:id="1502" w:author="jonathan pritchard" w:date="2025-01-23T13:27:00Z" w16du:dateUtc="2025-01-23T13:27:00Z">
              <w:r w:rsidRPr="00340B0D">
                <w:rPr>
                  <w:rFonts w:cs="Arial"/>
                  <w:b/>
                  <w:bCs/>
                  <w:sz w:val="18"/>
                  <w:szCs w:val="18"/>
                </w:rPr>
                <w:t>Action</w:t>
              </w:r>
            </w:ins>
          </w:p>
        </w:tc>
      </w:tr>
      <w:tr w:rsidR="00723877" w:rsidRPr="00340B0D" w14:paraId="3413F1A7" w14:textId="77777777" w:rsidTr="00264CFF">
        <w:trPr>
          <w:ins w:id="1503"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497752" w14:textId="77777777" w:rsidR="00264CFF" w:rsidRDefault="00264CFF" w:rsidP="00264CFF">
            <w:pPr>
              <w:rPr>
                <w:i/>
              </w:rPr>
            </w:pPr>
          </w:p>
          <w:p w14:paraId="015F694D" w14:textId="5320B841" w:rsidR="00264CFF" w:rsidRPr="005D2431" w:rsidRDefault="00264CFF" w:rsidP="00264CFF">
            <w:pPr>
              <w:rPr>
                <w:i/>
              </w:rPr>
            </w:pPr>
            <w:r w:rsidRPr="005D2431">
              <w:rPr>
                <w:i/>
              </w:rPr>
              <w:t>Load the following update</w:t>
            </w:r>
            <w:r>
              <w:rPr>
                <w:i/>
              </w:rPr>
              <w:t xml:space="preserve"> exchange set</w:t>
            </w:r>
            <w:r w:rsidRPr="005D2431">
              <w:rPr>
                <w:i/>
              </w:rPr>
              <w:t>s in sequence:</w:t>
            </w:r>
          </w:p>
          <w:p w14:paraId="44576F1D" w14:textId="77777777" w:rsidR="00264CFF" w:rsidRPr="00C5422C" w:rsidRDefault="00264CFF" w:rsidP="00264CFF">
            <w:pPr>
              <w:pStyle w:val="ListParagraph"/>
              <w:numPr>
                <w:ilvl w:val="0"/>
                <w:numId w:val="48"/>
              </w:numPr>
              <w:rPr>
                <w:i/>
              </w:rPr>
            </w:pPr>
            <w:commentRangeStart w:id="1504"/>
            <w:commentRangeStart w:id="1505"/>
            <w:r w:rsidRPr="00C5422C">
              <w:rPr>
                <w:b/>
                <w:bCs/>
                <w:i/>
              </w:rPr>
              <w:t>ReIssue001</w:t>
            </w:r>
            <w:r>
              <w:rPr>
                <w:i/>
              </w:rPr>
              <w:t xml:space="preserve">  </w:t>
            </w:r>
          </w:p>
          <w:p w14:paraId="694E7198" w14:textId="77777777" w:rsidR="00264CFF" w:rsidRPr="00C5422C" w:rsidRDefault="00264CFF" w:rsidP="00264CFF">
            <w:pPr>
              <w:pStyle w:val="ListParagraph"/>
              <w:numPr>
                <w:ilvl w:val="0"/>
                <w:numId w:val="48"/>
              </w:numPr>
              <w:rPr>
                <w:i/>
              </w:rPr>
            </w:pPr>
            <w:r w:rsidRPr="00C5422C">
              <w:rPr>
                <w:b/>
                <w:bCs/>
                <w:i/>
              </w:rPr>
              <w:t>ReIssueX01SW</w:t>
            </w:r>
            <w:r>
              <w:rPr>
                <w:i/>
              </w:rPr>
              <w:t xml:space="preserve"> </w:t>
            </w:r>
          </w:p>
          <w:p w14:paraId="103EC538" w14:textId="77777777" w:rsidR="00723877" w:rsidRDefault="00264CFF" w:rsidP="00264CFF">
            <w:pPr>
              <w:rPr>
                <w:i/>
                <w:color w:val="D9D9D9" w:themeColor="background1" w:themeShade="D9"/>
              </w:rPr>
            </w:pPr>
            <w:r w:rsidRPr="00C5422C">
              <w:rPr>
                <w:b/>
                <w:bCs/>
                <w:i/>
              </w:rPr>
              <w:t>ReIssue004</w:t>
            </w:r>
            <w:commentRangeEnd w:id="1504"/>
            <w:r>
              <w:rPr>
                <w:rStyle w:val="CommentReference"/>
                <w:snapToGrid/>
                <w:color w:val="000000"/>
              </w:rPr>
              <w:commentReference w:id="1504"/>
            </w:r>
            <w:commentRangeEnd w:id="1505"/>
            <w:r>
              <w:rPr>
                <w:rStyle w:val="CommentReference"/>
                <w:snapToGrid/>
                <w:color w:val="000000"/>
              </w:rPr>
              <w:commentReference w:id="1505"/>
            </w:r>
            <w:r w:rsidRPr="00C5422C">
              <w:rPr>
                <w:i/>
                <w:color w:val="D9D9D9" w:themeColor="background1" w:themeShade="D9"/>
              </w:rPr>
              <w:t>.</w:t>
            </w:r>
          </w:p>
          <w:p w14:paraId="17084A38" w14:textId="0168B328" w:rsidR="00264CFF" w:rsidRPr="00110428" w:rsidRDefault="00264CFF" w:rsidP="00264CFF">
            <w:pPr>
              <w:rPr>
                <w:ins w:id="1506" w:author="jonathan pritchard" w:date="2025-01-23T13:27:00Z" w16du:dateUtc="2025-01-23T13:27:00Z"/>
                <w:rFonts w:cs="Arial"/>
                <w:b/>
                <w:bCs/>
              </w:rPr>
            </w:pPr>
          </w:p>
        </w:tc>
      </w:tr>
      <w:tr w:rsidR="00723877" w:rsidRPr="00340B0D" w14:paraId="02A6A6AE" w14:textId="77777777" w:rsidTr="00264CFF">
        <w:trPr>
          <w:ins w:id="1507"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2A6D0E" w14:textId="77777777" w:rsidR="00723877" w:rsidRPr="00340B0D" w:rsidRDefault="00723877" w:rsidP="00541D1A">
            <w:pPr>
              <w:jc w:val="center"/>
              <w:rPr>
                <w:ins w:id="1508" w:author="jonathan pritchard" w:date="2025-01-23T13:27:00Z" w16du:dateUtc="2025-01-23T13:27:00Z"/>
                <w:rFonts w:cs="Arial"/>
                <w:sz w:val="18"/>
                <w:szCs w:val="18"/>
              </w:rPr>
            </w:pPr>
            <w:ins w:id="1509" w:author="jonathan pritchard" w:date="2025-01-23T13:27:00Z" w16du:dateUtc="2025-01-23T13:27:00Z">
              <w:r w:rsidRPr="00340B0D">
                <w:rPr>
                  <w:rFonts w:cs="Arial"/>
                  <w:b/>
                  <w:bCs/>
                  <w:sz w:val="18"/>
                  <w:szCs w:val="18"/>
                </w:rPr>
                <w:t>Results</w:t>
              </w:r>
            </w:ins>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D2B45" w14:paraId="1AD84B97" w14:textId="77777777" w:rsidTr="001D2B45">
        <w:trPr>
          <w:cantSplit/>
        </w:trPr>
        <w:tc>
          <w:tcPr>
            <w:tcW w:w="9526" w:type="dxa"/>
            <w:tcBorders>
              <w:bottom w:val="nil"/>
            </w:tcBorders>
            <w:vAlign w:val="center"/>
          </w:tcPr>
          <w:p w14:paraId="5D15728C" w14:textId="7E316768" w:rsidR="001D2B45" w:rsidRPr="0015247B" w:rsidRDefault="001D2B45" w:rsidP="001D2B45">
            <w:pPr>
              <w:jc w:val="center"/>
            </w:pPr>
            <w:r>
              <w:rPr>
                <w:noProof/>
                <w:lang w:eastAsia="en-GB"/>
              </w:rPr>
              <w:drawing>
                <wp:inline distT="0" distB="0" distL="0" distR="0" wp14:anchorId="48590ACD" wp14:editId="1B00246E">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1D2B45" w14:paraId="1631300D" w14:textId="77777777" w:rsidTr="001D2B45">
        <w:trPr>
          <w:cantSplit/>
        </w:trPr>
        <w:tc>
          <w:tcPr>
            <w:tcW w:w="9526" w:type="dxa"/>
            <w:tcBorders>
              <w:top w:val="nil"/>
              <w:bottom w:val="single" w:sz="4" w:space="0" w:color="auto"/>
            </w:tcBorders>
            <w:vAlign w:val="center"/>
          </w:tcPr>
          <w:p w14:paraId="6F824E26"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X01SW.001 1st edition, displayed scale 1:20 000</w:t>
            </w:r>
          </w:p>
          <w:p w14:paraId="6DC4139C" w14:textId="5F53CDCE" w:rsidR="001D2B45" w:rsidRPr="001C6AFF" w:rsidRDefault="001D2B45" w:rsidP="001D2B45">
            <w:pPr>
              <w:jc w:val="left"/>
              <w:rPr>
                <w:color w:val="FF0000"/>
              </w:rPr>
            </w:pPr>
          </w:p>
        </w:tc>
      </w:tr>
      <w:tr w:rsidR="001D2B45" w14:paraId="2941B264" w14:textId="77777777" w:rsidTr="001D2B45">
        <w:trPr>
          <w:cantSplit/>
        </w:trPr>
        <w:tc>
          <w:tcPr>
            <w:tcW w:w="9526" w:type="dxa"/>
            <w:tcBorders>
              <w:bottom w:val="nil"/>
            </w:tcBorders>
            <w:vAlign w:val="center"/>
          </w:tcPr>
          <w:p w14:paraId="780D173F" w14:textId="28CA5641" w:rsidR="001D2B45" w:rsidRPr="00076547" w:rsidRDefault="001D2B45" w:rsidP="001D2B45">
            <w:pPr>
              <w:jc w:val="center"/>
              <w:rPr>
                <w:i/>
              </w:rPr>
            </w:pPr>
            <w:r>
              <w:rPr>
                <w:noProof/>
                <w:lang w:eastAsia="en-GB"/>
              </w:rPr>
              <w:lastRenderedPageBreak/>
              <w:drawing>
                <wp:inline distT="0" distB="0" distL="0" distR="0" wp14:anchorId="755BB9BA" wp14:editId="5AF104A9">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1D2B45" w14:paraId="6B9DBA80" w14:textId="77777777" w:rsidTr="001D2B45">
        <w:trPr>
          <w:cantSplit/>
        </w:trPr>
        <w:tc>
          <w:tcPr>
            <w:tcW w:w="9526" w:type="dxa"/>
            <w:tcBorders>
              <w:top w:val="nil"/>
              <w:bottom w:val="nil"/>
            </w:tcBorders>
            <w:vAlign w:val="center"/>
          </w:tcPr>
          <w:p w14:paraId="6B4CBD67"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X01SW.000 re-issue, edition 1, update 3, displayed scale 1:20 000</w:t>
            </w:r>
          </w:p>
          <w:p w14:paraId="45FBE56F" w14:textId="77777777" w:rsidR="001D2B45" w:rsidRPr="00076547" w:rsidRDefault="001D2B45" w:rsidP="001D2B45">
            <w:pPr>
              <w:jc w:val="left"/>
              <w:rPr>
                <w:i/>
              </w:rPr>
            </w:pPr>
          </w:p>
        </w:tc>
      </w:tr>
      <w:tr w:rsidR="001D2B45" w14:paraId="6EC52563" w14:textId="77777777" w:rsidTr="001D2B45">
        <w:trPr>
          <w:cantSplit/>
        </w:trPr>
        <w:tc>
          <w:tcPr>
            <w:tcW w:w="9526" w:type="dxa"/>
            <w:tcBorders>
              <w:top w:val="nil"/>
              <w:bottom w:val="nil"/>
            </w:tcBorders>
            <w:vAlign w:val="center"/>
          </w:tcPr>
          <w:p w14:paraId="1D089EE9" w14:textId="1737F806" w:rsidR="001D2B45" w:rsidRPr="00076547" w:rsidRDefault="001D2B45" w:rsidP="001D2B45">
            <w:pPr>
              <w:jc w:val="center"/>
              <w:rPr>
                <w:i/>
              </w:rPr>
            </w:pPr>
            <w:r>
              <w:rPr>
                <w:noProof/>
                <w:lang w:eastAsia="en-GB"/>
              </w:rPr>
              <w:drawing>
                <wp:inline distT="0" distB="0" distL="0" distR="0" wp14:anchorId="5932CDD4" wp14:editId="0D0F1B14">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1D2B45" w14:paraId="32D053D2" w14:textId="77777777" w:rsidTr="001D2B45">
        <w:trPr>
          <w:cantSplit/>
        </w:trPr>
        <w:tc>
          <w:tcPr>
            <w:tcW w:w="9526" w:type="dxa"/>
            <w:tcBorders>
              <w:top w:val="nil"/>
            </w:tcBorders>
            <w:vAlign w:val="center"/>
          </w:tcPr>
          <w:p w14:paraId="1C383184" w14:textId="5483C01F"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Pr="00C749A7" w:rsidRDefault="001E2A73" w:rsidP="00E30B8F">
      <w:pPr>
        <w:pStyle w:val="Heading3"/>
        <w:rPr>
          <w:highlight w:val="yellow"/>
          <w:rPrChange w:id="1510" w:author="jonathan pritchard" w:date="2025-01-23T13:28:00Z" w16du:dateUtc="2025-01-23T13:28:00Z">
            <w:rPr/>
          </w:rPrChange>
        </w:rPr>
      </w:pPr>
      <w:r w:rsidRPr="00C749A7">
        <w:rPr>
          <w:highlight w:val="yellow"/>
          <w:rPrChange w:id="1511" w:author="jonathan pritchard" w:date="2025-01-23T13:28:00Z" w16du:dateUtc="2025-01-23T13:28:00Z">
            <w:rPr/>
          </w:rPrChange>
        </w:rPr>
        <w:lastRenderedPageBreak/>
        <w:t>Rejection of automatic update</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03801054" w14:textId="77777777" w:rsidTr="001D2B45">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0EF4"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8C87E61" w14:textId="2730FA80" w:rsidR="00C749A7" w:rsidRPr="00C87169" w:rsidRDefault="001D2B45" w:rsidP="00541D1A">
            <w:pPr>
              <w:jc w:val="center"/>
              <w:rPr>
                <w:rFonts w:cs="Arial"/>
                <w:bCs/>
              </w:rPr>
            </w:pPr>
            <w:proofErr w:type="spellStart"/>
            <w:r>
              <w:t>UpdateRejection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EA543FB"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2DA782" w14:textId="0013B3F7" w:rsidR="00C749A7" w:rsidRPr="00340B0D" w:rsidRDefault="001D2B45" w:rsidP="00541D1A">
            <w:pPr>
              <w:jc w:val="center"/>
              <w:rPr>
                <w:rFonts w:cs="Arial"/>
                <w:sz w:val="18"/>
                <w:szCs w:val="18"/>
              </w:rPr>
            </w:pPr>
            <w:r>
              <w:t>IEC 61174/ 4.4.2</w:t>
            </w:r>
          </w:p>
        </w:tc>
      </w:tr>
      <w:tr w:rsidR="00C749A7" w:rsidRPr="00340B0D" w14:paraId="70BFE97E"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F21C8"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5628174F"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D6D7FF0" w14:textId="77777777" w:rsidR="00C749A7" w:rsidRPr="009C22F4" w:rsidRDefault="00C749A7" w:rsidP="00541D1A">
            <w:pPr>
              <w:rPr>
                <w:rFonts w:cs="Arial"/>
                <w:i/>
              </w:rPr>
            </w:pPr>
          </w:p>
          <w:p w14:paraId="5549B2C0" w14:textId="77777777" w:rsidR="00C749A7" w:rsidRDefault="001D2B45" w:rsidP="00541D1A">
            <w:pPr>
              <w:rPr>
                <w:i/>
              </w:rPr>
            </w:pPr>
            <w:r w:rsidRPr="00076547">
              <w:rPr>
                <w:i/>
              </w:rPr>
              <w:t>Manual rejection of an automatic update.</w:t>
            </w:r>
          </w:p>
          <w:p w14:paraId="3CD1C2B9" w14:textId="73423093" w:rsidR="001D2B45" w:rsidRPr="009C22F4" w:rsidRDefault="001D2B45" w:rsidP="00541D1A">
            <w:pPr>
              <w:rPr>
                <w:rFonts w:cs="Arial"/>
                <w:i/>
              </w:rPr>
            </w:pPr>
          </w:p>
        </w:tc>
      </w:tr>
      <w:tr w:rsidR="00C749A7" w:rsidRPr="00340B0D" w14:paraId="088B5252"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32550"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32E6A74C"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E1C89D"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7DA0B0C" w14:textId="77777777" w:rsidR="00C749A7" w:rsidRPr="00340B0D" w:rsidRDefault="00C749A7" w:rsidP="00541D1A">
            <w:pPr>
              <w:jc w:val="center"/>
              <w:rPr>
                <w:rFonts w:cs="Arial"/>
                <w:b/>
                <w:bCs/>
                <w:sz w:val="18"/>
                <w:szCs w:val="18"/>
              </w:rPr>
            </w:pPr>
          </w:p>
        </w:tc>
      </w:tr>
      <w:tr w:rsidR="00C749A7" w:rsidRPr="00340B0D" w14:paraId="6F201345"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55ACE394"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A37DDA" w14:textId="77777777" w:rsidR="00C749A7" w:rsidRPr="00340B0D" w:rsidRDefault="00C749A7" w:rsidP="00541D1A">
            <w:pPr>
              <w:rPr>
                <w:rFonts w:cs="Arial"/>
                <w:sz w:val="18"/>
                <w:szCs w:val="18"/>
              </w:rPr>
            </w:pPr>
          </w:p>
        </w:tc>
      </w:tr>
      <w:tr w:rsidR="00C749A7" w:rsidRPr="00340B0D" w14:paraId="78597E6B" w14:textId="77777777" w:rsidTr="001D2B45">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C9040AB"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50DAAAE" w14:textId="77777777" w:rsidR="00C749A7" w:rsidRPr="00340B0D" w:rsidRDefault="00C749A7" w:rsidP="00541D1A">
            <w:pPr>
              <w:rPr>
                <w:rFonts w:cs="Arial"/>
                <w:sz w:val="18"/>
                <w:szCs w:val="18"/>
              </w:rPr>
            </w:pPr>
          </w:p>
        </w:tc>
      </w:tr>
      <w:tr w:rsidR="00C749A7" w:rsidRPr="00340B0D" w14:paraId="47F25B21" w14:textId="77777777" w:rsidTr="001D2B45">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53CB54"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AC241D"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F796C48" w14:textId="77777777" w:rsidTr="001D2B45">
        <w:sdt>
          <w:sdtPr>
            <w:rPr>
              <w:rFonts w:cs="Arial"/>
              <w:sz w:val="18"/>
              <w:szCs w:val="18"/>
            </w:rPr>
            <w:alias w:val="Diplay Category"/>
            <w:tag w:val="Diplay Categor"/>
            <w:id w:val="1726415248"/>
            <w:placeholder>
              <w:docPart w:val="6C499D5BA0034628BD2CD7B206B665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79EDEB9"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4D341F6"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9663A5" w14:textId="77777777" w:rsidR="00C749A7" w:rsidRPr="00340B0D" w:rsidRDefault="00C749A7" w:rsidP="00541D1A">
            <w:pPr>
              <w:jc w:val="center"/>
              <w:rPr>
                <w:rFonts w:cs="Arial"/>
                <w:sz w:val="18"/>
                <w:szCs w:val="18"/>
              </w:rPr>
            </w:pPr>
          </w:p>
        </w:tc>
      </w:tr>
      <w:tr w:rsidR="00C749A7" w:rsidRPr="00340B0D" w14:paraId="7AF7F68E" w14:textId="77777777" w:rsidTr="001D2B45">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3C00F6"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8FDD27B"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C808EED" w14:textId="77777777" w:rsidR="00C749A7" w:rsidRPr="00340B0D" w:rsidRDefault="00C749A7" w:rsidP="00541D1A">
            <w:pPr>
              <w:jc w:val="center"/>
              <w:rPr>
                <w:rFonts w:cs="Arial"/>
                <w:sz w:val="18"/>
                <w:szCs w:val="18"/>
              </w:rPr>
            </w:pPr>
          </w:p>
        </w:tc>
      </w:tr>
      <w:tr w:rsidR="00C749A7" w:rsidRPr="00340B0D" w14:paraId="7274801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BAAB56"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4BBE8F"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DA5642"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42BE172" w14:textId="77777777" w:rsidR="00C749A7" w:rsidRPr="00340B0D" w:rsidRDefault="00C749A7" w:rsidP="00541D1A">
            <w:pPr>
              <w:jc w:val="center"/>
              <w:rPr>
                <w:rFonts w:cs="Arial"/>
                <w:sz w:val="18"/>
                <w:szCs w:val="18"/>
              </w:rPr>
            </w:pPr>
          </w:p>
        </w:tc>
      </w:tr>
      <w:tr w:rsidR="00C749A7" w:rsidRPr="00340B0D" w14:paraId="7557F36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63F774"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9276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2808B963"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1BCDC2F" w14:textId="77777777" w:rsidR="00C749A7" w:rsidRPr="00340B0D" w:rsidRDefault="00C749A7" w:rsidP="00541D1A">
            <w:pPr>
              <w:jc w:val="center"/>
              <w:rPr>
                <w:rFonts w:cs="Arial"/>
                <w:sz w:val="18"/>
                <w:szCs w:val="18"/>
              </w:rPr>
            </w:pPr>
          </w:p>
        </w:tc>
      </w:tr>
      <w:tr w:rsidR="00C749A7" w:rsidRPr="00340B0D" w14:paraId="07CD962D"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20B744"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237C40"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0628734"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E9BB92" w14:textId="77777777" w:rsidR="00C749A7" w:rsidRPr="00340B0D" w:rsidRDefault="00C749A7" w:rsidP="00541D1A">
            <w:pPr>
              <w:jc w:val="center"/>
              <w:rPr>
                <w:rFonts w:cs="Arial"/>
                <w:sz w:val="18"/>
                <w:szCs w:val="18"/>
              </w:rPr>
            </w:pPr>
          </w:p>
        </w:tc>
      </w:tr>
      <w:tr w:rsidR="00C749A7" w:rsidRPr="00340B0D" w14:paraId="32EF8DB2"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6F06B"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242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6F5EFD1"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3FE0416" w14:textId="77777777" w:rsidR="00C749A7" w:rsidRPr="00340B0D" w:rsidRDefault="00C749A7" w:rsidP="00541D1A">
            <w:pPr>
              <w:jc w:val="center"/>
              <w:rPr>
                <w:rFonts w:cs="Arial"/>
                <w:sz w:val="18"/>
                <w:szCs w:val="18"/>
              </w:rPr>
            </w:pPr>
          </w:p>
        </w:tc>
      </w:tr>
      <w:tr w:rsidR="00C749A7" w:rsidRPr="00340B0D" w14:paraId="4D35745A"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1BA701"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293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4DE3EA"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2D4ED2" w14:textId="77777777" w:rsidR="00C749A7" w:rsidRPr="00340B0D" w:rsidRDefault="00C749A7" w:rsidP="00541D1A">
            <w:pPr>
              <w:jc w:val="center"/>
              <w:rPr>
                <w:rFonts w:cs="Arial"/>
                <w:sz w:val="18"/>
                <w:szCs w:val="18"/>
              </w:rPr>
            </w:pPr>
          </w:p>
        </w:tc>
      </w:tr>
      <w:tr w:rsidR="00C749A7" w:rsidRPr="00340B0D" w14:paraId="7AEB1F26"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BD8507"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A5195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BC9D021"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84284BE" w14:textId="77777777" w:rsidR="00C749A7" w:rsidRPr="00340B0D" w:rsidRDefault="00C749A7" w:rsidP="00541D1A">
            <w:pPr>
              <w:jc w:val="center"/>
              <w:rPr>
                <w:rFonts w:cs="Arial"/>
                <w:sz w:val="18"/>
                <w:szCs w:val="18"/>
              </w:rPr>
            </w:pPr>
          </w:p>
        </w:tc>
      </w:tr>
      <w:tr w:rsidR="00C749A7" w:rsidRPr="00340B0D" w14:paraId="54BC170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6E28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FC1F5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C4B3A72"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D0E32B4" w14:textId="77777777" w:rsidR="00C749A7" w:rsidRPr="00340B0D" w:rsidRDefault="00C749A7" w:rsidP="00541D1A">
            <w:pPr>
              <w:jc w:val="center"/>
              <w:rPr>
                <w:rFonts w:cs="Arial"/>
                <w:sz w:val="18"/>
                <w:szCs w:val="18"/>
              </w:rPr>
            </w:pPr>
          </w:p>
        </w:tc>
      </w:tr>
      <w:tr w:rsidR="00C749A7" w:rsidRPr="00340B0D" w14:paraId="468457A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CB65B1"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197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227565"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8FE8014" w14:textId="77777777" w:rsidR="00C749A7" w:rsidRPr="00340B0D" w:rsidRDefault="00C749A7" w:rsidP="00541D1A">
            <w:pPr>
              <w:jc w:val="center"/>
              <w:rPr>
                <w:rFonts w:cs="Arial"/>
                <w:sz w:val="18"/>
                <w:szCs w:val="18"/>
              </w:rPr>
            </w:pPr>
          </w:p>
        </w:tc>
      </w:tr>
      <w:tr w:rsidR="00C749A7" w:rsidRPr="00340B0D" w14:paraId="63154FC7"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2494F0"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72962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F71D47"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D2AEEBB" w14:textId="77777777" w:rsidR="00C749A7" w:rsidRPr="00340B0D" w:rsidRDefault="00C749A7" w:rsidP="00541D1A">
            <w:pPr>
              <w:jc w:val="center"/>
              <w:rPr>
                <w:rFonts w:cs="Arial"/>
                <w:sz w:val="18"/>
                <w:szCs w:val="18"/>
              </w:rPr>
            </w:pPr>
          </w:p>
        </w:tc>
      </w:tr>
      <w:tr w:rsidR="00C749A7" w:rsidRPr="00340B0D" w14:paraId="35B8DCCC"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A268F3"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0FC1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2F3883F"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BEB1D4" w14:textId="77777777" w:rsidR="00C749A7" w:rsidRPr="00340B0D" w:rsidRDefault="00C749A7" w:rsidP="00541D1A">
            <w:pPr>
              <w:jc w:val="center"/>
              <w:rPr>
                <w:rFonts w:cs="Arial"/>
                <w:sz w:val="18"/>
                <w:szCs w:val="18"/>
              </w:rPr>
            </w:pPr>
          </w:p>
        </w:tc>
      </w:tr>
      <w:tr w:rsidR="00C749A7" w:rsidRPr="00340B0D" w14:paraId="78529AB4"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FB3C3A"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44246CD"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DA2F61E"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FC8E053" w14:textId="77777777" w:rsidR="00C749A7" w:rsidRPr="00340B0D" w:rsidRDefault="00C749A7" w:rsidP="00541D1A">
            <w:pPr>
              <w:jc w:val="center"/>
              <w:rPr>
                <w:rFonts w:cs="Arial"/>
                <w:sz w:val="18"/>
                <w:szCs w:val="18"/>
              </w:rPr>
            </w:pPr>
          </w:p>
        </w:tc>
      </w:tr>
      <w:tr w:rsidR="00C749A7" w:rsidRPr="00340B0D" w14:paraId="41577D92" w14:textId="77777777" w:rsidTr="001D2B45">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05E155"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0A229C2"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828D3F1" w14:textId="77777777" w:rsidR="00C749A7" w:rsidRPr="00340B0D" w:rsidRDefault="00C749A7" w:rsidP="00541D1A">
            <w:pPr>
              <w:jc w:val="center"/>
              <w:rPr>
                <w:rFonts w:cs="Arial"/>
                <w:sz w:val="18"/>
                <w:szCs w:val="18"/>
              </w:rPr>
            </w:pPr>
          </w:p>
        </w:tc>
      </w:tr>
      <w:tr w:rsidR="00C749A7" w:rsidRPr="00340B0D" w14:paraId="40E65EB8" w14:textId="77777777" w:rsidTr="001D2B45">
        <w:sdt>
          <w:sdtPr>
            <w:rPr>
              <w:rFonts w:cs="Arial"/>
              <w:sz w:val="18"/>
              <w:szCs w:val="18"/>
            </w:rPr>
            <w:alias w:val="Palette"/>
            <w:tag w:val="Palette"/>
            <w:id w:val="1072232621"/>
            <w:placeholder>
              <w:docPart w:val="07A80D6A325C4A388C4F112003C48A4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792CA5"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7B29147"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87C3ABE" w14:textId="77777777" w:rsidR="00C749A7" w:rsidRPr="00340B0D" w:rsidRDefault="00C749A7" w:rsidP="00541D1A">
            <w:pPr>
              <w:jc w:val="center"/>
              <w:rPr>
                <w:rFonts w:cs="Arial"/>
                <w:sz w:val="18"/>
                <w:szCs w:val="18"/>
              </w:rPr>
            </w:pPr>
          </w:p>
        </w:tc>
      </w:tr>
      <w:tr w:rsidR="00C749A7" w:rsidRPr="00340B0D" w14:paraId="719C95DD" w14:textId="77777777" w:rsidTr="001D2B45">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0CC8E8F"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2285FC5C"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092F2B4B" w14:textId="77777777" w:rsidR="00C749A7" w:rsidRPr="00340B0D" w:rsidRDefault="00C749A7" w:rsidP="00541D1A">
            <w:pPr>
              <w:jc w:val="center"/>
              <w:rPr>
                <w:rFonts w:cs="Arial"/>
                <w:sz w:val="18"/>
                <w:szCs w:val="18"/>
              </w:rPr>
            </w:pPr>
          </w:p>
        </w:tc>
      </w:tr>
      <w:tr w:rsidR="00C749A7" w:rsidRPr="00340B0D" w14:paraId="2A1E0FFE" w14:textId="77777777" w:rsidTr="001D2B45">
        <w:tc>
          <w:tcPr>
            <w:tcW w:w="4656" w:type="dxa"/>
            <w:gridSpan w:val="5"/>
            <w:tcBorders>
              <w:left w:val="single" w:sz="12" w:space="0" w:color="auto"/>
              <w:bottom w:val="single" w:sz="12" w:space="0" w:color="auto"/>
              <w:right w:val="single" w:sz="12" w:space="0" w:color="auto"/>
            </w:tcBorders>
            <w:shd w:val="clear" w:color="auto" w:fill="FFFFFF" w:themeFill="background1"/>
          </w:tcPr>
          <w:p w14:paraId="1F2E3347"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4A71E529"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E7142D8" w14:textId="77777777" w:rsidR="00C749A7" w:rsidRPr="00340B0D" w:rsidRDefault="00C749A7" w:rsidP="00541D1A">
            <w:pPr>
              <w:jc w:val="center"/>
              <w:rPr>
                <w:rFonts w:cs="Arial"/>
                <w:sz w:val="18"/>
                <w:szCs w:val="18"/>
              </w:rPr>
            </w:pPr>
          </w:p>
        </w:tc>
      </w:tr>
      <w:tr w:rsidR="00C749A7" w:rsidRPr="00340B0D" w14:paraId="04A77248" w14:textId="77777777" w:rsidTr="001D2B45">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E584D9A"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A5EDF9"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6B009F70" w14:textId="77777777" w:rsidTr="001D2B45">
        <w:trPr>
          <w:trHeight w:val="287"/>
        </w:trPr>
        <w:tc>
          <w:tcPr>
            <w:tcW w:w="1789" w:type="dxa"/>
            <w:tcBorders>
              <w:left w:val="single" w:sz="12" w:space="0" w:color="auto"/>
              <w:bottom w:val="single" w:sz="4" w:space="0" w:color="auto"/>
            </w:tcBorders>
          </w:tcPr>
          <w:p w14:paraId="26D7DB58"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20698BC"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21E2F01"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AFDF083" w14:textId="77777777" w:rsidR="00C749A7" w:rsidRPr="00C87169" w:rsidRDefault="00C749A7" w:rsidP="00541D1A">
            <w:pPr>
              <w:rPr>
                <w:rFonts w:cs="Arial"/>
              </w:rPr>
            </w:pPr>
          </w:p>
        </w:tc>
      </w:tr>
      <w:tr w:rsidR="00C749A7" w:rsidRPr="00340B0D" w14:paraId="245800F5" w14:textId="77777777" w:rsidTr="001D2B45">
        <w:tc>
          <w:tcPr>
            <w:tcW w:w="1789" w:type="dxa"/>
            <w:tcBorders>
              <w:left w:val="single" w:sz="12" w:space="0" w:color="auto"/>
              <w:bottom w:val="single" w:sz="4" w:space="0" w:color="auto"/>
            </w:tcBorders>
          </w:tcPr>
          <w:p w14:paraId="11F18154"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FB2DE2"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1C240C"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9FBE64"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059A0D64" w14:textId="77777777" w:rsidTr="001D2B45">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F298FF1"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88401B1"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B41C7C7" w14:textId="77777777" w:rsidR="00C749A7" w:rsidRPr="00340B0D" w:rsidRDefault="00C749A7" w:rsidP="00541D1A">
            <w:pPr>
              <w:rPr>
                <w:rFonts w:cs="Arial"/>
                <w:sz w:val="18"/>
                <w:szCs w:val="18"/>
              </w:rPr>
            </w:pPr>
          </w:p>
        </w:tc>
      </w:tr>
      <w:tr w:rsidR="00C749A7" w:rsidRPr="00340B0D" w14:paraId="633A8A18"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02005E9E" w14:textId="77777777" w:rsidR="00C749A7" w:rsidRPr="00340B0D" w:rsidRDefault="00C749A7" w:rsidP="00541D1A">
            <w:pPr>
              <w:rPr>
                <w:rFonts w:cs="Arial"/>
                <w:sz w:val="18"/>
                <w:szCs w:val="18"/>
              </w:rPr>
            </w:pPr>
          </w:p>
        </w:tc>
      </w:tr>
      <w:tr w:rsidR="00C749A7" w:rsidRPr="00340B0D" w14:paraId="7B4FB30C"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D0AB7D"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5F8E7D58" w14:textId="77777777" w:rsidTr="001D2B45">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94CEFE"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D5B506"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15DC445F"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86B94D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23946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454EC2"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FEB6DB3" w14:textId="77777777" w:rsidR="00C749A7" w:rsidRPr="00340B0D" w:rsidRDefault="00C749A7" w:rsidP="00541D1A">
            <w:pPr>
              <w:rPr>
                <w:rFonts w:cs="Arial"/>
                <w:sz w:val="18"/>
                <w:szCs w:val="18"/>
              </w:rPr>
            </w:pPr>
          </w:p>
        </w:tc>
      </w:tr>
      <w:tr w:rsidR="00C749A7" w:rsidRPr="00340B0D" w14:paraId="107E7167"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E37A9E8"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7E085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13C4E2"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F74D790" w14:textId="77777777" w:rsidR="00C749A7" w:rsidRPr="00340B0D" w:rsidRDefault="00C749A7" w:rsidP="00541D1A">
            <w:pPr>
              <w:rPr>
                <w:rFonts w:cs="Arial"/>
                <w:sz w:val="18"/>
                <w:szCs w:val="18"/>
              </w:rPr>
            </w:pPr>
          </w:p>
        </w:tc>
      </w:tr>
      <w:tr w:rsidR="00C749A7" w:rsidRPr="00340B0D" w14:paraId="081AB8C6"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DD137D6"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57E8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721116"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064891" w14:textId="77777777" w:rsidR="00C749A7" w:rsidRPr="00340B0D" w:rsidRDefault="00C749A7" w:rsidP="00541D1A">
            <w:pPr>
              <w:rPr>
                <w:rFonts w:cs="Arial"/>
                <w:sz w:val="18"/>
                <w:szCs w:val="18"/>
              </w:rPr>
            </w:pPr>
          </w:p>
        </w:tc>
      </w:tr>
      <w:tr w:rsidR="00C749A7" w:rsidRPr="00340B0D" w14:paraId="024C59E4"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042F2C18"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0BB55F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DE600A"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7174203" w14:textId="77777777" w:rsidR="00C749A7" w:rsidRPr="00340B0D" w:rsidRDefault="00C749A7" w:rsidP="00541D1A">
            <w:pPr>
              <w:rPr>
                <w:rFonts w:cs="Arial"/>
                <w:sz w:val="18"/>
                <w:szCs w:val="18"/>
              </w:rPr>
            </w:pPr>
          </w:p>
        </w:tc>
      </w:tr>
      <w:tr w:rsidR="00C749A7" w:rsidRPr="00340B0D" w14:paraId="71558E9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4621296A"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3E9A1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A9E88D"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64B49A8" w14:textId="77777777" w:rsidR="00C749A7" w:rsidRPr="00340B0D" w:rsidRDefault="00C749A7" w:rsidP="00541D1A">
            <w:pPr>
              <w:rPr>
                <w:rFonts w:cs="Arial"/>
                <w:sz w:val="18"/>
                <w:szCs w:val="18"/>
              </w:rPr>
            </w:pPr>
          </w:p>
        </w:tc>
      </w:tr>
      <w:tr w:rsidR="00C749A7" w:rsidRPr="00340B0D" w14:paraId="7018A96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A4B3706"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28AE62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AD3613"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035B2" w14:textId="77777777" w:rsidR="00C749A7" w:rsidRPr="00340B0D" w:rsidRDefault="00C749A7" w:rsidP="00541D1A">
            <w:pPr>
              <w:rPr>
                <w:rFonts w:cs="Arial"/>
                <w:sz w:val="18"/>
                <w:szCs w:val="18"/>
              </w:rPr>
            </w:pPr>
          </w:p>
        </w:tc>
      </w:tr>
      <w:tr w:rsidR="00C749A7" w:rsidRPr="00340B0D" w14:paraId="6F2EBCEE"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D26E585"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40261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02F7AF"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CE4C38C" w14:textId="77777777" w:rsidR="00C749A7" w:rsidRPr="00340B0D" w:rsidRDefault="00C749A7" w:rsidP="00541D1A">
            <w:pPr>
              <w:rPr>
                <w:rFonts w:cs="Arial"/>
                <w:sz w:val="18"/>
                <w:szCs w:val="18"/>
              </w:rPr>
            </w:pPr>
          </w:p>
        </w:tc>
      </w:tr>
      <w:tr w:rsidR="00C749A7" w:rsidRPr="00340B0D" w14:paraId="3C660BAA"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F12E607"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30F863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9CC692"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A7A99AB" w14:textId="77777777" w:rsidR="00C749A7" w:rsidRPr="00340B0D" w:rsidRDefault="00C749A7" w:rsidP="00541D1A">
            <w:pPr>
              <w:rPr>
                <w:rFonts w:cs="Arial"/>
                <w:sz w:val="18"/>
                <w:szCs w:val="18"/>
              </w:rPr>
            </w:pPr>
          </w:p>
        </w:tc>
      </w:tr>
      <w:tr w:rsidR="00C749A7" w:rsidRPr="00340B0D" w14:paraId="6A74F6DC"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1DA4ABB"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71B6D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7FED7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C67B4C" w14:textId="77777777" w:rsidR="00C749A7" w:rsidRPr="00340B0D" w:rsidRDefault="00C749A7" w:rsidP="00541D1A">
            <w:pPr>
              <w:rPr>
                <w:rFonts w:cs="Arial"/>
                <w:sz w:val="18"/>
                <w:szCs w:val="18"/>
              </w:rPr>
            </w:pPr>
          </w:p>
        </w:tc>
      </w:tr>
      <w:tr w:rsidR="00C749A7" w:rsidRPr="00340B0D" w14:paraId="01EFA378"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242F577A"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73B98F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3E0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208DE0" w14:textId="77777777" w:rsidR="00C749A7" w:rsidRPr="00340B0D" w:rsidRDefault="00C749A7" w:rsidP="00541D1A">
            <w:pPr>
              <w:rPr>
                <w:rFonts w:cs="Arial"/>
                <w:sz w:val="18"/>
                <w:szCs w:val="18"/>
              </w:rPr>
            </w:pPr>
          </w:p>
        </w:tc>
      </w:tr>
      <w:tr w:rsidR="00C749A7" w:rsidRPr="00340B0D" w14:paraId="23A3BF4B"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15EE4F2"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081F4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4805DA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958F35" w14:textId="77777777" w:rsidR="00C749A7" w:rsidRPr="00340B0D" w:rsidRDefault="00C749A7" w:rsidP="00541D1A">
            <w:pPr>
              <w:rPr>
                <w:rFonts w:cs="Arial"/>
                <w:sz w:val="18"/>
                <w:szCs w:val="18"/>
              </w:rPr>
            </w:pPr>
          </w:p>
        </w:tc>
      </w:tr>
      <w:tr w:rsidR="00C749A7" w:rsidRPr="00340B0D" w14:paraId="6E40BFCD"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BEE6E52"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50B23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6FB54F"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38B9E33" w14:textId="77777777" w:rsidR="00C749A7" w:rsidRPr="00340B0D" w:rsidRDefault="00C749A7" w:rsidP="00541D1A">
            <w:pPr>
              <w:rPr>
                <w:rFonts w:cs="Arial"/>
                <w:sz w:val="18"/>
                <w:szCs w:val="18"/>
              </w:rPr>
            </w:pPr>
          </w:p>
        </w:tc>
      </w:tr>
      <w:tr w:rsidR="00C749A7" w:rsidRPr="00340B0D" w14:paraId="30B17E17" w14:textId="77777777" w:rsidTr="001D2B45">
        <w:tc>
          <w:tcPr>
            <w:tcW w:w="4375" w:type="dxa"/>
            <w:gridSpan w:val="4"/>
            <w:tcBorders>
              <w:top w:val="single" w:sz="4" w:space="0" w:color="auto"/>
              <w:left w:val="single" w:sz="12" w:space="0" w:color="auto"/>
              <w:bottom w:val="single" w:sz="12" w:space="0" w:color="auto"/>
              <w:right w:val="single" w:sz="4" w:space="0" w:color="auto"/>
            </w:tcBorders>
          </w:tcPr>
          <w:p w14:paraId="450AFAEE"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49662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7E1FE3B"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E2D928" w14:textId="77777777" w:rsidR="00C749A7" w:rsidRPr="00340B0D" w:rsidRDefault="00C749A7" w:rsidP="00541D1A">
            <w:pPr>
              <w:rPr>
                <w:rFonts w:cs="Arial"/>
                <w:sz w:val="18"/>
                <w:szCs w:val="18"/>
              </w:rPr>
            </w:pPr>
          </w:p>
        </w:tc>
      </w:tr>
      <w:tr w:rsidR="00C749A7" w:rsidRPr="00340B0D" w14:paraId="23A6CE75" w14:textId="77777777" w:rsidTr="001D2B45">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43F18CA"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0FE07CE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14B2682"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B11386B"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AE4FF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3F8510" w14:textId="77777777" w:rsidR="00C749A7" w:rsidRPr="00340B0D" w:rsidRDefault="00C749A7" w:rsidP="00541D1A">
            <w:pPr>
              <w:rPr>
                <w:rFonts w:cs="Arial"/>
                <w:sz w:val="18"/>
                <w:szCs w:val="18"/>
              </w:rPr>
            </w:pPr>
          </w:p>
        </w:tc>
      </w:tr>
      <w:tr w:rsidR="00C749A7" w:rsidRPr="00340B0D" w14:paraId="0989845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2234A7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ED37D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D84D155"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5F7EA0" w14:textId="77777777" w:rsidR="00C749A7" w:rsidRPr="00340B0D" w:rsidRDefault="00C749A7" w:rsidP="00541D1A">
            <w:pPr>
              <w:rPr>
                <w:rFonts w:cs="Arial"/>
                <w:sz w:val="18"/>
                <w:szCs w:val="18"/>
              </w:rPr>
            </w:pPr>
          </w:p>
        </w:tc>
      </w:tr>
      <w:tr w:rsidR="00C749A7" w:rsidRPr="00340B0D" w14:paraId="1E554068"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A5AFC6"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4641D4BA"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2D6A40B6" w14:textId="60D15853" w:rsidR="00C749A7" w:rsidRDefault="00C749A7" w:rsidP="00541D1A">
            <w:pPr>
              <w:rPr>
                <w:rFonts w:cs="Arial"/>
                <w:sz w:val="18"/>
                <w:szCs w:val="18"/>
              </w:rPr>
            </w:pPr>
          </w:p>
          <w:p w14:paraId="7231D50A" w14:textId="75BA7754" w:rsidR="001D2B45" w:rsidRPr="001D2B45" w:rsidRDefault="001D2B45" w:rsidP="00541D1A">
            <w:pPr>
              <w:rPr>
                <w:b/>
                <w:bCs/>
                <w:i/>
              </w:rPr>
            </w:pPr>
            <w:r>
              <w:rPr>
                <w:i/>
              </w:rPr>
              <w:t xml:space="preserve">Load the exchange set </w:t>
            </w:r>
            <w:proofErr w:type="spellStart"/>
            <w:r>
              <w:rPr>
                <w:b/>
                <w:bCs/>
                <w:i/>
              </w:rPr>
              <w:t>PowerUp</w:t>
            </w:r>
            <w:proofErr w:type="spellEnd"/>
          </w:p>
          <w:p w14:paraId="60415AB6" w14:textId="77777777" w:rsidR="00C749A7" w:rsidRPr="00340B0D" w:rsidRDefault="00C749A7" w:rsidP="00541D1A">
            <w:pPr>
              <w:rPr>
                <w:rFonts w:cs="Arial"/>
                <w:sz w:val="18"/>
                <w:szCs w:val="18"/>
              </w:rPr>
            </w:pPr>
          </w:p>
        </w:tc>
      </w:tr>
      <w:tr w:rsidR="00C749A7" w:rsidRPr="00340B0D" w14:paraId="767C9530"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8AD0E3" w14:textId="77777777" w:rsidR="00C749A7" w:rsidRPr="00340B0D" w:rsidRDefault="00C749A7" w:rsidP="00541D1A">
            <w:pPr>
              <w:jc w:val="center"/>
              <w:rPr>
                <w:rFonts w:cs="Arial"/>
                <w:b/>
                <w:bCs/>
                <w:sz w:val="18"/>
                <w:szCs w:val="18"/>
              </w:rPr>
            </w:pPr>
            <w:r w:rsidRPr="00340B0D">
              <w:rPr>
                <w:rFonts w:cs="Arial"/>
                <w:b/>
                <w:bCs/>
                <w:sz w:val="18"/>
                <w:szCs w:val="18"/>
              </w:rPr>
              <w:t>Action</w:t>
            </w:r>
          </w:p>
        </w:tc>
      </w:tr>
      <w:tr w:rsidR="00C749A7" w:rsidRPr="00340B0D" w14:paraId="1DE96B73"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82E209" w14:textId="77777777" w:rsidR="00C749A7" w:rsidRDefault="00C749A7" w:rsidP="00541D1A">
            <w:pPr>
              <w:rPr>
                <w:rFonts w:cs="Arial"/>
                <w:b/>
                <w:bCs/>
              </w:rPr>
            </w:pPr>
          </w:p>
          <w:p w14:paraId="3D749538" w14:textId="77777777" w:rsidR="001D2B45" w:rsidRPr="00076547" w:rsidRDefault="001D2B45" w:rsidP="001D2B45">
            <w:pPr>
              <w:rPr>
                <w:i/>
              </w:rPr>
            </w:pPr>
            <w:r w:rsidRPr="00076547">
              <w:rPr>
                <w:i/>
              </w:rPr>
              <w:t>Load the following update</w:t>
            </w:r>
            <w:r>
              <w:rPr>
                <w:i/>
              </w:rPr>
              <w:t xml:space="preserve"> from the exchange set </w:t>
            </w:r>
            <w:proofErr w:type="spellStart"/>
            <w:r w:rsidRPr="003875F6">
              <w:rPr>
                <w:b/>
                <w:bCs/>
                <w:i/>
              </w:rPr>
              <w:t>SequentialUpdate</w:t>
            </w:r>
            <w:proofErr w:type="spellEnd"/>
            <w:r w:rsidRPr="00076547">
              <w:rPr>
                <w:i/>
              </w:rPr>
              <w:t>:</w:t>
            </w:r>
          </w:p>
          <w:p w14:paraId="3C8D4A81" w14:textId="77777777" w:rsidR="001D2B45" w:rsidRPr="00076547" w:rsidRDefault="001D2B45" w:rsidP="001D2B45">
            <w:pPr>
              <w:rPr>
                <w:i/>
              </w:rPr>
            </w:pPr>
            <w:r>
              <w:rPr>
                <w:i/>
              </w:rPr>
              <w:t xml:space="preserve">101AA00X01SW.001 </w:t>
            </w:r>
            <w:r w:rsidRPr="00076547">
              <w:rPr>
                <w:i/>
              </w:rPr>
              <w:t>(edition 1, update 1)</w:t>
            </w:r>
          </w:p>
          <w:p w14:paraId="2CEDE4F0" w14:textId="13700371" w:rsidR="001D2B45" w:rsidRDefault="001D2B45" w:rsidP="001D2B45">
            <w:pPr>
              <w:rPr>
                <w:rFonts w:cs="Arial"/>
                <w:b/>
                <w:bCs/>
              </w:rPr>
            </w:pPr>
            <w:r w:rsidRPr="00076547">
              <w:rPr>
                <w:i/>
              </w:rPr>
              <w:t xml:space="preserve">After loading of the update, manually annotate the </w:t>
            </w:r>
            <w:r>
              <w:rPr>
                <w:i/>
              </w:rPr>
              <w:t>feature</w:t>
            </w:r>
            <w:r w:rsidRPr="00076547">
              <w:rPr>
                <w:i/>
              </w:rPr>
              <w:t>s of the update as rejected using the deletion available in the manual update method.</w:t>
            </w:r>
          </w:p>
          <w:p w14:paraId="247454E4" w14:textId="77777777" w:rsidR="001D2B45" w:rsidRPr="00110428" w:rsidRDefault="001D2B45" w:rsidP="00541D1A">
            <w:pPr>
              <w:rPr>
                <w:rFonts w:cs="Arial"/>
                <w:b/>
                <w:bCs/>
              </w:rPr>
            </w:pPr>
          </w:p>
        </w:tc>
      </w:tr>
      <w:tr w:rsidR="00C749A7" w:rsidRPr="00340B0D" w14:paraId="0B66C8C8"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CBCC3B"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1D2B45" w:rsidRPr="00076547" w14:paraId="4D27E3DB" w14:textId="77777777" w:rsidTr="001D2B45">
        <w:tc>
          <w:tcPr>
            <w:tcW w:w="9199" w:type="dxa"/>
            <w:gridSpan w:val="11"/>
          </w:tcPr>
          <w:p w14:paraId="68D4F780" w14:textId="77777777" w:rsidR="001D2B45" w:rsidRPr="00076547" w:rsidRDefault="001D2B45" w:rsidP="00087740">
            <w:pPr>
              <w:jc w:val="left"/>
              <w:rPr>
                <w:i/>
              </w:rPr>
            </w:pPr>
            <w:r w:rsidRPr="00076547">
              <w:rPr>
                <w:i/>
              </w:rPr>
              <w:t xml:space="preserve">The </w:t>
            </w:r>
            <w:r>
              <w:rPr>
                <w:i/>
              </w:rPr>
              <w:t>features</w:t>
            </w:r>
            <w:r w:rsidRPr="00076547">
              <w:rPr>
                <w:i/>
              </w:rPr>
              <w:t xml:space="preserve"> from the update shall remain in display as annotated by the deletion mark of the manual update method.</w:t>
            </w:r>
          </w:p>
        </w:tc>
      </w:tr>
      <w:tr w:rsidR="001D2B45" w:rsidRPr="0015247B" w14:paraId="298CABBB" w14:textId="77777777" w:rsidTr="001D2B45">
        <w:tc>
          <w:tcPr>
            <w:tcW w:w="9199" w:type="dxa"/>
            <w:gridSpan w:val="11"/>
          </w:tcPr>
          <w:p w14:paraId="0E5D3A27" w14:textId="77777777" w:rsidR="001D2B45" w:rsidRPr="0015247B" w:rsidRDefault="001D2B45" w:rsidP="00087740">
            <w:pPr>
              <w:jc w:val="center"/>
            </w:pPr>
            <w:r>
              <w:rPr>
                <w:noProof/>
                <w:lang w:eastAsia="en-GB"/>
              </w:rPr>
              <w:drawing>
                <wp:inline distT="0" distB="0" distL="0" distR="0" wp14:anchorId="7195BCCE" wp14:editId="7F4C2B1F">
                  <wp:extent cx="4825097" cy="3895725"/>
                  <wp:effectExtent l="0" t="0" r="0" b="0"/>
                  <wp:docPr id="120" name="Kuva 120"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uva 120" descr="A map of the ocea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1D2B45" w:rsidRPr="00076547" w14:paraId="181F1DF2" w14:textId="77777777" w:rsidTr="001D2B45">
        <w:tc>
          <w:tcPr>
            <w:tcW w:w="9199" w:type="dxa"/>
            <w:gridSpan w:val="11"/>
          </w:tcPr>
          <w:p w14:paraId="14A4FC4E" w14:textId="77777777" w:rsidR="001D2B45" w:rsidRPr="00076547" w:rsidRDefault="001D2B45" w:rsidP="00087740">
            <w:pPr>
              <w:jc w:val="left"/>
              <w:rPr>
                <w:i/>
              </w:rPr>
            </w:pPr>
            <w:r w:rsidRPr="009C5191">
              <w:rPr>
                <w:b/>
                <w:bCs/>
                <w:i/>
              </w:rPr>
              <w:t>[TBD</w:t>
            </w:r>
            <w:r>
              <w:rPr>
                <w:i/>
              </w:rPr>
              <w:t>]</w:t>
            </w:r>
            <w:r w:rsidRPr="00076547">
              <w:rPr>
                <w:i/>
              </w:rPr>
              <w:t xml:space="preserve">Before loading of update, displayed scale 1:20 000 </w:t>
            </w:r>
          </w:p>
          <w:p w14:paraId="186FE7DF" w14:textId="77777777" w:rsidR="001D2B45" w:rsidRPr="00076547" w:rsidRDefault="001D2B45" w:rsidP="00087740">
            <w:pPr>
              <w:jc w:val="left"/>
              <w:rPr>
                <w:i/>
              </w:rPr>
            </w:pPr>
          </w:p>
        </w:tc>
      </w:tr>
      <w:tr w:rsidR="001D2B45" w:rsidRPr="00076547" w14:paraId="4E8E352B" w14:textId="77777777" w:rsidTr="001D2B45">
        <w:tc>
          <w:tcPr>
            <w:tcW w:w="9199" w:type="dxa"/>
            <w:gridSpan w:val="11"/>
          </w:tcPr>
          <w:p w14:paraId="7CCC8EC6" w14:textId="77777777" w:rsidR="001D2B45" w:rsidRPr="00076547" w:rsidRDefault="001D2B45" w:rsidP="00087740">
            <w:pPr>
              <w:jc w:val="center"/>
              <w:rPr>
                <w:i/>
              </w:rPr>
            </w:pPr>
            <w:r>
              <w:rPr>
                <w:noProof/>
                <w:lang w:eastAsia="en-GB"/>
              </w:rPr>
              <w:lastRenderedPageBreak/>
              <w:drawing>
                <wp:inline distT="0" distB="0" distL="0" distR="0" wp14:anchorId="78FF6CA0" wp14:editId="281F31E2">
                  <wp:extent cx="4826808" cy="3902710"/>
                  <wp:effectExtent l="0" t="0" r="0" b="2540"/>
                  <wp:docPr id="123" name="Kuva 123"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uva 123" descr="A map of the ocea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1D2B45" w:rsidRPr="00076547" w14:paraId="0627C43B" w14:textId="77777777" w:rsidTr="001D2B45">
        <w:tc>
          <w:tcPr>
            <w:tcW w:w="9199" w:type="dxa"/>
            <w:gridSpan w:val="11"/>
          </w:tcPr>
          <w:p w14:paraId="409A9A8C" w14:textId="77777777" w:rsidR="001D2B45" w:rsidRPr="00076547" w:rsidRDefault="001D2B45" w:rsidP="00087740">
            <w:pPr>
              <w:jc w:val="left"/>
              <w:rPr>
                <w:i/>
              </w:rPr>
            </w:pPr>
            <w:r w:rsidRPr="009C5191">
              <w:rPr>
                <w:b/>
                <w:bCs/>
                <w:i/>
              </w:rPr>
              <w:t>[TBD</w:t>
            </w:r>
            <w:r>
              <w:rPr>
                <w:i/>
              </w:rPr>
              <w:t>]</w:t>
            </w:r>
            <w:r w:rsidRPr="00076547">
              <w:rPr>
                <w:i/>
              </w:rPr>
              <w:t xml:space="preserve">After loading of </w:t>
            </w:r>
            <w:r>
              <w:rPr>
                <w:i/>
              </w:rPr>
              <w:t>101AA00X01SW</w:t>
            </w:r>
            <w:r w:rsidRPr="00076547">
              <w:rPr>
                <w:i/>
              </w:rPr>
              <w:t>.001, displayed scale 1:20 000</w:t>
            </w:r>
          </w:p>
        </w:tc>
      </w:tr>
      <w:tr w:rsidR="001D2B45" w:rsidRPr="0015247B" w14:paraId="103B1007" w14:textId="77777777" w:rsidTr="001D2B45">
        <w:tc>
          <w:tcPr>
            <w:tcW w:w="9199" w:type="dxa"/>
            <w:gridSpan w:val="11"/>
          </w:tcPr>
          <w:p w14:paraId="3E9FB6F8" w14:textId="77777777" w:rsidR="001D2B45" w:rsidRPr="0015247B" w:rsidRDefault="001D2B45" w:rsidP="00087740">
            <w:pPr>
              <w:jc w:val="center"/>
            </w:pPr>
            <w:r>
              <w:rPr>
                <w:noProof/>
                <w:lang w:eastAsia="en-GB"/>
              </w:rPr>
              <w:drawing>
                <wp:inline distT="0" distB="0" distL="0" distR="0" wp14:anchorId="1920468B" wp14:editId="4FC97B0D">
                  <wp:extent cx="4815028" cy="3893185"/>
                  <wp:effectExtent l="0" t="0" r="5080" b="0"/>
                  <wp:docPr id="126" name="Kuva 126"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uva 126" descr="A map of the ocean&#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1D2B45" w:rsidRPr="00076547" w14:paraId="44E3C8A8" w14:textId="77777777" w:rsidTr="001D2B45">
        <w:tc>
          <w:tcPr>
            <w:tcW w:w="9199" w:type="dxa"/>
            <w:gridSpan w:val="11"/>
          </w:tcPr>
          <w:p w14:paraId="44E29E68" w14:textId="77777777" w:rsidR="001D2B45" w:rsidRPr="00076547" w:rsidRDefault="001D2B45" w:rsidP="00087740">
            <w:pPr>
              <w:jc w:val="left"/>
              <w:rPr>
                <w:i/>
              </w:rPr>
            </w:pPr>
            <w:r w:rsidRPr="009C5191">
              <w:rPr>
                <w:b/>
                <w:bCs/>
                <w:i/>
              </w:rPr>
              <w:t>[TBD</w:t>
            </w:r>
            <w:r>
              <w:rPr>
                <w:i/>
              </w:rPr>
              <w:t>]</w:t>
            </w:r>
            <w:r w:rsidRPr="00076547">
              <w:rPr>
                <w:i/>
              </w:rPr>
              <w:t>After update 1 has been manually annotated as rejected by the Mariner, displayed scale 1:20 000</w:t>
            </w:r>
          </w:p>
        </w:tc>
      </w:tr>
    </w:tbl>
    <w:p w14:paraId="162A7AD5" w14:textId="77777777" w:rsidR="00C749A7" w:rsidRDefault="00C749A7" w:rsidP="00C749A7"/>
    <w:p w14:paraId="1E768102" w14:textId="77777777" w:rsidR="00C749A7" w:rsidRPr="00C749A7" w:rsidRDefault="00C749A7">
      <w:pPr>
        <w:pPrChange w:id="1512" w:author="jonathan pritchard" w:date="2025-01-23T13:28:00Z" w16du:dateUtc="2025-01-23T13:28:00Z">
          <w:pPr>
            <w:pStyle w:val="Heading3"/>
          </w:pPr>
        </w:pPrChange>
      </w:pPr>
    </w:p>
    <w:p w14:paraId="1348A5C0" w14:textId="77777777" w:rsidR="0015247B" w:rsidRDefault="0015247B" w:rsidP="0015247B"/>
    <w:p w14:paraId="650B6DAC" w14:textId="77777777" w:rsidR="0015247B" w:rsidRDefault="0015247B" w:rsidP="00E30B8F">
      <w:pPr>
        <w:pStyle w:val="Heading2"/>
        <w:rPr>
          <w:ins w:id="1513" w:author="jonathan pritchard" w:date="2025-01-23T13:28:00Z" w16du:dateUtc="2025-01-23T13:28:00Z"/>
          <w:highlight w:val="yellow"/>
        </w:rPr>
      </w:pPr>
      <w:bookmarkStart w:id="1514" w:name="_Toc152748572"/>
      <w:r w:rsidRPr="00C749A7">
        <w:rPr>
          <w:highlight w:val="yellow"/>
          <w:rPrChange w:id="1515" w:author="jonathan pritchard" w:date="2025-01-23T13:28:00Z" w16du:dateUtc="2025-01-23T13:28:00Z">
            <w:rPr/>
          </w:rPrChange>
        </w:rPr>
        <w:lastRenderedPageBreak/>
        <w:t>Manual Updates</w:t>
      </w:r>
      <w:bookmarkEnd w:id="151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5B32DFD9" w14:textId="77777777" w:rsidTr="00541D1A">
        <w:trPr>
          <w:trHeight w:val="416"/>
          <w:ins w:id="1516" w:author="jonathan pritchard" w:date="2025-01-23T13:2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E7B9DCF" w14:textId="77777777" w:rsidR="00C749A7" w:rsidRPr="00340B0D" w:rsidRDefault="00C749A7" w:rsidP="00541D1A">
            <w:pPr>
              <w:jc w:val="center"/>
              <w:rPr>
                <w:ins w:id="1517" w:author="jonathan pritchard" w:date="2025-01-23T13:28:00Z" w16du:dateUtc="2025-01-23T13:28:00Z"/>
                <w:rFonts w:cs="Arial"/>
                <w:b/>
                <w:bCs/>
                <w:sz w:val="18"/>
                <w:szCs w:val="18"/>
              </w:rPr>
            </w:pPr>
            <w:ins w:id="1518" w:author="jonathan pritchard" w:date="2025-01-23T13:28:00Z" w16du:dateUtc="2025-01-23T13:2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761C906" w14:textId="5715995F" w:rsidR="00C749A7" w:rsidRPr="00C87169" w:rsidRDefault="00595934" w:rsidP="00541D1A">
            <w:pPr>
              <w:jc w:val="center"/>
              <w:rPr>
                <w:ins w:id="1519" w:author="jonathan pritchard" w:date="2025-01-23T13:28:00Z" w16du:dateUtc="2025-01-23T13:28:00Z"/>
                <w:rFonts w:cs="Arial"/>
                <w:bCs/>
              </w:rPr>
            </w:pPr>
            <w:proofErr w:type="spellStart"/>
            <w: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D698ED8" w14:textId="77777777" w:rsidR="00C749A7" w:rsidRPr="00340B0D" w:rsidRDefault="00C749A7" w:rsidP="00541D1A">
            <w:pPr>
              <w:jc w:val="center"/>
              <w:rPr>
                <w:ins w:id="1520" w:author="jonathan pritchard" w:date="2025-01-23T13:28:00Z" w16du:dateUtc="2025-01-23T13:28:00Z"/>
                <w:rFonts w:cs="Arial"/>
                <w:b/>
                <w:bCs/>
                <w:sz w:val="18"/>
                <w:szCs w:val="18"/>
              </w:rPr>
            </w:pPr>
            <w:ins w:id="1521" w:author="jonathan pritchard" w:date="2025-01-23T13:28:00Z" w16du:dateUtc="2025-01-23T13:2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599DFFD" w14:textId="1349749F" w:rsidR="00C749A7" w:rsidRPr="00340B0D" w:rsidRDefault="00595934" w:rsidP="00541D1A">
            <w:pPr>
              <w:jc w:val="center"/>
              <w:rPr>
                <w:ins w:id="1522" w:author="jonathan pritchard" w:date="2025-01-23T13:28:00Z" w16du:dateUtc="2025-01-23T13:28:00Z"/>
                <w:rFonts w:cs="Arial"/>
                <w:sz w:val="18"/>
                <w:szCs w:val="18"/>
              </w:rPr>
            </w:pPr>
            <w:r>
              <w:t>IEC 61174/ 6.8.17</w:t>
            </w:r>
          </w:p>
        </w:tc>
      </w:tr>
      <w:tr w:rsidR="00C749A7" w:rsidRPr="00340B0D" w14:paraId="44D2EAFF" w14:textId="77777777" w:rsidTr="00541D1A">
        <w:trPr>
          <w:ins w:id="1523"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C27A19" w14:textId="77777777" w:rsidR="00C749A7" w:rsidRPr="00340B0D" w:rsidRDefault="00C749A7" w:rsidP="00541D1A">
            <w:pPr>
              <w:rPr>
                <w:ins w:id="1524" w:author="jonathan pritchard" w:date="2025-01-23T13:28:00Z" w16du:dateUtc="2025-01-23T13:28:00Z"/>
                <w:rFonts w:cs="Arial"/>
                <w:b/>
                <w:bCs/>
                <w:sz w:val="18"/>
                <w:szCs w:val="18"/>
              </w:rPr>
            </w:pPr>
            <w:ins w:id="1525" w:author="jonathan pritchard" w:date="2025-01-23T13:28:00Z" w16du:dateUtc="2025-01-23T13:28:00Z">
              <w:r w:rsidRPr="00340B0D">
                <w:rPr>
                  <w:rFonts w:cs="Arial"/>
                  <w:b/>
                  <w:bCs/>
                  <w:sz w:val="18"/>
                  <w:szCs w:val="18"/>
                </w:rPr>
                <w:t>Test Description</w:t>
              </w:r>
            </w:ins>
          </w:p>
        </w:tc>
      </w:tr>
      <w:tr w:rsidR="00C749A7" w:rsidRPr="00340B0D" w14:paraId="29A4826A" w14:textId="77777777" w:rsidTr="00541D1A">
        <w:trPr>
          <w:ins w:id="1526"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8E1146" w14:textId="77777777" w:rsidR="00C749A7" w:rsidRPr="009C22F4" w:rsidRDefault="00C749A7" w:rsidP="00541D1A">
            <w:pPr>
              <w:rPr>
                <w:ins w:id="1527" w:author="jonathan pritchard" w:date="2025-01-23T13:28:00Z" w16du:dateUtc="2025-01-23T13:28:00Z"/>
                <w:rFonts w:cs="Arial"/>
                <w:i/>
              </w:rPr>
            </w:pPr>
          </w:p>
          <w:p w14:paraId="4D01F916" w14:textId="281201A7" w:rsidR="00C749A7" w:rsidRDefault="00595934" w:rsidP="00541D1A">
            <w:pPr>
              <w:rPr>
                <w:rFonts w:cs="Arial"/>
                <w:i/>
              </w:rPr>
            </w:pPr>
            <w:r w:rsidRPr="00595934">
              <w:rPr>
                <w:rFonts w:cs="Arial"/>
                <w:i/>
              </w:rPr>
              <w:t>Manual updates</w:t>
            </w:r>
          </w:p>
          <w:p w14:paraId="6739A60F" w14:textId="77777777" w:rsidR="00595934" w:rsidRPr="009C22F4" w:rsidRDefault="00595934" w:rsidP="00541D1A">
            <w:pPr>
              <w:rPr>
                <w:ins w:id="1528" w:author="jonathan pritchard" w:date="2025-01-23T13:28:00Z" w16du:dateUtc="2025-01-23T13:28:00Z"/>
                <w:rFonts w:cs="Arial"/>
                <w:i/>
              </w:rPr>
            </w:pPr>
          </w:p>
        </w:tc>
      </w:tr>
      <w:tr w:rsidR="00C749A7" w:rsidRPr="00340B0D" w14:paraId="59F30465" w14:textId="77777777" w:rsidTr="00541D1A">
        <w:trPr>
          <w:ins w:id="1529"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BE4BE" w14:textId="77777777" w:rsidR="00C749A7" w:rsidRPr="00340B0D" w:rsidRDefault="00C749A7" w:rsidP="00541D1A">
            <w:pPr>
              <w:jc w:val="center"/>
              <w:rPr>
                <w:ins w:id="1530" w:author="jonathan pritchard" w:date="2025-01-23T13:28:00Z" w16du:dateUtc="2025-01-23T13:28:00Z"/>
                <w:rFonts w:cs="Arial"/>
                <w:b/>
                <w:bCs/>
                <w:sz w:val="18"/>
                <w:szCs w:val="18"/>
              </w:rPr>
            </w:pPr>
            <w:ins w:id="1531" w:author="jonathan pritchard" w:date="2025-01-23T13:28:00Z" w16du:dateUtc="2025-01-23T13:28:00Z">
              <w:r w:rsidRPr="00340B0D">
                <w:rPr>
                  <w:rFonts w:cs="Arial"/>
                  <w:b/>
                  <w:bCs/>
                  <w:sz w:val="18"/>
                  <w:szCs w:val="18"/>
                </w:rPr>
                <w:t>Loaded Data</w:t>
              </w:r>
            </w:ins>
          </w:p>
        </w:tc>
      </w:tr>
      <w:tr w:rsidR="00C749A7" w:rsidRPr="00340B0D" w14:paraId="055088A6" w14:textId="77777777" w:rsidTr="00541D1A">
        <w:trPr>
          <w:ins w:id="1532"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AFC7972" w14:textId="77777777" w:rsidR="00C749A7" w:rsidRPr="00340B0D" w:rsidRDefault="00C749A7" w:rsidP="00541D1A">
            <w:pPr>
              <w:jc w:val="center"/>
              <w:rPr>
                <w:ins w:id="1533" w:author="jonathan pritchard" w:date="2025-01-23T13:28:00Z" w16du:dateUtc="2025-01-23T13:28:00Z"/>
                <w:rFonts w:cs="Arial"/>
                <w:b/>
                <w:bCs/>
                <w:sz w:val="18"/>
                <w:szCs w:val="18"/>
              </w:rPr>
            </w:pPr>
            <w:ins w:id="1534" w:author="jonathan pritchard" w:date="2025-01-23T13:28:00Z" w16du:dateUtc="2025-01-23T13:2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CBF3B1" w14:textId="77777777" w:rsidR="00C749A7" w:rsidRPr="00340B0D" w:rsidRDefault="00C749A7" w:rsidP="00541D1A">
            <w:pPr>
              <w:jc w:val="center"/>
              <w:rPr>
                <w:ins w:id="1535" w:author="jonathan pritchard" w:date="2025-01-23T13:28:00Z" w16du:dateUtc="2025-01-23T13:28:00Z"/>
                <w:rFonts w:cs="Arial"/>
                <w:b/>
                <w:bCs/>
                <w:sz w:val="18"/>
                <w:szCs w:val="18"/>
              </w:rPr>
            </w:pPr>
          </w:p>
        </w:tc>
      </w:tr>
      <w:tr w:rsidR="00C749A7" w:rsidRPr="00340B0D" w14:paraId="27AD1CEE" w14:textId="77777777" w:rsidTr="00541D1A">
        <w:trPr>
          <w:ins w:id="1536"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D96F662" w14:textId="77777777" w:rsidR="00C749A7" w:rsidRPr="00340B0D" w:rsidRDefault="00C749A7" w:rsidP="00541D1A">
            <w:pPr>
              <w:rPr>
                <w:ins w:id="1537"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7702A4" w14:textId="77777777" w:rsidR="00C749A7" w:rsidRPr="00340B0D" w:rsidRDefault="00C749A7" w:rsidP="00541D1A">
            <w:pPr>
              <w:rPr>
                <w:ins w:id="1538" w:author="jonathan pritchard" w:date="2025-01-23T13:28:00Z" w16du:dateUtc="2025-01-23T13:28:00Z"/>
                <w:rFonts w:cs="Arial"/>
                <w:sz w:val="18"/>
                <w:szCs w:val="18"/>
              </w:rPr>
            </w:pPr>
          </w:p>
        </w:tc>
      </w:tr>
      <w:tr w:rsidR="00C749A7" w:rsidRPr="00340B0D" w14:paraId="16CFBC4E" w14:textId="77777777" w:rsidTr="00541D1A">
        <w:trPr>
          <w:ins w:id="1539" w:author="jonathan pritchard" w:date="2025-01-23T13:2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73B97A6" w14:textId="77777777" w:rsidR="00C749A7" w:rsidRPr="00340B0D" w:rsidRDefault="00C749A7" w:rsidP="00541D1A">
            <w:pPr>
              <w:rPr>
                <w:ins w:id="1540"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4359632" w14:textId="77777777" w:rsidR="00C749A7" w:rsidRPr="00340B0D" w:rsidRDefault="00C749A7" w:rsidP="00541D1A">
            <w:pPr>
              <w:rPr>
                <w:ins w:id="1541" w:author="jonathan pritchard" w:date="2025-01-23T13:28:00Z" w16du:dateUtc="2025-01-23T13:28:00Z"/>
                <w:rFonts w:cs="Arial"/>
                <w:sz w:val="18"/>
                <w:szCs w:val="18"/>
              </w:rPr>
            </w:pPr>
          </w:p>
        </w:tc>
      </w:tr>
      <w:tr w:rsidR="00C749A7" w:rsidRPr="00340B0D" w14:paraId="2B00BC13" w14:textId="77777777" w:rsidTr="00541D1A">
        <w:trPr>
          <w:ins w:id="1542" w:author="jonathan pritchard" w:date="2025-01-23T13:2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77C265" w14:textId="77777777" w:rsidR="00C749A7" w:rsidRPr="00340B0D" w:rsidRDefault="00C749A7" w:rsidP="00541D1A">
            <w:pPr>
              <w:jc w:val="center"/>
              <w:rPr>
                <w:ins w:id="1543" w:author="jonathan pritchard" w:date="2025-01-23T13:28:00Z" w16du:dateUtc="2025-01-23T13:28:00Z"/>
                <w:rFonts w:cs="Arial"/>
                <w:b/>
                <w:bCs/>
                <w:sz w:val="18"/>
                <w:szCs w:val="18"/>
              </w:rPr>
            </w:pPr>
            <w:ins w:id="1544" w:author="jonathan pritchard" w:date="2025-01-23T13:28:00Z" w16du:dateUtc="2025-01-23T13:2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69702A" w14:textId="77777777" w:rsidR="00C749A7" w:rsidRPr="00340B0D" w:rsidRDefault="00C749A7" w:rsidP="00541D1A">
            <w:pPr>
              <w:jc w:val="center"/>
              <w:rPr>
                <w:ins w:id="1545" w:author="jonathan pritchard" w:date="2025-01-23T13:28:00Z" w16du:dateUtc="2025-01-23T13:28:00Z"/>
                <w:rFonts w:cs="Arial"/>
                <w:b/>
                <w:bCs/>
                <w:sz w:val="18"/>
                <w:szCs w:val="18"/>
              </w:rPr>
            </w:pPr>
            <w:ins w:id="1546" w:author="jonathan pritchard" w:date="2025-01-23T13:28:00Z" w16du:dateUtc="2025-01-23T13:28:00Z">
              <w:r w:rsidRPr="00340B0D">
                <w:rPr>
                  <w:rFonts w:cs="Arial"/>
                  <w:b/>
                  <w:bCs/>
                  <w:sz w:val="18"/>
                  <w:szCs w:val="18"/>
                </w:rPr>
                <w:t>Independent Mariner’s Selections</w:t>
              </w:r>
              <w:r>
                <w:rPr>
                  <w:rFonts w:cs="Arial"/>
                  <w:b/>
                  <w:bCs/>
                  <w:sz w:val="18"/>
                  <w:szCs w:val="18"/>
                </w:rPr>
                <w:t xml:space="preserve"> (default=On)</w:t>
              </w:r>
            </w:ins>
          </w:p>
        </w:tc>
      </w:tr>
      <w:tr w:rsidR="00C749A7" w:rsidRPr="00340B0D" w14:paraId="738659DC" w14:textId="77777777" w:rsidTr="00541D1A">
        <w:trPr>
          <w:ins w:id="1547" w:author="jonathan pritchard" w:date="2025-01-23T13:28:00Z"/>
        </w:trPr>
        <w:customXmlInsRangeStart w:id="1548" w:author="jonathan pritchard" w:date="2025-01-23T13:28:00Z"/>
        <w:sdt>
          <w:sdtPr>
            <w:rPr>
              <w:rFonts w:cs="Arial"/>
              <w:sz w:val="18"/>
              <w:szCs w:val="18"/>
            </w:rPr>
            <w:alias w:val="Diplay Category"/>
            <w:tag w:val="Diplay Categor"/>
            <w:id w:val="534475361"/>
            <w:placeholder>
              <w:docPart w:val="4920437F4A244B9487989A99B0A404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54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3BDCF3" w14:textId="77777777" w:rsidR="00C749A7" w:rsidRPr="00340B0D" w:rsidRDefault="00C749A7" w:rsidP="00541D1A">
                <w:pPr>
                  <w:rPr>
                    <w:ins w:id="1549" w:author="jonathan pritchard" w:date="2025-01-23T13:28:00Z" w16du:dateUtc="2025-01-23T13:28:00Z"/>
                    <w:rFonts w:cs="Arial"/>
                    <w:sz w:val="18"/>
                    <w:szCs w:val="18"/>
                  </w:rPr>
                </w:pPr>
                <w:ins w:id="1550" w:author="jonathan pritchard" w:date="2025-01-23T13:28:00Z" w16du:dateUtc="2025-01-23T13:28:00Z">
                  <w:r>
                    <w:rPr>
                      <w:rFonts w:cs="Arial"/>
                      <w:sz w:val="18"/>
                      <w:szCs w:val="18"/>
                    </w:rPr>
                    <w:t>Other</w:t>
                  </w:r>
                </w:ins>
              </w:p>
            </w:tc>
            <w:customXmlInsRangeStart w:id="1551" w:author="jonathan pritchard" w:date="2025-01-23T13:28:00Z"/>
          </w:sdtContent>
        </w:sdt>
        <w:customXmlInsRangeEnd w:id="1551"/>
        <w:tc>
          <w:tcPr>
            <w:tcW w:w="3871" w:type="dxa"/>
            <w:gridSpan w:val="5"/>
            <w:tcBorders>
              <w:left w:val="single" w:sz="12" w:space="0" w:color="auto"/>
              <w:bottom w:val="single" w:sz="4" w:space="0" w:color="auto"/>
              <w:right w:val="single" w:sz="4" w:space="0" w:color="auto"/>
            </w:tcBorders>
            <w:shd w:val="clear" w:color="auto" w:fill="auto"/>
          </w:tcPr>
          <w:p w14:paraId="51982B05" w14:textId="77777777" w:rsidR="00C749A7" w:rsidRPr="00340B0D" w:rsidRDefault="00C749A7" w:rsidP="00541D1A">
            <w:pPr>
              <w:rPr>
                <w:ins w:id="1552" w:author="jonathan pritchard" w:date="2025-01-23T13:28:00Z" w16du:dateUtc="2025-01-23T13:28:00Z"/>
                <w:rFonts w:cs="Arial"/>
                <w:sz w:val="18"/>
                <w:szCs w:val="18"/>
              </w:rPr>
            </w:pPr>
            <w:ins w:id="1553" w:author="jonathan pritchard" w:date="2025-01-23T13:28:00Z" w16du:dateUtc="2025-01-23T13:2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5B7495D" w14:textId="77777777" w:rsidR="00C749A7" w:rsidRPr="00340B0D" w:rsidRDefault="00C749A7" w:rsidP="00541D1A">
            <w:pPr>
              <w:jc w:val="center"/>
              <w:rPr>
                <w:ins w:id="1554" w:author="jonathan pritchard" w:date="2025-01-23T13:28:00Z" w16du:dateUtc="2025-01-23T13:28:00Z"/>
                <w:rFonts w:cs="Arial"/>
                <w:sz w:val="18"/>
                <w:szCs w:val="18"/>
              </w:rPr>
            </w:pPr>
          </w:p>
        </w:tc>
      </w:tr>
      <w:tr w:rsidR="00C749A7" w:rsidRPr="00340B0D" w14:paraId="00DB10AD" w14:textId="77777777" w:rsidTr="00541D1A">
        <w:trPr>
          <w:ins w:id="1555" w:author="jonathan pritchard" w:date="2025-01-23T13:2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4324E67" w14:textId="77777777" w:rsidR="00C749A7" w:rsidRPr="00340B0D" w:rsidRDefault="00C749A7" w:rsidP="00541D1A">
            <w:pPr>
              <w:jc w:val="center"/>
              <w:rPr>
                <w:ins w:id="1556" w:author="jonathan pritchard" w:date="2025-01-23T13:28:00Z" w16du:dateUtc="2025-01-23T13:28:00Z"/>
                <w:rFonts w:cs="Arial"/>
                <w:b/>
                <w:bCs/>
                <w:sz w:val="18"/>
                <w:szCs w:val="18"/>
              </w:rPr>
            </w:pPr>
            <w:ins w:id="1557" w:author="jonathan pritchard" w:date="2025-01-23T13:28:00Z" w16du:dateUtc="2025-01-23T13:2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18F6741A" w14:textId="77777777" w:rsidR="00C749A7" w:rsidRPr="00340B0D" w:rsidRDefault="00C749A7" w:rsidP="00541D1A">
            <w:pPr>
              <w:rPr>
                <w:ins w:id="1558" w:author="jonathan pritchard" w:date="2025-01-23T13:28:00Z" w16du:dateUtc="2025-01-23T13:28:00Z"/>
                <w:rFonts w:cs="Arial"/>
                <w:sz w:val="18"/>
                <w:szCs w:val="18"/>
              </w:rPr>
            </w:pPr>
            <w:ins w:id="1559" w:author="jonathan pritchard" w:date="2025-01-23T13:28:00Z" w16du:dateUtc="2025-01-23T13:2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1D0C324" w14:textId="77777777" w:rsidR="00C749A7" w:rsidRPr="00340B0D" w:rsidRDefault="00C749A7" w:rsidP="00541D1A">
            <w:pPr>
              <w:jc w:val="center"/>
              <w:rPr>
                <w:ins w:id="1560" w:author="jonathan pritchard" w:date="2025-01-23T13:28:00Z" w16du:dateUtc="2025-01-23T13:28:00Z"/>
                <w:rFonts w:cs="Arial"/>
                <w:sz w:val="18"/>
                <w:szCs w:val="18"/>
              </w:rPr>
            </w:pPr>
          </w:p>
        </w:tc>
      </w:tr>
      <w:tr w:rsidR="00C749A7" w:rsidRPr="00340B0D" w14:paraId="15ADA52B" w14:textId="77777777" w:rsidTr="00541D1A">
        <w:trPr>
          <w:ins w:id="1561"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1B7318" w14:textId="77777777" w:rsidR="00C749A7" w:rsidRPr="00340B0D" w:rsidRDefault="00C749A7" w:rsidP="00541D1A">
            <w:pPr>
              <w:rPr>
                <w:ins w:id="1562" w:author="jonathan pritchard" w:date="2025-01-23T13:28:00Z" w16du:dateUtc="2025-01-23T13:28:00Z"/>
                <w:rFonts w:cs="Arial"/>
                <w:sz w:val="18"/>
                <w:szCs w:val="18"/>
              </w:rPr>
            </w:pPr>
            <w:ins w:id="1563" w:author="jonathan pritchard" w:date="2025-01-23T13:28:00Z" w16du:dateUtc="2025-01-23T13:2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B4D0B" w14:textId="77777777" w:rsidR="00C749A7" w:rsidRPr="00340B0D" w:rsidRDefault="00C749A7" w:rsidP="00541D1A">
            <w:pPr>
              <w:rPr>
                <w:ins w:id="1564" w:author="jonathan pritchard" w:date="2025-01-23T13:28:00Z" w16du:dateUtc="2025-01-23T13:28:00Z"/>
                <w:rFonts w:cs="Arial"/>
                <w:sz w:val="18"/>
                <w:szCs w:val="18"/>
              </w:rPr>
            </w:pPr>
          </w:p>
        </w:tc>
        <w:tc>
          <w:tcPr>
            <w:tcW w:w="3871" w:type="dxa"/>
            <w:gridSpan w:val="5"/>
            <w:tcBorders>
              <w:left w:val="single" w:sz="12" w:space="0" w:color="auto"/>
            </w:tcBorders>
          </w:tcPr>
          <w:p w14:paraId="31675E9D" w14:textId="77777777" w:rsidR="00C749A7" w:rsidRPr="00340B0D" w:rsidRDefault="00C749A7" w:rsidP="00541D1A">
            <w:pPr>
              <w:rPr>
                <w:ins w:id="1565" w:author="jonathan pritchard" w:date="2025-01-23T13:28:00Z" w16du:dateUtc="2025-01-23T13:28:00Z"/>
                <w:rFonts w:cs="Arial"/>
                <w:sz w:val="18"/>
                <w:szCs w:val="18"/>
              </w:rPr>
            </w:pPr>
            <w:ins w:id="1566" w:author="jonathan pritchard" w:date="2025-01-23T13:28:00Z" w16du:dateUtc="2025-01-23T13:28:00Z">
              <w:r w:rsidRPr="00340B0D">
                <w:rPr>
                  <w:rFonts w:cs="Arial"/>
                  <w:sz w:val="18"/>
                  <w:szCs w:val="18"/>
                </w:rPr>
                <w:t>Highlight date dependent</w:t>
              </w:r>
            </w:ins>
          </w:p>
        </w:tc>
        <w:tc>
          <w:tcPr>
            <w:tcW w:w="672" w:type="dxa"/>
            <w:tcBorders>
              <w:right w:val="single" w:sz="12" w:space="0" w:color="auto"/>
            </w:tcBorders>
          </w:tcPr>
          <w:p w14:paraId="65A568AD" w14:textId="77777777" w:rsidR="00C749A7" w:rsidRPr="00340B0D" w:rsidRDefault="00C749A7" w:rsidP="00541D1A">
            <w:pPr>
              <w:jc w:val="center"/>
              <w:rPr>
                <w:ins w:id="1567" w:author="jonathan pritchard" w:date="2025-01-23T13:28:00Z" w16du:dateUtc="2025-01-23T13:28:00Z"/>
                <w:rFonts w:cs="Arial"/>
                <w:sz w:val="18"/>
                <w:szCs w:val="18"/>
              </w:rPr>
            </w:pPr>
          </w:p>
        </w:tc>
      </w:tr>
      <w:tr w:rsidR="00C749A7" w:rsidRPr="00340B0D" w14:paraId="6748B5DF" w14:textId="77777777" w:rsidTr="00541D1A">
        <w:trPr>
          <w:ins w:id="1568"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A620D0" w14:textId="77777777" w:rsidR="00C749A7" w:rsidRPr="00340B0D" w:rsidRDefault="00C749A7" w:rsidP="00541D1A">
            <w:pPr>
              <w:rPr>
                <w:ins w:id="1569" w:author="jonathan pritchard" w:date="2025-01-23T13:28:00Z" w16du:dateUtc="2025-01-23T13:28:00Z"/>
                <w:rFonts w:cs="Arial"/>
                <w:sz w:val="18"/>
                <w:szCs w:val="18"/>
              </w:rPr>
            </w:pPr>
            <w:ins w:id="1570" w:author="jonathan pritchard" w:date="2025-01-23T13:28:00Z" w16du:dateUtc="2025-01-23T13:2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459C43" w14:textId="77777777" w:rsidR="00C749A7" w:rsidRPr="00340B0D" w:rsidRDefault="00C749A7" w:rsidP="00541D1A">
            <w:pPr>
              <w:rPr>
                <w:ins w:id="1571" w:author="jonathan pritchard" w:date="2025-01-23T13:28:00Z" w16du:dateUtc="2025-01-23T13:28:00Z"/>
                <w:rFonts w:cs="Arial"/>
                <w:sz w:val="18"/>
                <w:szCs w:val="18"/>
              </w:rPr>
            </w:pPr>
          </w:p>
        </w:tc>
        <w:tc>
          <w:tcPr>
            <w:tcW w:w="3871" w:type="dxa"/>
            <w:gridSpan w:val="5"/>
            <w:tcBorders>
              <w:left w:val="single" w:sz="12" w:space="0" w:color="auto"/>
            </w:tcBorders>
          </w:tcPr>
          <w:p w14:paraId="128881DF" w14:textId="77777777" w:rsidR="00C749A7" w:rsidRPr="00340B0D" w:rsidRDefault="00C749A7" w:rsidP="00541D1A">
            <w:pPr>
              <w:rPr>
                <w:ins w:id="1572" w:author="jonathan pritchard" w:date="2025-01-23T13:28:00Z" w16du:dateUtc="2025-01-23T13:28:00Z"/>
                <w:rFonts w:cs="Arial"/>
                <w:sz w:val="18"/>
                <w:szCs w:val="18"/>
              </w:rPr>
            </w:pPr>
            <w:ins w:id="1573" w:author="jonathan pritchard" w:date="2025-01-23T13:28:00Z" w16du:dateUtc="2025-01-23T13:28:00Z">
              <w:r w:rsidRPr="00340B0D">
                <w:rPr>
                  <w:rFonts w:cs="Arial"/>
                  <w:sz w:val="18"/>
                  <w:szCs w:val="18"/>
                </w:rPr>
                <w:t>Highlight document</w:t>
              </w:r>
            </w:ins>
          </w:p>
        </w:tc>
        <w:tc>
          <w:tcPr>
            <w:tcW w:w="672" w:type="dxa"/>
            <w:tcBorders>
              <w:right w:val="single" w:sz="12" w:space="0" w:color="auto"/>
            </w:tcBorders>
          </w:tcPr>
          <w:p w14:paraId="19EAFF16" w14:textId="77777777" w:rsidR="00C749A7" w:rsidRPr="00340B0D" w:rsidRDefault="00C749A7" w:rsidP="00541D1A">
            <w:pPr>
              <w:jc w:val="center"/>
              <w:rPr>
                <w:ins w:id="1574" w:author="jonathan pritchard" w:date="2025-01-23T13:28:00Z" w16du:dateUtc="2025-01-23T13:28:00Z"/>
                <w:rFonts w:cs="Arial"/>
                <w:sz w:val="18"/>
                <w:szCs w:val="18"/>
              </w:rPr>
            </w:pPr>
          </w:p>
        </w:tc>
      </w:tr>
      <w:tr w:rsidR="00C749A7" w:rsidRPr="00340B0D" w14:paraId="77F02F03" w14:textId="77777777" w:rsidTr="00541D1A">
        <w:trPr>
          <w:ins w:id="1575"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7625C5" w14:textId="77777777" w:rsidR="00C749A7" w:rsidRPr="00340B0D" w:rsidRDefault="00C749A7" w:rsidP="00541D1A">
            <w:pPr>
              <w:rPr>
                <w:ins w:id="1576" w:author="jonathan pritchard" w:date="2025-01-23T13:28:00Z" w16du:dateUtc="2025-01-23T13:28:00Z"/>
                <w:rFonts w:cs="Arial"/>
                <w:sz w:val="18"/>
                <w:szCs w:val="18"/>
              </w:rPr>
            </w:pPr>
            <w:ins w:id="1577" w:author="jonathan pritchard" w:date="2025-01-23T13:28:00Z" w16du:dateUtc="2025-01-23T13:2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93D6C7" w14:textId="77777777" w:rsidR="00C749A7" w:rsidRPr="00340B0D" w:rsidRDefault="00C749A7" w:rsidP="00541D1A">
            <w:pPr>
              <w:rPr>
                <w:ins w:id="1578" w:author="jonathan pritchard" w:date="2025-01-23T13:28:00Z" w16du:dateUtc="2025-01-23T13:28:00Z"/>
                <w:rFonts w:cs="Arial"/>
                <w:sz w:val="18"/>
                <w:szCs w:val="18"/>
              </w:rPr>
            </w:pPr>
          </w:p>
        </w:tc>
        <w:tc>
          <w:tcPr>
            <w:tcW w:w="3871" w:type="dxa"/>
            <w:gridSpan w:val="5"/>
            <w:tcBorders>
              <w:left w:val="single" w:sz="12" w:space="0" w:color="auto"/>
            </w:tcBorders>
          </w:tcPr>
          <w:p w14:paraId="78A34C75" w14:textId="77777777" w:rsidR="00C749A7" w:rsidRPr="00340B0D" w:rsidRDefault="00C749A7" w:rsidP="00541D1A">
            <w:pPr>
              <w:rPr>
                <w:ins w:id="1579" w:author="jonathan pritchard" w:date="2025-01-23T13:28:00Z" w16du:dateUtc="2025-01-23T13:28:00Z"/>
                <w:rFonts w:cs="Arial"/>
                <w:b/>
                <w:bCs/>
                <w:sz w:val="18"/>
                <w:szCs w:val="18"/>
              </w:rPr>
            </w:pPr>
            <w:ins w:id="1580" w:author="jonathan pritchard" w:date="2025-01-23T13:28:00Z" w16du:dateUtc="2025-01-23T13:28:00Z">
              <w:r w:rsidRPr="00340B0D">
                <w:rPr>
                  <w:rFonts w:cs="Arial"/>
                  <w:sz w:val="18"/>
                  <w:szCs w:val="18"/>
                </w:rPr>
                <w:t>Highlight info</w:t>
              </w:r>
            </w:ins>
          </w:p>
        </w:tc>
        <w:tc>
          <w:tcPr>
            <w:tcW w:w="672" w:type="dxa"/>
            <w:tcBorders>
              <w:right w:val="single" w:sz="12" w:space="0" w:color="auto"/>
            </w:tcBorders>
          </w:tcPr>
          <w:p w14:paraId="2BB91F3D" w14:textId="77777777" w:rsidR="00C749A7" w:rsidRPr="00340B0D" w:rsidRDefault="00C749A7" w:rsidP="00541D1A">
            <w:pPr>
              <w:jc w:val="center"/>
              <w:rPr>
                <w:ins w:id="1581" w:author="jonathan pritchard" w:date="2025-01-23T13:28:00Z" w16du:dateUtc="2025-01-23T13:28:00Z"/>
                <w:rFonts w:cs="Arial"/>
                <w:sz w:val="18"/>
                <w:szCs w:val="18"/>
              </w:rPr>
            </w:pPr>
          </w:p>
        </w:tc>
      </w:tr>
      <w:tr w:rsidR="00C749A7" w:rsidRPr="00340B0D" w14:paraId="2B43C89B" w14:textId="77777777" w:rsidTr="00541D1A">
        <w:trPr>
          <w:ins w:id="1582"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4488DB6" w14:textId="77777777" w:rsidR="00C749A7" w:rsidRPr="00340B0D" w:rsidRDefault="00C749A7" w:rsidP="00541D1A">
            <w:pPr>
              <w:rPr>
                <w:ins w:id="1583" w:author="jonathan pritchard" w:date="2025-01-23T13:28:00Z" w16du:dateUtc="2025-01-23T13:28:00Z"/>
                <w:rFonts w:cs="Arial"/>
                <w:sz w:val="18"/>
                <w:szCs w:val="18"/>
              </w:rPr>
            </w:pPr>
            <w:ins w:id="1584" w:author="jonathan pritchard" w:date="2025-01-23T13:28:00Z" w16du:dateUtc="2025-01-23T13:2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715043" w14:textId="77777777" w:rsidR="00C749A7" w:rsidRPr="00340B0D" w:rsidRDefault="00C749A7" w:rsidP="00541D1A">
            <w:pPr>
              <w:rPr>
                <w:ins w:id="1585" w:author="jonathan pritchard" w:date="2025-01-23T13:28:00Z" w16du:dateUtc="2025-01-23T13:28:00Z"/>
                <w:rFonts w:cs="Arial"/>
                <w:sz w:val="18"/>
                <w:szCs w:val="18"/>
              </w:rPr>
            </w:pPr>
          </w:p>
        </w:tc>
        <w:tc>
          <w:tcPr>
            <w:tcW w:w="3871" w:type="dxa"/>
            <w:gridSpan w:val="5"/>
            <w:tcBorders>
              <w:left w:val="single" w:sz="12" w:space="0" w:color="auto"/>
            </w:tcBorders>
          </w:tcPr>
          <w:p w14:paraId="5C210FAD" w14:textId="77777777" w:rsidR="00C749A7" w:rsidRPr="00340B0D" w:rsidRDefault="00C749A7" w:rsidP="00541D1A">
            <w:pPr>
              <w:rPr>
                <w:ins w:id="1586" w:author="jonathan pritchard" w:date="2025-01-23T13:28:00Z" w16du:dateUtc="2025-01-23T13:28:00Z"/>
                <w:rFonts w:cs="Arial"/>
                <w:sz w:val="18"/>
                <w:szCs w:val="18"/>
              </w:rPr>
            </w:pPr>
            <w:ins w:id="1587" w:author="jonathan pritchard" w:date="2025-01-23T13:28:00Z" w16du:dateUtc="2025-01-23T13:28:00Z">
              <w:r w:rsidRPr="00340B0D">
                <w:rPr>
                  <w:rFonts w:cs="Arial"/>
                  <w:sz w:val="18"/>
                  <w:szCs w:val="18"/>
                </w:rPr>
                <w:t>Shallow Pattern</w:t>
              </w:r>
            </w:ins>
          </w:p>
        </w:tc>
        <w:tc>
          <w:tcPr>
            <w:tcW w:w="672" w:type="dxa"/>
            <w:tcBorders>
              <w:right w:val="single" w:sz="12" w:space="0" w:color="auto"/>
            </w:tcBorders>
          </w:tcPr>
          <w:p w14:paraId="7B634B11" w14:textId="77777777" w:rsidR="00C749A7" w:rsidRPr="00340B0D" w:rsidRDefault="00C749A7" w:rsidP="00541D1A">
            <w:pPr>
              <w:jc w:val="center"/>
              <w:rPr>
                <w:ins w:id="1588" w:author="jonathan pritchard" w:date="2025-01-23T13:28:00Z" w16du:dateUtc="2025-01-23T13:28:00Z"/>
                <w:rFonts w:cs="Arial"/>
                <w:sz w:val="18"/>
                <w:szCs w:val="18"/>
              </w:rPr>
            </w:pPr>
          </w:p>
        </w:tc>
      </w:tr>
      <w:tr w:rsidR="00C749A7" w:rsidRPr="00340B0D" w14:paraId="27E27D02" w14:textId="77777777" w:rsidTr="00541D1A">
        <w:trPr>
          <w:ins w:id="1589"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73BED8" w14:textId="77777777" w:rsidR="00C749A7" w:rsidRPr="00340B0D" w:rsidRDefault="00C749A7" w:rsidP="00541D1A">
            <w:pPr>
              <w:rPr>
                <w:ins w:id="1590" w:author="jonathan pritchard" w:date="2025-01-23T13:28:00Z" w16du:dateUtc="2025-01-23T13:28:00Z"/>
                <w:rFonts w:cs="Arial"/>
                <w:sz w:val="18"/>
                <w:szCs w:val="18"/>
              </w:rPr>
            </w:pPr>
            <w:ins w:id="1591" w:author="jonathan pritchard" w:date="2025-01-23T13:28:00Z" w16du:dateUtc="2025-01-23T13:2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D4AD3" w14:textId="77777777" w:rsidR="00C749A7" w:rsidRPr="00340B0D" w:rsidRDefault="00C749A7" w:rsidP="00541D1A">
            <w:pPr>
              <w:rPr>
                <w:ins w:id="1592" w:author="jonathan pritchard" w:date="2025-01-23T13:28:00Z" w16du:dateUtc="2025-01-23T13:28:00Z"/>
                <w:rFonts w:cs="Arial"/>
                <w:sz w:val="18"/>
                <w:szCs w:val="18"/>
              </w:rPr>
            </w:pPr>
          </w:p>
        </w:tc>
        <w:tc>
          <w:tcPr>
            <w:tcW w:w="3871" w:type="dxa"/>
            <w:gridSpan w:val="5"/>
            <w:tcBorders>
              <w:left w:val="single" w:sz="12" w:space="0" w:color="auto"/>
            </w:tcBorders>
          </w:tcPr>
          <w:p w14:paraId="34DC38C6" w14:textId="77777777" w:rsidR="00C749A7" w:rsidRPr="00340B0D" w:rsidRDefault="00C749A7" w:rsidP="00541D1A">
            <w:pPr>
              <w:rPr>
                <w:ins w:id="1593" w:author="jonathan pritchard" w:date="2025-01-23T13:28:00Z" w16du:dateUtc="2025-01-23T13:28:00Z"/>
                <w:rFonts w:cs="Arial"/>
                <w:sz w:val="18"/>
                <w:szCs w:val="18"/>
              </w:rPr>
            </w:pPr>
            <w:ins w:id="1594" w:author="jonathan pritchard" w:date="2025-01-23T13:28:00Z" w16du:dateUtc="2025-01-23T13:28:00Z">
              <w:r w:rsidRPr="00340B0D">
                <w:rPr>
                  <w:rFonts w:cs="Arial"/>
                  <w:sz w:val="18"/>
                  <w:szCs w:val="18"/>
                </w:rPr>
                <w:t>Unknown</w:t>
              </w:r>
            </w:ins>
          </w:p>
        </w:tc>
        <w:tc>
          <w:tcPr>
            <w:tcW w:w="672" w:type="dxa"/>
            <w:tcBorders>
              <w:right w:val="single" w:sz="12" w:space="0" w:color="auto"/>
            </w:tcBorders>
          </w:tcPr>
          <w:p w14:paraId="7F7ADFA3" w14:textId="77777777" w:rsidR="00C749A7" w:rsidRPr="00340B0D" w:rsidRDefault="00C749A7" w:rsidP="00541D1A">
            <w:pPr>
              <w:jc w:val="center"/>
              <w:rPr>
                <w:ins w:id="1595" w:author="jonathan pritchard" w:date="2025-01-23T13:28:00Z" w16du:dateUtc="2025-01-23T13:28:00Z"/>
                <w:rFonts w:cs="Arial"/>
                <w:sz w:val="18"/>
                <w:szCs w:val="18"/>
              </w:rPr>
            </w:pPr>
          </w:p>
        </w:tc>
      </w:tr>
      <w:tr w:rsidR="00C749A7" w:rsidRPr="00340B0D" w14:paraId="32035BB7" w14:textId="77777777" w:rsidTr="00541D1A">
        <w:trPr>
          <w:ins w:id="1596"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E274E4" w14:textId="77777777" w:rsidR="00C749A7" w:rsidRPr="00340B0D" w:rsidRDefault="00C749A7" w:rsidP="00541D1A">
            <w:pPr>
              <w:rPr>
                <w:ins w:id="1597" w:author="jonathan pritchard" w:date="2025-01-23T13:28:00Z" w16du:dateUtc="2025-01-23T13:28:00Z"/>
                <w:rFonts w:cs="Arial"/>
                <w:sz w:val="18"/>
                <w:szCs w:val="18"/>
              </w:rPr>
            </w:pPr>
            <w:ins w:id="1598" w:author="jonathan pritchard" w:date="2025-01-23T13:28:00Z" w16du:dateUtc="2025-01-23T13:2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B2D64" w14:textId="77777777" w:rsidR="00C749A7" w:rsidRPr="00340B0D" w:rsidRDefault="00C749A7" w:rsidP="00541D1A">
            <w:pPr>
              <w:rPr>
                <w:ins w:id="1599" w:author="jonathan pritchard" w:date="2025-01-23T13:28:00Z" w16du:dateUtc="2025-01-23T13:28:00Z"/>
                <w:rFonts w:cs="Arial"/>
                <w:sz w:val="18"/>
                <w:szCs w:val="18"/>
              </w:rPr>
            </w:pPr>
          </w:p>
        </w:tc>
        <w:tc>
          <w:tcPr>
            <w:tcW w:w="3871" w:type="dxa"/>
            <w:gridSpan w:val="5"/>
            <w:tcBorders>
              <w:left w:val="single" w:sz="12" w:space="0" w:color="auto"/>
            </w:tcBorders>
          </w:tcPr>
          <w:p w14:paraId="49F911A5" w14:textId="77777777" w:rsidR="00C749A7" w:rsidRPr="00340B0D" w:rsidRDefault="00C749A7" w:rsidP="00541D1A">
            <w:pPr>
              <w:rPr>
                <w:ins w:id="1600" w:author="jonathan pritchard" w:date="2025-01-23T13:28:00Z" w16du:dateUtc="2025-01-23T13:28:00Z"/>
                <w:rFonts w:cs="Arial"/>
                <w:sz w:val="18"/>
                <w:szCs w:val="18"/>
              </w:rPr>
            </w:pPr>
            <w:ins w:id="1601" w:author="jonathan pritchard" w:date="2025-01-23T13:28:00Z" w16du:dateUtc="2025-01-23T13:28:00Z">
              <w:r w:rsidRPr="00340B0D">
                <w:rPr>
                  <w:rFonts w:cs="Arial"/>
                  <w:sz w:val="18"/>
                  <w:szCs w:val="18"/>
                </w:rPr>
                <w:t>Update Review</w:t>
              </w:r>
            </w:ins>
          </w:p>
        </w:tc>
        <w:tc>
          <w:tcPr>
            <w:tcW w:w="672" w:type="dxa"/>
            <w:tcBorders>
              <w:right w:val="single" w:sz="12" w:space="0" w:color="auto"/>
            </w:tcBorders>
          </w:tcPr>
          <w:p w14:paraId="7326C93F" w14:textId="77777777" w:rsidR="00C749A7" w:rsidRPr="00340B0D" w:rsidRDefault="00C749A7" w:rsidP="00541D1A">
            <w:pPr>
              <w:jc w:val="center"/>
              <w:rPr>
                <w:ins w:id="1602" w:author="jonathan pritchard" w:date="2025-01-23T13:28:00Z" w16du:dateUtc="2025-01-23T13:28:00Z"/>
                <w:rFonts w:cs="Arial"/>
                <w:sz w:val="18"/>
                <w:szCs w:val="18"/>
              </w:rPr>
            </w:pPr>
          </w:p>
        </w:tc>
      </w:tr>
      <w:tr w:rsidR="00C749A7" w:rsidRPr="00340B0D" w14:paraId="49F00499" w14:textId="77777777" w:rsidTr="00541D1A">
        <w:trPr>
          <w:ins w:id="1603"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24FA0" w14:textId="77777777" w:rsidR="00C749A7" w:rsidRPr="00340B0D" w:rsidRDefault="00C749A7" w:rsidP="00541D1A">
            <w:pPr>
              <w:rPr>
                <w:ins w:id="1604" w:author="jonathan pritchard" w:date="2025-01-23T13:28:00Z" w16du:dateUtc="2025-01-23T13:28:00Z"/>
                <w:rFonts w:cs="Arial"/>
                <w:sz w:val="18"/>
                <w:szCs w:val="18"/>
              </w:rPr>
            </w:pPr>
            <w:ins w:id="1605" w:author="jonathan pritchard" w:date="2025-01-23T13:28:00Z" w16du:dateUtc="2025-01-23T13:2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5864B" w14:textId="77777777" w:rsidR="00C749A7" w:rsidRPr="00340B0D" w:rsidRDefault="00C749A7" w:rsidP="00541D1A">
            <w:pPr>
              <w:rPr>
                <w:ins w:id="1606" w:author="jonathan pritchard" w:date="2025-01-23T13:28:00Z" w16du:dateUtc="2025-01-23T13:28:00Z"/>
                <w:rFonts w:cs="Arial"/>
                <w:sz w:val="18"/>
                <w:szCs w:val="18"/>
              </w:rPr>
            </w:pPr>
          </w:p>
        </w:tc>
        <w:tc>
          <w:tcPr>
            <w:tcW w:w="3871" w:type="dxa"/>
            <w:gridSpan w:val="5"/>
            <w:tcBorders>
              <w:left w:val="single" w:sz="12" w:space="0" w:color="auto"/>
            </w:tcBorders>
          </w:tcPr>
          <w:p w14:paraId="52CDA491" w14:textId="77777777" w:rsidR="00C749A7" w:rsidRPr="00340B0D" w:rsidRDefault="00C749A7" w:rsidP="00541D1A">
            <w:pPr>
              <w:rPr>
                <w:ins w:id="1607" w:author="jonathan pritchard" w:date="2025-01-23T13:28:00Z" w16du:dateUtc="2025-01-23T13:28:00Z"/>
                <w:rFonts w:cs="Arial"/>
                <w:sz w:val="18"/>
                <w:szCs w:val="18"/>
              </w:rPr>
            </w:pPr>
            <w:ins w:id="1608" w:author="jonathan pritchard" w:date="2025-01-23T13:28:00Z" w16du:dateUtc="2025-01-23T13:28:00Z">
              <w:r w:rsidRPr="00340B0D">
                <w:rPr>
                  <w:rFonts w:cs="Arial"/>
                  <w:b/>
                  <w:bCs/>
                  <w:sz w:val="18"/>
                  <w:szCs w:val="18"/>
                </w:rPr>
                <w:t>Text Groups</w:t>
              </w:r>
            </w:ins>
          </w:p>
        </w:tc>
        <w:tc>
          <w:tcPr>
            <w:tcW w:w="672" w:type="dxa"/>
            <w:tcBorders>
              <w:right w:val="single" w:sz="12" w:space="0" w:color="auto"/>
            </w:tcBorders>
          </w:tcPr>
          <w:p w14:paraId="362F26CB" w14:textId="77777777" w:rsidR="00C749A7" w:rsidRPr="00340B0D" w:rsidRDefault="00C749A7" w:rsidP="00541D1A">
            <w:pPr>
              <w:jc w:val="center"/>
              <w:rPr>
                <w:ins w:id="1609" w:author="jonathan pritchard" w:date="2025-01-23T13:28:00Z" w16du:dateUtc="2025-01-23T13:28:00Z"/>
                <w:rFonts w:cs="Arial"/>
                <w:sz w:val="18"/>
                <w:szCs w:val="18"/>
              </w:rPr>
            </w:pPr>
          </w:p>
        </w:tc>
      </w:tr>
      <w:tr w:rsidR="00C749A7" w:rsidRPr="00340B0D" w14:paraId="750FF9A8" w14:textId="77777777" w:rsidTr="00541D1A">
        <w:trPr>
          <w:ins w:id="1610"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D4D08" w14:textId="77777777" w:rsidR="00C749A7" w:rsidRPr="00340B0D" w:rsidRDefault="00C749A7" w:rsidP="00541D1A">
            <w:pPr>
              <w:rPr>
                <w:ins w:id="1611" w:author="jonathan pritchard" w:date="2025-01-23T13:28:00Z" w16du:dateUtc="2025-01-23T13:28:00Z"/>
                <w:rFonts w:cs="Arial"/>
                <w:sz w:val="18"/>
                <w:szCs w:val="18"/>
              </w:rPr>
            </w:pPr>
            <w:ins w:id="1612" w:author="jonathan pritchard" w:date="2025-01-23T13:28:00Z" w16du:dateUtc="2025-01-23T13:2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B0F185" w14:textId="77777777" w:rsidR="00C749A7" w:rsidRPr="00340B0D" w:rsidRDefault="00C749A7" w:rsidP="00541D1A">
            <w:pPr>
              <w:rPr>
                <w:ins w:id="1613" w:author="jonathan pritchard" w:date="2025-01-23T13:28:00Z" w16du:dateUtc="2025-01-23T13:28:00Z"/>
                <w:rFonts w:cs="Arial"/>
                <w:sz w:val="18"/>
                <w:szCs w:val="18"/>
              </w:rPr>
            </w:pPr>
          </w:p>
        </w:tc>
        <w:tc>
          <w:tcPr>
            <w:tcW w:w="3871" w:type="dxa"/>
            <w:gridSpan w:val="5"/>
            <w:tcBorders>
              <w:left w:val="single" w:sz="12" w:space="0" w:color="auto"/>
            </w:tcBorders>
          </w:tcPr>
          <w:p w14:paraId="702E24F9" w14:textId="77777777" w:rsidR="00C749A7" w:rsidRPr="00340B0D" w:rsidRDefault="00C749A7" w:rsidP="00541D1A">
            <w:pPr>
              <w:rPr>
                <w:ins w:id="1614" w:author="jonathan pritchard" w:date="2025-01-23T13:28:00Z" w16du:dateUtc="2025-01-23T13:28:00Z"/>
                <w:rFonts w:cs="Arial"/>
                <w:sz w:val="18"/>
                <w:szCs w:val="18"/>
              </w:rPr>
            </w:pPr>
            <w:ins w:id="1615" w:author="jonathan pritchard" w:date="2025-01-23T13:28:00Z" w16du:dateUtc="2025-01-23T13:28:00Z">
              <w:r w:rsidRPr="00340B0D">
                <w:rPr>
                  <w:rFonts w:cs="Arial"/>
                  <w:sz w:val="18"/>
                  <w:szCs w:val="18"/>
                </w:rPr>
                <w:t>Chart Text</w:t>
              </w:r>
            </w:ins>
          </w:p>
        </w:tc>
        <w:tc>
          <w:tcPr>
            <w:tcW w:w="672" w:type="dxa"/>
            <w:tcBorders>
              <w:right w:val="single" w:sz="12" w:space="0" w:color="auto"/>
            </w:tcBorders>
          </w:tcPr>
          <w:p w14:paraId="354D645C" w14:textId="77777777" w:rsidR="00C749A7" w:rsidRPr="00340B0D" w:rsidRDefault="00C749A7" w:rsidP="00541D1A">
            <w:pPr>
              <w:jc w:val="center"/>
              <w:rPr>
                <w:ins w:id="1616" w:author="jonathan pritchard" w:date="2025-01-23T13:28:00Z" w16du:dateUtc="2025-01-23T13:28:00Z"/>
                <w:rFonts w:cs="Arial"/>
                <w:sz w:val="18"/>
                <w:szCs w:val="18"/>
              </w:rPr>
            </w:pPr>
          </w:p>
        </w:tc>
      </w:tr>
      <w:tr w:rsidR="00C749A7" w:rsidRPr="00340B0D" w14:paraId="1E5D4BB5" w14:textId="77777777" w:rsidTr="00541D1A">
        <w:trPr>
          <w:ins w:id="1617"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E992E1" w14:textId="77777777" w:rsidR="00C749A7" w:rsidRPr="00340B0D" w:rsidRDefault="00C749A7" w:rsidP="00541D1A">
            <w:pPr>
              <w:rPr>
                <w:ins w:id="1618" w:author="jonathan pritchard" w:date="2025-01-23T13:28:00Z" w16du:dateUtc="2025-01-23T13:28:00Z"/>
                <w:rFonts w:cs="Arial"/>
                <w:sz w:val="18"/>
                <w:szCs w:val="18"/>
              </w:rPr>
            </w:pPr>
            <w:ins w:id="1619" w:author="jonathan pritchard" w:date="2025-01-23T13:28:00Z" w16du:dateUtc="2025-01-23T13:2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46422" w14:textId="77777777" w:rsidR="00C749A7" w:rsidRPr="00340B0D" w:rsidRDefault="00C749A7" w:rsidP="00541D1A">
            <w:pPr>
              <w:rPr>
                <w:ins w:id="1620" w:author="jonathan pritchard" w:date="2025-01-23T13:28:00Z" w16du:dateUtc="2025-01-23T13:28:00Z"/>
                <w:rFonts w:cs="Arial"/>
                <w:sz w:val="18"/>
                <w:szCs w:val="18"/>
              </w:rPr>
            </w:pPr>
          </w:p>
        </w:tc>
        <w:tc>
          <w:tcPr>
            <w:tcW w:w="3871" w:type="dxa"/>
            <w:gridSpan w:val="5"/>
            <w:tcBorders>
              <w:left w:val="single" w:sz="12" w:space="0" w:color="auto"/>
            </w:tcBorders>
          </w:tcPr>
          <w:p w14:paraId="72722E23" w14:textId="77777777" w:rsidR="00C749A7" w:rsidRPr="00340B0D" w:rsidRDefault="00C749A7" w:rsidP="00541D1A">
            <w:pPr>
              <w:rPr>
                <w:ins w:id="1621" w:author="jonathan pritchard" w:date="2025-01-23T13:28:00Z" w16du:dateUtc="2025-01-23T13:28:00Z"/>
                <w:rFonts w:cs="Arial"/>
                <w:sz w:val="18"/>
                <w:szCs w:val="18"/>
              </w:rPr>
            </w:pPr>
            <w:ins w:id="1622" w:author="jonathan pritchard" w:date="2025-01-23T13:28:00Z" w16du:dateUtc="2025-01-23T13:28:00Z">
              <w:r w:rsidRPr="00340B0D">
                <w:rPr>
                  <w:rFonts w:cs="Arial"/>
                  <w:sz w:val="18"/>
                  <w:szCs w:val="18"/>
                </w:rPr>
                <w:t xml:space="preserve">    Important text</w:t>
              </w:r>
            </w:ins>
          </w:p>
        </w:tc>
        <w:tc>
          <w:tcPr>
            <w:tcW w:w="672" w:type="dxa"/>
            <w:tcBorders>
              <w:right w:val="single" w:sz="12" w:space="0" w:color="auto"/>
            </w:tcBorders>
          </w:tcPr>
          <w:p w14:paraId="2160EC7D" w14:textId="77777777" w:rsidR="00C749A7" w:rsidRPr="00340B0D" w:rsidRDefault="00C749A7" w:rsidP="00541D1A">
            <w:pPr>
              <w:jc w:val="center"/>
              <w:rPr>
                <w:ins w:id="1623" w:author="jonathan pritchard" w:date="2025-01-23T13:28:00Z" w16du:dateUtc="2025-01-23T13:28:00Z"/>
                <w:rFonts w:cs="Arial"/>
                <w:sz w:val="18"/>
                <w:szCs w:val="18"/>
              </w:rPr>
            </w:pPr>
          </w:p>
        </w:tc>
      </w:tr>
      <w:tr w:rsidR="00C749A7" w:rsidRPr="00340B0D" w14:paraId="7BA24011" w14:textId="77777777" w:rsidTr="00541D1A">
        <w:trPr>
          <w:ins w:id="1624"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2E1F7D" w14:textId="77777777" w:rsidR="00C749A7" w:rsidRPr="00340B0D" w:rsidRDefault="00C749A7" w:rsidP="00541D1A">
            <w:pPr>
              <w:rPr>
                <w:ins w:id="1625" w:author="jonathan pritchard" w:date="2025-01-23T13:28:00Z" w16du:dateUtc="2025-01-23T13:28:00Z"/>
                <w:rFonts w:cs="Arial"/>
                <w:sz w:val="18"/>
                <w:szCs w:val="18"/>
              </w:rPr>
            </w:pPr>
            <w:ins w:id="1626" w:author="jonathan pritchard" w:date="2025-01-23T13:28:00Z" w16du:dateUtc="2025-01-23T13:2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AFC38" w14:textId="77777777" w:rsidR="00C749A7" w:rsidRPr="00340B0D" w:rsidRDefault="00C749A7" w:rsidP="00541D1A">
            <w:pPr>
              <w:rPr>
                <w:ins w:id="1627" w:author="jonathan pritchard" w:date="2025-01-23T13:28:00Z" w16du:dateUtc="2025-01-23T13:28:00Z"/>
                <w:rFonts w:cs="Arial"/>
                <w:sz w:val="18"/>
                <w:szCs w:val="18"/>
              </w:rPr>
            </w:pPr>
          </w:p>
        </w:tc>
        <w:tc>
          <w:tcPr>
            <w:tcW w:w="3871" w:type="dxa"/>
            <w:gridSpan w:val="5"/>
            <w:tcBorders>
              <w:left w:val="single" w:sz="12" w:space="0" w:color="auto"/>
            </w:tcBorders>
          </w:tcPr>
          <w:p w14:paraId="592AA2EB" w14:textId="77777777" w:rsidR="00C749A7" w:rsidRPr="00340B0D" w:rsidRDefault="00C749A7" w:rsidP="00541D1A">
            <w:pPr>
              <w:rPr>
                <w:ins w:id="1628" w:author="jonathan pritchard" w:date="2025-01-23T13:28:00Z" w16du:dateUtc="2025-01-23T13:28:00Z"/>
                <w:rFonts w:cs="Arial"/>
                <w:b/>
                <w:bCs/>
                <w:sz w:val="18"/>
                <w:szCs w:val="18"/>
              </w:rPr>
            </w:pPr>
            <w:ins w:id="1629" w:author="jonathan pritchard" w:date="2025-01-23T13:28:00Z" w16du:dateUtc="2025-01-23T13:28:00Z">
              <w:r w:rsidRPr="00340B0D">
                <w:rPr>
                  <w:rFonts w:cs="Arial"/>
                  <w:b/>
                  <w:bCs/>
                  <w:sz w:val="18"/>
                  <w:szCs w:val="18"/>
                </w:rPr>
                <w:t xml:space="preserve">    Other Text</w:t>
              </w:r>
            </w:ins>
          </w:p>
        </w:tc>
        <w:tc>
          <w:tcPr>
            <w:tcW w:w="672" w:type="dxa"/>
            <w:tcBorders>
              <w:right w:val="single" w:sz="12" w:space="0" w:color="auto"/>
            </w:tcBorders>
          </w:tcPr>
          <w:p w14:paraId="53B90283" w14:textId="77777777" w:rsidR="00C749A7" w:rsidRPr="00340B0D" w:rsidRDefault="00C749A7" w:rsidP="00541D1A">
            <w:pPr>
              <w:jc w:val="center"/>
              <w:rPr>
                <w:ins w:id="1630" w:author="jonathan pritchard" w:date="2025-01-23T13:28:00Z" w16du:dateUtc="2025-01-23T13:28:00Z"/>
                <w:rFonts w:cs="Arial"/>
                <w:sz w:val="18"/>
                <w:szCs w:val="18"/>
              </w:rPr>
            </w:pPr>
          </w:p>
        </w:tc>
      </w:tr>
      <w:tr w:rsidR="00C749A7" w:rsidRPr="00340B0D" w14:paraId="5941508E" w14:textId="77777777" w:rsidTr="00541D1A">
        <w:trPr>
          <w:ins w:id="1631"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80BC45" w14:textId="77777777" w:rsidR="00C749A7" w:rsidRPr="00340B0D" w:rsidRDefault="00C749A7" w:rsidP="00541D1A">
            <w:pPr>
              <w:rPr>
                <w:ins w:id="1632" w:author="jonathan pritchard" w:date="2025-01-23T13:28:00Z" w16du:dateUtc="2025-01-23T13:28:00Z"/>
                <w:rFonts w:cs="Arial"/>
                <w:sz w:val="18"/>
                <w:szCs w:val="18"/>
              </w:rPr>
            </w:pPr>
            <w:ins w:id="1633" w:author="jonathan pritchard" w:date="2025-01-23T13:28:00Z" w16du:dateUtc="2025-01-23T13:2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C372B7" w14:textId="77777777" w:rsidR="00C749A7" w:rsidRPr="00340B0D" w:rsidRDefault="00C749A7" w:rsidP="00541D1A">
            <w:pPr>
              <w:rPr>
                <w:ins w:id="1634" w:author="jonathan pritchard" w:date="2025-01-23T13:28:00Z" w16du:dateUtc="2025-01-23T13:28:00Z"/>
                <w:rFonts w:cs="Arial"/>
                <w:sz w:val="18"/>
                <w:szCs w:val="18"/>
              </w:rPr>
            </w:pPr>
          </w:p>
        </w:tc>
        <w:tc>
          <w:tcPr>
            <w:tcW w:w="3871" w:type="dxa"/>
            <w:gridSpan w:val="5"/>
            <w:tcBorders>
              <w:left w:val="single" w:sz="12" w:space="0" w:color="auto"/>
            </w:tcBorders>
          </w:tcPr>
          <w:p w14:paraId="0014B38C" w14:textId="77777777" w:rsidR="00C749A7" w:rsidRPr="00340B0D" w:rsidRDefault="00C749A7" w:rsidP="00541D1A">
            <w:pPr>
              <w:rPr>
                <w:ins w:id="1635" w:author="jonathan pritchard" w:date="2025-01-23T13:28:00Z" w16du:dateUtc="2025-01-23T13:28:00Z"/>
                <w:rFonts w:cs="Arial"/>
                <w:sz w:val="18"/>
                <w:szCs w:val="18"/>
              </w:rPr>
            </w:pPr>
            <w:ins w:id="1636" w:author="jonathan pritchard" w:date="2025-01-23T13:28:00Z" w16du:dateUtc="2025-01-23T13:28:00Z">
              <w:r w:rsidRPr="00340B0D">
                <w:rPr>
                  <w:rFonts w:cs="Arial"/>
                  <w:sz w:val="18"/>
                  <w:szCs w:val="18"/>
                </w:rPr>
                <w:t xml:space="preserve">        Names</w:t>
              </w:r>
            </w:ins>
          </w:p>
        </w:tc>
        <w:tc>
          <w:tcPr>
            <w:tcW w:w="672" w:type="dxa"/>
            <w:tcBorders>
              <w:right w:val="single" w:sz="12" w:space="0" w:color="auto"/>
            </w:tcBorders>
          </w:tcPr>
          <w:p w14:paraId="3538A5E7" w14:textId="77777777" w:rsidR="00C749A7" w:rsidRPr="00340B0D" w:rsidRDefault="00C749A7" w:rsidP="00541D1A">
            <w:pPr>
              <w:jc w:val="center"/>
              <w:rPr>
                <w:ins w:id="1637" w:author="jonathan pritchard" w:date="2025-01-23T13:28:00Z" w16du:dateUtc="2025-01-23T13:28:00Z"/>
                <w:rFonts w:cs="Arial"/>
                <w:sz w:val="18"/>
                <w:szCs w:val="18"/>
              </w:rPr>
            </w:pPr>
          </w:p>
        </w:tc>
      </w:tr>
      <w:tr w:rsidR="00C749A7" w:rsidRPr="00340B0D" w14:paraId="74722BCC" w14:textId="77777777" w:rsidTr="00541D1A">
        <w:trPr>
          <w:ins w:id="1638" w:author="jonathan pritchard" w:date="2025-01-23T13:2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BC438F" w14:textId="77777777" w:rsidR="00C749A7" w:rsidRPr="00340B0D" w:rsidRDefault="00C749A7" w:rsidP="00541D1A">
            <w:pPr>
              <w:jc w:val="center"/>
              <w:rPr>
                <w:ins w:id="1639" w:author="jonathan pritchard" w:date="2025-01-23T13:28:00Z" w16du:dateUtc="2025-01-23T13:28:00Z"/>
                <w:rFonts w:cs="Arial"/>
                <w:b/>
                <w:bCs/>
                <w:sz w:val="18"/>
                <w:szCs w:val="18"/>
              </w:rPr>
            </w:pPr>
            <w:ins w:id="1640" w:author="jonathan pritchard" w:date="2025-01-23T13:28:00Z" w16du:dateUtc="2025-01-23T13:28:00Z">
              <w:r w:rsidRPr="00340B0D">
                <w:rPr>
                  <w:rFonts w:cs="Arial"/>
                  <w:b/>
                  <w:bCs/>
                  <w:sz w:val="18"/>
                  <w:szCs w:val="18"/>
                </w:rPr>
                <w:t>Palette</w:t>
              </w:r>
            </w:ins>
          </w:p>
        </w:tc>
        <w:tc>
          <w:tcPr>
            <w:tcW w:w="3871" w:type="dxa"/>
            <w:gridSpan w:val="5"/>
            <w:tcBorders>
              <w:left w:val="single" w:sz="12" w:space="0" w:color="auto"/>
            </w:tcBorders>
          </w:tcPr>
          <w:p w14:paraId="067894FA" w14:textId="77777777" w:rsidR="00C749A7" w:rsidRPr="00340B0D" w:rsidRDefault="00C749A7" w:rsidP="00541D1A">
            <w:pPr>
              <w:rPr>
                <w:ins w:id="1641" w:author="jonathan pritchard" w:date="2025-01-23T13:28:00Z" w16du:dateUtc="2025-01-23T13:28:00Z"/>
                <w:rFonts w:cs="Arial"/>
                <w:b/>
                <w:bCs/>
                <w:sz w:val="18"/>
                <w:szCs w:val="18"/>
              </w:rPr>
            </w:pPr>
            <w:ins w:id="1642" w:author="jonathan pritchard" w:date="2025-01-23T13:28:00Z" w16du:dateUtc="2025-01-23T13:28:00Z">
              <w:r w:rsidRPr="00340B0D">
                <w:rPr>
                  <w:rFonts w:cs="Arial"/>
                  <w:sz w:val="18"/>
                  <w:szCs w:val="18"/>
                </w:rPr>
                <w:t xml:space="preserve">        Light description</w:t>
              </w:r>
            </w:ins>
          </w:p>
        </w:tc>
        <w:tc>
          <w:tcPr>
            <w:tcW w:w="672" w:type="dxa"/>
            <w:tcBorders>
              <w:right w:val="single" w:sz="12" w:space="0" w:color="auto"/>
            </w:tcBorders>
          </w:tcPr>
          <w:p w14:paraId="5AF7EDFF" w14:textId="77777777" w:rsidR="00C749A7" w:rsidRPr="00340B0D" w:rsidRDefault="00C749A7" w:rsidP="00541D1A">
            <w:pPr>
              <w:jc w:val="center"/>
              <w:rPr>
                <w:ins w:id="1643" w:author="jonathan pritchard" w:date="2025-01-23T13:28:00Z" w16du:dateUtc="2025-01-23T13:28:00Z"/>
                <w:rFonts w:cs="Arial"/>
                <w:sz w:val="18"/>
                <w:szCs w:val="18"/>
              </w:rPr>
            </w:pPr>
          </w:p>
        </w:tc>
      </w:tr>
      <w:tr w:rsidR="00C749A7" w:rsidRPr="00340B0D" w14:paraId="3838BFA1" w14:textId="77777777" w:rsidTr="00541D1A">
        <w:trPr>
          <w:ins w:id="1644" w:author="jonathan pritchard" w:date="2025-01-23T13:28:00Z"/>
        </w:trPr>
        <w:customXmlInsRangeStart w:id="1645" w:author="jonathan pritchard" w:date="2025-01-23T13:28:00Z"/>
        <w:sdt>
          <w:sdtPr>
            <w:rPr>
              <w:rFonts w:cs="Arial"/>
              <w:sz w:val="18"/>
              <w:szCs w:val="18"/>
            </w:rPr>
            <w:alias w:val="Palette"/>
            <w:tag w:val="Palette"/>
            <w:id w:val="1581404252"/>
            <w:placeholder>
              <w:docPart w:val="A7292418057F4068812D5F0AF80094EA"/>
            </w:placeholder>
            <w:comboBox>
              <w:listItem w:displayText="Day" w:value="Day"/>
              <w:listItem w:displayText="Dusk" w:value="Dusk"/>
              <w:listItem w:displayText="Night" w:value="Night"/>
            </w:comboBox>
          </w:sdtPr>
          <w:sdtContent>
            <w:customXmlInsRangeEnd w:id="1645"/>
            <w:tc>
              <w:tcPr>
                <w:tcW w:w="4656" w:type="dxa"/>
                <w:gridSpan w:val="5"/>
                <w:tcBorders>
                  <w:left w:val="single" w:sz="12" w:space="0" w:color="auto"/>
                  <w:bottom w:val="single" w:sz="12" w:space="0" w:color="auto"/>
                  <w:right w:val="single" w:sz="12" w:space="0" w:color="auto"/>
                </w:tcBorders>
              </w:tcPr>
              <w:p w14:paraId="5B071AFB" w14:textId="77777777" w:rsidR="00C749A7" w:rsidRPr="00340B0D" w:rsidRDefault="00C749A7" w:rsidP="00541D1A">
                <w:pPr>
                  <w:rPr>
                    <w:ins w:id="1646" w:author="jonathan pritchard" w:date="2025-01-23T13:28:00Z" w16du:dateUtc="2025-01-23T13:28:00Z"/>
                    <w:rFonts w:cs="Arial"/>
                    <w:sz w:val="18"/>
                    <w:szCs w:val="18"/>
                  </w:rPr>
                </w:pPr>
                <w:ins w:id="1647" w:author="jonathan pritchard" w:date="2025-01-23T13:28:00Z" w16du:dateUtc="2025-01-23T13:28:00Z">
                  <w:r w:rsidRPr="00340B0D">
                    <w:rPr>
                      <w:rFonts w:cs="Arial"/>
                      <w:sz w:val="18"/>
                      <w:szCs w:val="18"/>
                    </w:rPr>
                    <w:t>Day</w:t>
                  </w:r>
                </w:ins>
              </w:p>
            </w:tc>
            <w:customXmlInsRangeStart w:id="1648" w:author="jonathan pritchard" w:date="2025-01-23T13:28:00Z"/>
          </w:sdtContent>
        </w:sdt>
        <w:customXmlInsRangeEnd w:id="1648"/>
        <w:tc>
          <w:tcPr>
            <w:tcW w:w="3871" w:type="dxa"/>
            <w:gridSpan w:val="5"/>
            <w:tcBorders>
              <w:left w:val="single" w:sz="12" w:space="0" w:color="auto"/>
            </w:tcBorders>
          </w:tcPr>
          <w:p w14:paraId="3AA30259" w14:textId="77777777" w:rsidR="00C749A7" w:rsidRPr="00340B0D" w:rsidRDefault="00C749A7" w:rsidP="00541D1A">
            <w:pPr>
              <w:rPr>
                <w:ins w:id="1649" w:author="jonathan pritchard" w:date="2025-01-23T13:28:00Z" w16du:dateUtc="2025-01-23T13:28:00Z"/>
                <w:rFonts w:cs="Arial"/>
                <w:b/>
                <w:bCs/>
                <w:sz w:val="18"/>
                <w:szCs w:val="18"/>
              </w:rPr>
            </w:pPr>
            <w:ins w:id="1650" w:author="jonathan pritchard" w:date="2025-01-23T13:28:00Z" w16du:dateUtc="2025-01-23T13:28:00Z">
              <w:r w:rsidRPr="00340B0D">
                <w:rPr>
                  <w:rFonts w:cs="Arial"/>
                  <w:sz w:val="18"/>
                  <w:szCs w:val="18"/>
                </w:rPr>
                <w:t xml:space="preserve">        All other chart text</w:t>
              </w:r>
            </w:ins>
          </w:p>
        </w:tc>
        <w:tc>
          <w:tcPr>
            <w:tcW w:w="672" w:type="dxa"/>
            <w:tcBorders>
              <w:right w:val="single" w:sz="12" w:space="0" w:color="auto"/>
            </w:tcBorders>
          </w:tcPr>
          <w:p w14:paraId="1A9DF124" w14:textId="77777777" w:rsidR="00C749A7" w:rsidRPr="00340B0D" w:rsidRDefault="00C749A7" w:rsidP="00541D1A">
            <w:pPr>
              <w:jc w:val="center"/>
              <w:rPr>
                <w:ins w:id="1651" w:author="jonathan pritchard" w:date="2025-01-23T13:28:00Z" w16du:dateUtc="2025-01-23T13:28:00Z"/>
                <w:rFonts w:cs="Arial"/>
                <w:sz w:val="18"/>
                <w:szCs w:val="18"/>
              </w:rPr>
            </w:pPr>
          </w:p>
        </w:tc>
      </w:tr>
      <w:tr w:rsidR="00C749A7" w:rsidRPr="00340B0D" w14:paraId="1C973DFC" w14:textId="77777777" w:rsidTr="00541D1A">
        <w:trPr>
          <w:ins w:id="1652"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41C5D40" w14:textId="77777777" w:rsidR="00C749A7" w:rsidRPr="00340B0D" w:rsidRDefault="00C749A7" w:rsidP="00541D1A">
            <w:pPr>
              <w:jc w:val="center"/>
              <w:rPr>
                <w:ins w:id="1653" w:author="jonathan pritchard" w:date="2025-01-23T13:28:00Z" w16du:dateUtc="2025-01-23T13:28:00Z"/>
                <w:rFonts w:cs="Arial"/>
                <w:b/>
                <w:bCs/>
                <w:sz w:val="18"/>
                <w:szCs w:val="18"/>
              </w:rPr>
            </w:pPr>
          </w:p>
        </w:tc>
        <w:tc>
          <w:tcPr>
            <w:tcW w:w="3871" w:type="dxa"/>
            <w:gridSpan w:val="5"/>
            <w:tcBorders>
              <w:left w:val="single" w:sz="12" w:space="0" w:color="auto"/>
            </w:tcBorders>
          </w:tcPr>
          <w:p w14:paraId="7F325150" w14:textId="77777777" w:rsidR="00C749A7" w:rsidRPr="00340B0D" w:rsidRDefault="00C749A7" w:rsidP="00541D1A">
            <w:pPr>
              <w:rPr>
                <w:ins w:id="1654" w:author="jonathan pritchard" w:date="2025-01-23T13:28:00Z" w16du:dateUtc="2025-01-23T13:28:00Z"/>
                <w:rFonts w:cs="Arial"/>
                <w:sz w:val="18"/>
                <w:szCs w:val="18"/>
              </w:rPr>
            </w:pPr>
          </w:p>
        </w:tc>
        <w:tc>
          <w:tcPr>
            <w:tcW w:w="672" w:type="dxa"/>
            <w:tcBorders>
              <w:right w:val="single" w:sz="12" w:space="0" w:color="auto"/>
            </w:tcBorders>
            <w:vAlign w:val="center"/>
          </w:tcPr>
          <w:p w14:paraId="48666E03" w14:textId="77777777" w:rsidR="00C749A7" w:rsidRPr="00340B0D" w:rsidRDefault="00C749A7" w:rsidP="00541D1A">
            <w:pPr>
              <w:jc w:val="center"/>
              <w:rPr>
                <w:ins w:id="1655" w:author="jonathan pritchard" w:date="2025-01-23T13:28:00Z" w16du:dateUtc="2025-01-23T13:28:00Z"/>
                <w:rFonts w:cs="Arial"/>
                <w:sz w:val="18"/>
                <w:szCs w:val="18"/>
              </w:rPr>
            </w:pPr>
          </w:p>
        </w:tc>
      </w:tr>
      <w:tr w:rsidR="00C749A7" w:rsidRPr="00340B0D" w14:paraId="430B0E85" w14:textId="77777777" w:rsidTr="00541D1A">
        <w:trPr>
          <w:ins w:id="1656" w:author="jonathan pritchard" w:date="2025-01-23T13:2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131BEAA" w14:textId="77777777" w:rsidR="00C749A7" w:rsidRPr="00340B0D" w:rsidRDefault="00C749A7" w:rsidP="00541D1A">
            <w:pPr>
              <w:rPr>
                <w:ins w:id="1657" w:author="jonathan pritchard" w:date="2025-01-23T13:28:00Z" w16du:dateUtc="2025-01-23T13:28:00Z"/>
                <w:rFonts w:cs="Arial"/>
                <w:sz w:val="18"/>
                <w:szCs w:val="18"/>
              </w:rPr>
            </w:pPr>
          </w:p>
        </w:tc>
        <w:tc>
          <w:tcPr>
            <w:tcW w:w="3871" w:type="dxa"/>
            <w:gridSpan w:val="5"/>
            <w:tcBorders>
              <w:left w:val="single" w:sz="12" w:space="0" w:color="auto"/>
              <w:bottom w:val="single" w:sz="12" w:space="0" w:color="auto"/>
            </w:tcBorders>
          </w:tcPr>
          <w:p w14:paraId="1C6C82F6" w14:textId="77777777" w:rsidR="00C749A7" w:rsidRPr="00340B0D" w:rsidRDefault="00C749A7" w:rsidP="00541D1A">
            <w:pPr>
              <w:jc w:val="center"/>
              <w:rPr>
                <w:ins w:id="1658" w:author="jonathan pritchard" w:date="2025-01-23T13:28:00Z" w16du:dateUtc="2025-01-23T13:28:00Z"/>
                <w:rFonts w:cs="Arial"/>
                <w:sz w:val="18"/>
                <w:szCs w:val="18"/>
              </w:rPr>
            </w:pPr>
          </w:p>
        </w:tc>
        <w:tc>
          <w:tcPr>
            <w:tcW w:w="672" w:type="dxa"/>
            <w:tcBorders>
              <w:bottom w:val="single" w:sz="12" w:space="0" w:color="auto"/>
              <w:right w:val="single" w:sz="12" w:space="0" w:color="auto"/>
            </w:tcBorders>
            <w:vAlign w:val="center"/>
          </w:tcPr>
          <w:p w14:paraId="09E8CCF2" w14:textId="77777777" w:rsidR="00C749A7" w:rsidRPr="00340B0D" w:rsidRDefault="00C749A7" w:rsidP="00541D1A">
            <w:pPr>
              <w:jc w:val="center"/>
              <w:rPr>
                <w:ins w:id="1659" w:author="jonathan pritchard" w:date="2025-01-23T13:28:00Z" w16du:dateUtc="2025-01-23T13:28:00Z"/>
                <w:rFonts w:cs="Arial"/>
                <w:sz w:val="18"/>
                <w:szCs w:val="18"/>
              </w:rPr>
            </w:pPr>
          </w:p>
        </w:tc>
      </w:tr>
      <w:tr w:rsidR="00C749A7" w:rsidRPr="00340B0D" w14:paraId="21965F60" w14:textId="77777777" w:rsidTr="00541D1A">
        <w:trPr>
          <w:ins w:id="1660"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A38DD69" w14:textId="77777777" w:rsidR="00C749A7" w:rsidRPr="00340B0D" w:rsidRDefault="00C749A7" w:rsidP="00541D1A">
            <w:pPr>
              <w:jc w:val="center"/>
              <w:rPr>
                <w:ins w:id="1661" w:author="jonathan pritchard" w:date="2025-01-23T13:28:00Z" w16du:dateUtc="2025-01-23T13:28:00Z"/>
                <w:rFonts w:cs="Arial"/>
                <w:b/>
                <w:bCs/>
                <w:sz w:val="18"/>
                <w:szCs w:val="18"/>
              </w:rPr>
            </w:pPr>
            <w:ins w:id="1662" w:author="jonathan pritchard" w:date="2025-01-23T13:28:00Z" w16du:dateUtc="2025-01-23T13:2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292B780" w14:textId="77777777" w:rsidR="00C749A7" w:rsidRPr="00340B0D" w:rsidRDefault="00C749A7" w:rsidP="00541D1A">
            <w:pPr>
              <w:jc w:val="center"/>
              <w:rPr>
                <w:ins w:id="1663" w:author="jonathan pritchard" w:date="2025-01-23T13:28:00Z" w16du:dateUtc="2025-01-23T13:28:00Z"/>
                <w:rFonts w:cs="Arial"/>
                <w:sz w:val="18"/>
                <w:szCs w:val="18"/>
              </w:rPr>
            </w:pPr>
            <w:ins w:id="1664" w:author="jonathan pritchard" w:date="2025-01-23T13:28:00Z" w16du:dateUtc="2025-01-23T13:28:00Z">
              <w:r w:rsidRPr="00340B0D">
                <w:rPr>
                  <w:rFonts w:cs="Arial"/>
                  <w:b/>
                  <w:bCs/>
                  <w:sz w:val="18"/>
                  <w:szCs w:val="18"/>
                </w:rPr>
                <w:t>Display</w:t>
              </w:r>
            </w:ins>
          </w:p>
        </w:tc>
      </w:tr>
      <w:tr w:rsidR="00C749A7" w:rsidRPr="00340B0D" w14:paraId="1A8BFD75" w14:textId="77777777" w:rsidTr="00541D1A">
        <w:trPr>
          <w:trHeight w:val="287"/>
          <w:ins w:id="1665" w:author="jonathan pritchard" w:date="2025-01-23T13:28:00Z"/>
        </w:trPr>
        <w:tc>
          <w:tcPr>
            <w:tcW w:w="1789" w:type="dxa"/>
            <w:tcBorders>
              <w:left w:val="single" w:sz="12" w:space="0" w:color="auto"/>
              <w:bottom w:val="single" w:sz="4" w:space="0" w:color="auto"/>
            </w:tcBorders>
          </w:tcPr>
          <w:p w14:paraId="20D5B05B" w14:textId="77777777" w:rsidR="00C749A7" w:rsidRPr="00340B0D" w:rsidRDefault="00C749A7" w:rsidP="00541D1A">
            <w:pPr>
              <w:rPr>
                <w:ins w:id="1666" w:author="jonathan pritchard" w:date="2025-01-23T13:28:00Z" w16du:dateUtc="2025-01-23T13:28:00Z"/>
                <w:rFonts w:cs="Arial"/>
                <w:sz w:val="18"/>
                <w:szCs w:val="18"/>
              </w:rPr>
            </w:pPr>
            <w:ins w:id="1667" w:author="jonathan pritchard" w:date="2025-01-23T13:28:00Z" w16du:dateUtc="2025-01-23T13:28:00Z">
              <w:r w:rsidRPr="00340B0D">
                <w:rPr>
                  <w:rFonts w:cs="Arial"/>
                  <w:sz w:val="18"/>
                  <w:szCs w:val="18"/>
                </w:rPr>
                <w:t>Start Date</w:t>
              </w:r>
            </w:ins>
          </w:p>
        </w:tc>
        <w:tc>
          <w:tcPr>
            <w:tcW w:w="2867" w:type="dxa"/>
            <w:gridSpan w:val="4"/>
            <w:tcBorders>
              <w:bottom w:val="single" w:sz="4" w:space="0" w:color="auto"/>
              <w:right w:val="single" w:sz="12" w:space="0" w:color="auto"/>
            </w:tcBorders>
          </w:tcPr>
          <w:p w14:paraId="40DB5BAA" w14:textId="77777777" w:rsidR="00C749A7" w:rsidRPr="00340B0D" w:rsidRDefault="00C749A7" w:rsidP="00541D1A">
            <w:pPr>
              <w:rPr>
                <w:ins w:id="1668" w:author="jonathan pritchard" w:date="2025-01-23T13:28:00Z" w16du:dateUtc="2025-01-23T13:2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A5862F9" w14:textId="77777777" w:rsidR="00C749A7" w:rsidRPr="00340B0D" w:rsidRDefault="00C749A7" w:rsidP="00541D1A">
            <w:pPr>
              <w:rPr>
                <w:ins w:id="1669" w:author="jonathan pritchard" w:date="2025-01-23T13:28:00Z" w16du:dateUtc="2025-01-23T13:28:00Z"/>
                <w:rFonts w:cs="Arial"/>
                <w:sz w:val="18"/>
                <w:szCs w:val="18"/>
              </w:rPr>
            </w:pPr>
            <w:ins w:id="1670" w:author="jonathan pritchard" w:date="2025-01-23T13:28:00Z" w16du:dateUtc="2025-01-23T13:2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BD9B89B" w14:textId="77777777" w:rsidR="00C749A7" w:rsidRPr="00C87169" w:rsidRDefault="00C749A7" w:rsidP="00541D1A">
            <w:pPr>
              <w:rPr>
                <w:ins w:id="1671" w:author="jonathan pritchard" w:date="2025-01-23T13:28:00Z" w16du:dateUtc="2025-01-23T13:28:00Z"/>
                <w:rFonts w:cs="Arial"/>
              </w:rPr>
            </w:pPr>
          </w:p>
        </w:tc>
      </w:tr>
      <w:tr w:rsidR="00C749A7" w:rsidRPr="00340B0D" w14:paraId="3BB06A42" w14:textId="77777777" w:rsidTr="00541D1A">
        <w:trPr>
          <w:ins w:id="1672" w:author="jonathan pritchard" w:date="2025-01-23T13:28:00Z"/>
        </w:trPr>
        <w:tc>
          <w:tcPr>
            <w:tcW w:w="1789" w:type="dxa"/>
            <w:tcBorders>
              <w:left w:val="single" w:sz="12" w:space="0" w:color="auto"/>
              <w:bottom w:val="single" w:sz="4" w:space="0" w:color="auto"/>
            </w:tcBorders>
          </w:tcPr>
          <w:p w14:paraId="078741C2" w14:textId="77777777" w:rsidR="00C749A7" w:rsidRPr="00340B0D" w:rsidRDefault="00C749A7" w:rsidP="00541D1A">
            <w:pPr>
              <w:rPr>
                <w:ins w:id="1673" w:author="jonathan pritchard" w:date="2025-01-23T13:28:00Z" w16du:dateUtc="2025-01-23T13:28:00Z"/>
                <w:rFonts w:cs="Arial"/>
                <w:sz w:val="18"/>
                <w:szCs w:val="18"/>
              </w:rPr>
            </w:pPr>
            <w:ins w:id="1674" w:author="jonathan pritchard" w:date="2025-01-23T13:28:00Z" w16du:dateUtc="2025-01-23T13:2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AF25131" w14:textId="77777777" w:rsidR="00C749A7" w:rsidRPr="00340B0D" w:rsidRDefault="00C749A7" w:rsidP="00541D1A">
            <w:pPr>
              <w:rPr>
                <w:ins w:id="1675" w:author="jonathan pritchard" w:date="2025-01-23T13:28:00Z" w16du:dateUtc="2025-01-23T13:2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21BAF6" w14:textId="77777777" w:rsidR="00C749A7" w:rsidRPr="00340B0D" w:rsidRDefault="00C749A7" w:rsidP="00541D1A">
            <w:pPr>
              <w:rPr>
                <w:ins w:id="1676" w:author="jonathan pritchard" w:date="2025-01-23T13:28:00Z" w16du:dateUtc="2025-01-23T13:28:00Z"/>
                <w:rFonts w:cs="Arial"/>
                <w:sz w:val="18"/>
                <w:szCs w:val="18"/>
              </w:rPr>
            </w:pPr>
            <w:ins w:id="1677" w:author="jonathan pritchard" w:date="2025-01-23T13:28:00Z" w16du:dateUtc="2025-01-23T13:2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0E5A71" w14:textId="77777777" w:rsidR="00C749A7" w:rsidRPr="00340B0D" w:rsidRDefault="00C749A7" w:rsidP="00541D1A">
            <w:pPr>
              <w:rPr>
                <w:ins w:id="1678" w:author="jonathan pritchard" w:date="2025-01-23T13:28:00Z" w16du:dateUtc="2025-01-23T13:28:00Z"/>
                <w:rFonts w:cs="Arial"/>
                <w:sz w:val="18"/>
                <w:szCs w:val="18"/>
              </w:rPr>
            </w:pPr>
            <w:ins w:id="1679" w:author="jonathan pritchard" w:date="2025-01-23T13:28:00Z" w16du:dateUtc="2025-01-23T13:28:00Z">
              <w:r w:rsidRPr="00340B0D">
                <w:rPr>
                  <w:rFonts w:cs="Arial"/>
                  <w:sz w:val="18"/>
                  <w:szCs w:val="18"/>
                </w:rPr>
                <w:t>1:</w:t>
              </w:r>
              <w:r>
                <w:rPr>
                  <w:rFonts w:cs="Arial"/>
                  <w:sz w:val="18"/>
                  <w:szCs w:val="18"/>
                </w:rPr>
                <w:t>60000</w:t>
              </w:r>
            </w:ins>
          </w:p>
        </w:tc>
      </w:tr>
      <w:tr w:rsidR="00C749A7" w:rsidRPr="00340B0D" w14:paraId="4BE27ACB" w14:textId="77777777" w:rsidTr="00541D1A">
        <w:trPr>
          <w:ins w:id="1680" w:author="jonathan pritchard" w:date="2025-01-23T13:2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9E92B35" w14:textId="77777777" w:rsidR="00C749A7" w:rsidRPr="00340B0D" w:rsidRDefault="00C749A7" w:rsidP="00541D1A">
            <w:pPr>
              <w:jc w:val="center"/>
              <w:rPr>
                <w:ins w:id="1681" w:author="jonathan pritchard" w:date="2025-01-23T13:28:00Z" w16du:dateUtc="2025-01-23T13:2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12B8A2B" w14:textId="77777777" w:rsidR="00C749A7" w:rsidRPr="00340B0D" w:rsidRDefault="00C749A7" w:rsidP="00541D1A">
            <w:pPr>
              <w:rPr>
                <w:ins w:id="1682" w:author="jonathan pritchard" w:date="2025-01-23T13:28:00Z" w16du:dateUtc="2025-01-23T13:28:00Z"/>
                <w:rFonts w:cs="Arial"/>
                <w:sz w:val="18"/>
                <w:szCs w:val="18"/>
              </w:rPr>
            </w:pPr>
            <w:ins w:id="1683" w:author="jonathan pritchard" w:date="2025-01-23T13:28:00Z" w16du:dateUtc="2025-01-23T13:2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E60351C" w14:textId="77777777" w:rsidR="00C749A7" w:rsidRPr="00340B0D" w:rsidRDefault="00C749A7" w:rsidP="00541D1A">
            <w:pPr>
              <w:rPr>
                <w:ins w:id="1684" w:author="jonathan pritchard" w:date="2025-01-23T13:28:00Z" w16du:dateUtc="2025-01-23T13:28:00Z"/>
                <w:rFonts w:cs="Arial"/>
                <w:sz w:val="18"/>
                <w:szCs w:val="18"/>
              </w:rPr>
            </w:pPr>
          </w:p>
        </w:tc>
      </w:tr>
      <w:tr w:rsidR="00C749A7" w:rsidRPr="00340B0D" w14:paraId="3564A282" w14:textId="77777777" w:rsidTr="00541D1A">
        <w:trPr>
          <w:ins w:id="1685"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4A8D9A48" w14:textId="77777777" w:rsidR="00C749A7" w:rsidRPr="00340B0D" w:rsidRDefault="00C749A7" w:rsidP="00541D1A">
            <w:pPr>
              <w:rPr>
                <w:ins w:id="1686" w:author="jonathan pritchard" w:date="2025-01-23T13:28:00Z" w16du:dateUtc="2025-01-23T13:28:00Z"/>
                <w:rFonts w:cs="Arial"/>
                <w:sz w:val="18"/>
                <w:szCs w:val="18"/>
              </w:rPr>
            </w:pPr>
          </w:p>
        </w:tc>
      </w:tr>
      <w:tr w:rsidR="00C749A7" w:rsidRPr="00340B0D" w14:paraId="58BBA8D4" w14:textId="77777777" w:rsidTr="00541D1A">
        <w:trPr>
          <w:ins w:id="1687"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BB33B5" w14:textId="77777777" w:rsidR="00C749A7" w:rsidRPr="00340B0D" w:rsidRDefault="00C749A7" w:rsidP="00541D1A">
            <w:pPr>
              <w:jc w:val="center"/>
              <w:rPr>
                <w:ins w:id="1688" w:author="jonathan pritchard" w:date="2025-01-23T13:28:00Z" w16du:dateUtc="2025-01-23T13:28:00Z"/>
                <w:rFonts w:cs="Arial"/>
                <w:b/>
                <w:bCs/>
                <w:sz w:val="18"/>
                <w:szCs w:val="18"/>
              </w:rPr>
            </w:pPr>
            <w:ins w:id="1689" w:author="jonathan pritchard" w:date="2025-01-23T13:28:00Z" w16du:dateUtc="2025-01-23T13:28:00Z">
              <w:r w:rsidRPr="00340B0D">
                <w:rPr>
                  <w:rFonts w:cs="Arial"/>
                  <w:b/>
                  <w:bCs/>
                  <w:sz w:val="18"/>
                  <w:szCs w:val="18"/>
                </w:rPr>
                <w:t>Viewing Group</w:t>
              </w:r>
              <w:r>
                <w:rPr>
                  <w:rFonts w:cs="Arial"/>
                  <w:b/>
                  <w:bCs/>
                  <w:sz w:val="18"/>
                  <w:szCs w:val="18"/>
                </w:rPr>
                <w:t>s (Default = On)</w:t>
              </w:r>
            </w:ins>
          </w:p>
        </w:tc>
      </w:tr>
      <w:tr w:rsidR="00C749A7" w:rsidRPr="00340B0D" w14:paraId="16A9BB75" w14:textId="77777777" w:rsidTr="00541D1A">
        <w:trPr>
          <w:ins w:id="1690" w:author="jonathan pritchard" w:date="2025-01-23T13:2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48B372" w14:textId="77777777" w:rsidR="00C749A7" w:rsidRPr="00340B0D" w:rsidRDefault="00C749A7" w:rsidP="00541D1A">
            <w:pPr>
              <w:jc w:val="center"/>
              <w:rPr>
                <w:ins w:id="1691" w:author="jonathan pritchard" w:date="2025-01-23T13:28:00Z" w16du:dateUtc="2025-01-23T13:28:00Z"/>
                <w:rFonts w:cs="Arial"/>
                <w:b/>
                <w:bCs/>
                <w:sz w:val="18"/>
                <w:szCs w:val="18"/>
              </w:rPr>
            </w:pPr>
            <w:ins w:id="1692" w:author="jonathan pritchard" w:date="2025-01-23T13:28:00Z" w16du:dateUtc="2025-01-23T13:2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18DB81" w14:textId="77777777" w:rsidR="00C749A7" w:rsidRPr="00340B0D" w:rsidRDefault="00C749A7" w:rsidP="00541D1A">
            <w:pPr>
              <w:jc w:val="center"/>
              <w:rPr>
                <w:ins w:id="1693" w:author="jonathan pritchard" w:date="2025-01-23T13:28:00Z" w16du:dateUtc="2025-01-23T13:28:00Z"/>
                <w:rFonts w:cs="Arial"/>
                <w:b/>
                <w:bCs/>
                <w:sz w:val="18"/>
                <w:szCs w:val="18"/>
              </w:rPr>
            </w:pPr>
            <w:ins w:id="1694" w:author="jonathan pritchard" w:date="2025-01-23T13:28:00Z" w16du:dateUtc="2025-01-23T13:28:00Z">
              <w:r w:rsidRPr="00340B0D">
                <w:rPr>
                  <w:rFonts w:cs="Arial"/>
                  <w:b/>
                  <w:bCs/>
                  <w:sz w:val="18"/>
                  <w:szCs w:val="18"/>
                </w:rPr>
                <w:t>Other</w:t>
              </w:r>
            </w:ins>
          </w:p>
        </w:tc>
      </w:tr>
      <w:tr w:rsidR="00C749A7" w:rsidRPr="00340B0D" w14:paraId="282CED74" w14:textId="77777777" w:rsidTr="00541D1A">
        <w:trPr>
          <w:ins w:id="1695"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088937F2" w14:textId="77777777" w:rsidR="00C749A7" w:rsidRPr="00340B0D" w:rsidRDefault="00C749A7" w:rsidP="00541D1A">
            <w:pPr>
              <w:rPr>
                <w:ins w:id="1696" w:author="jonathan pritchard" w:date="2025-01-23T13:28:00Z" w16du:dateUtc="2025-01-23T13:28:00Z"/>
                <w:rFonts w:cs="Arial"/>
                <w:sz w:val="18"/>
                <w:szCs w:val="18"/>
              </w:rPr>
            </w:pPr>
            <w:ins w:id="1697" w:author="jonathan pritchard" w:date="2025-01-23T13:28:00Z" w16du:dateUtc="2025-01-23T13:2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333FA7C" w14:textId="77777777" w:rsidR="00C749A7" w:rsidRPr="00340B0D" w:rsidRDefault="00C749A7" w:rsidP="00541D1A">
            <w:pPr>
              <w:jc w:val="center"/>
              <w:rPr>
                <w:ins w:id="169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C1D2A08" w14:textId="77777777" w:rsidR="00C749A7" w:rsidRPr="00340B0D" w:rsidRDefault="00C749A7" w:rsidP="00541D1A">
            <w:pPr>
              <w:pStyle w:val="Default"/>
              <w:rPr>
                <w:ins w:id="1699" w:author="jonathan pritchard" w:date="2025-01-23T13:28:00Z" w16du:dateUtc="2025-01-23T13:28:00Z"/>
                <w:sz w:val="18"/>
                <w:szCs w:val="18"/>
              </w:rPr>
            </w:pPr>
            <w:ins w:id="1700" w:author="jonathan pritchard" w:date="2025-01-23T13:28:00Z" w16du:dateUtc="2025-01-23T13:2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5E25D95" w14:textId="77777777" w:rsidR="00C749A7" w:rsidRPr="00340B0D" w:rsidRDefault="00C749A7" w:rsidP="00541D1A">
            <w:pPr>
              <w:rPr>
                <w:ins w:id="1701" w:author="jonathan pritchard" w:date="2025-01-23T13:28:00Z" w16du:dateUtc="2025-01-23T13:28:00Z"/>
                <w:rFonts w:cs="Arial"/>
                <w:sz w:val="18"/>
                <w:szCs w:val="18"/>
              </w:rPr>
            </w:pPr>
          </w:p>
        </w:tc>
      </w:tr>
      <w:tr w:rsidR="00C749A7" w:rsidRPr="00340B0D" w14:paraId="7E326759" w14:textId="77777777" w:rsidTr="00541D1A">
        <w:trPr>
          <w:ins w:id="1702"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5E9E4A30" w14:textId="77777777" w:rsidR="00C749A7" w:rsidRPr="00340B0D" w:rsidRDefault="00C749A7" w:rsidP="00541D1A">
            <w:pPr>
              <w:pStyle w:val="Default"/>
              <w:rPr>
                <w:ins w:id="1703" w:author="jonathan pritchard" w:date="2025-01-23T13:28:00Z" w16du:dateUtc="2025-01-23T13:28:00Z"/>
                <w:sz w:val="18"/>
                <w:szCs w:val="18"/>
              </w:rPr>
            </w:pPr>
            <w:ins w:id="1704" w:author="jonathan pritchard" w:date="2025-01-23T13:28:00Z" w16du:dateUtc="2025-01-23T13:2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991057A" w14:textId="77777777" w:rsidR="00C749A7" w:rsidRPr="00340B0D" w:rsidRDefault="00C749A7" w:rsidP="00541D1A">
            <w:pPr>
              <w:jc w:val="center"/>
              <w:rPr>
                <w:ins w:id="1705"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B8C04B1" w14:textId="77777777" w:rsidR="00C749A7" w:rsidRPr="00340B0D" w:rsidRDefault="00C749A7" w:rsidP="00541D1A">
            <w:pPr>
              <w:pStyle w:val="Default"/>
              <w:rPr>
                <w:ins w:id="1706" w:author="jonathan pritchard" w:date="2025-01-23T13:28:00Z" w16du:dateUtc="2025-01-23T13:28:00Z"/>
                <w:sz w:val="18"/>
                <w:szCs w:val="18"/>
              </w:rPr>
            </w:pPr>
            <w:ins w:id="1707" w:author="jonathan pritchard" w:date="2025-01-23T13:28:00Z" w16du:dateUtc="2025-01-23T13:2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59CDF61" w14:textId="77777777" w:rsidR="00C749A7" w:rsidRPr="00340B0D" w:rsidRDefault="00C749A7" w:rsidP="00541D1A">
            <w:pPr>
              <w:rPr>
                <w:ins w:id="1708" w:author="jonathan pritchard" w:date="2025-01-23T13:28:00Z" w16du:dateUtc="2025-01-23T13:28:00Z"/>
                <w:rFonts w:cs="Arial"/>
                <w:sz w:val="18"/>
                <w:szCs w:val="18"/>
              </w:rPr>
            </w:pPr>
          </w:p>
        </w:tc>
      </w:tr>
      <w:tr w:rsidR="00C749A7" w:rsidRPr="00340B0D" w14:paraId="6AF05F68" w14:textId="77777777" w:rsidTr="00541D1A">
        <w:trPr>
          <w:ins w:id="170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B3BCBD" w14:textId="77777777" w:rsidR="00C749A7" w:rsidRPr="00340B0D" w:rsidRDefault="00C749A7" w:rsidP="00541D1A">
            <w:pPr>
              <w:pStyle w:val="Default"/>
              <w:ind w:left="720"/>
              <w:rPr>
                <w:ins w:id="1710" w:author="jonathan pritchard" w:date="2025-01-23T13:28:00Z" w16du:dateUtc="2025-01-23T13:28:00Z"/>
                <w:sz w:val="18"/>
                <w:szCs w:val="18"/>
              </w:rPr>
            </w:pPr>
            <w:ins w:id="1711" w:author="jonathan pritchard" w:date="2025-01-23T13:28:00Z" w16du:dateUtc="2025-01-23T13:2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5C7ECC" w14:textId="77777777" w:rsidR="00C749A7" w:rsidRPr="00340B0D" w:rsidRDefault="00C749A7" w:rsidP="00541D1A">
            <w:pPr>
              <w:jc w:val="center"/>
              <w:rPr>
                <w:ins w:id="171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7790D61" w14:textId="77777777" w:rsidR="00C749A7" w:rsidRPr="00340B0D" w:rsidRDefault="00C749A7" w:rsidP="00541D1A">
            <w:pPr>
              <w:pStyle w:val="Default"/>
              <w:rPr>
                <w:ins w:id="1713" w:author="jonathan pritchard" w:date="2025-01-23T13:28:00Z" w16du:dateUtc="2025-01-23T13:28:00Z"/>
                <w:sz w:val="18"/>
                <w:szCs w:val="18"/>
              </w:rPr>
            </w:pPr>
            <w:ins w:id="1714" w:author="jonathan pritchard" w:date="2025-01-23T13:28:00Z" w16du:dateUtc="2025-01-23T13:2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03480F" w14:textId="77777777" w:rsidR="00C749A7" w:rsidRPr="00340B0D" w:rsidRDefault="00C749A7" w:rsidP="00541D1A">
            <w:pPr>
              <w:rPr>
                <w:ins w:id="1715" w:author="jonathan pritchard" w:date="2025-01-23T13:28:00Z" w16du:dateUtc="2025-01-23T13:28:00Z"/>
                <w:rFonts w:cs="Arial"/>
                <w:sz w:val="18"/>
                <w:szCs w:val="18"/>
              </w:rPr>
            </w:pPr>
          </w:p>
        </w:tc>
      </w:tr>
      <w:tr w:rsidR="00C749A7" w:rsidRPr="00340B0D" w14:paraId="3288F679" w14:textId="77777777" w:rsidTr="00541D1A">
        <w:trPr>
          <w:ins w:id="1716"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28911A5" w14:textId="77777777" w:rsidR="00C749A7" w:rsidRPr="00340B0D" w:rsidRDefault="00C749A7" w:rsidP="00541D1A">
            <w:pPr>
              <w:pStyle w:val="Default"/>
              <w:ind w:left="720"/>
              <w:rPr>
                <w:ins w:id="1717" w:author="jonathan pritchard" w:date="2025-01-23T13:28:00Z" w16du:dateUtc="2025-01-23T13:28:00Z"/>
                <w:sz w:val="18"/>
                <w:szCs w:val="18"/>
              </w:rPr>
            </w:pPr>
            <w:ins w:id="1718" w:author="jonathan pritchard" w:date="2025-01-23T13:28:00Z" w16du:dateUtc="2025-01-23T13:2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F7699F7" w14:textId="77777777" w:rsidR="00C749A7" w:rsidRPr="00340B0D" w:rsidRDefault="00C749A7" w:rsidP="00541D1A">
            <w:pPr>
              <w:jc w:val="center"/>
              <w:rPr>
                <w:ins w:id="1719"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3FD8D53" w14:textId="77777777" w:rsidR="00C749A7" w:rsidRPr="00340B0D" w:rsidRDefault="00C749A7" w:rsidP="00541D1A">
            <w:pPr>
              <w:pStyle w:val="Default"/>
              <w:rPr>
                <w:ins w:id="1720" w:author="jonathan pritchard" w:date="2025-01-23T13:28:00Z" w16du:dateUtc="2025-01-23T13:28:00Z"/>
                <w:sz w:val="18"/>
                <w:szCs w:val="18"/>
              </w:rPr>
            </w:pPr>
            <w:ins w:id="1721" w:author="jonathan pritchard" w:date="2025-01-23T13:28:00Z" w16du:dateUtc="2025-01-23T13:2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31234E8B" w14:textId="77777777" w:rsidR="00C749A7" w:rsidRPr="00340B0D" w:rsidRDefault="00C749A7" w:rsidP="00541D1A">
            <w:pPr>
              <w:rPr>
                <w:ins w:id="1722" w:author="jonathan pritchard" w:date="2025-01-23T13:28:00Z" w16du:dateUtc="2025-01-23T13:28:00Z"/>
                <w:rFonts w:cs="Arial"/>
                <w:sz w:val="18"/>
                <w:szCs w:val="18"/>
              </w:rPr>
            </w:pPr>
          </w:p>
        </w:tc>
      </w:tr>
      <w:tr w:rsidR="00C749A7" w:rsidRPr="00340B0D" w14:paraId="3BF1C6EE" w14:textId="77777777" w:rsidTr="00541D1A">
        <w:trPr>
          <w:ins w:id="1723"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B6460D7" w14:textId="77777777" w:rsidR="00C749A7" w:rsidRPr="00340B0D" w:rsidRDefault="00C749A7" w:rsidP="00541D1A">
            <w:pPr>
              <w:pStyle w:val="Default"/>
              <w:rPr>
                <w:ins w:id="1724" w:author="jonathan pritchard" w:date="2025-01-23T13:28:00Z" w16du:dateUtc="2025-01-23T13:28:00Z"/>
                <w:sz w:val="18"/>
                <w:szCs w:val="18"/>
              </w:rPr>
            </w:pPr>
            <w:ins w:id="1725" w:author="jonathan pritchard" w:date="2025-01-23T13:28:00Z" w16du:dateUtc="2025-01-23T13:2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4E3EC9F" w14:textId="77777777" w:rsidR="00C749A7" w:rsidRPr="00340B0D" w:rsidRDefault="00C749A7" w:rsidP="00541D1A">
            <w:pPr>
              <w:jc w:val="center"/>
              <w:rPr>
                <w:ins w:id="1726"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6F98BC5" w14:textId="77777777" w:rsidR="00C749A7" w:rsidRPr="00340B0D" w:rsidRDefault="00C749A7" w:rsidP="00541D1A">
            <w:pPr>
              <w:pStyle w:val="Default"/>
              <w:rPr>
                <w:ins w:id="1727" w:author="jonathan pritchard" w:date="2025-01-23T13:28:00Z" w16du:dateUtc="2025-01-23T13:28:00Z"/>
                <w:sz w:val="18"/>
                <w:szCs w:val="18"/>
              </w:rPr>
            </w:pPr>
            <w:ins w:id="1728" w:author="jonathan pritchard" w:date="2025-01-23T13:28:00Z" w16du:dateUtc="2025-01-23T13:2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73CFA4" w14:textId="77777777" w:rsidR="00C749A7" w:rsidRPr="00340B0D" w:rsidRDefault="00C749A7" w:rsidP="00541D1A">
            <w:pPr>
              <w:rPr>
                <w:ins w:id="1729" w:author="jonathan pritchard" w:date="2025-01-23T13:28:00Z" w16du:dateUtc="2025-01-23T13:28:00Z"/>
                <w:rFonts w:cs="Arial"/>
                <w:sz w:val="18"/>
                <w:szCs w:val="18"/>
              </w:rPr>
            </w:pPr>
          </w:p>
        </w:tc>
      </w:tr>
      <w:tr w:rsidR="00C749A7" w:rsidRPr="00340B0D" w14:paraId="658C1936" w14:textId="77777777" w:rsidTr="00541D1A">
        <w:trPr>
          <w:ins w:id="1730"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5697825" w14:textId="77777777" w:rsidR="00C749A7" w:rsidRPr="00340B0D" w:rsidRDefault="00C749A7" w:rsidP="00541D1A">
            <w:pPr>
              <w:pStyle w:val="Default"/>
              <w:rPr>
                <w:ins w:id="1731" w:author="jonathan pritchard" w:date="2025-01-23T13:28:00Z" w16du:dateUtc="2025-01-23T13:28:00Z"/>
                <w:sz w:val="18"/>
                <w:szCs w:val="18"/>
              </w:rPr>
            </w:pPr>
            <w:ins w:id="1732" w:author="jonathan pritchard" w:date="2025-01-23T13:28:00Z" w16du:dateUtc="2025-01-23T13:2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A32FB8E" w14:textId="77777777" w:rsidR="00C749A7" w:rsidRPr="00340B0D" w:rsidRDefault="00C749A7" w:rsidP="00541D1A">
            <w:pPr>
              <w:jc w:val="center"/>
              <w:rPr>
                <w:ins w:id="1733"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0E967CE" w14:textId="77777777" w:rsidR="00C749A7" w:rsidRPr="00340B0D" w:rsidRDefault="00C749A7" w:rsidP="00541D1A">
            <w:pPr>
              <w:pStyle w:val="Default"/>
              <w:rPr>
                <w:ins w:id="1734" w:author="jonathan pritchard" w:date="2025-01-23T13:28:00Z" w16du:dateUtc="2025-01-23T13:28:00Z"/>
                <w:sz w:val="18"/>
                <w:szCs w:val="18"/>
              </w:rPr>
            </w:pPr>
            <w:ins w:id="1735" w:author="jonathan pritchard" w:date="2025-01-23T13:28:00Z" w16du:dateUtc="2025-01-23T13:2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5400EFE" w14:textId="77777777" w:rsidR="00C749A7" w:rsidRPr="00340B0D" w:rsidRDefault="00C749A7" w:rsidP="00541D1A">
            <w:pPr>
              <w:rPr>
                <w:ins w:id="1736" w:author="jonathan pritchard" w:date="2025-01-23T13:28:00Z" w16du:dateUtc="2025-01-23T13:28:00Z"/>
                <w:rFonts w:cs="Arial"/>
                <w:sz w:val="18"/>
                <w:szCs w:val="18"/>
              </w:rPr>
            </w:pPr>
          </w:p>
        </w:tc>
      </w:tr>
      <w:tr w:rsidR="00C749A7" w:rsidRPr="00340B0D" w14:paraId="5E94E9A9" w14:textId="77777777" w:rsidTr="00541D1A">
        <w:trPr>
          <w:ins w:id="1737"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AB01EE2" w14:textId="77777777" w:rsidR="00C749A7" w:rsidRPr="00340B0D" w:rsidRDefault="00C749A7" w:rsidP="00541D1A">
            <w:pPr>
              <w:pStyle w:val="Default"/>
              <w:rPr>
                <w:ins w:id="1738" w:author="jonathan pritchard" w:date="2025-01-23T13:28:00Z" w16du:dateUtc="2025-01-23T13:28:00Z"/>
                <w:sz w:val="18"/>
                <w:szCs w:val="18"/>
              </w:rPr>
            </w:pPr>
            <w:ins w:id="1739" w:author="jonathan pritchard" w:date="2025-01-23T13:28:00Z" w16du:dateUtc="2025-01-23T13:2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19D9E04" w14:textId="77777777" w:rsidR="00C749A7" w:rsidRPr="00340B0D" w:rsidRDefault="00C749A7" w:rsidP="00541D1A">
            <w:pPr>
              <w:jc w:val="center"/>
              <w:rPr>
                <w:ins w:id="174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6C3D817" w14:textId="77777777" w:rsidR="00C749A7" w:rsidRPr="00340B0D" w:rsidRDefault="00C749A7" w:rsidP="00541D1A">
            <w:pPr>
              <w:pStyle w:val="Default"/>
              <w:rPr>
                <w:ins w:id="1741" w:author="jonathan pritchard" w:date="2025-01-23T13:28:00Z" w16du:dateUtc="2025-01-23T13:28:00Z"/>
                <w:sz w:val="18"/>
                <w:szCs w:val="18"/>
              </w:rPr>
            </w:pPr>
            <w:ins w:id="1742" w:author="jonathan pritchard" w:date="2025-01-23T13:28:00Z" w16du:dateUtc="2025-01-23T13:2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245E5FD" w14:textId="77777777" w:rsidR="00C749A7" w:rsidRPr="00340B0D" w:rsidRDefault="00C749A7" w:rsidP="00541D1A">
            <w:pPr>
              <w:rPr>
                <w:ins w:id="1743" w:author="jonathan pritchard" w:date="2025-01-23T13:28:00Z" w16du:dateUtc="2025-01-23T13:28:00Z"/>
                <w:rFonts w:cs="Arial"/>
                <w:sz w:val="18"/>
                <w:szCs w:val="18"/>
              </w:rPr>
            </w:pPr>
          </w:p>
        </w:tc>
      </w:tr>
      <w:tr w:rsidR="00C749A7" w:rsidRPr="00340B0D" w14:paraId="1060DC9B" w14:textId="77777777" w:rsidTr="00541D1A">
        <w:trPr>
          <w:ins w:id="1744"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D4CE91" w14:textId="77777777" w:rsidR="00C749A7" w:rsidRPr="00340B0D" w:rsidRDefault="00C749A7" w:rsidP="00541D1A">
            <w:pPr>
              <w:pStyle w:val="Default"/>
              <w:rPr>
                <w:ins w:id="1745" w:author="jonathan pritchard" w:date="2025-01-23T13:28:00Z" w16du:dateUtc="2025-01-23T13:28:00Z"/>
                <w:sz w:val="18"/>
                <w:szCs w:val="18"/>
              </w:rPr>
            </w:pPr>
            <w:ins w:id="1746" w:author="jonathan pritchard" w:date="2025-01-23T13:28:00Z" w16du:dateUtc="2025-01-23T13:2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C053FCF" w14:textId="77777777" w:rsidR="00C749A7" w:rsidRPr="00340B0D" w:rsidRDefault="00C749A7" w:rsidP="00541D1A">
            <w:pPr>
              <w:jc w:val="center"/>
              <w:rPr>
                <w:ins w:id="1747"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606DA557" w14:textId="77777777" w:rsidR="00C749A7" w:rsidRPr="00340B0D" w:rsidRDefault="00C749A7" w:rsidP="00541D1A">
            <w:pPr>
              <w:pStyle w:val="Default"/>
              <w:rPr>
                <w:ins w:id="1748" w:author="jonathan pritchard" w:date="2025-01-23T13:28:00Z" w16du:dateUtc="2025-01-23T13:28:00Z"/>
                <w:sz w:val="18"/>
                <w:szCs w:val="18"/>
              </w:rPr>
            </w:pPr>
            <w:ins w:id="1749" w:author="jonathan pritchard" w:date="2025-01-23T13:28:00Z" w16du:dateUtc="2025-01-23T13:2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96CDCD6" w14:textId="77777777" w:rsidR="00C749A7" w:rsidRPr="00340B0D" w:rsidRDefault="00C749A7" w:rsidP="00541D1A">
            <w:pPr>
              <w:rPr>
                <w:ins w:id="1750" w:author="jonathan pritchard" w:date="2025-01-23T13:28:00Z" w16du:dateUtc="2025-01-23T13:28:00Z"/>
                <w:rFonts w:cs="Arial"/>
                <w:sz w:val="18"/>
                <w:szCs w:val="18"/>
              </w:rPr>
            </w:pPr>
          </w:p>
        </w:tc>
      </w:tr>
      <w:tr w:rsidR="00C749A7" w:rsidRPr="00340B0D" w14:paraId="745E78AD" w14:textId="77777777" w:rsidTr="00541D1A">
        <w:trPr>
          <w:ins w:id="1751"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FBD822" w14:textId="77777777" w:rsidR="00C749A7" w:rsidRPr="00340B0D" w:rsidRDefault="00C749A7" w:rsidP="00541D1A">
            <w:pPr>
              <w:pStyle w:val="Default"/>
              <w:rPr>
                <w:ins w:id="1752" w:author="jonathan pritchard" w:date="2025-01-23T13:28:00Z" w16du:dateUtc="2025-01-23T13:28:00Z"/>
                <w:sz w:val="18"/>
                <w:szCs w:val="18"/>
              </w:rPr>
            </w:pPr>
            <w:ins w:id="1753" w:author="jonathan pritchard" w:date="2025-01-23T13:28:00Z" w16du:dateUtc="2025-01-23T13:2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E9F8889" w14:textId="77777777" w:rsidR="00C749A7" w:rsidRPr="00340B0D" w:rsidRDefault="00C749A7" w:rsidP="00541D1A">
            <w:pPr>
              <w:jc w:val="center"/>
              <w:rPr>
                <w:ins w:id="1754"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5945D718" w14:textId="77777777" w:rsidR="00C749A7" w:rsidRPr="00340B0D" w:rsidRDefault="00C749A7" w:rsidP="00541D1A">
            <w:pPr>
              <w:rPr>
                <w:ins w:id="1755"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6759A010" w14:textId="77777777" w:rsidR="00C749A7" w:rsidRPr="00340B0D" w:rsidRDefault="00C749A7" w:rsidP="00541D1A">
            <w:pPr>
              <w:rPr>
                <w:ins w:id="1756" w:author="jonathan pritchard" w:date="2025-01-23T13:28:00Z" w16du:dateUtc="2025-01-23T13:28:00Z"/>
                <w:rFonts w:cs="Arial"/>
                <w:sz w:val="18"/>
                <w:szCs w:val="18"/>
              </w:rPr>
            </w:pPr>
          </w:p>
        </w:tc>
      </w:tr>
      <w:tr w:rsidR="00C749A7" w:rsidRPr="00340B0D" w14:paraId="46E6715C" w14:textId="77777777" w:rsidTr="00541D1A">
        <w:trPr>
          <w:ins w:id="1757"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7487025" w14:textId="77777777" w:rsidR="00C749A7" w:rsidRPr="00340B0D" w:rsidRDefault="00C749A7" w:rsidP="00541D1A">
            <w:pPr>
              <w:pStyle w:val="Default"/>
              <w:rPr>
                <w:ins w:id="1758" w:author="jonathan pritchard" w:date="2025-01-23T13:28:00Z" w16du:dateUtc="2025-01-23T13:28:00Z"/>
                <w:sz w:val="18"/>
                <w:szCs w:val="18"/>
              </w:rPr>
            </w:pPr>
            <w:ins w:id="1759" w:author="jonathan pritchard" w:date="2025-01-23T13:28:00Z" w16du:dateUtc="2025-01-23T13:2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103197A" w14:textId="77777777" w:rsidR="00C749A7" w:rsidRPr="00340B0D" w:rsidRDefault="00C749A7" w:rsidP="00541D1A">
            <w:pPr>
              <w:jc w:val="center"/>
              <w:rPr>
                <w:ins w:id="176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EF53596" w14:textId="77777777" w:rsidR="00C749A7" w:rsidRPr="00340B0D" w:rsidRDefault="00C749A7" w:rsidP="00541D1A">
            <w:pPr>
              <w:rPr>
                <w:ins w:id="1761"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30159449" w14:textId="77777777" w:rsidR="00C749A7" w:rsidRPr="00340B0D" w:rsidRDefault="00C749A7" w:rsidP="00541D1A">
            <w:pPr>
              <w:rPr>
                <w:ins w:id="1762" w:author="jonathan pritchard" w:date="2025-01-23T13:28:00Z" w16du:dateUtc="2025-01-23T13:28:00Z"/>
                <w:rFonts w:cs="Arial"/>
                <w:sz w:val="18"/>
                <w:szCs w:val="18"/>
              </w:rPr>
            </w:pPr>
          </w:p>
        </w:tc>
      </w:tr>
      <w:tr w:rsidR="00C749A7" w:rsidRPr="00340B0D" w14:paraId="7D4A2B62" w14:textId="77777777" w:rsidTr="00541D1A">
        <w:trPr>
          <w:ins w:id="1763"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97C325" w14:textId="77777777" w:rsidR="00C749A7" w:rsidRPr="00340B0D" w:rsidRDefault="00C749A7" w:rsidP="00541D1A">
            <w:pPr>
              <w:pStyle w:val="Default"/>
              <w:rPr>
                <w:ins w:id="1764" w:author="jonathan pritchard" w:date="2025-01-23T13:28:00Z" w16du:dateUtc="2025-01-23T13:28:00Z"/>
                <w:sz w:val="18"/>
                <w:szCs w:val="18"/>
              </w:rPr>
            </w:pPr>
            <w:ins w:id="1765" w:author="jonathan pritchard" w:date="2025-01-23T13:28:00Z" w16du:dateUtc="2025-01-23T13:2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6262B6D" w14:textId="77777777" w:rsidR="00C749A7" w:rsidRPr="00340B0D" w:rsidRDefault="00C749A7" w:rsidP="00541D1A">
            <w:pPr>
              <w:jc w:val="center"/>
              <w:rPr>
                <w:ins w:id="1766"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15CA4EE" w14:textId="77777777" w:rsidR="00C749A7" w:rsidRPr="00340B0D" w:rsidRDefault="00C749A7" w:rsidP="00541D1A">
            <w:pPr>
              <w:rPr>
                <w:ins w:id="1767"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5A2FF801" w14:textId="77777777" w:rsidR="00C749A7" w:rsidRPr="00340B0D" w:rsidRDefault="00C749A7" w:rsidP="00541D1A">
            <w:pPr>
              <w:rPr>
                <w:ins w:id="1768" w:author="jonathan pritchard" w:date="2025-01-23T13:28:00Z" w16du:dateUtc="2025-01-23T13:28:00Z"/>
                <w:rFonts w:cs="Arial"/>
                <w:sz w:val="18"/>
                <w:szCs w:val="18"/>
              </w:rPr>
            </w:pPr>
          </w:p>
        </w:tc>
      </w:tr>
      <w:tr w:rsidR="00C749A7" w:rsidRPr="00340B0D" w14:paraId="4BC27CDA" w14:textId="77777777" w:rsidTr="00541D1A">
        <w:trPr>
          <w:ins w:id="176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16F3EEC" w14:textId="77777777" w:rsidR="00C749A7" w:rsidRPr="00340B0D" w:rsidRDefault="00C749A7" w:rsidP="00541D1A">
            <w:pPr>
              <w:pStyle w:val="Default"/>
              <w:ind w:left="720"/>
              <w:rPr>
                <w:ins w:id="1770" w:author="jonathan pritchard" w:date="2025-01-23T13:28:00Z" w16du:dateUtc="2025-01-23T13:28:00Z"/>
                <w:sz w:val="18"/>
                <w:szCs w:val="18"/>
              </w:rPr>
            </w:pPr>
            <w:ins w:id="1771" w:author="jonathan pritchard" w:date="2025-01-23T13:28:00Z" w16du:dateUtc="2025-01-23T13:2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3CDA200" w14:textId="77777777" w:rsidR="00C749A7" w:rsidRPr="00340B0D" w:rsidRDefault="00C749A7" w:rsidP="00541D1A">
            <w:pPr>
              <w:jc w:val="center"/>
              <w:rPr>
                <w:ins w:id="177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2CCB1AB" w14:textId="77777777" w:rsidR="00C749A7" w:rsidRPr="00340B0D" w:rsidRDefault="00C749A7" w:rsidP="00541D1A">
            <w:pPr>
              <w:rPr>
                <w:ins w:id="1773"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C8B487" w14:textId="77777777" w:rsidR="00C749A7" w:rsidRPr="00340B0D" w:rsidRDefault="00C749A7" w:rsidP="00541D1A">
            <w:pPr>
              <w:rPr>
                <w:ins w:id="1774" w:author="jonathan pritchard" w:date="2025-01-23T13:28:00Z" w16du:dateUtc="2025-01-23T13:28:00Z"/>
                <w:rFonts w:cs="Arial"/>
                <w:sz w:val="18"/>
                <w:szCs w:val="18"/>
              </w:rPr>
            </w:pPr>
          </w:p>
        </w:tc>
      </w:tr>
      <w:tr w:rsidR="00C749A7" w:rsidRPr="00340B0D" w14:paraId="3680840E" w14:textId="77777777" w:rsidTr="00541D1A">
        <w:trPr>
          <w:ins w:id="1775" w:author="jonathan pritchard" w:date="2025-01-23T13:28:00Z"/>
        </w:trPr>
        <w:tc>
          <w:tcPr>
            <w:tcW w:w="4375" w:type="dxa"/>
            <w:gridSpan w:val="4"/>
            <w:tcBorders>
              <w:top w:val="single" w:sz="4" w:space="0" w:color="auto"/>
              <w:left w:val="single" w:sz="12" w:space="0" w:color="auto"/>
              <w:bottom w:val="single" w:sz="12" w:space="0" w:color="auto"/>
              <w:right w:val="single" w:sz="4" w:space="0" w:color="auto"/>
            </w:tcBorders>
          </w:tcPr>
          <w:p w14:paraId="7F3CA0EA" w14:textId="77777777" w:rsidR="00C749A7" w:rsidRPr="00340B0D" w:rsidRDefault="00C749A7" w:rsidP="00541D1A">
            <w:pPr>
              <w:pStyle w:val="Default"/>
              <w:ind w:left="720"/>
              <w:rPr>
                <w:ins w:id="1776" w:author="jonathan pritchard" w:date="2025-01-23T13:28:00Z" w16du:dateUtc="2025-01-23T13:28:00Z"/>
                <w:sz w:val="18"/>
                <w:szCs w:val="18"/>
              </w:rPr>
            </w:pPr>
            <w:ins w:id="1777" w:author="jonathan pritchard" w:date="2025-01-23T13:28:00Z" w16du:dateUtc="2025-01-23T13:2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3F63C86" w14:textId="77777777" w:rsidR="00C749A7" w:rsidRPr="00340B0D" w:rsidRDefault="00C749A7" w:rsidP="00541D1A">
            <w:pPr>
              <w:jc w:val="center"/>
              <w:rPr>
                <w:ins w:id="177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12" w:space="0" w:color="auto"/>
            </w:tcBorders>
          </w:tcPr>
          <w:p w14:paraId="287CC2EA" w14:textId="77777777" w:rsidR="00C749A7" w:rsidRPr="00340B0D" w:rsidRDefault="00C749A7" w:rsidP="00541D1A">
            <w:pPr>
              <w:rPr>
                <w:ins w:id="1779" w:author="jonathan pritchard" w:date="2025-01-23T13:28:00Z" w16du:dateUtc="2025-01-23T13:28:00Z"/>
                <w:rFonts w:cs="Arial"/>
                <w:sz w:val="18"/>
                <w:szCs w:val="18"/>
              </w:rPr>
            </w:pPr>
          </w:p>
        </w:tc>
        <w:tc>
          <w:tcPr>
            <w:tcW w:w="672" w:type="dxa"/>
            <w:tcBorders>
              <w:top w:val="single" w:sz="4" w:space="0" w:color="auto"/>
              <w:bottom w:val="single" w:sz="12" w:space="0" w:color="auto"/>
              <w:right w:val="single" w:sz="12" w:space="0" w:color="auto"/>
            </w:tcBorders>
            <w:vAlign w:val="center"/>
          </w:tcPr>
          <w:p w14:paraId="554E4381" w14:textId="77777777" w:rsidR="00C749A7" w:rsidRPr="00340B0D" w:rsidRDefault="00C749A7" w:rsidP="00541D1A">
            <w:pPr>
              <w:rPr>
                <w:ins w:id="1780" w:author="jonathan pritchard" w:date="2025-01-23T13:28:00Z" w16du:dateUtc="2025-01-23T13:28:00Z"/>
                <w:rFonts w:cs="Arial"/>
                <w:sz w:val="18"/>
                <w:szCs w:val="18"/>
              </w:rPr>
            </w:pPr>
          </w:p>
        </w:tc>
      </w:tr>
      <w:tr w:rsidR="00C749A7" w:rsidRPr="00340B0D" w14:paraId="4EB2519B" w14:textId="77777777" w:rsidTr="00541D1A">
        <w:trPr>
          <w:ins w:id="1781"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56DEE8" w14:textId="77777777" w:rsidR="00C749A7" w:rsidRPr="00EF63B4" w:rsidRDefault="00C749A7" w:rsidP="00541D1A">
            <w:pPr>
              <w:jc w:val="center"/>
              <w:rPr>
                <w:ins w:id="1782" w:author="jonathan pritchard" w:date="2025-01-23T13:28:00Z" w16du:dateUtc="2025-01-23T13:28:00Z"/>
                <w:rFonts w:cs="Arial"/>
                <w:sz w:val="18"/>
                <w:szCs w:val="18"/>
              </w:rPr>
            </w:pPr>
            <w:ins w:id="1783" w:author="jonathan pritchard" w:date="2025-01-23T13:28:00Z" w16du:dateUtc="2025-01-23T13:28:00Z">
              <w:r>
                <w:rPr>
                  <w:rFonts w:cs="Arial"/>
                  <w:b/>
                  <w:bCs/>
                  <w:sz w:val="18"/>
                  <w:szCs w:val="18"/>
                </w:rPr>
                <w:t>Additional</w:t>
              </w:r>
            </w:ins>
          </w:p>
        </w:tc>
      </w:tr>
      <w:tr w:rsidR="00C749A7" w:rsidRPr="00340B0D" w14:paraId="3D05AC3C" w14:textId="77777777" w:rsidTr="00541D1A">
        <w:trPr>
          <w:ins w:id="1784"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9F193BB" w14:textId="77777777" w:rsidR="00C749A7" w:rsidRPr="00340B0D" w:rsidRDefault="00C749A7" w:rsidP="00541D1A">
            <w:pPr>
              <w:pStyle w:val="Default"/>
              <w:ind w:left="720"/>
              <w:rPr>
                <w:ins w:id="1785"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BD4068" w14:textId="77777777" w:rsidR="00C749A7" w:rsidRPr="00340B0D" w:rsidRDefault="00C749A7" w:rsidP="00541D1A">
            <w:pPr>
              <w:jc w:val="center"/>
              <w:rPr>
                <w:ins w:id="1786"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7E5C9697" w14:textId="77777777" w:rsidR="00C749A7" w:rsidRPr="00340B0D" w:rsidRDefault="00C749A7" w:rsidP="00541D1A">
            <w:pPr>
              <w:rPr>
                <w:ins w:id="1787"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0A23A1" w14:textId="77777777" w:rsidR="00C749A7" w:rsidRPr="00340B0D" w:rsidRDefault="00C749A7" w:rsidP="00541D1A">
            <w:pPr>
              <w:rPr>
                <w:ins w:id="1788" w:author="jonathan pritchard" w:date="2025-01-23T13:28:00Z" w16du:dateUtc="2025-01-23T13:28:00Z"/>
                <w:rFonts w:cs="Arial"/>
                <w:sz w:val="18"/>
                <w:szCs w:val="18"/>
              </w:rPr>
            </w:pPr>
          </w:p>
        </w:tc>
      </w:tr>
      <w:tr w:rsidR="00C749A7" w:rsidRPr="00340B0D" w14:paraId="29C90A22" w14:textId="77777777" w:rsidTr="00541D1A">
        <w:trPr>
          <w:ins w:id="178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DAD3DFC" w14:textId="77777777" w:rsidR="00C749A7" w:rsidRPr="00340B0D" w:rsidRDefault="00C749A7" w:rsidP="00541D1A">
            <w:pPr>
              <w:pStyle w:val="Default"/>
              <w:ind w:left="720"/>
              <w:rPr>
                <w:ins w:id="1790"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2FAB44" w14:textId="77777777" w:rsidR="00C749A7" w:rsidRPr="00340B0D" w:rsidRDefault="00C749A7" w:rsidP="00541D1A">
            <w:pPr>
              <w:jc w:val="center"/>
              <w:rPr>
                <w:ins w:id="1791"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31CA0474" w14:textId="77777777" w:rsidR="00C749A7" w:rsidRPr="00340B0D" w:rsidRDefault="00C749A7" w:rsidP="00541D1A">
            <w:pPr>
              <w:rPr>
                <w:ins w:id="1792"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2E19AB30" w14:textId="77777777" w:rsidR="00C749A7" w:rsidRPr="00340B0D" w:rsidRDefault="00C749A7" w:rsidP="00541D1A">
            <w:pPr>
              <w:rPr>
                <w:ins w:id="1793" w:author="jonathan pritchard" w:date="2025-01-23T13:28:00Z" w16du:dateUtc="2025-01-23T13:28:00Z"/>
                <w:rFonts w:cs="Arial"/>
                <w:sz w:val="18"/>
                <w:szCs w:val="18"/>
              </w:rPr>
            </w:pPr>
          </w:p>
        </w:tc>
      </w:tr>
      <w:tr w:rsidR="00C749A7" w:rsidRPr="00340B0D" w14:paraId="4AF6B686" w14:textId="77777777" w:rsidTr="00541D1A">
        <w:trPr>
          <w:ins w:id="1794"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68EF3" w14:textId="77777777" w:rsidR="00C749A7" w:rsidRPr="00340B0D" w:rsidRDefault="00C749A7" w:rsidP="00541D1A">
            <w:pPr>
              <w:jc w:val="center"/>
              <w:rPr>
                <w:ins w:id="1795" w:author="jonathan pritchard" w:date="2025-01-23T13:28:00Z" w16du:dateUtc="2025-01-23T13:28:00Z"/>
                <w:rFonts w:cs="Arial"/>
                <w:b/>
                <w:bCs/>
                <w:sz w:val="18"/>
                <w:szCs w:val="18"/>
              </w:rPr>
            </w:pPr>
            <w:ins w:id="1796" w:author="jonathan pritchard" w:date="2025-01-23T13:28:00Z" w16du:dateUtc="2025-01-23T13:28:00Z">
              <w:r w:rsidRPr="00340B0D">
                <w:rPr>
                  <w:rFonts w:cs="Arial"/>
                  <w:b/>
                  <w:bCs/>
                  <w:sz w:val="18"/>
                  <w:szCs w:val="18"/>
                </w:rPr>
                <w:t>Setup</w:t>
              </w:r>
            </w:ins>
          </w:p>
        </w:tc>
      </w:tr>
      <w:tr w:rsidR="00C749A7" w:rsidRPr="00340B0D" w14:paraId="7BF496A8" w14:textId="77777777" w:rsidTr="00541D1A">
        <w:trPr>
          <w:ins w:id="1797"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26697A5E" w14:textId="7B5FCBD4" w:rsidR="00C749A7" w:rsidRDefault="00C749A7" w:rsidP="00541D1A">
            <w:pPr>
              <w:rPr>
                <w:rFonts w:cs="Arial"/>
                <w:sz w:val="18"/>
                <w:szCs w:val="18"/>
              </w:rPr>
            </w:pPr>
          </w:p>
          <w:p w14:paraId="263EBE98" w14:textId="77777777" w:rsidR="00595934" w:rsidRPr="00400356" w:rsidRDefault="00595934" w:rsidP="00595934">
            <w:pPr>
              <w:rPr>
                <w:i/>
                <w:color w:val="D9D9D9" w:themeColor="background1" w:themeShade="D9"/>
              </w:rPr>
            </w:pPr>
            <w:r>
              <w:rPr>
                <w:i/>
              </w:rPr>
              <w:t xml:space="preserve">Load the exchange set </w:t>
            </w:r>
            <w:proofErr w:type="spellStart"/>
            <w:r>
              <w:rPr>
                <w:b/>
                <w:bCs/>
                <w:i/>
              </w:rPr>
              <w:t>PowerUp</w:t>
            </w:r>
            <w:proofErr w:type="spellEnd"/>
          </w:p>
          <w:p w14:paraId="502285F0" w14:textId="77777777" w:rsidR="00595934" w:rsidRPr="00400356" w:rsidRDefault="00595934" w:rsidP="00595934">
            <w:pPr>
              <w:pStyle w:val="ListParagraph"/>
              <w:numPr>
                <w:ilvl w:val="0"/>
                <w:numId w:val="49"/>
              </w:numPr>
              <w:rPr>
                <w:i/>
              </w:rPr>
            </w:pPr>
            <w:r w:rsidRPr="00400356">
              <w:rPr>
                <w:i/>
              </w:rPr>
              <w:t>Select Display Category Standard</w:t>
            </w:r>
          </w:p>
          <w:p w14:paraId="57793548" w14:textId="77777777" w:rsidR="00595934" w:rsidRPr="00400356" w:rsidRDefault="00595934" w:rsidP="00595934">
            <w:pPr>
              <w:pStyle w:val="ListParagraph"/>
              <w:numPr>
                <w:ilvl w:val="0"/>
                <w:numId w:val="49"/>
              </w:numPr>
              <w:rPr>
                <w:i/>
              </w:rPr>
            </w:pPr>
            <w:r w:rsidRPr="00400356">
              <w:rPr>
                <w:i/>
              </w:rPr>
              <w:t>Set the Safety Contour value to 8 m</w:t>
            </w:r>
          </w:p>
          <w:p w14:paraId="5FFDF6FA" w14:textId="77777777" w:rsidR="00595934" w:rsidRPr="00400356" w:rsidRDefault="00595934" w:rsidP="00595934">
            <w:pPr>
              <w:pStyle w:val="ListParagraph"/>
              <w:numPr>
                <w:ilvl w:val="0"/>
                <w:numId w:val="49"/>
              </w:numPr>
              <w:rPr>
                <w:i/>
              </w:rPr>
            </w:pPr>
            <w:r w:rsidRPr="00400356">
              <w:rPr>
                <w:i/>
              </w:rPr>
              <w:lastRenderedPageBreak/>
              <w:t>Set the Safety Depth  value to 8 m</w:t>
            </w:r>
          </w:p>
          <w:p w14:paraId="2CF8BD46" w14:textId="77777777" w:rsidR="00595934" w:rsidRPr="00400356" w:rsidRDefault="00595934" w:rsidP="00595934">
            <w:pPr>
              <w:pStyle w:val="ListParagraph"/>
              <w:numPr>
                <w:ilvl w:val="0"/>
                <w:numId w:val="49"/>
              </w:numPr>
              <w:rPr>
                <w:i/>
              </w:rPr>
            </w:pPr>
            <w:r w:rsidRPr="00400356">
              <w:rPr>
                <w:i/>
              </w:rPr>
              <w:t>Select Symbolized Boundaries</w:t>
            </w:r>
          </w:p>
          <w:p w14:paraId="5D81E1D9" w14:textId="77777777" w:rsidR="00595934" w:rsidRPr="00357E05" w:rsidRDefault="00595934" w:rsidP="00595934">
            <w:pPr>
              <w:pStyle w:val="ListParagraph"/>
              <w:numPr>
                <w:ilvl w:val="0"/>
                <w:numId w:val="49"/>
              </w:numPr>
              <w:rPr>
                <w:i/>
              </w:rPr>
            </w:pPr>
            <w:r w:rsidRPr="00357E05">
              <w:rPr>
                <w:i/>
              </w:rPr>
              <w:t xml:space="preserve">Select </w:t>
            </w:r>
            <w:proofErr w:type="spellStart"/>
            <w:r>
              <w:rPr>
                <w:i/>
              </w:rPr>
              <w:t>Simpified</w:t>
            </w:r>
            <w:proofErr w:type="spellEnd"/>
            <w:r>
              <w:rPr>
                <w:i/>
              </w:rPr>
              <w:t xml:space="preserve"> Symbols = false</w:t>
            </w:r>
          </w:p>
          <w:p w14:paraId="5AC21D3E" w14:textId="77777777" w:rsidR="00595934" w:rsidRPr="00400356" w:rsidRDefault="00595934" w:rsidP="00595934">
            <w:pPr>
              <w:pStyle w:val="ListParagraph"/>
              <w:numPr>
                <w:ilvl w:val="0"/>
                <w:numId w:val="49"/>
              </w:numPr>
              <w:rPr>
                <w:i/>
              </w:rPr>
            </w:pPr>
            <w:r w:rsidRPr="00400356">
              <w:rPr>
                <w:i/>
              </w:rPr>
              <w:t>Select Highlight date dependent</w:t>
            </w:r>
          </w:p>
          <w:p w14:paraId="2C4D22DA" w14:textId="63E8C470" w:rsidR="00595934" w:rsidRPr="00110428" w:rsidRDefault="00595934" w:rsidP="00595934">
            <w:pPr>
              <w:rPr>
                <w:ins w:id="1798" w:author="jonathan pritchard" w:date="2025-01-23T13:28:00Z" w16du:dateUtc="2025-01-23T13:28:00Z"/>
                <w:rFonts w:cs="Arial"/>
              </w:rPr>
            </w:pPr>
            <w:r w:rsidRPr="00400356">
              <w:rPr>
                <w:i/>
              </w:rPr>
              <w:t>Select Spot soundings</w:t>
            </w:r>
          </w:p>
          <w:p w14:paraId="37881E06" w14:textId="77777777" w:rsidR="00C749A7" w:rsidRPr="00340B0D" w:rsidRDefault="00C749A7" w:rsidP="00541D1A">
            <w:pPr>
              <w:rPr>
                <w:ins w:id="1799" w:author="jonathan pritchard" w:date="2025-01-23T13:28:00Z" w16du:dateUtc="2025-01-23T13:28:00Z"/>
                <w:rFonts w:cs="Arial"/>
                <w:sz w:val="18"/>
                <w:szCs w:val="18"/>
              </w:rPr>
            </w:pPr>
          </w:p>
        </w:tc>
      </w:tr>
      <w:tr w:rsidR="00C749A7" w:rsidRPr="00340B0D" w14:paraId="6FD4CC49" w14:textId="77777777" w:rsidTr="00541D1A">
        <w:trPr>
          <w:ins w:id="1800"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14499FF" w14:textId="77777777" w:rsidR="00C749A7" w:rsidRPr="00340B0D" w:rsidRDefault="00C749A7" w:rsidP="00541D1A">
            <w:pPr>
              <w:jc w:val="center"/>
              <w:rPr>
                <w:ins w:id="1801" w:author="jonathan pritchard" w:date="2025-01-23T13:28:00Z" w16du:dateUtc="2025-01-23T13:28:00Z"/>
                <w:rFonts w:cs="Arial"/>
                <w:b/>
                <w:bCs/>
                <w:sz w:val="18"/>
                <w:szCs w:val="18"/>
              </w:rPr>
            </w:pPr>
            <w:ins w:id="1802" w:author="jonathan pritchard" w:date="2025-01-23T13:28:00Z" w16du:dateUtc="2025-01-23T13:28:00Z">
              <w:r w:rsidRPr="00340B0D">
                <w:rPr>
                  <w:rFonts w:cs="Arial"/>
                  <w:b/>
                  <w:bCs/>
                  <w:sz w:val="18"/>
                  <w:szCs w:val="18"/>
                </w:rPr>
                <w:lastRenderedPageBreak/>
                <w:t>Action</w:t>
              </w:r>
            </w:ins>
          </w:p>
        </w:tc>
      </w:tr>
      <w:tr w:rsidR="00C749A7" w:rsidRPr="00340B0D" w14:paraId="1C78AEF9" w14:textId="77777777" w:rsidTr="00541D1A">
        <w:trPr>
          <w:ins w:id="1803"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B3A3B9F" w14:textId="77777777" w:rsidR="00C749A7" w:rsidRDefault="00C749A7" w:rsidP="00541D1A">
            <w:pPr>
              <w:rPr>
                <w:rFonts w:cs="Arial"/>
                <w:b/>
                <w:bCs/>
              </w:rPr>
            </w:pPr>
          </w:p>
          <w:p w14:paraId="3C4F1835" w14:textId="77777777" w:rsidR="00595934" w:rsidRPr="00CA3FA5" w:rsidRDefault="00595934" w:rsidP="00595934">
            <w:pPr>
              <w:rPr>
                <w:i/>
                <w:highlight w:val="yellow"/>
                <w:rPrChange w:id="1804" w:author="jonathan pritchard" w:date="2024-10-04T14:57:00Z" w16du:dateUtc="2024-10-04T13:57:00Z">
                  <w:rPr>
                    <w:i/>
                  </w:rPr>
                </w:rPrChange>
              </w:rPr>
            </w:pPr>
            <w:r w:rsidRPr="00CA3FA5">
              <w:rPr>
                <w:highlight w:val="yellow"/>
                <w:rPrChange w:id="1805" w:author="jonathan pritchard" w:date="2024-10-04T14:57:00Z" w16du:dateUtc="2024-10-04T13:57:00Z">
                  <w:rPr/>
                </w:rPrChange>
              </w:rPr>
              <w:t xml:space="preserve">1. </w:t>
            </w:r>
            <w:r w:rsidRPr="00CA3FA5">
              <w:rPr>
                <w:i/>
                <w:highlight w:val="yellow"/>
                <w:rPrChange w:id="1806" w:author="jonathan pritchard" w:date="2024-10-04T14:57:00Z" w16du:dateUtc="2024-10-04T13:57:00Z">
                  <w:rPr>
                    <w:i/>
                  </w:rPr>
                </w:rPrChange>
              </w:rPr>
              <w:t>Using the editing tools available with the EUT, make the following changes and include a short textual description of the action to a-g:</w:t>
            </w:r>
          </w:p>
          <w:p w14:paraId="41607C80" w14:textId="77777777" w:rsidR="00595934" w:rsidRPr="00CA3FA5" w:rsidRDefault="00595934" w:rsidP="00595934">
            <w:pPr>
              <w:ind w:left="709" w:hanging="425"/>
              <w:rPr>
                <w:i/>
                <w:highlight w:val="yellow"/>
                <w:rPrChange w:id="1807" w:author="jonathan pritchard" w:date="2024-10-04T14:57:00Z" w16du:dateUtc="2024-10-04T13:57:00Z">
                  <w:rPr>
                    <w:i/>
                  </w:rPr>
                </w:rPrChange>
              </w:rPr>
            </w:pPr>
            <w:r w:rsidRPr="00CA3FA5">
              <w:rPr>
                <w:i/>
                <w:highlight w:val="yellow"/>
                <w:rPrChange w:id="1808" w:author="jonathan pritchard" w:date="2024-10-04T14:57:00Z" w16du:dateUtc="2024-10-04T13:57:00Z">
                  <w:rPr>
                    <w:i/>
                  </w:rPr>
                </w:rPrChange>
              </w:rPr>
              <w:t>a. insert a dangerous wreck near: 32 31.5S, 60 57.3E</w:t>
            </w:r>
          </w:p>
          <w:p w14:paraId="2D950CC6" w14:textId="77777777" w:rsidR="00595934" w:rsidRPr="00CA3FA5" w:rsidRDefault="00595934" w:rsidP="00595934">
            <w:pPr>
              <w:ind w:left="720" w:hanging="425"/>
              <w:rPr>
                <w:i/>
                <w:highlight w:val="yellow"/>
                <w:rPrChange w:id="1809" w:author="jonathan pritchard" w:date="2024-10-04T14:57:00Z" w16du:dateUtc="2024-10-04T13:57:00Z">
                  <w:rPr>
                    <w:i/>
                  </w:rPr>
                </w:rPrChange>
              </w:rPr>
            </w:pPr>
            <w:r w:rsidRPr="00CA3FA5">
              <w:rPr>
                <w:i/>
                <w:highlight w:val="yellow"/>
                <w:rPrChange w:id="1810" w:author="jonathan pritchard" w:date="2024-10-04T14:57:00Z" w16du:dateUtc="2024-10-04T13:57:00Z">
                  <w:rPr>
                    <w:i/>
                  </w:rPr>
                </w:rPrChange>
              </w:rPr>
              <w:t xml:space="preserve">b. insert East Cardinal buoys including </w:t>
            </w:r>
            <w:proofErr w:type="spellStart"/>
            <w:r w:rsidRPr="00CA3FA5">
              <w:rPr>
                <w:i/>
                <w:highlight w:val="yellow"/>
                <w:rPrChange w:id="1811" w:author="jonathan pritchard" w:date="2024-10-04T14:57:00Z" w16du:dateUtc="2024-10-04T13:57:00Z">
                  <w:rPr>
                    <w:i/>
                  </w:rPr>
                </w:rPrChange>
              </w:rPr>
              <w:t>topmarks</w:t>
            </w:r>
            <w:proofErr w:type="spellEnd"/>
            <w:r w:rsidRPr="00CA3FA5">
              <w:rPr>
                <w:i/>
                <w:highlight w:val="yellow"/>
                <w:rPrChange w:id="1812" w:author="jonathan pritchard" w:date="2024-10-04T14:57:00Z" w16du:dateUtc="2024-10-04T13:57:00Z">
                  <w:rPr>
                    <w:i/>
                  </w:rPr>
                </w:rPrChange>
              </w:rPr>
              <w:t xml:space="preserve"> near: 32 31.5S, 60 57.46E</w:t>
            </w:r>
          </w:p>
          <w:p w14:paraId="4A17CC57" w14:textId="77777777" w:rsidR="00595934" w:rsidRPr="00CA3FA5" w:rsidRDefault="00595934" w:rsidP="00595934">
            <w:pPr>
              <w:ind w:left="720" w:hanging="425"/>
              <w:rPr>
                <w:i/>
                <w:highlight w:val="yellow"/>
                <w:rPrChange w:id="1813" w:author="jonathan pritchard" w:date="2024-10-04T14:57:00Z" w16du:dateUtc="2024-10-04T13:57:00Z">
                  <w:rPr>
                    <w:i/>
                  </w:rPr>
                </w:rPrChange>
              </w:rPr>
            </w:pPr>
            <w:r w:rsidRPr="00CA3FA5">
              <w:rPr>
                <w:i/>
                <w:highlight w:val="yellow"/>
                <w:rPrChange w:id="1814" w:author="jonathan pritchard" w:date="2024-10-04T14:57:00Z" w16du:dateUtc="2024-10-04T13:57:00Z">
                  <w:rPr>
                    <w:i/>
                  </w:rPr>
                </w:rPrChange>
              </w:rPr>
              <w:t xml:space="preserve">c. insert West Cardinal buoy including </w:t>
            </w:r>
            <w:proofErr w:type="spellStart"/>
            <w:r w:rsidRPr="00CA3FA5">
              <w:rPr>
                <w:i/>
                <w:highlight w:val="yellow"/>
                <w:rPrChange w:id="1815" w:author="jonathan pritchard" w:date="2024-10-04T14:57:00Z" w16du:dateUtc="2024-10-04T13:57:00Z">
                  <w:rPr>
                    <w:i/>
                  </w:rPr>
                </w:rPrChange>
              </w:rPr>
              <w:t>topmark</w:t>
            </w:r>
            <w:proofErr w:type="spellEnd"/>
            <w:r w:rsidRPr="00CA3FA5">
              <w:rPr>
                <w:i/>
                <w:highlight w:val="yellow"/>
                <w:rPrChange w:id="1816" w:author="jonathan pritchard" w:date="2024-10-04T14:57:00Z" w16du:dateUtc="2024-10-04T13:57:00Z">
                  <w:rPr>
                    <w:i/>
                  </w:rPr>
                </w:rPrChange>
              </w:rPr>
              <w:t xml:space="preserve"> near: 32 31.5S, 60 57.16E;</w:t>
            </w:r>
          </w:p>
          <w:p w14:paraId="0E06F93B" w14:textId="77777777" w:rsidR="00595934" w:rsidRPr="00CA3FA5" w:rsidRDefault="00595934" w:rsidP="00595934">
            <w:pPr>
              <w:ind w:left="567" w:hanging="283"/>
              <w:rPr>
                <w:i/>
                <w:highlight w:val="yellow"/>
                <w:rPrChange w:id="1817" w:author="jonathan pritchard" w:date="2024-10-04T14:57:00Z" w16du:dateUtc="2024-10-04T13:57:00Z">
                  <w:rPr>
                    <w:i/>
                  </w:rPr>
                </w:rPrChange>
              </w:rPr>
            </w:pPr>
            <w:r w:rsidRPr="00CA3FA5">
              <w:rPr>
                <w:i/>
                <w:highlight w:val="yellow"/>
                <w:rPrChange w:id="1818" w:author="jonathan pritchard" w:date="2024-10-04T14:57:00Z" w16du:dateUtc="2024-10-04T13:57:00Z">
                  <w:rPr>
                    <w:i/>
                  </w:rPr>
                </w:rPrChange>
              </w:rPr>
              <w:t>d. insert a prohibited entry area between Panther and Tinker Shoals timed to come into force at 20220220;</w:t>
            </w:r>
          </w:p>
          <w:p w14:paraId="3C93F4D2" w14:textId="77777777" w:rsidR="00595934" w:rsidRPr="00CA3FA5" w:rsidRDefault="00595934" w:rsidP="00595934">
            <w:pPr>
              <w:ind w:left="720" w:hanging="425"/>
              <w:rPr>
                <w:i/>
                <w:highlight w:val="yellow"/>
                <w:rPrChange w:id="1819" w:author="jonathan pritchard" w:date="2024-10-04T14:57:00Z" w16du:dateUtc="2024-10-04T13:57:00Z">
                  <w:rPr>
                    <w:i/>
                  </w:rPr>
                </w:rPrChange>
              </w:rPr>
            </w:pPr>
            <w:r w:rsidRPr="00CA3FA5">
              <w:rPr>
                <w:i/>
                <w:highlight w:val="yellow"/>
                <w:rPrChange w:id="1820" w:author="jonathan pritchard" w:date="2024-10-04T14:57:00Z" w16du:dateUtc="2024-10-04T13:57:00Z">
                  <w:rPr>
                    <w:i/>
                  </w:rPr>
                </w:rPrChange>
              </w:rPr>
              <w:t>e. insert a cautionary area in the same location being in force from date of issue to 20220220;</w:t>
            </w:r>
          </w:p>
          <w:p w14:paraId="1323F276" w14:textId="77777777" w:rsidR="00595934" w:rsidRPr="00CA3FA5" w:rsidRDefault="00595934" w:rsidP="00595934">
            <w:pPr>
              <w:ind w:left="720" w:hanging="425"/>
              <w:rPr>
                <w:i/>
                <w:highlight w:val="yellow"/>
                <w:rPrChange w:id="1821" w:author="jonathan pritchard" w:date="2024-10-04T14:57:00Z" w16du:dateUtc="2024-10-04T13:57:00Z">
                  <w:rPr>
                    <w:i/>
                  </w:rPr>
                </w:rPrChange>
              </w:rPr>
            </w:pPr>
            <w:r w:rsidRPr="00CA3FA5">
              <w:rPr>
                <w:i/>
                <w:highlight w:val="yellow"/>
                <w:rPrChange w:id="1822" w:author="jonathan pritchard" w:date="2024-10-04T14:57:00Z" w16du:dateUtc="2024-10-04T13:57:00Z">
                  <w:rPr>
                    <w:i/>
                  </w:rPr>
                </w:rPrChange>
              </w:rPr>
              <w:t>f. insert 15 metre sounding at 32 31.7S, 60 57.4E.</w:t>
            </w:r>
          </w:p>
          <w:p w14:paraId="651947FF" w14:textId="77777777" w:rsidR="00595934" w:rsidRPr="00CA3FA5" w:rsidRDefault="00595934" w:rsidP="00595934">
            <w:pPr>
              <w:ind w:left="720" w:hanging="425"/>
              <w:rPr>
                <w:i/>
                <w:highlight w:val="yellow"/>
                <w:rPrChange w:id="1823" w:author="jonathan pritchard" w:date="2024-10-04T14:57:00Z" w16du:dateUtc="2024-10-04T13:57:00Z">
                  <w:rPr>
                    <w:i/>
                  </w:rPr>
                </w:rPrChange>
              </w:rPr>
            </w:pPr>
            <w:r w:rsidRPr="00CA3FA5">
              <w:rPr>
                <w:i/>
                <w:highlight w:val="yellow"/>
                <w:rPrChange w:id="1824" w:author="jonathan pritchard" w:date="2024-10-04T14:57:00Z" w16du:dateUtc="2024-10-04T13:57:00Z">
                  <w:rPr>
                    <w:i/>
                  </w:rPr>
                </w:rPrChange>
              </w:rPr>
              <w:t>g. delete fog signal of cardinal buoy at 32 31.444S, 60 55.842E</w:t>
            </w:r>
          </w:p>
          <w:p w14:paraId="15EBE525" w14:textId="77777777" w:rsidR="00595934" w:rsidRPr="00CA3FA5" w:rsidRDefault="00595934" w:rsidP="00595934">
            <w:pPr>
              <w:rPr>
                <w:i/>
                <w:highlight w:val="yellow"/>
                <w:rPrChange w:id="1825" w:author="jonathan pritchard" w:date="2024-10-04T14:57:00Z" w16du:dateUtc="2024-10-04T13:57:00Z">
                  <w:rPr>
                    <w:i/>
                  </w:rPr>
                </w:rPrChange>
              </w:rPr>
            </w:pPr>
            <w:r w:rsidRPr="00CA3FA5">
              <w:rPr>
                <w:i/>
                <w:highlight w:val="yellow"/>
                <w:rPrChange w:id="1826" w:author="jonathan pritchard" w:date="2024-10-04T14:57:00Z" w16du:dateUtc="2024-10-04T13:57:00Z">
                  <w:rPr>
                    <w:i/>
                  </w:rPr>
                </w:rPrChange>
              </w:rPr>
              <w:t>2. Set viewing date before 20220220. Display chart cell with manual updates.</w:t>
            </w:r>
          </w:p>
          <w:p w14:paraId="15C27850" w14:textId="77777777" w:rsidR="00595934" w:rsidRPr="00CA3FA5" w:rsidRDefault="00595934" w:rsidP="00595934">
            <w:pPr>
              <w:rPr>
                <w:i/>
                <w:highlight w:val="yellow"/>
                <w:rPrChange w:id="1827" w:author="jonathan pritchard" w:date="2024-10-04T14:57:00Z" w16du:dateUtc="2024-10-04T13:57:00Z">
                  <w:rPr>
                    <w:i/>
                  </w:rPr>
                </w:rPrChange>
              </w:rPr>
            </w:pPr>
            <w:r w:rsidRPr="00CA3FA5">
              <w:rPr>
                <w:i/>
                <w:highlight w:val="yellow"/>
                <w:rPrChange w:id="1828" w:author="jonathan pritchard" w:date="2024-10-04T14:57:00Z" w16du:dateUtc="2024-10-04T13:57:00Z">
                  <w:rPr>
                    <w:i/>
                  </w:rPr>
                </w:rPrChange>
              </w:rPr>
              <w:t>3. Set viewing date after 20220220. Display chart cell with manual updates.</w:t>
            </w:r>
          </w:p>
          <w:p w14:paraId="608E4D8F" w14:textId="77777777" w:rsidR="00595934" w:rsidRPr="00CA3FA5" w:rsidRDefault="00595934" w:rsidP="00595934">
            <w:pPr>
              <w:rPr>
                <w:i/>
                <w:highlight w:val="yellow"/>
                <w:rPrChange w:id="1829" w:author="jonathan pritchard" w:date="2024-10-04T14:57:00Z" w16du:dateUtc="2024-10-04T13:57:00Z">
                  <w:rPr>
                    <w:i/>
                  </w:rPr>
                </w:rPrChange>
              </w:rPr>
            </w:pPr>
            <w:r w:rsidRPr="00CA3FA5">
              <w:rPr>
                <w:i/>
                <w:highlight w:val="yellow"/>
                <w:rPrChange w:id="1830" w:author="jonathan pritchard" w:date="2024-10-04T14:57:00Z" w16du:dateUtc="2024-10-04T13:57:00Z">
                  <w:rPr>
                    <w:i/>
                  </w:rPr>
                </w:rPrChange>
              </w:rPr>
              <w:t>4. Using the editing tools available with the EUT, make the following changes and include a short textual description of the action to h-j:</w:t>
            </w:r>
          </w:p>
          <w:p w14:paraId="4E423F24" w14:textId="77777777" w:rsidR="00595934" w:rsidRPr="00CA3FA5" w:rsidRDefault="00595934" w:rsidP="00595934">
            <w:pPr>
              <w:ind w:left="720" w:hanging="436"/>
              <w:rPr>
                <w:i/>
                <w:highlight w:val="yellow"/>
                <w:rPrChange w:id="1831" w:author="jonathan pritchard" w:date="2024-10-04T14:57:00Z" w16du:dateUtc="2024-10-04T13:57:00Z">
                  <w:rPr>
                    <w:i/>
                  </w:rPr>
                </w:rPrChange>
              </w:rPr>
            </w:pPr>
            <w:r w:rsidRPr="00CA3FA5">
              <w:rPr>
                <w:i/>
                <w:highlight w:val="yellow"/>
                <w:rPrChange w:id="1832" w:author="jonathan pritchard" w:date="2024-10-04T14:57:00Z" w16du:dateUtc="2024-10-04T13:57:00Z">
                  <w:rPr>
                    <w:i/>
                  </w:rPr>
                </w:rPrChange>
              </w:rPr>
              <w:t>h. extend western limits of the prohibited entry area;</w:t>
            </w:r>
          </w:p>
          <w:p w14:paraId="5E7D19E6" w14:textId="77777777" w:rsidR="00595934" w:rsidRPr="00CA3FA5" w:rsidRDefault="00595934" w:rsidP="00595934">
            <w:pPr>
              <w:ind w:left="720" w:hanging="436"/>
              <w:rPr>
                <w:i/>
                <w:highlight w:val="yellow"/>
                <w:rPrChange w:id="1833" w:author="jonathan pritchard" w:date="2024-10-04T14:57:00Z" w16du:dateUtc="2024-10-04T13:57:00Z">
                  <w:rPr>
                    <w:i/>
                  </w:rPr>
                </w:rPrChange>
              </w:rPr>
            </w:pPr>
            <w:proofErr w:type="spellStart"/>
            <w:r w:rsidRPr="00CA3FA5">
              <w:rPr>
                <w:i/>
                <w:highlight w:val="yellow"/>
                <w:rPrChange w:id="1834" w:author="jonathan pritchard" w:date="2024-10-04T14:57:00Z" w16du:dateUtc="2024-10-04T13:57:00Z">
                  <w:rPr>
                    <w:i/>
                  </w:rPr>
                </w:rPrChange>
              </w:rPr>
              <w:t>i</w:t>
            </w:r>
            <w:proofErr w:type="spellEnd"/>
            <w:r w:rsidRPr="00CA3FA5">
              <w:rPr>
                <w:i/>
                <w:highlight w:val="yellow"/>
                <w:rPrChange w:id="1835" w:author="jonathan pritchard" w:date="2024-10-04T14:57:00Z" w16du:dateUtc="2024-10-04T13:57:00Z">
                  <w:rPr>
                    <w:i/>
                  </w:rPr>
                </w:rPrChange>
              </w:rPr>
              <w:t>. delete cautionary area;</w:t>
            </w:r>
          </w:p>
          <w:p w14:paraId="005773E3" w14:textId="77777777" w:rsidR="00595934" w:rsidRPr="00CA3FA5" w:rsidRDefault="00595934" w:rsidP="00595934">
            <w:pPr>
              <w:ind w:left="284"/>
              <w:rPr>
                <w:i/>
                <w:highlight w:val="yellow"/>
                <w:rPrChange w:id="1836" w:author="jonathan pritchard" w:date="2024-10-04T14:57:00Z" w16du:dateUtc="2024-10-04T13:57:00Z">
                  <w:rPr>
                    <w:i/>
                  </w:rPr>
                </w:rPrChange>
              </w:rPr>
            </w:pPr>
            <w:r w:rsidRPr="00CA3FA5">
              <w:rPr>
                <w:highlight w:val="yellow"/>
                <w:rPrChange w:id="1837" w:author="jonathan pritchard" w:date="2024-10-04T14:57:00Z" w16du:dateUtc="2024-10-04T13:57:00Z">
                  <w:rPr/>
                </w:rPrChange>
              </w:rPr>
              <w:t xml:space="preserve">j. </w:t>
            </w:r>
            <w:r w:rsidRPr="00CA3FA5">
              <w:rPr>
                <w:i/>
                <w:highlight w:val="yellow"/>
                <w:rPrChange w:id="1838" w:author="jonathan pritchard" w:date="2024-10-04T14:57:00Z" w16du:dateUtc="2024-10-04T13:57:00Z">
                  <w:rPr>
                    <w:i/>
                  </w:rPr>
                </w:rPrChange>
              </w:rPr>
              <w:t>move cardinal buoy at 32 31.444S, 60 55.842E, including top mark and light, to 32 31.500S,  60 55.700E.</w:t>
            </w:r>
          </w:p>
          <w:p w14:paraId="36056B16" w14:textId="77777777" w:rsidR="00595934" w:rsidRPr="00CA3FA5" w:rsidRDefault="00595934" w:rsidP="00595934">
            <w:pPr>
              <w:rPr>
                <w:i/>
                <w:highlight w:val="yellow"/>
                <w:rPrChange w:id="1839" w:author="jonathan pritchard" w:date="2024-10-04T14:57:00Z" w16du:dateUtc="2024-10-04T13:57:00Z">
                  <w:rPr>
                    <w:i/>
                  </w:rPr>
                </w:rPrChange>
              </w:rPr>
            </w:pPr>
            <w:r w:rsidRPr="00CA3FA5">
              <w:rPr>
                <w:i/>
                <w:highlight w:val="yellow"/>
                <w:rPrChange w:id="1840" w:author="jonathan pritchard" w:date="2024-10-04T14:57:00Z" w16du:dateUtc="2024-10-04T13:57:00Z">
                  <w:rPr>
                    <w:i/>
                  </w:rPr>
                </w:rPrChange>
              </w:rPr>
              <w:t>5. Set viewing date before 20220220. Display chart cell with manual updates.</w:t>
            </w:r>
          </w:p>
          <w:p w14:paraId="08E9F780" w14:textId="77777777" w:rsidR="00595934" w:rsidRPr="00CA3FA5" w:rsidRDefault="00595934" w:rsidP="00595934">
            <w:pPr>
              <w:rPr>
                <w:i/>
                <w:highlight w:val="yellow"/>
                <w:rPrChange w:id="1841" w:author="jonathan pritchard" w:date="2024-10-04T14:57:00Z" w16du:dateUtc="2024-10-04T13:57:00Z">
                  <w:rPr>
                    <w:i/>
                  </w:rPr>
                </w:rPrChange>
              </w:rPr>
            </w:pPr>
            <w:r w:rsidRPr="00CA3FA5">
              <w:rPr>
                <w:i/>
                <w:highlight w:val="yellow"/>
                <w:rPrChange w:id="1842" w:author="jonathan pritchard" w:date="2024-10-04T14:57:00Z" w16du:dateUtc="2024-10-04T13:57:00Z">
                  <w:rPr>
                    <w:i/>
                  </w:rPr>
                </w:rPrChange>
              </w:rPr>
              <w:t>6. Set viewing date after 20220220. Display chart cell with manual updates.</w:t>
            </w:r>
          </w:p>
          <w:p w14:paraId="12C89676" w14:textId="77777777" w:rsidR="00595934" w:rsidRPr="00CA3FA5" w:rsidRDefault="00595934" w:rsidP="00595934">
            <w:pPr>
              <w:rPr>
                <w:i/>
                <w:highlight w:val="yellow"/>
                <w:rPrChange w:id="1843" w:author="jonathan pritchard" w:date="2024-10-04T14:57:00Z" w16du:dateUtc="2024-10-04T13:57:00Z">
                  <w:rPr>
                    <w:i/>
                  </w:rPr>
                </w:rPrChange>
              </w:rPr>
            </w:pPr>
            <w:r w:rsidRPr="00CA3FA5">
              <w:rPr>
                <w:i/>
                <w:highlight w:val="yellow"/>
                <w:rPrChange w:id="1844" w:author="jonathan pritchard" w:date="2024-10-04T14:57:00Z" w16du:dateUtc="2024-10-04T13:57:00Z">
                  <w:rPr>
                    <w:i/>
                  </w:rPr>
                </w:rPrChange>
              </w:rPr>
              <w:t>7. Review manual updates.</w:t>
            </w:r>
          </w:p>
          <w:p w14:paraId="3440DFBF" w14:textId="77777777" w:rsidR="00595934" w:rsidRPr="00CA3FA5" w:rsidRDefault="00595934" w:rsidP="00595934">
            <w:pPr>
              <w:rPr>
                <w:i/>
                <w:highlight w:val="yellow"/>
                <w:rPrChange w:id="1845" w:author="jonathan pritchard" w:date="2024-10-04T14:57:00Z" w16du:dateUtc="2024-10-04T13:57:00Z">
                  <w:rPr>
                    <w:i/>
                  </w:rPr>
                </w:rPrChange>
              </w:rPr>
            </w:pPr>
            <w:r w:rsidRPr="00CA3FA5">
              <w:rPr>
                <w:i/>
                <w:highlight w:val="yellow"/>
                <w:rPrChange w:id="1846" w:author="jonathan pritchard" w:date="2024-10-04T14:57:00Z" w16du:dateUtc="2024-10-04T13:57:00Z">
                  <w:rPr>
                    <w:i/>
                  </w:rPr>
                </w:rPrChange>
              </w:rPr>
              <w:t>8. Retrieve textual description from record.</w:t>
            </w:r>
          </w:p>
          <w:p w14:paraId="314B9991" w14:textId="37D462AD" w:rsidR="00595934" w:rsidRDefault="00595934" w:rsidP="00595934">
            <w:pPr>
              <w:rPr>
                <w:rFonts w:cs="Arial"/>
                <w:b/>
                <w:bCs/>
              </w:rPr>
            </w:pPr>
            <w:r w:rsidRPr="00CA3FA5">
              <w:rPr>
                <w:i/>
                <w:highlight w:val="yellow"/>
                <w:rPrChange w:id="1847" w:author="jonathan pritchard" w:date="2024-10-04T14:57:00Z" w16du:dateUtc="2024-10-04T13:57:00Z">
                  <w:rPr>
                    <w:i/>
                  </w:rPr>
                </w:rPrChange>
              </w:rPr>
              <w:t>9. Remove all manual updates from display and review them (system time and date may need to be adjusted for verification).</w:t>
            </w:r>
          </w:p>
          <w:p w14:paraId="51AE0813" w14:textId="77777777" w:rsidR="00595934" w:rsidRPr="00110428" w:rsidRDefault="00595934" w:rsidP="00541D1A">
            <w:pPr>
              <w:rPr>
                <w:ins w:id="1848" w:author="jonathan pritchard" w:date="2025-01-23T13:28:00Z" w16du:dateUtc="2025-01-23T13:28:00Z"/>
                <w:rFonts w:cs="Arial"/>
                <w:b/>
                <w:bCs/>
              </w:rPr>
            </w:pPr>
          </w:p>
        </w:tc>
      </w:tr>
      <w:tr w:rsidR="00C749A7" w:rsidRPr="00340B0D" w14:paraId="32CA0089" w14:textId="77777777" w:rsidTr="00541D1A">
        <w:trPr>
          <w:ins w:id="1849"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DD59C7" w14:textId="77777777" w:rsidR="00C749A7" w:rsidRPr="00340B0D" w:rsidRDefault="00C749A7" w:rsidP="00541D1A">
            <w:pPr>
              <w:jc w:val="center"/>
              <w:rPr>
                <w:ins w:id="1850" w:author="jonathan pritchard" w:date="2025-01-23T13:28:00Z" w16du:dateUtc="2025-01-23T13:28:00Z"/>
                <w:rFonts w:cs="Arial"/>
                <w:sz w:val="18"/>
                <w:szCs w:val="18"/>
              </w:rPr>
            </w:pPr>
            <w:ins w:id="1851" w:author="jonathan pritchard" w:date="2025-01-23T13:28:00Z" w16du:dateUtc="2025-01-23T13:28:00Z">
              <w:r w:rsidRPr="00340B0D">
                <w:rPr>
                  <w:rFonts w:cs="Arial"/>
                  <w:b/>
                  <w:bCs/>
                  <w:sz w:val="18"/>
                  <w:szCs w:val="18"/>
                </w:rPr>
                <w:t>Results</w:t>
              </w:r>
            </w:ins>
          </w:p>
        </w:tc>
      </w:tr>
      <w:tr w:rsidR="00C749A7" w:rsidRPr="00340B0D" w14:paraId="31263FBC" w14:textId="77777777" w:rsidTr="00541D1A">
        <w:trPr>
          <w:ins w:id="1852"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tcPr>
          <w:p w14:paraId="11A54FA5" w14:textId="77777777" w:rsidR="00C749A7" w:rsidRDefault="00C749A7" w:rsidP="00541D1A">
            <w:pPr>
              <w:rPr>
                <w:ins w:id="1853" w:author="jonathan pritchard" w:date="2025-01-23T13:28:00Z" w16du:dateUtc="2025-01-23T13:28:00Z"/>
                <w:rFonts w:cs="Arial"/>
                <w:sz w:val="18"/>
                <w:szCs w:val="18"/>
              </w:rPr>
            </w:pPr>
          </w:p>
          <w:p w14:paraId="0DED2E82" w14:textId="77777777" w:rsidR="00C749A7" w:rsidRPr="00340B0D" w:rsidRDefault="00C749A7" w:rsidP="00541D1A">
            <w:pPr>
              <w:jc w:val="center"/>
              <w:rPr>
                <w:ins w:id="1854" w:author="jonathan pritchard" w:date="2025-01-23T13:28:00Z" w16du:dateUtc="2025-01-23T13:28:00Z"/>
                <w:rFonts w:cs="Arial"/>
                <w:sz w:val="18"/>
                <w:szCs w:val="18"/>
              </w:rPr>
            </w:pPr>
          </w:p>
          <w:p w14:paraId="5F1DE23A" w14:textId="0F56200C" w:rsidR="00C749A7" w:rsidRPr="00595934" w:rsidRDefault="00595934" w:rsidP="00541D1A">
            <w:pPr>
              <w:tabs>
                <w:tab w:val="left" w:pos="3048"/>
              </w:tabs>
              <w:jc w:val="center"/>
              <w:rPr>
                <w:ins w:id="1855" w:author="jonathan pritchard" w:date="2025-01-23T13:28:00Z" w16du:dateUtc="2025-01-23T13:28:00Z"/>
                <w:rFonts w:cs="Arial"/>
                <w:i/>
                <w:iCs/>
                <w:sz w:val="18"/>
                <w:szCs w:val="18"/>
              </w:rPr>
            </w:pPr>
            <w:r w:rsidRPr="00595934">
              <w:rPr>
                <w:rFonts w:cs="Arial"/>
                <w:i/>
                <w:iCs/>
                <w:sz w:val="18"/>
                <w:szCs w:val="18"/>
              </w:rPr>
              <w:t>[The table from previous editions has been deleted (it will be referred to when creating the screenshots for the operational S-164 TDS Manual. The portrayal of manual updates has changed completely and so these screenshots will need to be completely revised]</w:t>
            </w:r>
          </w:p>
          <w:p w14:paraId="4484AE79" w14:textId="77777777" w:rsidR="00C749A7" w:rsidRPr="00340B0D" w:rsidRDefault="00C749A7" w:rsidP="00541D1A">
            <w:pPr>
              <w:rPr>
                <w:ins w:id="1856" w:author="jonathan pritchard" w:date="2025-01-23T13:28:00Z" w16du:dateUtc="2025-01-23T13:28:00Z"/>
                <w:rFonts w:cs="Arial"/>
                <w:sz w:val="18"/>
                <w:szCs w:val="18"/>
              </w:rPr>
            </w:pPr>
          </w:p>
        </w:tc>
      </w:tr>
    </w:tbl>
    <w:p w14:paraId="5DE869B3" w14:textId="77777777" w:rsidR="0015247B" w:rsidRDefault="0015247B" w:rsidP="0015247B">
      <w:pPr>
        <w:rPr>
          <w:ins w:id="1857" w:author="jonathan pritchard" w:date="2024-10-04T15:00:00Z" w16du:dateUtc="2024-10-04T14:00:00Z"/>
        </w:rPr>
      </w:pPr>
    </w:p>
    <w:p w14:paraId="445DECE0" w14:textId="77777777" w:rsidR="00CA3FA5" w:rsidRDefault="00CA3FA5" w:rsidP="0015247B">
      <w:pPr>
        <w:rPr>
          <w:ins w:id="1858" w:author="jonathan pritchard" w:date="2024-10-04T15:00:00Z" w16du:dateUtc="2024-10-04T14:00:00Z"/>
        </w:rPr>
      </w:pPr>
    </w:p>
    <w:p w14:paraId="0ACEAF09" w14:textId="68B6AE77" w:rsidR="00CA3FA5" w:rsidRDefault="00CA3FA5" w:rsidP="00CA3FA5">
      <w:pPr>
        <w:pStyle w:val="Heading3"/>
        <w:rPr>
          <w:ins w:id="1859" w:author="jonathan pritchard" w:date="2024-10-04T15:00:00Z" w16du:dateUtc="2024-10-04T14:00:00Z"/>
        </w:rPr>
      </w:pPr>
      <w:ins w:id="1860" w:author="jonathan pritchard" w:date="2024-10-04T15:00:00Z" w16du:dateUtc="2024-10-04T14:00:00Z">
        <w:r>
          <w:t>Manual Update - Dates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460494">
        <w:trPr>
          <w:trHeight w:val="454"/>
          <w:tblHeader/>
          <w:ins w:id="1861" w:author="jonathan pritchard" w:date="2024-10-04T15:00:00Z"/>
        </w:trPr>
        <w:tc>
          <w:tcPr>
            <w:tcW w:w="2381" w:type="dxa"/>
            <w:shd w:val="clear" w:color="auto" w:fill="E5B8B7" w:themeFill="accent2" w:themeFillTint="66"/>
            <w:vAlign w:val="center"/>
          </w:tcPr>
          <w:p w14:paraId="361DA30B" w14:textId="77777777" w:rsidR="00CA3FA5" w:rsidRPr="004065B1" w:rsidRDefault="00CA3FA5" w:rsidP="00460494">
            <w:pPr>
              <w:rPr>
                <w:ins w:id="1862" w:author="jonathan pritchard" w:date="2024-10-04T15:00:00Z" w16du:dateUtc="2024-10-04T14:00:00Z"/>
              </w:rPr>
            </w:pPr>
            <w:ins w:id="1863"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2A04AE5F" w14:textId="7DA28858" w:rsidR="00CA3FA5" w:rsidRPr="004065B1" w:rsidRDefault="001F17E4" w:rsidP="00460494">
            <w:pPr>
              <w:rPr>
                <w:ins w:id="1864" w:author="jonathan pritchard" w:date="2024-10-04T15:00:00Z" w16du:dateUtc="2024-10-04T14:00:00Z"/>
              </w:rPr>
            </w:pPr>
            <w:proofErr w:type="spellStart"/>
            <w:ins w:id="1865" w:author="jonathan pritchard" w:date="2024-10-04T15:01:00Z" w16du:dateUtc="2024-10-04T14:01:00Z">
              <w:r>
                <w:t>M</w:t>
              </w:r>
            </w:ins>
            <w:ins w:id="1866" w:author="jonathan pritchard" w:date="2024-10-04T15:02:00Z" w16du:dateUtc="2024-10-04T14:02:00Z">
              <w:r>
                <w:t>a</w:t>
              </w:r>
            </w:ins>
            <w:ins w:id="1867" w:author="jonathan pritchard" w:date="2024-10-04T15:01:00Z" w16du:dateUtc="2024-10-04T14:01:00Z">
              <w:r>
                <w:t>nualUpdate</w:t>
              </w:r>
            </w:ins>
            <w:ins w:id="1868" w:author="jonathan pritchard" w:date="2024-10-04T15:02:00Z" w16du:dateUtc="2024-10-04T14:02:00Z">
              <w:r>
                <w:t>sDates</w:t>
              </w:r>
            </w:ins>
            <w:proofErr w:type="spellEnd"/>
          </w:p>
        </w:tc>
        <w:tc>
          <w:tcPr>
            <w:tcW w:w="2382" w:type="dxa"/>
            <w:shd w:val="clear" w:color="auto" w:fill="E5B8B7" w:themeFill="accent2" w:themeFillTint="66"/>
            <w:vAlign w:val="center"/>
          </w:tcPr>
          <w:p w14:paraId="10A23008" w14:textId="77777777" w:rsidR="00CA3FA5" w:rsidRPr="004065B1" w:rsidRDefault="00CA3FA5" w:rsidP="00460494">
            <w:pPr>
              <w:rPr>
                <w:ins w:id="1869" w:author="jonathan pritchard" w:date="2024-10-04T15:00:00Z" w16du:dateUtc="2024-10-04T14:00:00Z"/>
              </w:rPr>
            </w:pPr>
            <w:ins w:id="1870"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39195B41" w14:textId="77777777" w:rsidR="00CA3FA5" w:rsidRPr="004065B1" w:rsidRDefault="00CA3FA5" w:rsidP="00460494">
            <w:pPr>
              <w:jc w:val="left"/>
              <w:rPr>
                <w:ins w:id="1871" w:author="jonathan pritchard" w:date="2024-10-04T15:00:00Z" w16du:dateUtc="2024-10-04T14:00:00Z"/>
              </w:rPr>
            </w:pPr>
          </w:p>
        </w:tc>
      </w:tr>
      <w:tr w:rsidR="00CA3FA5" w14:paraId="604ED8B1" w14:textId="77777777" w:rsidTr="00460494">
        <w:trPr>
          <w:tblHeader/>
          <w:ins w:id="1872" w:author="jonathan pritchard" w:date="2024-10-04T15:00:00Z"/>
        </w:trPr>
        <w:tc>
          <w:tcPr>
            <w:tcW w:w="9526" w:type="dxa"/>
            <w:gridSpan w:val="4"/>
            <w:shd w:val="clear" w:color="auto" w:fill="E5B8B7" w:themeFill="accent2" w:themeFillTint="66"/>
            <w:vAlign w:val="center"/>
          </w:tcPr>
          <w:p w14:paraId="3C7E9CB6" w14:textId="77777777" w:rsidR="00CA3FA5" w:rsidRDefault="00CA3FA5" w:rsidP="00460494">
            <w:pPr>
              <w:rPr>
                <w:ins w:id="1873" w:author="jonathan pritchard" w:date="2024-10-04T15:00:00Z" w16du:dateUtc="2024-10-04T14:00:00Z"/>
              </w:rPr>
            </w:pPr>
            <w:ins w:id="1874" w:author="jonathan pritchard" w:date="2024-10-04T15:00:00Z" w16du:dateUtc="2024-10-04T14:00:00Z">
              <w:r w:rsidRPr="000A066E">
                <w:rPr>
                  <w:b/>
                </w:rPr>
                <w:t>Test description</w:t>
              </w:r>
            </w:ins>
          </w:p>
        </w:tc>
      </w:tr>
      <w:tr w:rsidR="00CA3FA5" w:rsidRPr="005D2431" w14:paraId="4FD3E2A6" w14:textId="77777777" w:rsidTr="00460494">
        <w:trPr>
          <w:tblHeader/>
          <w:ins w:id="1875" w:author="jonathan pritchard" w:date="2024-10-04T15:00:00Z"/>
        </w:trPr>
        <w:tc>
          <w:tcPr>
            <w:tcW w:w="9526" w:type="dxa"/>
            <w:gridSpan w:val="4"/>
            <w:vAlign w:val="center"/>
          </w:tcPr>
          <w:p w14:paraId="4BDBF1B1" w14:textId="5AB94C19" w:rsidR="00CA3FA5" w:rsidRPr="005D2431" w:rsidRDefault="001F17E4" w:rsidP="00460494">
            <w:pPr>
              <w:rPr>
                <w:ins w:id="1876" w:author="jonathan pritchard" w:date="2024-10-04T15:00:00Z" w16du:dateUtc="2024-10-04T14:00:00Z"/>
                <w:i/>
              </w:rPr>
            </w:pPr>
            <w:ins w:id="1877" w:author="jonathan pritchard" w:date="2024-10-04T15:02:00Z" w16du:dateUtc="2024-10-04T14:02:00Z">
              <w:r>
                <w:rPr>
                  <w:i/>
                </w:rPr>
                <w:t>Test Manual Updates work with the dates settings on the ECDIS.</w:t>
              </w:r>
            </w:ins>
          </w:p>
        </w:tc>
      </w:tr>
    </w:tbl>
    <w:p w14:paraId="0EAAE1DC" w14:textId="77777777" w:rsidR="00CA3FA5" w:rsidRDefault="00CA3FA5" w:rsidP="00CA3FA5">
      <w:pPr>
        <w:rPr>
          <w:ins w:id="1878" w:author="jonathan pritchard" w:date="2024-10-04T15:00:00Z" w16du:dateUtc="2024-10-04T14:00:00Z"/>
        </w:rPr>
      </w:pPr>
    </w:p>
    <w:p w14:paraId="524483DA" w14:textId="4E3ABC4A" w:rsidR="00CA3FA5" w:rsidRDefault="00CA3FA5" w:rsidP="00CA3FA5">
      <w:pPr>
        <w:pStyle w:val="Heading3"/>
        <w:rPr>
          <w:ins w:id="1879" w:author="jonathan pritchard" w:date="2024-10-04T15:00:00Z" w16du:dateUtc="2024-10-04T14:00:00Z"/>
        </w:rPr>
      </w:pPr>
      <w:ins w:id="1880" w:author="jonathan pritchard" w:date="2024-10-04T15:00:00Z" w16du:dateUtc="2024-10-04T14:00:00Z">
        <w:r>
          <w:t>Manual Update - retrieval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4"/>
        <w:gridCol w:w="2407"/>
        <w:gridCol w:w="2375"/>
        <w:gridCol w:w="2370"/>
      </w:tblGrid>
      <w:tr w:rsidR="00CA3FA5" w:rsidRPr="004065B1" w14:paraId="00B0D0CE" w14:textId="77777777" w:rsidTr="00460494">
        <w:trPr>
          <w:trHeight w:val="454"/>
          <w:tblHeader/>
          <w:ins w:id="1881" w:author="jonathan pritchard" w:date="2024-10-04T15:00:00Z"/>
        </w:trPr>
        <w:tc>
          <w:tcPr>
            <w:tcW w:w="2381" w:type="dxa"/>
            <w:shd w:val="clear" w:color="auto" w:fill="E5B8B7" w:themeFill="accent2" w:themeFillTint="66"/>
            <w:vAlign w:val="center"/>
          </w:tcPr>
          <w:p w14:paraId="29831751" w14:textId="77777777" w:rsidR="00CA3FA5" w:rsidRPr="004065B1" w:rsidRDefault="00CA3FA5" w:rsidP="00460494">
            <w:pPr>
              <w:rPr>
                <w:ins w:id="1882" w:author="jonathan pritchard" w:date="2024-10-04T15:00:00Z" w16du:dateUtc="2024-10-04T14:00:00Z"/>
              </w:rPr>
            </w:pPr>
            <w:ins w:id="1883"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25223F17" w14:textId="1CB95148" w:rsidR="00CA3FA5" w:rsidRPr="004065B1" w:rsidRDefault="001F17E4" w:rsidP="00460494">
            <w:pPr>
              <w:rPr>
                <w:ins w:id="1884" w:author="jonathan pritchard" w:date="2024-10-04T15:00:00Z" w16du:dateUtc="2024-10-04T14:00:00Z"/>
              </w:rPr>
            </w:pPr>
            <w:proofErr w:type="spellStart"/>
            <w:ins w:id="1885" w:author="jonathan pritchard" w:date="2024-10-04T15:01:00Z" w16du:dateUtc="2024-10-04T14:01:00Z">
              <w:r>
                <w:t>ManualUpdatesRetrieval</w:t>
              </w:r>
            </w:ins>
            <w:proofErr w:type="spellEnd"/>
          </w:p>
        </w:tc>
        <w:tc>
          <w:tcPr>
            <w:tcW w:w="2382" w:type="dxa"/>
            <w:shd w:val="clear" w:color="auto" w:fill="E5B8B7" w:themeFill="accent2" w:themeFillTint="66"/>
            <w:vAlign w:val="center"/>
          </w:tcPr>
          <w:p w14:paraId="2DDB25D4" w14:textId="77777777" w:rsidR="00CA3FA5" w:rsidRPr="004065B1" w:rsidRDefault="00CA3FA5" w:rsidP="00460494">
            <w:pPr>
              <w:rPr>
                <w:ins w:id="1886" w:author="jonathan pritchard" w:date="2024-10-04T15:00:00Z" w16du:dateUtc="2024-10-04T14:00:00Z"/>
              </w:rPr>
            </w:pPr>
            <w:ins w:id="1887"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4B471300" w14:textId="77777777" w:rsidR="00CA3FA5" w:rsidRPr="004065B1" w:rsidRDefault="00CA3FA5" w:rsidP="00460494">
            <w:pPr>
              <w:jc w:val="left"/>
              <w:rPr>
                <w:ins w:id="1888" w:author="jonathan pritchard" w:date="2024-10-04T15:00:00Z" w16du:dateUtc="2024-10-04T14:00:00Z"/>
              </w:rPr>
            </w:pPr>
          </w:p>
        </w:tc>
      </w:tr>
      <w:tr w:rsidR="00CA3FA5" w14:paraId="32F9CB65" w14:textId="77777777" w:rsidTr="00460494">
        <w:trPr>
          <w:tblHeader/>
          <w:ins w:id="1889" w:author="jonathan pritchard" w:date="2024-10-04T15:00:00Z"/>
        </w:trPr>
        <w:tc>
          <w:tcPr>
            <w:tcW w:w="9526" w:type="dxa"/>
            <w:gridSpan w:val="4"/>
            <w:shd w:val="clear" w:color="auto" w:fill="E5B8B7" w:themeFill="accent2" w:themeFillTint="66"/>
            <w:vAlign w:val="center"/>
          </w:tcPr>
          <w:p w14:paraId="1A470E3C" w14:textId="77777777" w:rsidR="00CA3FA5" w:rsidRDefault="00CA3FA5" w:rsidP="00460494">
            <w:pPr>
              <w:rPr>
                <w:ins w:id="1890" w:author="jonathan pritchard" w:date="2024-10-04T15:00:00Z" w16du:dateUtc="2024-10-04T14:00:00Z"/>
              </w:rPr>
            </w:pPr>
            <w:ins w:id="1891" w:author="jonathan pritchard" w:date="2024-10-04T15:00:00Z" w16du:dateUtc="2024-10-04T14:00:00Z">
              <w:r w:rsidRPr="000A066E">
                <w:rPr>
                  <w:b/>
                </w:rPr>
                <w:t>Test description</w:t>
              </w:r>
            </w:ins>
          </w:p>
        </w:tc>
      </w:tr>
      <w:tr w:rsidR="00CA3FA5" w:rsidRPr="005D2431" w14:paraId="0224ACF9" w14:textId="77777777" w:rsidTr="00460494">
        <w:trPr>
          <w:tblHeader/>
          <w:ins w:id="1892" w:author="jonathan pritchard" w:date="2024-10-04T15:00:00Z"/>
        </w:trPr>
        <w:tc>
          <w:tcPr>
            <w:tcW w:w="9526" w:type="dxa"/>
            <w:gridSpan w:val="4"/>
            <w:vAlign w:val="center"/>
          </w:tcPr>
          <w:p w14:paraId="33FCBE7E" w14:textId="77777777" w:rsidR="00CA3FA5" w:rsidRPr="005D2431" w:rsidRDefault="00CA3FA5" w:rsidP="00460494">
            <w:pPr>
              <w:rPr>
                <w:ins w:id="1893" w:author="jonathan pritchard" w:date="2024-10-04T15:00:00Z" w16du:dateUtc="2024-10-04T14:00:00Z"/>
                <w:i/>
              </w:rPr>
            </w:pPr>
            <w:ins w:id="1894" w:author="jonathan pritchard" w:date="2024-10-04T15:00:00Z" w16du:dateUtc="2024-10-04T14:00:00Z">
              <w:r>
                <w:rPr>
                  <w:i/>
                </w:rPr>
                <w:t>Test load and portrayal of ENC with Update Information and correct portrayal.</w:t>
              </w:r>
            </w:ins>
          </w:p>
        </w:tc>
      </w:tr>
    </w:tbl>
    <w:p w14:paraId="540C8956" w14:textId="77777777" w:rsidR="00CA3FA5" w:rsidRDefault="00CA3FA5" w:rsidP="00CA3FA5">
      <w:pPr>
        <w:rPr>
          <w:ins w:id="1895" w:author="jonathan pritchard" w:date="2024-10-04T15:00:00Z" w16du:dateUtc="2024-10-04T14:00:00Z"/>
        </w:rPr>
      </w:pPr>
    </w:p>
    <w:p w14:paraId="79D122DC" w14:textId="4ECE14D5" w:rsidR="00CA3FA5" w:rsidRDefault="00CA3FA5" w:rsidP="00CA3FA5">
      <w:pPr>
        <w:pStyle w:val="Heading3"/>
        <w:rPr>
          <w:ins w:id="1896" w:author="jonathan pritchard" w:date="2024-10-04T15:00:00Z" w16du:dateUtc="2024-10-04T14:00:00Z"/>
        </w:rPr>
      </w:pPr>
      <w:ins w:id="1897" w:author="jonathan pritchard" w:date="2024-10-04T15:01:00Z" w16du:dateUtc="2024-10-04T14:01:00Z">
        <w:r>
          <w:lastRenderedPageBreak/>
          <w:t>Manual Update - Alerts and indications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460494">
        <w:trPr>
          <w:trHeight w:val="454"/>
          <w:tblHeader/>
          <w:ins w:id="1898" w:author="jonathan pritchard" w:date="2024-10-04T15:00:00Z"/>
        </w:trPr>
        <w:tc>
          <w:tcPr>
            <w:tcW w:w="2381" w:type="dxa"/>
            <w:shd w:val="clear" w:color="auto" w:fill="E5B8B7" w:themeFill="accent2" w:themeFillTint="66"/>
            <w:vAlign w:val="center"/>
          </w:tcPr>
          <w:p w14:paraId="67334C5A" w14:textId="77777777" w:rsidR="00CA3FA5" w:rsidRPr="004065B1" w:rsidRDefault="00CA3FA5" w:rsidP="00460494">
            <w:pPr>
              <w:rPr>
                <w:ins w:id="1899" w:author="jonathan pritchard" w:date="2024-10-04T15:00:00Z" w16du:dateUtc="2024-10-04T14:00:00Z"/>
              </w:rPr>
            </w:pPr>
            <w:ins w:id="1900"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36051168" w14:textId="4DA7E9B5" w:rsidR="00CA3FA5" w:rsidRPr="004065B1" w:rsidRDefault="001F17E4" w:rsidP="00460494">
            <w:pPr>
              <w:rPr>
                <w:ins w:id="1901" w:author="jonathan pritchard" w:date="2024-10-04T15:00:00Z" w16du:dateUtc="2024-10-04T14:00:00Z"/>
              </w:rPr>
            </w:pPr>
            <w:proofErr w:type="spellStart"/>
            <w:ins w:id="1902" w:author="jonathan pritchard" w:date="2024-10-04T15:01:00Z" w16du:dateUtc="2024-10-04T14:01:00Z">
              <w:r>
                <w:t>ManualUpdatesAlerts</w:t>
              </w:r>
            </w:ins>
            <w:proofErr w:type="spellEnd"/>
          </w:p>
        </w:tc>
        <w:tc>
          <w:tcPr>
            <w:tcW w:w="2382" w:type="dxa"/>
            <w:shd w:val="clear" w:color="auto" w:fill="E5B8B7" w:themeFill="accent2" w:themeFillTint="66"/>
            <w:vAlign w:val="center"/>
          </w:tcPr>
          <w:p w14:paraId="7B798E28" w14:textId="77777777" w:rsidR="00CA3FA5" w:rsidRPr="004065B1" w:rsidRDefault="00CA3FA5" w:rsidP="00460494">
            <w:pPr>
              <w:rPr>
                <w:ins w:id="1903" w:author="jonathan pritchard" w:date="2024-10-04T15:00:00Z" w16du:dateUtc="2024-10-04T14:00:00Z"/>
              </w:rPr>
            </w:pPr>
            <w:ins w:id="1904"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014F8A66" w14:textId="77777777" w:rsidR="00CA3FA5" w:rsidRPr="004065B1" w:rsidRDefault="00CA3FA5" w:rsidP="00460494">
            <w:pPr>
              <w:jc w:val="left"/>
              <w:rPr>
                <w:ins w:id="1905" w:author="jonathan pritchard" w:date="2024-10-04T15:00:00Z" w16du:dateUtc="2024-10-04T14:00:00Z"/>
              </w:rPr>
            </w:pPr>
          </w:p>
        </w:tc>
      </w:tr>
      <w:tr w:rsidR="00CA3FA5" w14:paraId="17053CA6" w14:textId="77777777" w:rsidTr="00460494">
        <w:trPr>
          <w:tblHeader/>
          <w:ins w:id="1906" w:author="jonathan pritchard" w:date="2024-10-04T15:00:00Z"/>
        </w:trPr>
        <w:tc>
          <w:tcPr>
            <w:tcW w:w="9526" w:type="dxa"/>
            <w:gridSpan w:val="4"/>
            <w:shd w:val="clear" w:color="auto" w:fill="E5B8B7" w:themeFill="accent2" w:themeFillTint="66"/>
            <w:vAlign w:val="center"/>
          </w:tcPr>
          <w:p w14:paraId="5070EB71" w14:textId="77777777" w:rsidR="00CA3FA5" w:rsidRDefault="00CA3FA5" w:rsidP="00460494">
            <w:pPr>
              <w:rPr>
                <w:ins w:id="1907" w:author="jonathan pritchard" w:date="2024-10-04T15:00:00Z" w16du:dateUtc="2024-10-04T14:00:00Z"/>
              </w:rPr>
            </w:pPr>
            <w:ins w:id="1908" w:author="jonathan pritchard" w:date="2024-10-04T15:00:00Z" w16du:dateUtc="2024-10-04T14:00:00Z">
              <w:r w:rsidRPr="000A066E">
                <w:rPr>
                  <w:b/>
                </w:rPr>
                <w:t>Test description</w:t>
              </w:r>
            </w:ins>
          </w:p>
        </w:tc>
      </w:tr>
      <w:tr w:rsidR="00CA3FA5" w:rsidRPr="005D2431" w14:paraId="40A0C69A" w14:textId="77777777" w:rsidTr="00460494">
        <w:trPr>
          <w:tblHeader/>
          <w:ins w:id="1909" w:author="jonathan pritchard" w:date="2024-10-04T15:00:00Z"/>
        </w:trPr>
        <w:tc>
          <w:tcPr>
            <w:tcW w:w="9526" w:type="dxa"/>
            <w:gridSpan w:val="4"/>
            <w:vAlign w:val="center"/>
          </w:tcPr>
          <w:p w14:paraId="3EF463AD" w14:textId="44FBDC09" w:rsidR="00CA3FA5" w:rsidRPr="005D2431" w:rsidRDefault="001F17E4" w:rsidP="00460494">
            <w:pPr>
              <w:rPr>
                <w:ins w:id="1910" w:author="jonathan pritchard" w:date="2024-10-04T15:00:00Z" w16du:dateUtc="2024-10-04T14:00:00Z"/>
                <w:i/>
              </w:rPr>
            </w:pPr>
            <w:ins w:id="1911" w:author="jonathan pritchard" w:date="2024-10-04T15:01:00Z" w16du:dateUtc="2024-10-04T14:01:00Z">
              <w:r>
                <w:rPr>
                  <w:i/>
                </w:rPr>
                <w:t>Test that manual updates are able to interact with alerts and indications.</w:t>
              </w:r>
            </w:ins>
          </w:p>
        </w:tc>
      </w:tr>
    </w:tbl>
    <w:p w14:paraId="72EFEB37" w14:textId="77777777" w:rsidR="00CA3FA5" w:rsidRDefault="00CA3FA5" w:rsidP="00CA3FA5">
      <w:pPr>
        <w:rPr>
          <w:ins w:id="1912" w:author="jonathan pritchard" w:date="2024-10-04T15:00:00Z" w16du:dateUtc="2024-10-04T14:00:00Z"/>
        </w:rPr>
      </w:pPr>
    </w:p>
    <w:p w14:paraId="5DE0F9ED" w14:textId="77777777" w:rsidR="00CA3FA5" w:rsidRDefault="00CA3FA5" w:rsidP="0015247B">
      <w:pPr>
        <w:rPr>
          <w:ins w:id="1913" w:author="jonathan pritchard" w:date="2024-10-04T15:00:00Z" w16du:dateUtc="2024-10-04T14:00:00Z"/>
        </w:rPr>
      </w:pPr>
    </w:p>
    <w:p w14:paraId="305DD057" w14:textId="77777777" w:rsidR="00CA3FA5" w:rsidRDefault="00CA3FA5" w:rsidP="0015247B"/>
    <w:p w14:paraId="79066A09" w14:textId="0D6604B4" w:rsidR="0015247B" w:rsidRDefault="007C3939">
      <w:pPr>
        <w:pPrChange w:id="1914" w:author="jonathan pritchard" w:date="2024-10-04T15:03:00Z" w16du:dateUtc="2024-10-04T14:03:00Z">
          <w:pPr>
            <w:pStyle w:val="Heading2"/>
          </w:pPr>
        </w:pPrChange>
      </w:pPr>
      <w:del w:id="1915" w:author="jonathan pritchard" w:date="2024-10-04T15:03:00Z" w16du:dateUtc="2024-10-04T14:03:00Z">
        <w:r w:rsidRPr="0024010F" w:rsidDel="001F17E4">
          <w:br w:type="page"/>
        </w:r>
      </w:del>
      <w:del w:id="1916" w:author="jonathan pritchard" w:date="2024-10-04T15:02:00Z" w16du:dateUtc="2024-10-04T14:02:00Z">
        <w:r w:rsidR="00547B8A" w:rsidDel="001F17E4">
          <w:delText>[SENC]</w:delText>
        </w:r>
      </w:del>
      <w:r w:rsidR="00547B8A">
        <w:t xml:space="preserve"> </w:t>
      </w:r>
    </w:p>
    <w:p w14:paraId="0D12FF10" w14:textId="1CE1B25E" w:rsidR="003627F7" w:rsidRPr="004246A1" w:rsidRDefault="001E2A73" w:rsidP="00E012C8">
      <w:pPr>
        <w:pStyle w:val="Heading2"/>
        <w:rPr>
          <w:lang w:val="en-US"/>
        </w:rPr>
      </w:pPr>
      <w:r>
        <w:rPr>
          <w:lang w:val="en-US"/>
        </w:rPr>
        <w:br w:type="page"/>
      </w:r>
      <w:bookmarkStart w:id="1917" w:name="_Ref128230539"/>
      <w:bookmarkStart w:id="1918" w:name="_Toc152748574"/>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1917"/>
      <w:bookmarkEnd w:id="1918"/>
    </w:p>
    <w:p w14:paraId="64E59005" w14:textId="2D66F0E2" w:rsidR="0015247B" w:rsidRPr="0015247B" w:rsidRDefault="0015247B" w:rsidP="00E30B8F">
      <w:pPr>
        <w:pStyle w:val="Heading3"/>
        <w:rPr>
          <w:lang w:val="en-US"/>
        </w:rPr>
      </w:pPr>
      <w:r w:rsidRPr="0015247B">
        <w:rPr>
          <w:lang w:val="en-US"/>
        </w:rPr>
        <w:t xml:space="preserve">Organization of </w:t>
      </w:r>
      <w:r w:rsidR="005D165A">
        <w:rPr>
          <w:lang w:val="en-US"/>
        </w:rPr>
        <w:t>e</w:t>
      </w:r>
      <w:r w:rsidRPr="0015247B">
        <w:rPr>
          <w:lang w:val="en-US"/>
        </w:rPr>
        <w:t xml:space="preserve">ncrypted </w:t>
      </w:r>
      <w:r w:rsidR="005D165A">
        <w:rPr>
          <w:lang w:val="en-US"/>
        </w:rPr>
        <w:t>datasets</w:t>
      </w:r>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Pr="00382D66" w:rsidRDefault="004246A1" w:rsidP="00382D66">
      <w:pPr>
        <w:rPr>
          <w:lang w:val="en-US"/>
        </w:rPr>
      </w:pPr>
      <w:r>
        <w:rPr>
          <w:lang w:val="en-US"/>
        </w:rPr>
        <w:t>This section also includes tests of how the ECDIS performs data management functions for update, cancel/replace and reissued datasets and supplementary files.</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384E0E5" w:rsidR="00DF334B" w:rsidRPr="00357E05" w:rsidRDefault="00DF334B" w:rsidP="00364869">
      <w:pPr>
        <w:pStyle w:val="Heading4"/>
        <w:rPr>
          <w:lang w:val="en-US"/>
        </w:rPr>
      </w:pPr>
      <w:r w:rsidRPr="00357E05">
        <w:rPr>
          <w:lang w:val="en-US"/>
        </w:rPr>
        <w:t>Manufacturer ID: (M_ID)</w:t>
      </w:r>
      <w:r w:rsidR="00595934">
        <w:rPr>
          <w:lang w:val="en-US"/>
        </w:rPr>
        <w:t xml:space="preserve">           </w:t>
      </w:r>
      <w:r w:rsidRPr="00357E05">
        <w:rPr>
          <w:lang w:val="en-US"/>
        </w:rPr>
        <w:t>=</w:t>
      </w:r>
      <w:r w:rsidR="00595934">
        <w:rPr>
          <w:lang w:val="en-US"/>
        </w:rPr>
        <w:t xml:space="preserve">           </w:t>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45B049DE" w:rsidR="00305CC0" w:rsidRPr="000379F6" w:rsidRDefault="0015247B" w:rsidP="0015247B">
      <w:pPr>
        <w:jc w:val="left"/>
        <w:rPr>
          <w:i/>
          <w:iCs/>
          <w:lang w:val="en-US"/>
        </w:rPr>
      </w:pPr>
      <w:commentRangeStart w:id="1919"/>
      <w:commentRangeStart w:id="1920"/>
      <w:r w:rsidRPr="000379F6">
        <w:rPr>
          <w:i/>
          <w:iCs/>
          <w:lang w:val="en-US"/>
        </w:rPr>
        <w:t xml:space="preserve">The </w:t>
      </w:r>
      <w:r w:rsidR="00595934">
        <w:rPr>
          <w:i/>
          <w:iCs/>
          <w:lang w:val="en-US"/>
        </w:rPr>
        <w:t xml:space="preserve">TDS </w:t>
      </w:r>
      <w:r w:rsidRPr="000379F6">
        <w:rPr>
          <w:i/>
          <w:iCs/>
          <w:lang w:val="en-US"/>
        </w:rPr>
        <w:t>IHO Scheme Administrator Certificate (IHO.CRT) should be used in the test data unless a different certificate or public key file is specified in the test description.</w:t>
      </w:r>
      <w:commentRangeEnd w:id="1919"/>
      <w:r w:rsidR="00364869" w:rsidRPr="000379F6">
        <w:rPr>
          <w:rStyle w:val="CommentReference"/>
          <w:i/>
          <w:iCs/>
          <w:snapToGrid/>
          <w:color w:val="000000"/>
        </w:rPr>
        <w:commentReference w:id="1919"/>
      </w:r>
      <w:commentRangeEnd w:id="1920"/>
      <w:r w:rsidR="005D165A">
        <w:rPr>
          <w:rStyle w:val="CommentReference"/>
          <w:snapToGrid/>
          <w:color w:val="000000"/>
        </w:rPr>
        <w:commentReference w:id="1920"/>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21"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22">
          <w:tblGrid>
            <w:gridCol w:w="2381"/>
            <w:gridCol w:w="2381"/>
            <w:gridCol w:w="2382"/>
            <w:gridCol w:w="2382"/>
          </w:tblGrid>
        </w:tblGridChange>
      </w:tblGrid>
      <w:tr w:rsidR="00A94802" w14:paraId="06329550" w14:textId="77777777" w:rsidTr="00C749A7">
        <w:trPr>
          <w:trHeight w:val="454"/>
          <w:tblHeader/>
          <w:trPrChange w:id="1923"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924" w:author="jonathan pritchard" w:date="2025-01-23T13:28:00Z" w16du:dateUtc="2025-01-23T13:28:00Z">
              <w:tcPr>
                <w:tcW w:w="2381" w:type="dxa"/>
                <w:shd w:val="clear" w:color="auto" w:fill="CCFFCC"/>
                <w:vAlign w:val="center"/>
              </w:tcPr>
            </w:tcPrChange>
          </w:tcPr>
          <w:p w14:paraId="7419BC02"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1925" w:author="jonathan pritchard" w:date="2025-01-23T13:28:00Z" w16du:dateUtc="2025-01-23T13:28:00Z">
              <w:tcPr>
                <w:tcW w:w="2381" w:type="dxa"/>
                <w:shd w:val="clear" w:color="auto" w:fill="CCFFCC"/>
                <w:vAlign w:val="center"/>
              </w:tcPr>
            </w:tcPrChange>
          </w:tcPr>
          <w:p w14:paraId="1A4E8274" w14:textId="5C357C09" w:rsidR="00A94802" w:rsidRPr="004065B1" w:rsidRDefault="00132CFF" w:rsidP="00CB4150">
            <w:proofErr w:type="spellStart"/>
            <w:r>
              <w:t>InvalidPermit</w:t>
            </w:r>
            <w:proofErr w:type="spellEnd"/>
          </w:p>
        </w:tc>
        <w:tc>
          <w:tcPr>
            <w:tcW w:w="2382" w:type="dxa"/>
            <w:shd w:val="clear" w:color="auto" w:fill="BFBFBF" w:themeFill="background1" w:themeFillShade="BF"/>
            <w:vAlign w:val="center"/>
            <w:tcPrChange w:id="1926" w:author="jonathan pritchard" w:date="2025-01-23T13:28:00Z" w16du:dateUtc="2025-01-23T13:28:00Z">
              <w:tcPr>
                <w:tcW w:w="2382" w:type="dxa"/>
                <w:shd w:val="clear" w:color="auto" w:fill="CCFFCC"/>
                <w:vAlign w:val="center"/>
              </w:tcPr>
            </w:tcPrChange>
          </w:tcPr>
          <w:p w14:paraId="50EF5B01"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927" w:author="jonathan pritchard" w:date="2025-01-23T13:28:00Z" w16du:dateUtc="2025-01-23T13:28:00Z">
              <w:tcPr>
                <w:tcW w:w="2382" w:type="dxa"/>
                <w:shd w:val="clear" w:color="auto" w:fill="CCFFCC"/>
                <w:vAlign w:val="center"/>
              </w:tcPr>
            </w:tcPrChange>
          </w:tcPr>
          <w:p w14:paraId="604E6ADF" w14:textId="77777777" w:rsidR="005171BB" w:rsidRDefault="005171BB" w:rsidP="005171BB">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09831E6B" w14:textId="2489973F" w:rsidR="00A94802" w:rsidRPr="004065B1" w:rsidRDefault="00A94802" w:rsidP="002D19DB"/>
        </w:tc>
      </w:tr>
      <w:tr w:rsidR="00A94802" w14:paraId="7EFCC0C6" w14:textId="77777777" w:rsidTr="00C749A7">
        <w:trPr>
          <w:tblHeader/>
          <w:trPrChange w:id="1928"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29" w:author="jonathan pritchard" w:date="2025-01-23T13:28:00Z" w16du:dateUtc="2025-01-23T13:28:00Z">
              <w:tcPr>
                <w:tcW w:w="9526" w:type="dxa"/>
                <w:gridSpan w:val="4"/>
                <w:shd w:val="clear" w:color="auto" w:fill="CCFFCC"/>
                <w:vAlign w:val="center"/>
              </w:tcPr>
            </w:tcPrChange>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C749A7">
        <w:trPr>
          <w:tblHeader/>
          <w:trPrChange w:id="1930"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31" w:author="jonathan pritchard" w:date="2025-01-23T13:28:00Z" w16du:dateUtc="2025-01-23T13:28:00Z">
              <w:tcPr>
                <w:tcW w:w="9526" w:type="dxa"/>
                <w:gridSpan w:val="4"/>
                <w:shd w:val="clear" w:color="auto" w:fill="CCFFCC"/>
                <w:vAlign w:val="center"/>
              </w:tcPr>
            </w:tcPrChange>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C749A7">
        <w:trPr>
          <w:tblHeader/>
          <w:trPrChange w:id="1932"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33" w:author="jonathan pritchard" w:date="2025-01-23T13:28:00Z" w16du:dateUtc="2025-01-23T13:28:00Z">
              <w:tcPr>
                <w:tcW w:w="9526" w:type="dxa"/>
                <w:gridSpan w:val="4"/>
                <w:shd w:val="clear" w:color="auto" w:fill="CCFFCC"/>
                <w:vAlign w:val="center"/>
              </w:tcPr>
            </w:tcPrChange>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C749A7">
        <w:trPr>
          <w:tblHeader/>
          <w:trPrChange w:id="1934"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35" w:author="jonathan pritchard" w:date="2025-01-23T13:28:00Z" w16du:dateUtc="2025-01-23T13:28:00Z">
              <w:tcPr>
                <w:tcW w:w="9526" w:type="dxa"/>
                <w:gridSpan w:val="4"/>
                <w:shd w:val="clear" w:color="auto" w:fill="CCFFCC"/>
                <w:vAlign w:val="center"/>
              </w:tcPr>
            </w:tcPrChange>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36"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37">
          <w:tblGrid>
            <w:gridCol w:w="2381"/>
            <w:gridCol w:w="2381"/>
            <w:gridCol w:w="2382"/>
            <w:gridCol w:w="2382"/>
          </w:tblGrid>
        </w:tblGridChange>
      </w:tblGrid>
      <w:tr w:rsidR="00A94802" w14:paraId="75A0A436" w14:textId="77777777" w:rsidTr="00C749A7">
        <w:trPr>
          <w:trHeight w:val="454"/>
          <w:tblHeader/>
          <w:trPrChange w:id="1938"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939" w:author="jonathan pritchard" w:date="2025-01-23T13:28:00Z" w16du:dateUtc="2025-01-23T13:28:00Z">
              <w:tcPr>
                <w:tcW w:w="2381" w:type="dxa"/>
                <w:shd w:val="clear" w:color="auto" w:fill="CCFFCC"/>
                <w:vAlign w:val="center"/>
              </w:tcPr>
            </w:tcPrChange>
          </w:tcPr>
          <w:p w14:paraId="3221DC9B"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1940" w:author="jonathan pritchard" w:date="2025-01-23T13:28:00Z" w16du:dateUtc="2025-01-23T13:28:00Z">
              <w:tcPr>
                <w:tcW w:w="2381" w:type="dxa"/>
                <w:shd w:val="clear" w:color="auto" w:fill="CCFFCC"/>
                <w:vAlign w:val="center"/>
              </w:tcPr>
            </w:tcPrChange>
          </w:tcPr>
          <w:p w14:paraId="5818F73B" w14:textId="6AEE6D6E" w:rsidR="00A94802" w:rsidRPr="004065B1" w:rsidRDefault="00132CFF" w:rsidP="00CB4150">
            <w:proofErr w:type="spellStart"/>
            <w:r>
              <w:t>IncorrectPermitFormat</w:t>
            </w:r>
            <w:proofErr w:type="spellEnd"/>
          </w:p>
        </w:tc>
        <w:tc>
          <w:tcPr>
            <w:tcW w:w="2382" w:type="dxa"/>
            <w:shd w:val="clear" w:color="auto" w:fill="BFBFBF" w:themeFill="background1" w:themeFillShade="BF"/>
            <w:vAlign w:val="center"/>
            <w:tcPrChange w:id="1941" w:author="jonathan pritchard" w:date="2025-01-23T13:28:00Z" w16du:dateUtc="2025-01-23T13:28:00Z">
              <w:tcPr>
                <w:tcW w:w="2382" w:type="dxa"/>
                <w:shd w:val="clear" w:color="auto" w:fill="CCFFCC"/>
                <w:vAlign w:val="center"/>
              </w:tcPr>
            </w:tcPrChange>
          </w:tcPr>
          <w:p w14:paraId="50D172DE"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942" w:author="jonathan pritchard" w:date="2025-01-23T13:28:00Z" w16du:dateUtc="2025-01-23T13:28:00Z">
              <w:tcPr>
                <w:tcW w:w="2382" w:type="dxa"/>
                <w:shd w:val="clear" w:color="auto" w:fill="CCFFCC"/>
                <w:vAlign w:val="center"/>
              </w:tcPr>
            </w:tcPrChange>
          </w:tcPr>
          <w:p w14:paraId="0E307FB9" w14:textId="7FBD0A7C" w:rsidR="00A94802" w:rsidRPr="004065B1" w:rsidRDefault="00210D92" w:rsidP="00CB4150">
            <w:r w:rsidRPr="00210D92">
              <w:t>S-98 15-7.4</w:t>
            </w:r>
          </w:p>
        </w:tc>
      </w:tr>
      <w:tr w:rsidR="00A94802" w14:paraId="60E7E651" w14:textId="77777777" w:rsidTr="00C749A7">
        <w:trPr>
          <w:tblHeader/>
          <w:trPrChange w:id="1943"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44" w:author="jonathan pritchard" w:date="2025-01-23T13:28:00Z" w16du:dateUtc="2025-01-23T13:28:00Z">
              <w:tcPr>
                <w:tcW w:w="9526" w:type="dxa"/>
                <w:gridSpan w:val="4"/>
                <w:shd w:val="clear" w:color="auto" w:fill="CCFFCC"/>
                <w:vAlign w:val="center"/>
              </w:tcPr>
            </w:tcPrChange>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C749A7">
        <w:trPr>
          <w:tblHeader/>
          <w:trPrChange w:id="1945"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46" w:author="jonathan pritchard" w:date="2025-01-23T13:28:00Z" w16du:dateUtc="2025-01-23T13:28:00Z">
              <w:tcPr>
                <w:tcW w:w="9526" w:type="dxa"/>
                <w:gridSpan w:val="4"/>
                <w:shd w:val="clear" w:color="auto" w:fill="CCFFCC"/>
                <w:vAlign w:val="center"/>
              </w:tcPr>
            </w:tcPrChange>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C749A7">
        <w:trPr>
          <w:tblHeader/>
          <w:trPrChange w:id="1947" w:author="jonathan pritchard" w:date="2025-01-23T13:28:00Z" w16du:dateUtc="2025-01-23T13:28:00Z">
            <w:trPr>
              <w:tblHeader/>
            </w:trPr>
          </w:trPrChange>
        </w:trPr>
        <w:tc>
          <w:tcPr>
            <w:tcW w:w="9526" w:type="dxa"/>
            <w:gridSpan w:val="4"/>
            <w:shd w:val="clear" w:color="auto" w:fill="BFBFBF" w:themeFill="background1" w:themeFillShade="BF"/>
            <w:vAlign w:val="center"/>
            <w:tcPrChange w:id="1948" w:author="jonathan pritchard" w:date="2025-01-23T13:28:00Z" w16du:dateUtc="2025-01-23T13:28:00Z">
              <w:tcPr>
                <w:tcW w:w="9526" w:type="dxa"/>
                <w:gridSpan w:val="4"/>
                <w:shd w:val="clear" w:color="auto" w:fill="CCFFCC"/>
                <w:vAlign w:val="center"/>
              </w:tcPr>
            </w:tcPrChange>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C749A7">
        <w:trPr>
          <w:tblHeader/>
          <w:trPrChange w:id="1949"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50" w:author="jonathan pritchard" w:date="2025-01-23T13:29:00Z" w16du:dateUtc="2025-01-23T13:29:00Z">
              <w:tcPr>
                <w:tcW w:w="9526" w:type="dxa"/>
                <w:gridSpan w:val="4"/>
                <w:shd w:val="clear" w:color="auto" w:fill="CCFFCC"/>
                <w:vAlign w:val="center"/>
              </w:tcPr>
            </w:tcPrChange>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51"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52">
          <w:tblGrid>
            <w:gridCol w:w="2381"/>
            <w:gridCol w:w="2381"/>
            <w:gridCol w:w="2382"/>
            <w:gridCol w:w="2382"/>
          </w:tblGrid>
        </w:tblGridChange>
      </w:tblGrid>
      <w:tr w:rsidR="00A94802" w14:paraId="3C840428" w14:textId="77777777" w:rsidTr="00C749A7">
        <w:trPr>
          <w:trHeight w:val="454"/>
          <w:tblHeader/>
          <w:trPrChange w:id="1953"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954" w:author="jonathan pritchard" w:date="2025-01-23T13:29:00Z" w16du:dateUtc="2025-01-23T13:29:00Z">
              <w:tcPr>
                <w:tcW w:w="2381" w:type="dxa"/>
                <w:shd w:val="clear" w:color="auto" w:fill="CCFFCC"/>
                <w:vAlign w:val="center"/>
              </w:tcPr>
            </w:tcPrChange>
          </w:tcPr>
          <w:p w14:paraId="47F5052F"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1955" w:author="jonathan pritchard" w:date="2025-01-23T13:29:00Z" w16du:dateUtc="2025-01-23T13:29:00Z">
              <w:tcPr>
                <w:tcW w:w="2381" w:type="dxa"/>
                <w:shd w:val="clear" w:color="auto" w:fill="CCFFCC"/>
                <w:vAlign w:val="center"/>
              </w:tcPr>
            </w:tcPrChange>
          </w:tcPr>
          <w:p w14:paraId="1DD4C5CD" w14:textId="59AFEC56" w:rsidR="00A94802" w:rsidRPr="004065B1" w:rsidRDefault="009F7FEB" w:rsidP="00CB4150">
            <w:proofErr w:type="spellStart"/>
            <w:r>
              <w:t>InvalidPermit</w:t>
            </w:r>
            <w:r w:rsidR="00132CFF">
              <w:t>Checksum</w:t>
            </w:r>
            <w:proofErr w:type="spellEnd"/>
          </w:p>
        </w:tc>
        <w:tc>
          <w:tcPr>
            <w:tcW w:w="2382" w:type="dxa"/>
            <w:shd w:val="clear" w:color="auto" w:fill="BFBFBF" w:themeFill="background1" w:themeFillShade="BF"/>
            <w:vAlign w:val="center"/>
            <w:tcPrChange w:id="1956" w:author="jonathan pritchard" w:date="2025-01-23T13:29:00Z" w16du:dateUtc="2025-01-23T13:29:00Z">
              <w:tcPr>
                <w:tcW w:w="2382" w:type="dxa"/>
                <w:shd w:val="clear" w:color="auto" w:fill="CCFFCC"/>
                <w:vAlign w:val="center"/>
              </w:tcPr>
            </w:tcPrChange>
          </w:tcPr>
          <w:p w14:paraId="06B50844"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957" w:author="jonathan pritchard" w:date="2025-01-23T13:29:00Z" w16du:dateUtc="2025-01-23T13:29:00Z">
              <w:tcPr>
                <w:tcW w:w="2382" w:type="dxa"/>
                <w:shd w:val="clear" w:color="auto" w:fill="CCFFCC"/>
                <w:vAlign w:val="center"/>
              </w:tcPr>
            </w:tcPrChange>
          </w:tcPr>
          <w:p w14:paraId="6A0AD46B" w14:textId="255571FE" w:rsidR="00A94802" w:rsidRPr="004065B1" w:rsidRDefault="00A94802" w:rsidP="00CB4150"/>
        </w:tc>
      </w:tr>
      <w:tr w:rsidR="00A94802" w14:paraId="349B9ECE" w14:textId="77777777" w:rsidTr="00C749A7">
        <w:trPr>
          <w:tblHeader/>
          <w:trPrChange w:id="1958"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59" w:author="jonathan pritchard" w:date="2025-01-23T13:29:00Z" w16du:dateUtc="2025-01-23T13:29:00Z">
              <w:tcPr>
                <w:tcW w:w="9526" w:type="dxa"/>
                <w:gridSpan w:val="4"/>
                <w:shd w:val="clear" w:color="auto" w:fill="CCFFCC"/>
                <w:vAlign w:val="center"/>
              </w:tcPr>
            </w:tcPrChange>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C749A7">
        <w:trPr>
          <w:tblHeader/>
          <w:trPrChange w:id="196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61" w:author="jonathan pritchard" w:date="2025-01-23T13:29:00Z" w16du:dateUtc="2025-01-23T13:29:00Z">
              <w:tcPr>
                <w:tcW w:w="9526" w:type="dxa"/>
                <w:gridSpan w:val="4"/>
                <w:shd w:val="clear" w:color="auto" w:fill="CCFFCC"/>
                <w:vAlign w:val="center"/>
              </w:tcPr>
            </w:tcPrChange>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052048EA" w:rsidR="002D19DB" w:rsidRPr="00076547" w:rsidRDefault="00823D26" w:rsidP="002D19DB">
            <w:pPr>
              <w:rPr>
                <w:i/>
              </w:rPr>
            </w:pPr>
            <w:r>
              <w:rPr>
                <w:i/>
              </w:rPr>
              <w:t>PERMIT.XML</w:t>
            </w:r>
          </w:p>
          <w:p w14:paraId="21D8BD94" w14:textId="33F576D6" w:rsidR="002D19DB" w:rsidRDefault="002D19DB" w:rsidP="002D19DB">
            <w:pPr>
              <w:rPr>
                <w:i/>
              </w:rPr>
            </w:pPr>
            <w:r w:rsidRPr="00076547">
              <w:rPr>
                <w:i/>
              </w:rPr>
              <w:t>Test data location:</w:t>
            </w:r>
          </w:p>
          <w:p w14:paraId="6ADCC41C" w14:textId="44B8C584" w:rsidR="001C412A" w:rsidRPr="001C412A" w:rsidRDefault="001C412A">
            <w:pPr>
              <w:pStyle w:val="ListParagraph"/>
              <w:numPr>
                <w:ilvl w:val="0"/>
                <w:numId w:val="53"/>
              </w:numPr>
              <w:rPr>
                <w:b/>
                <w:bCs/>
                <w:i/>
              </w:rPr>
            </w:pPr>
            <w:r w:rsidRPr="001C412A">
              <w:rPr>
                <w:b/>
                <w:bCs/>
                <w:i/>
              </w:rPr>
              <w:t>ENCLicencingC1</w:t>
            </w:r>
          </w:p>
          <w:p w14:paraId="3EFCB143" w14:textId="10ABF991" w:rsidR="00A94802" w:rsidRPr="004065B1" w:rsidRDefault="001C412A" w:rsidP="00357E05">
            <w:pPr>
              <w:pStyle w:val="ListParagraph"/>
              <w:numPr>
                <w:ilvl w:val="0"/>
                <w:numId w:val="53"/>
              </w:numPr>
            </w:pPr>
            <w:r w:rsidRPr="001C412A">
              <w:rPr>
                <w:b/>
                <w:bCs/>
                <w:i/>
              </w:rPr>
              <w:t>ENCLicencingC2</w:t>
            </w:r>
          </w:p>
        </w:tc>
      </w:tr>
      <w:tr w:rsidR="00A94802" w14:paraId="74753E36" w14:textId="77777777" w:rsidTr="00C749A7">
        <w:trPr>
          <w:tblHeader/>
          <w:trPrChange w:id="196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63" w:author="jonathan pritchard" w:date="2025-01-23T13:29:00Z" w16du:dateUtc="2025-01-23T13:29:00Z">
              <w:tcPr>
                <w:tcW w:w="9526" w:type="dxa"/>
                <w:gridSpan w:val="4"/>
                <w:shd w:val="clear" w:color="auto" w:fill="CCFFCC"/>
                <w:vAlign w:val="center"/>
              </w:tcPr>
            </w:tcPrChange>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299E70D" w:rsidR="00A94802" w:rsidRPr="00076547" w:rsidRDefault="002D19DB" w:rsidP="002D19DB">
            <w:pPr>
              <w:rPr>
                <w:i/>
              </w:rPr>
            </w:pPr>
            <w:r w:rsidRPr="00076547">
              <w:rPr>
                <w:i/>
              </w:rPr>
              <w:t xml:space="preserve">Attempt to load the </w:t>
            </w:r>
            <w:r w:rsidR="00823D26">
              <w:rPr>
                <w:i/>
              </w:rPr>
              <w:t>PERMIT.XML</w:t>
            </w:r>
            <w:r w:rsidRPr="00076547">
              <w:rPr>
                <w:i/>
              </w:rPr>
              <w:t xml:space="preserve"> file from locations (a) and (b) above into the</w:t>
            </w:r>
            <w:r w:rsidR="00EE705E">
              <w:rPr>
                <w:i/>
              </w:rPr>
              <w:t xml:space="preserve"> </w:t>
            </w:r>
            <w:r w:rsidRPr="00076547">
              <w:rPr>
                <w:i/>
              </w:rPr>
              <w:t>ECDIS.</w:t>
            </w:r>
          </w:p>
        </w:tc>
      </w:tr>
      <w:tr w:rsidR="00A94802" w14:paraId="6F22AC10" w14:textId="77777777" w:rsidTr="00C749A7">
        <w:trPr>
          <w:tblHeader/>
          <w:trPrChange w:id="196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65" w:author="jonathan pritchard" w:date="2025-01-23T13:29:00Z" w16du:dateUtc="2025-01-23T13:29:00Z">
              <w:tcPr>
                <w:tcW w:w="9526" w:type="dxa"/>
                <w:gridSpan w:val="4"/>
                <w:shd w:val="clear" w:color="auto" w:fill="CCFFCC"/>
                <w:vAlign w:val="center"/>
              </w:tcPr>
            </w:tcPrChange>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65D9C91F" w:rsidR="002D19DB" w:rsidRPr="00076547" w:rsidRDefault="002D19DB" w:rsidP="002D19DB">
            <w:pPr>
              <w:jc w:val="left"/>
              <w:rPr>
                <w:i/>
              </w:rPr>
            </w:pPr>
            <w:r w:rsidRPr="00076547">
              <w:rPr>
                <w:i/>
              </w:rPr>
              <w:t xml:space="preserve">The system reports a </w:t>
            </w:r>
            <w:r w:rsidR="007C17D2">
              <w:rPr>
                <w:i/>
              </w:rPr>
              <w:t>CRC</w:t>
            </w:r>
            <w:r w:rsidR="007C17D2" w:rsidRPr="00076547">
              <w:rPr>
                <w:i/>
              </w:rPr>
              <w:t xml:space="preserve"> </w:t>
            </w:r>
            <w:r w:rsidRPr="00076547">
              <w:rPr>
                <w:i/>
              </w:rPr>
              <w:t xml:space="preserve">failure on </w:t>
            </w:r>
            <w:r w:rsidR="00F807DF">
              <w:rPr>
                <w:i/>
              </w:rPr>
              <w:t>101GB00</w:t>
            </w:r>
            <w:r w:rsidR="00F807DF" w:rsidRPr="00076547">
              <w:rPr>
                <w:i/>
              </w:rPr>
              <w:t>100001</w:t>
            </w:r>
            <w:r w:rsidR="00F807DF">
              <w:rPr>
                <w:i/>
              </w:rPr>
              <w:t xml:space="preserve"> </w:t>
            </w:r>
            <w:r w:rsidRPr="00076547">
              <w:rPr>
                <w:i/>
              </w:rPr>
              <w:t>accompanied by the appropriate error message as follows:</w:t>
            </w:r>
          </w:p>
          <w:p w14:paraId="6504C78B" w14:textId="287BB77A" w:rsidR="002D19DB" w:rsidRPr="00076547" w:rsidRDefault="002D19DB" w:rsidP="002D19DB">
            <w:pPr>
              <w:jc w:val="left"/>
              <w:rPr>
                <w:i/>
              </w:rPr>
            </w:pPr>
            <w:r w:rsidRPr="00076547">
              <w:rPr>
                <w:i/>
              </w:rPr>
              <w:t>“</w:t>
            </w:r>
            <w:r w:rsidRPr="00076547">
              <w:rPr>
                <w:b/>
                <w:i/>
              </w:rPr>
              <w:t xml:space="preserve">SSE </w:t>
            </w:r>
            <w:r w:rsidR="00E00B07">
              <w:rPr>
                <w:b/>
                <w:i/>
              </w:rPr>
              <w:t>1</w:t>
            </w:r>
            <w:r w:rsidRPr="00076547">
              <w:rPr>
                <w:b/>
                <w:i/>
              </w:rPr>
              <w:t>13 – Cell Permit is invalid (checksum is incorrect)</w:t>
            </w:r>
            <w:r w:rsidRPr="00076547">
              <w:rPr>
                <w:i/>
              </w:rPr>
              <w:t>”</w:t>
            </w:r>
          </w:p>
          <w:p w14:paraId="036818BC" w14:textId="6F059362" w:rsidR="002D19DB" w:rsidRPr="00076547" w:rsidRDefault="002D19DB" w:rsidP="002D19DB">
            <w:pPr>
              <w:jc w:val="left"/>
              <w:rPr>
                <w:i/>
              </w:rPr>
            </w:pPr>
            <w:r w:rsidRPr="00076547">
              <w:rPr>
                <w:i/>
              </w:rPr>
              <w:t xml:space="preserve">In both cases the permit for </w:t>
            </w:r>
            <w:r w:rsidR="00581282">
              <w:rPr>
                <w:i/>
              </w:rPr>
              <w:t>101GB00100002</w:t>
            </w:r>
            <w:r w:rsidRPr="00076547">
              <w:rPr>
                <w:i/>
              </w:rPr>
              <w:t xml:space="preserve"> imports without any error or warning.</w:t>
            </w:r>
          </w:p>
          <w:p w14:paraId="4B8993BA" w14:textId="77777777" w:rsidR="002D19DB" w:rsidRPr="00076547" w:rsidRDefault="002D19DB" w:rsidP="002D19DB">
            <w:pPr>
              <w:jc w:val="left"/>
              <w:rPr>
                <w:i/>
              </w:rPr>
            </w:pPr>
          </w:p>
          <w:p w14:paraId="77F51F95" w14:textId="6EAA63E2" w:rsidR="002D19DB" w:rsidRPr="00076547" w:rsidRDefault="002D19DB" w:rsidP="002D19DB">
            <w:pPr>
              <w:jc w:val="left"/>
              <w:rPr>
                <w:i/>
              </w:rPr>
            </w:pPr>
            <w:r w:rsidRPr="00076547">
              <w:rPr>
                <w:i/>
              </w:rPr>
              <w:t>1)</w:t>
            </w:r>
            <w:r w:rsidRPr="00076547">
              <w:rPr>
                <w:i/>
              </w:rPr>
              <w:tab/>
              <w:t xml:space="preserve">Cell </w:t>
            </w:r>
            <w:r w:rsidR="00F807DF">
              <w:rPr>
                <w:i/>
              </w:rPr>
              <w:t>101GB00</w:t>
            </w:r>
            <w:r w:rsidR="00F807DF" w:rsidRPr="00076547">
              <w:rPr>
                <w:i/>
              </w:rPr>
              <w:t>100001</w:t>
            </w:r>
            <w:r w:rsidR="00F807DF">
              <w:rPr>
                <w:i/>
              </w:rPr>
              <w:t xml:space="preserve"> </w:t>
            </w:r>
            <w:r w:rsidRPr="00076547">
              <w:rPr>
                <w:i/>
              </w:rPr>
              <w:t xml:space="preserve">has had its </w:t>
            </w:r>
            <w:r w:rsidR="001C412A">
              <w:rPr>
                <w:i/>
              </w:rPr>
              <w:t xml:space="preserve">permit </w:t>
            </w:r>
            <w:r w:rsidRPr="00076547">
              <w:rPr>
                <w:i/>
              </w:rPr>
              <w:t xml:space="preserve">CRC changed from </w:t>
            </w:r>
            <w:r w:rsidR="00A14AEB" w:rsidRPr="001E0D4B">
              <w:t>760CD6BA8AAEF1A0 to 760CD6BA8AAEE1A0</w:t>
            </w:r>
            <w:r w:rsidRPr="00076547">
              <w:rPr>
                <w:i/>
              </w:rPr>
              <w:t>.</w:t>
            </w:r>
          </w:p>
          <w:p w14:paraId="11C98F3E" w14:textId="0532D923" w:rsidR="002D19DB" w:rsidRPr="00076547" w:rsidRDefault="002D19DB" w:rsidP="002D19DB">
            <w:pPr>
              <w:jc w:val="left"/>
              <w:rPr>
                <w:i/>
              </w:rPr>
            </w:pPr>
            <w:r w:rsidRPr="00076547">
              <w:rPr>
                <w:i/>
              </w:rPr>
              <w:t>2)</w:t>
            </w:r>
            <w:r w:rsidRPr="00076547">
              <w:rPr>
                <w:i/>
              </w:rPr>
              <w:tab/>
              <w:t xml:space="preserve">Cell </w:t>
            </w:r>
            <w:r w:rsidR="00F807DF">
              <w:rPr>
                <w:i/>
              </w:rPr>
              <w:t>101GB00</w:t>
            </w:r>
            <w:r w:rsidR="00F807DF" w:rsidRPr="00076547">
              <w:rPr>
                <w:i/>
              </w:rPr>
              <w:t>100001</w:t>
            </w:r>
            <w:r w:rsidR="00F807DF">
              <w:rPr>
                <w:i/>
              </w:rPr>
              <w:t xml:space="preserve"> </w:t>
            </w:r>
            <w:r w:rsidRPr="00076547">
              <w:rPr>
                <w:i/>
              </w:rPr>
              <w:t>has had the encrypted cell keys 1 &amp; 2 altered slightly.</w:t>
            </w:r>
          </w:p>
          <w:p w14:paraId="7C88F797" w14:textId="0490E7F5" w:rsidR="00A94802" w:rsidRPr="0015247B" w:rsidRDefault="002D19DB" w:rsidP="002D19DB">
            <w:pPr>
              <w:jc w:val="left"/>
            </w:pPr>
            <w:r w:rsidRPr="00076547">
              <w:rPr>
                <w:i/>
              </w:rPr>
              <w:t>3)</w:t>
            </w:r>
            <w:r w:rsidRPr="00076547">
              <w:rPr>
                <w:i/>
              </w:rPr>
              <w:tab/>
              <w:t xml:space="preserve">Cell </w:t>
            </w:r>
            <w:r w:rsidR="00F807DF">
              <w:rPr>
                <w:i/>
              </w:rPr>
              <w:t>101GB00</w:t>
            </w:r>
            <w:r w:rsidR="00F807DF" w:rsidRPr="00076547">
              <w:rPr>
                <w:i/>
              </w:rPr>
              <w:t>100002</w:t>
            </w:r>
            <w:r w:rsidR="00F807DF">
              <w:rPr>
                <w:i/>
              </w:rPr>
              <w:t xml:space="preserve"> </w:t>
            </w:r>
            <w:r w:rsidRPr="00076547">
              <w:rPr>
                <w:i/>
              </w:rPr>
              <w:t xml:space="preserve">has a valid </w:t>
            </w:r>
            <w:r w:rsidR="001C412A">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r>
        <w:lastRenderedPageBreak/>
        <w:t>Missing</w:t>
      </w:r>
      <w:r w:rsidR="007C17D2">
        <w:t xml:space="preserve"> PERMIT.XML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66"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67">
          <w:tblGrid>
            <w:gridCol w:w="2381"/>
            <w:gridCol w:w="2381"/>
            <w:gridCol w:w="2382"/>
            <w:gridCol w:w="2382"/>
          </w:tblGrid>
        </w:tblGridChange>
      </w:tblGrid>
      <w:tr w:rsidR="007C17D2" w14:paraId="37E34563" w14:textId="77777777" w:rsidTr="00C749A7">
        <w:trPr>
          <w:trHeight w:val="454"/>
          <w:tblHeader/>
          <w:trPrChange w:id="1968"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969" w:author="jonathan pritchard" w:date="2025-01-23T13:29:00Z" w16du:dateUtc="2025-01-23T13:29:00Z">
              <w:tcPr>
                <w:tcW w:w="2381" w:type="dxa"/>
                <w:shd w:val="clear" w:color="auto" w:fill="CCFFCC"/>
                <w:vAlign w:val="center"/>
              </w:tcPr>
            </w:tcPrChange>
          </w:tcPr>
          <w:p w14:paraId="0BDD2974" w14:textId="77777777" w:rsidR="007C17D2" w:rsidRPr="004065B1" w:rsidRDefault="007C17D2" w:rsidP="00280DEE">
            <w:r w:rsidRPr="000A066E">
              <w:rPr>
                <w:b/>
              </w:rPr>
              <w:t>Test Reference</w:t>
            </w:r>
          </w:p>
        </w:tc>
        <w:tc>
          <w:tcPr>
            <w:tcW w:w="2381" w:type="dxa"/>
            <w:shd w:val="clear" w:color="auto" w:fill="BFBFBF" w:themeFill="background1" w:themeFillShade="BF"/>
            <w:vAlign w:val="center"/>
            <w:tcPrChange w:id="1970" w:author="jonathan pritchard" w:date="2025-01-23T13:29:00Z" w16du:dateUtc="2025-01-23T13:29:00Z">
              <w:tcPr>
                <w:tcW w:w="2381" w:type="dxa"/>
                <w:shd w:val="clear" w:color="auto" w:fill="CCFFCC"/>
                <w:vAlign w:val="center"/>
              </w:tcPr>
            </w:tcPrChange>
          </w:tcPr>
          <w:p w14:paraId="3E8C082E" w14:textId="50B6D27D" w:rsidR="007C17D2" w:rsidRPr="004065B1" w:rsidRDefault="001C412A" w:rsidP="00280DEE">
            <w:proofErr w:type="spellStart"/>
            <w:r>
              <w:t>M</w:t>
            </w:r>
            <w:r w:rsidR="00B07F0D">
              <w:t>issing</w:t>
            </w:r>
            <w:r>
              <w:t>PermitSignature</w:t>
            </w:r>
            <w:proofErr w:type="spellEnd"/>
          </w:p>
        </w:tc>
        <w:tc>
          <w:tcPr>
            <w:tcW w:w="2382" w:type="dxa"/>
            <w:shd w:val="clear" w:color="auto" w:fill="BFBFBF" w:themeFill="background1" w:themeFillShade="BF"/>
            <w:vAlign w:val="center"/>
            <w:tcPrChange w:id="1971" w:author="jonathan pritchard" w:date="2025-01-23T13:29:00Z" w16du:dateUtc="2025-01-23T13:29:00Z">
              <w:tcPr>
                <w:tcW w:w="2382" w:type="dxa"/>
                <w:shd w:val="clear" w:color="auto" w:fill="CCFFCC"/>
                <w:vAlign w:val="center"/>
              </w:tcPr>
            </w:tcPrChange>
          </w:tcPr>
          <w:p w14:paraId="1D2299AA" w14:textId="77777777" w:rsidR="007C17D2" w:rsidRPr="004065B1" w:rsidRDefault="007C17D2" w:rsidP="00280DEE">
            <w:r w:rsidRPr="000A066E">
              <w:rPr>
                <w:b/>
              </w:rPr>
              <w:t>IHO Reference</w:t>
            </w:r>
          </w:p>
        </w:tc>
        <w:tc>
          <w:tcPr>
            <w:tcW w:w="2382" w:type="dxa"/>
            <w:shd w:val="clear" w:color="auto" w:fill="BFBFBF" w:themeFill="background1" w:themeFillShade="BF"/>
            <w:vAlign w:val="center"/>
            <w:tcPrChange w:id="1972" w:author="jonathan pritchard" w:date="2025-01-23T13:29:00Z" w16du:dateUtc="2025-01-23T13:29:00Z">
              <w:tcPr>
                <w:tcW w:w="2382" w:type="dxa"/>
                <w:shd w:val="clear" w:color="auto" w:fill="CCFFCC"/>
                <w:vAlign w:val="center"/>
              </w:tcPr>
            </w:tcPrChange>
          </w:tcPr>
          <w:p w14:paraId="536DD723" w14:textId="77777777" w:rsidR="007C17D2" w:rsidRPr="004065B1" w:rsidRDefault="007C17D2" w:rsidP="00280DEE">
            <w:r>
              <w:t>(</w:t>
            </w:r>
            <w:r w:rsidRPr="00413780">
              <w:t>S-</w:t>
            </w:r>
            <w:r>
              <w:t>100</w:t>
            </w:r>
            <w:r w:rsidRPr="00413780">
              <w:t xml:space="preserve"> Part </w:t>
            </w:r>
            <w:r>
              <w:t>9/</w:t>
            </w:r>
            <w:r w:rsidRPr="00413780">
              <w:t>S-</w:t>
            </w:r>
            <w:r>
              <w:t>98</w:t>
            </w:r>
            <w:r w:rsidRPr="00413780">
              <w:t>)</w:t>
            </w:r>
          </w:p>
        </w:tc>
      </w:tr>
      <w:tr w:rsidR="007C17D2" w14:paraId="36B04F58" w14:textId="77777777" w:rsidTr="00C749A7">
        <w:trPr>
          <w:tblHeader/>
          <w:trPrChange w:id="1973"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74" w:author="jonathan pritchard" w:date="2025-01-23T13:29:00Z" w16du:dateUtc="2025-01-23T13:29:00Z">
              <w:tcPr>
                <w:tcW w:w="9526" w:type="dxa"/>
                <w:gridSpan w:val="4"/>
                <w:shd w:val="clear" w:color="auto" w:fill="CCFFCC"/>
                <w:vAlign w:val="center"/>
              </w:tcPr>
            </w:tcPrChange>
          </w:tcPr>
          <w:p w14:paraId="24E9C17B" w14:textId="77777777" w:rsidR="007C17D2" w:rsidRDefault="007C17D2" w:rsidP="00280DEE">
            <w:r w:rsidRPr="000A066E">
              <w:rPr>
                <w:b/>
              </w:rPr>
              <w:t>Test description</w:t>
            </w:r>
          </w:p>
        </w:tc>
      </w:tr>
      <w:tr w:rsidR="007C17D2" w14:paraId="5CD7C172" w14:textId="77777777" w:rsidTr="00280DEE">
        <w:trPr>
          <w:tblHeader/>
        </w:trPr>
        <w:tc>
          <w:tcPr>
            <w:tcW w:w="9526" w:type="dxa"/>
            <w:gridSpan w:val="4"/>
            <w:vAlign w:val="center"/>
          </w:tcPr>
          <w:p w14:paraId="24E0BDA2" w14:textId="6C97842A" w:rsidR="007C17D2" w:rsidRPr="00B07F0D" w:rsidRDefault="007C17D2" w:rsidP="00B07F0D">
            <w:pPr>
              <w:rPr>
                <w:i/>
              </w:rPr>
            </w:pPr>
            <w:r w:rsidRPr="00B07F0D">
              <w:rPr>
                <w:i/>
              </w:rPr>
              <w:t xml:space="preserve">This test checks that permits cannot be loaded from a PERMIT.XML without a valid PERMIT.SIG </w:t>
            </w:r>
            <w:r w:rsidR="00B07F0D">
              <w:rPr>
                <w:i/>
              </w:rPr>
              <w:t xml:space="preserve">permit signature file </w:t>
            </w:r>
            <w:r w:rsidRPr="00B07F0D">
              <w:rPr>
                <w:i/>
              </w:rPr>
              <w:t>also present.</w:t>
            </w:r>
          </w:p>
        </w:tc>
      </w:tr>
      <w:tr w:rsidR="007C17D2" w14:paraId="18F715E0" w14:textId="77777777" w:rsidTr="00C749A7">
        <w:trPr>
          <w:tblHeader/>
          <w:trPrChange w:id="1975"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76" w:author="jonathan pritchard" w:date="2025-01-23T13:29:00Z" w16du:dateUtc="2025-01-23T13:29:00Z">
              <w:tcPr>
                <w:tcW w:w="9526" w:type="dxa"/>
                <w:gridSpan w:val="4"/>
                <w:shd w:val="clear" w:color="auto" w:fill="CCFFCC"/>
                <w:vAlign w:val="center"/>
              </w:tcPr>
            </w:tcPrChange>
          </w:tcPr>
          <w:p w14:paraId="5C252B32" w14:textId="77777777" w:rsidR="007C17D2" w:rsidRPr="004065B1" w:rsidRDefault="007C17D2" w:rsidP="00280DEE">
            <w:r w:rsidRPr="000A066E">
              <w:rPr>
                <w:b/>
              </w:rPr>
              <w:t>Setup</w:t>
            </w:r>
          </w:p>
        </w:tc>
      </w:tr>
      <w:tr w:rsidR="007C17D2" w14:paraId="02CFF98B" w14:textId="77777777" w:rsidTr="00280DEE">
        <w:trPr>
          <w:tblHeader/>
        </w:trPr>
        <w:tc>
          <w:tcPr>
            <w:tcW w:w="9526" w:type="dxa"/>
            <w:gridSpan w:val="4"/>
            <w:vAlign w:val="center"/>
          </w:tcPr>
          <w:p w14:paraId="66CF4131" w14:textId="77777777" w:rsidR="001C412A" w:rsidRPr="00076547" w:rsidRDefault="001C412A" w:rsidP="001C412A">
            <w:pPr>
              <w:rPr>
                <w:i/>
              </w:rPr>
            </w:pPr>
            <w:r w:rsidRPr="00076547">
              <w:rPr>
                <w:i/>
              </w:rPr>
              <w:t>No pre-installed permits</w:t>
            </w:r>
          </w:p>
          <w:p w14:paraId="3804E57E" w14:textId="77777777" w:rsidR="001C412A" w:rsidRPr="00076547" w:rsidRDefault="001C412A" w:rsidP="001C412A">
            <w:pPr>
              <w:rPr>
                <w:i/>
              </w:rPr>
            </w:pPr>
            <w:r w:rsidRPr="00076547">
              <w:rPr>
                <w:i/>
              </w:rPr>
              <w:t>Test data used:</w:t>
            </w:r>
          </w:p>
          <w:p w14:paraId="2EE4F3CF" w14:textId="77777777" w:rsidR="001C412A" w:rsidRPr="00076547" w:rsidRDefault="001C412A" w:rsidP="001C412A">
            <w:pPr>
              <w:rPr>
                <w:i/>
              </w:rPr>
            </w:pPr>
            <w:r>
              <w:rPr>
                <w:i/>
              </w:rPr>
              <w:t>PERMIT.XML</w:t>
            </w:r>
          </w:p>
          <w:p w14:paraId="206A084B" w14:textId="77777777" w:rsidR="001C412A" w:rsidRDefault="001C412A" w:rsidP="001C412A">
            <w:pPr>
              <w:rPr>
                <w:i/>
              </w:rPr>
            </w:pPr>
            <w:r w:rsidRPr="00076547">
              <w:rPr>
                <w:i/>
              </w:rPr>
              <w:t>Test data location:</w:t>
            </w:r>
          </w:p>
          <w:p w14:paraId="37859622" w14:textId="32BE0CC9" w:rsidR="001C412A" w:rsidRPr="001C412A" w:rsidRDefault="001C412A">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7C17D2" w:rsidRPr="00EF287F" w:rsidRDefault="007C17D2" w:rsidP="00280DEE">
            <w:pPr>
              <w:jc w:val="left"/>
              <w:rPr>
                <w:i/>
              </w:rPr>
            </w:pPr>
          </w:p>
        </w:tc>
      </w:tr>
      <w:tr w:rsidR="007C17D2" w14:paraId="798C36FB" w14:textId="77777777" w:rsidTr="00C749A7">
        <w:trPr>
          <w:tblHeader/>
          <w:trPrChange w:id="1977"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78" w:author="jonathan pritchard" w:date="2025-01-23T13:29:00Z" w16du:dateUtc="2025-01-23T13:29:00Z">
              <w:tcPr>
                <w:tcW w:w="9526" w:type="dxa"/>
                <w:gridSpan w:val="4"/>
                <w:shd w:val="clear" w:color="auto" w:fill="CCFFCC"/>
                <w:vAlign w:val="center"/>
              </w:tcPr>
            </w:tcPrChange>
          </w:tcPr>
          <w:p w14:paraId="7FA50A61" w14:textId="77777777" w:rsidR="007C17D2" w:rsidRPr="004065B1" w:rsidRDefault="007C17D2" w:rsidP="00280DEE">
            <w:r w:rsidRPr="000A066E">
              <w:rPr>
                <w:b/>
              </w:rPr>
              <w:t>Act</w:t>
            </w:r>
            <w:r w:rsidRPr="00357E05">
              <w:rPr>
                <w:b/>
                <w:shd w:val="clear" w:color="auto" w:fill="CCFFCC"/>
              </w:rPr>
              <w:t>ion</w:t>
            </w:r>
          </w:p>
        </w:tc>
      </w:tr>
      <w:tr w:rsidR="007C17D2" w14:paraId="5F6A63EA" w14:textId="77777777" w:rsidTr="00280DEE">
        <w:trPr>
          <w:tblHeader/>
        </w:trPr>
        <w:tc>
          <w:tcPr>
            <w:tcW w:w="9526" w:type="dxa"/>
            <w:gridSpan w:val="4"/>
            <w:vAlign w:val="center"/>
          </w:tcPr>
          <w:p w14:paraId="132622D0" w14:textId="77777777" w:rsidR="007C17D2" w:rsidRDefault="007C17D2" w:rsidP="00280DEE">
            <w:pPr>
              <w:rPr>
                <w:i/>
              </w:rPr>
            </w:pPr>
          </w:p>
          <w:p w14:paraId="0D46EF51" w14:textId="77777777" w:rsidR="007C17D2" w:rsidRDefault="007C17D2" w:rsidP="00B07F0D">
            <w:pPr>
              <w:rPr>
                <w:i/>
              </w:rPr>
            </w:pPr>
            <w:r w:rsidRPr="00B07F0D">
              <w:rPr>
                <w:i/>
              </w:rPr>
              <w:t>Load PERMIT.XML</w:t>
            </w:r>
          </w:p>
          <w:p w14:paraId="0C597857" w14:textId="1B50FEAD" w:rsidR="00B07F0D" w:rsidRPr="00B07F0D" w:rsidRDefault="00B07F0D" w:rsidP="00B07F0D">
            <w:pPr>
              <w:rPr>
                <w:i/>
              </w:rPr>
            </w:pPr>
          </w:p>
        </w:tc>
      </w:tr>
      <w:tr w:rsidR="007C17D2" w14:paraId="6F42C1B6" w14:textId="77777777" w:rsidTr="00C749A7">
        <w:trPr>
          <w:tblHeader/>
          <w:trPrChange w:id="1979" w:author="jonathan pritchard" w:date="2025-01-23T13:29:00Z" w16du:dateUtc="2025-01-23T13:29:00Z">
            <w:trPr>
              <w:tblHeader/>
            </w:trPr>
          </w:trPrChange>
        </w:trPr>
        <w:tc>
          <w:tcPr>
            <w:tcW w:w="9526" w:type="dxa"/>
            <w:gridSpan w:val="4"/>
            <w:shd w:val="clear" w:color="auto" w:fill="BFBFBF" w:themeFill="background1" w:themeFillShade="BF"/>
            <w:vAlign w:val="center"/>
            <w:tcPrChange w:id="1980" w:author="jonathan pritchard" w:date="2025-01-23T13:29:00Z" w16du:dateUtc="2025-01-23T13:29:00Z">
              <w:tcPr>
                <w:tcW w:w="9526" w:type="dxa"/>
                <w:gridSpan w:val="4"/>
                <w:shd w:val="clear" w:color="auto" w:fill="CCFFCC"/>
                <w:vAlign w:val="center"/>
              </w:tcPr>
            </w:tcPrChange>
          </w:tcPr>
          <w:p w14:paraId="0F87FEB3" w14:textId="77777777" w:rsidR="007C17D2" w:rsidRPr="004065B1" w:rsidRDefault="007C17D2" w:rsidP="00280DEE">
            <w:r w:rsidRPr="00357E05">
              <w:rPr>
                <w:b/>
                <w:shd w:val="clear" w:color="auto" w:fill="CCFFCC"/>
              </w:rPr>
              <w:t>Results</w:t>
            </w:r>
          </w:p>
        </w:tc>
      </w:tr>
      <w:tr w:rsidR="007C17D2" w14:paraId="68696C59" w14:textId="77777777" w:rsidTr="00280DEE">
        <w:trPr>
          <w:tblHeader/>
        </w:trPr>
        <w:tc>
          <w:tcPr>
            <w:tcW w:w="9526" w:type="dxa"/>
            <w:gridSpan w:val="4"/>
            <w:vAlign w:val="center"/>
          </w:tcPr>
          <w:p w14:paraId="6F0E5528" w14:textId="77777777" w:rsidR="007C17D2" w:rsidRDefault="007C17D2" w:rsidP="00280DEE">
            <w:pPr>
              <w:jc w:val="left"/>
              <w:rPr>
                <w:rFonts w:cs="Arial"/>
                <w:i/>
                <w:iCs/>
                <w:position w:val="-1"/>
                <w:lang w:val="en-US"/>
              </w:rPr>
            </w:pPr>
          </w:p>
          <w:p w14:paraId="01BDF263" w14:textId="77777777" w:rsidR="007C17D2" w:rsidRDefault="007C17D2" w:rsidP="00B07F0D">
            <w:pPr>
              <w:jc w:val="left"/>
              <w:rPr>
                <w:rFonts w:cs="Arial"/>
                <w:i/>
                <w:iCs/>
                <w:position w:val="-1"/>
                <w:lang w:val="en-US"/>
              </w:rPr>
            </w:pPr>
            <w:r>
              <w:rPr>
                <w:rFonts w:cs="Arial"/>
                <w:i/>
                <w:iCs/>
                <w:position w:val="-1"/>
                <w:lang w:val="en-US"/>
              </w:rPr>
              <w:t xml:space="preserve">Verify </w:t>
            </w:r>
            <w:r w:rsidR="00B07F0D">
              <w:rPr>
                <w:rFonts w:cs="Arial"/>
                <w:i/>
                <w:iCs/>
                <w:position w:val="-1"/>
                <w:lang w:val="en-US"/>
              </w:rPr>
              <w:t>the ECDIS fails to load the permits contained in PERMIT.XML and a suitable error message is issued.</w:t>
            </w:r>
          </w:p>
          <w:p w14:paraId="60DBB987" w14:textId="4F5EC525" w:rsidR="00B07F0D" w:rsidRPr="00B07F0D" w:rsidRDefault="00B07F0D" w:rsidP="00B07F0D">
            <w:pPr>
              <w:jc w:val="left"/>
              <w:rPr>
                <w:rFonts w:cs="Arial"/>
                <w:i/>
                <w:iCs/>
                <w:position w:val="-1"/>
                <w:lang w:val="en-US"/>
              </w:rPr>
            </w:pPr>
          </w:p>
        </w:tc>
      </w:tr>
    </w:tbl>
    <w:p w14:paraId="677E8AAB" w14:textId="6CDC4DE0" w:rsidR="007C17D2" w:rsidRDefault="007C17D2" w:rsidP="00A94802"/>
    <w:p w14:paraId="2815BEE9" w14:textId="77777777" w:rsidR="00595934" w:rsidRDefault="00595934" w:rsidP="00A94802"/>
    <w:p w14:paraId="725F5C96" w14:textId="2BD93BAF" w:rsidR="009915F9" w:rsidRDefault="009915F9" w:rsidP="00132CFF">
      <w:pPr>
        <w:pStyle w:val="Heading3"/>
        <w:rPr>
          <w:ins w:id="1981" w:author="jonathan pritchard" w:date="2024-10-22T11:56:00Z" w16du:dateUtc="2024-10-22T10:56:00Z"/>
        </w:rPr>
      </w:pPr>
      <w:ins w:id="1982" w:author="jonathan pritchard" w:date="2024-10-22T11:56:00Z" w16du:dateUtc="2024-10-22T10:56:00Z">
        <w:r>
          <w:t>Multiple Permits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15F9" w:rsidRPr="004065B1" w14:paraId="231E91BF" w14:textId="77777777" w:rsidTr="00A81079">
        <w:trPr>
          <w:trHeight w:val="454"/>
          <w:tblHeader/>
          <w:ins w:id="1983" w:author="jonathan pritchard" w:date="2024-10-22T11:56:00Z"/>
        </w:trPr>
        <w:tc>
          <w:tcPr>
            <w:tcW w:w="2381" w:type="dxa"/>
            <w:shd w:val="clear" w:color="auto" w:fill="E5B8B7" w:themeFill="accent2" w:themeFillTint="66"/>
            <w:vAlign w:val="center"/>
          </w:tcPr>
          <w:p w14:paraId="20401644" w14:textId="77777777" w:rsidR="009915F9" w:rsidRPr="004065B1" w:rsidRDefault="009915F9" w:rsidP="00A81079">
            <w:pPr>
              <w:rPr>
                <w:ins w:id="1984" w:author="jonathan pritchard" w:date="2024-10-22T11:56:00Z" w16du:dateUtc="2024-10-22T10:56:00Z"/>
              </w:rPr>
            </w:pPr>
            <w:ins w:id="1985" w:author="jonathan pritchard" w:date="2024-10-22T11:56:00Z" w16du:dateUtc="2024-10-22T10:56:00Z">
              <w:r w:rsidRPr="000A066E">
                <w:rPr>
                  <w:b/>
                </w:rPr>
                <w:t>Test Reference</w:t>
              </w:r>
            </w:ins>
          </w:p>
        </w:tc>
        <w:tc>
          <w:tcPr>
            <w:tcW w:w="2381" w:type="dxa"/>
            <w:shd w:val="clear" w:color="auto" w:fill="E5B8B7" w:themeFill="accent2" w:themeFillTint="66"/>
            <w:vAlign w:val="center"/>
          </w:tcPr>
          <w:p w14:paraId="55A303E5" w14:textId="77777777" w:rsidR="009915F9" w:rsidRPr="004065B1" w:rsidRDefault="009915F9" w:rsidP="00A81079">
            <w:pPr>
              <w:rPr>
                <w:ins w:id="1986" w:author="jonathan pritchard" w:date="2024-10-22T11:56:00Z" w16du:dateUtc="2024-10-22T10:56:00Z"/>
              </w:rPr>
            </w:pPr>
            <w:proofErr w:type="spellStart"/>
            <w:ins w:id="1987" w:author="jonathan pritchard" w:date="2024-10-22T11:56:00Z" w16du:dateUtc="2024-10-22T10:56:00Z">
              <w:r>
                <w:t>UpdateInformation</w:t>
              </w:r>
              <w:proofErr w:type="spellEnd"/>
            </w:ins>
          </w:p>
        </w:tc>
        <w:tc>
          <w:tcPr>
            <w:tcW w:w="2382" w:type="dxa"/>
            <w:shd w:val="clear" w:color="auto" w:fill="E5B8B7" w:themeFill="accent2" w:themeFillTint="66"/>
            <w:vAlign w:val="center"/>
          </w:tcPr>
          <w:p w14:paraId="69D9562F" w14:textId="77777777" w:rsidR="009915F9" w:rsidRPr="004065B1" w:rsidRDefault="009915F9" w:rsidP="00A81079">
            <w:pPr>
              <w:rPr>
                <w:ins w:id="1988" w:author="jonathan pritchard" w:date="2024-10-22T11:56:00Z" w16du:dateUtc="2024-10-22T10:56:00Z"/>
              </w:rPr>
            </w:pPr>
            <w:ins w:id="1989" w:author="jonathan pritchard" w:date="2024-10-22T11:56:00Z" w16du:dateUtc="2024-10-22T10:56:00Z">
              <w:r w:rsidRPr="000A066E">
                <w:rPr>
                  <w:b/>
                </w:rPr>
                <w:t>IHO Reference</w:t>
              </w:r>
            </w:ins>
          </w:p>
        </w:tc>
        <w:tc>
          <w:tcPr>
            <w:tcW w:w="2382" w:type="dxa"/>
            <w:shd w:val="clear" w:color="auto" w:fill="E5B8B7" w:themeFill="accent2" w:themeFillTint="66"/>
            <w:vAlign w:val="center"/>
          </w:tcPr>
          <w:p w14:paraId="51CC3BCA" w14:textId="77777777" w:rsidR="009915F9" w:rsidRPr="004065B1" w:rsidRDefault="009915F9" w:rsidP="00A81079">
            <w:pPr>
              <w:jc w:val="left"/>
              <w:rPr>
                <w:ins w:id="1990" w:author="jonathan pritchard" w:date="2024-10-22T11:56:00Z" w16du:dateUtc="2024-10-22T10:56:00Z"/>
              </w:rPr>
            </w:pPr>
          </w:p>
        </w:tc>
      </w:tr>
      <w:tr w:rsidR="009915F9" w14:paraId="7046BD7C" w14:textId="77777777" w:rsidTr="00A81079">
        <w:trPr>
          <w:tblHeader/>
          <w:ins w:id="1991" w:author="jonathan pritchard" w:date="2024-10-22T11:56:00Z"/>
        </w:trPr>
        <w:tc>
          <w:tcPr>
            <w:tcW w:w="9526" w:type="dxa"/>
            <w:gridSpan w:val="4"/>
            <w:shd w:val="clear" w:color="auto" w:fill="E5B8B7" w:themeFill="accent2" w:themeFillTint="66"/>
            <w:vAlign w:val="center"/>
          </w:tcPr>
          <w:p w14:paraId="66CA0C4C" w14:textId="77777777" w:rsidR="009915F9" w:rsidRDefault="009915F9" w:rsidP="00A81079">
            <w:pPr>
              <w:rPr>
                <w:ins w:id="1992" w:author="jonathan pritchard" w:date="2024-10-22T11:56:00Z" w16du:dateUtc="2024-10-22T10:56:00Z"/>
              </w:rPr>
            </w:pPr>
            <w:ins w:id="1993" w:author="jonathan pritchard" w:date="2024-10-22T11:56:00Z" w16du:dateUtc="2024-10-22T10:56:00Z">
              <w:r w:rsidRPr="000A066E">
                <w:rPr>
                  <w:b/>
                </w:rPr>
                <w:t>Test description</w:t>
              </w:r>
            </w:ins>
          </w:p>
        </w:tc>
      </w:tr>
      <w:tr w:rsidR="009915F9" w:rsidRPr="005D2431" w14:paraId="32027EAC" w14:textId="77777777" w:rsidTr="00A81079">
        <w:trPr>
          <w:tblHeader/>
          <w:ins w:id="1994" w:author="jonathan pritchard" w:date="2024-10-22T11:56:00Z"/>
        </w:trPr>
        <w:tc>
          <w:tcPr>
            <w:tcW w:w="9526" w:type="dxa"/>
            <w:gridSpan w:val="4"/>
            <w:vAlign w:val="center"/>
          </w:tcPr>
          <w:p w14:paraId="59239D27" w14:textId="77777777" w:rsidR="00595934" w:rsidRDefault="00595934" w:rsidP="00595934">
            <w:pPr>
              <w:pStyle w:val="ListParagraph"/>
              <w:rPr>
                <w:i/>
              </w:rPr>
            </w:pPr>
          </w:p>
          <w:p w14:paraId="50C79D7C" w14:textId="6549BEA5" w:rsidR="009915F9" w:rsidRDefault="009915F9" w:rsidP="00A81079">
            <w:pPr>
              <w:pStyle w:val="ListParagraph"/>
              <w:numPr>
                <w:ilvl w:val="0"/>
                <w:numId w:val="84"/>
              </w:numPr>
              <w:rPr>
                <w:ins w:id="1995" w:author="jonathan pritchard" w:date="2024-10-22T11:57:00Z" w16du:dateUtc="2024-10-22T10:57:00Z"/>
                <w:i/>
              </w:rPr>
            </w:pPr>
            <w:ins w:id="1996" w:author="jonathan pritchard" w:date="2024-10-22T11:56:00Z" w16du:dateUtc="2024-10-22T10:56:00Z">
              <w:r>
                <w:rPr>
                  <w:i/>
                </w:rPr>
                <w:t xml:space="preserve">Part 15 </w:t>
              </w:r>
            </w:ins>
            <w:ins w:id="1997" w:author="jonathan pritchard" w:date="2024-10-22T11:57:00Z" w16du:dateUtc="2024-10-22T10:57:00Z">
              <w:r>
                <w:rPr>
                  <w:i/>
                </w:rPr>
                <w:t>supports multiple permits in a single permit file.</w:t>
              </w:r>
            </w:ins>
          </w:p>
          <w:p w14:paraId="21E98FFD" w14:textId="77777777" w:rsidR="009915F9" w:rsidRDefault="009915F9" w:rsidP="00A81079">
            <w:pPr>
              <w:pStyle w:val="ListParagraph"/>
              <w:numPr>
                <w:ilvl w:val="0"/>
                <w:numId w:val="84"/>
              </w:numPr>
              <w:rPr>
                <w:i/>
              </w:rPr>
            </w:pPr>
            <w:ins w:id="1998" w:author="jonathan pritchard" w:date="2024-10-22T11:57:00Z" w16du:dateUtc="2024-10-22T10:57:00Z">
              <w:r>
                <w:rPr>
                  <w:i/>
                </w:rPr>
                <w:t>Test ability to pick correct one from a multi-permit file…</w:t>
              </w:r>
            </w:ins>
          </w:p>
          <w:p w14:paraId="440FECF6" w14:textId="5B3D99CC" w:rsidR="00595934" w:rsidRPr="00A81079" w:rsidRDefault="00595934" w:rsidP="00595934">
            <w:pPr>
              <w:pStyle w:val="ListParagraph"/>
              <w:rPr>
                <w:ins w:id="1999" w:author="jonathan pritchard" w:date="2024-10-22T11:56:00Z" w16du:dateUtc="2024-10-22T10:56:00Z"/>
                <w:i/>
              </w:rPr>
            </w:pPr>
          </w:p>
        </w:tc>
      </w:tr>
    </w:tbl>
    <w:p w14:paraId="246EE019" w14:textId="77777777" w:rsidR="009915F9" w:rsidRPr="009915F9" w:rsidRDefault="009915F9">
      <w:pPr>
        <w:rPr>
          <w:ins w:id="2000" w:author="jonathan pritchard" w:date="2024-10-22T11:56:00Z" w16du:dateUtc="2024-10-22T10:56:00Z"/>
        </w:rPr>
        <w:pPrChange w:id="2001" w:author="jonathan pritchard" w:date="2024-10-22T11:56:00Z" w16du:dateUtc="2024-10-22T10:56:00Z">
          <w:pPr>
            <w:pStyle w:val="Heading3"/>
          </w:pPr>
        </w:pPrChange>
      </w:pPr>
    </w:p>
    <w:p w14:paraId="74C148F5" w14:textId="47F3E32F" w:rsidR="00B07F0D" w:rsidRPr="007E2CFE" w:rsidRDefault="00B07F0D" w:rsidP="00132CFF">
      <w:pPr>
        <w:pStyle w:val="Heading3"/>
      </w:pPr>
      <w:r>
        <w:lastRenderedPageBreak/>
        <w:t>Invalid PERMIT.XML signature (contained in PERMIT.SIG)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02"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03">
          <w:tblGrid>
            <w:gridCol w:w="2381"/>
            <w:gridCol w:w="2381"/>
            <w:gridCol w:w="2382"/>
            <w:gridCol w:w="2382"/>
          </w:tblGrid>
        </w:tblGridChange>
      </w:tblGrid>
      <w:tr w:rsidR="00B07F0D" w14:paraId="552CEDDA" w14:textId="77777777" w:rsidTr="00C749A7">
        <w:trPr>
          <w:trHeight w:val="454"/>
          <w:tblHeader/>
          <w:trPrChange w:id="2004"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2005" w:author="jonathan pritchard" w:date="2025-01-23T13:29:00Z" w16du:dateUtc="2025-01-23T13:29:00Z">
              <w:tcPr>
                <w:tcW w:w="2381" w:type="dxa"/>
                <w:shd w:val="clear" w:color="auto" w:fill="CCFFCC"/>
                <w:vAlign w:val="center"/>
              </w:tcPr>
            </w:tcPrChange>
          </w:tcPr>
          <w:p w14:paraId="3618CB0D" w14:textId="77777777" w:rsidR="00B07F0D" w:rsidRPr="00C749A7" w:rsidRDefault="00B07F0D" w:rsidP="00280DEE">
            <w:pPr>
              <w:rPr>
                <w:shd w:val="clear" w:color="auto" w:fill="CCFFCC"/>
              </w:rPr>
            </w:pPr>
            <w:r w:rsidRPr="00C749A7">
              <w:rPr>
                <w:b/>
                <w:shd w:val="clear" w:color="auto" w:fill="CCFFCC"/>
              </w:rPr>
              <w:t>Test Reference</w:t>
            </w:r>
          </w:p>
        </w:tc>
        <w:tc>
          <w:tcPr>
            <w:tcW w:w="2381" w:type="dxa"/>
            <w:shd w:val="clear" w:color="auto" w:fill="BFBFBF" w:themeFill="background1" w:themeFillShade="BF"/>
            <w:vAlign w:val="center"/>
            <w:tcPrChange w:id="2006" w:author="jonathan pritchard" w:date="2025-01-23T13:29:00Z" w16du:dateUtc="2025-01-23T13:29:00Z">
              <w:tcPr>
                <w:tcW w:w="2381" w:type="dxa"/>
                <w:shd w:val="clear" w:color="auto" w:fill="CCFFCC"/>
                <w:vAlign w:val="center"/>
              </w:tcPr>
            </w:tcPrChange>
          </w:tcPr>
          <w:p w14:paraId="703288DD" w14:textId="0925A947" w:rsidR="00B07F0D" w:rsidRPr="00357E05" w:rsidRDefault="00B07F0D" w:rsidP="00280DEE">
            <w:pPr>
              <w:rPr>
                <w:shd w:val="clear" w:color="auto" w:fill="CCFFCC"/>
              </w:rPr>
            </w:pPr>
            <w:r w:rsidRPr="00357E05">
              <w:rPr>
                <w:shd w:val="clear" w:color="auto" w:fill="CCFFCC"/>
              </w:rPr>
              <w:t>InvalidPermitSignature</w:t>
            </w:r>
          </w:p>
        </w:tc>
        <w:tc>
          <w:tcPr>
            <w:tcW w:w="2382" w:type="dxa"/>
            <w:shd w:val="clear" w:color="auto" w:fill="BFBFBF" w:themeFill="background1" w:themeFillShade="BF"/>
            <w:vAlign w:val="center"/>
            <w:tcPrChange w:id="2007" w:author="jonathan pritchard" w:date="2025-01-23T13:29:00Z" w16du:dateUtc="2025-01-23T13:29:00Z">
              <w:tcPr>
                <w:tcW w:w="2382" w:type="dxa"/>
                <w:shd w:val="clear" w:color="auto" w:fill="CCFFCC"/>
                <w:vAlign w:val="center"/>
              </w:tcPr>
            </w:tcPrChange>
          </w:tcPr>
          <w:p w14:paraId="5DB969A3" w14:textId="77777777" w:rsidR="00B07F0D" w:rsidRPr="00357E05" w:rsidRDefault="00B07F0D" w:rsidP="00280DEE">
            <w:pPr>
              <w:rPr>
                <w:shd w:val="clear" w:color="auto" w:fill="CCFFCC"/>
              </w:rPr>
            </w:pPr>
            <w:r w:rsidRPr="00357E05">
              <w:rPr>
                <w:b/>
                <w:shd w:val="clear" w:color="auto" w:fill="CCFFCC"/>
              </w:rPr>
              <w:t>IHO Reference</w:t>
            </w:r>
          </w:p>
        </w:tc>
        <w:tc>
          <w:tcPr>
            <w:tcW w:w="2382" w:type="dxa"/>
            <w:shd w:val="clear" w:color="auto" w:fill="BFBFBF" w:themeFill="background1" w:themeFillShade="BF"/>
            <w:vAlign w:val="center"/>
            <w:tcPrChange w:id="2008" w:author="jonathan pritchard" w:date="2025-01-23T13:29:00Z" w16du:dateUtc="2025-01-23T13:29:00Z">
              <w:tcPr>
                <w:tcW w:w="2382" w:type="dxa"/>
                <w:shd w:val="clear" w:color="auto" w:fill="CCFFCC"/>
                <w:vAlign w:val="center"/>
              </w:tcPr>
            </w:tcPrChange>
          </w:tcPr>
          <w:p w14:paraId="2D168D06" w14:textId="77777777" w:rsidR="00B07F0D" w:rsidRPr="00357E05" w:rsidRDefault="00B07F0D" w:rsidP="00280DEE">
            <w:pPr>
              <w:rPr>
                <w:shd w:val="clear" w:color="auto" w:fill="CCFFCC"/>
              </w:rPr>
            </w:pPr>
            <w:r w:rsidRPr="00357E05">
              <w:rPr>
                <w:shd w:val="clear" w:color="auto" w:fill="CCFFCC"/>
              </w:rPr>
              <w:t>(S-100 Part 9/S-98)</w:t>
            </w:r>
          </w:p>
        </w:tc>
      </w:tr>
      <w:tr w:rsidR="00B07F0D" w14:paraId="1EBC2118" w14:textId="77777777" w:rsidTr="00C749A7">
        <w:trPr>
          <w:tblHeader/>
          <w:trPrChange w:id="2009"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10" w:author="jonathan pritchard" w:date="2025-01-23T13:29:00Z" w16du:dateUtc="2025-01-23T13:29:00Z">
              <w:tcPr>
                <w:tcW w:w="9526" w:type="dxa"/>
                <w:gridSpan w:val="4"/>
                <w:shd w:val="clear" w:color="auto" w:fill="CCFFCC"/>
                <w:vAlign w:val="center"/>
              </w:tcPr>
            </w:tcPrChange>
          </w:tcPr>
          <w:p w14:paraId="37ADB9C2" w14:textId="77777777" w:rsidR="00B07F0D" w:rsidRPr="00C749A7" w:rsidRDefault="00B07F0D" w:rsidP="00280DEE">
            <w:pPr>
              <w:rPr>
                <w:shd w:val="clear" w:color="auto" w:fill="CCFFCC"/>
              </w:rPr>
            </w:pPr>
            <w:r w:rsidRPr="00C749A7">
              <w:rPr>
                <w:b/>
                <w:shd w:val="clear" w:color="auto" w:fill="CCFFCC"/>
              </w:rPr>
              <w:t>Test description</w:t>
            </w:r>
          </w:p>
        </w:tc>
      </w:tr>
      <w:tr w:rsidR="00B07F0D" w14:paraId="01BF44CE" w14:textId="77777777" w:rsidTr="00280DEE">
        <w:trPr>
          <w:tblHeader/>
        </w:trPr>
        <w:tc>
          <w:tcPr>
            <w:tcW w:w="9526" w:type="dxa"/>
            <w:gridSpan w:val="4"/>
            <w:vAlign w:val="center"/>
          </w:tcPr>
          <w:p w14:paraId="324E527D" w14:textId="1C91D7C0" w:rsidR="00B07F0D" w:rsidRPr="00B07F0D" w:rsidRDefault="00B07F0D" w:rsidP="00280DEE">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B07F0D" w14:paraId="401092B9" w14:textId="77777777" w:rsidTr="00C749A7">
        <w:trPr>
          <w:tblHeader/>
          <w:trPrChange w:id="2011"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12" w:author="jonathan pritchard" w:date="2025-01-23T13:29:00Z" w16du:dateUtc="2025-01-23T13:29:00Z">
              <w:tcPr>
                <w:tcW w:w="9526" w:type="dxa"/>
                <w:gridSpan w:val="4"/>
                <w:shd w:val="clear" w:color="auto" w:fill="CCFFCC"/>
                <w:vAlign w:val="center"/>
              </w:tcPr>
            </w:tcPrChange>
          </w:tcPr>
          <w:p w14:paraId="21BF3993" w14:textId="77777777" w:rsidR="00B07F0D" w:rsidRPr="004065B1" w:rsidRDefault="00B07F0D" w:rsidP="00280DEE">
            <w:r w:rsidRPr="000A066E">
              <w:rPr>
                <w:b/>
              </w:rPr>
              <w:t>S</w:t>
            </w:r>
            <w:r w:rsidRPr="00357E05">
              <w:rPr>
                <w:b/>
                <w:shd w:val="clear" w:color="auto" w:fill="CCFFCC"/>
              </w:rPr>
              <w:t>etup</w:t>
            </w:r>
          </w:p>
        </w:tc>
      </w:tr>
      <w:tr w:rsidR="00B07F0D" w14:paraId="694461E8" w14:textId="77777777" w:rsidTr="00280DEE">
        <w:trPr>
          <w:tblHeader/>
        </w:trPr>
        <w:tc>
          <w:tcPr>
            <w:tcW w:w="9526" w:type="dxa"/>
            <w:gridSpan w:val="4"/>
            <w:vAlign w:val="center"/>
          </w:tcPr>
          <w:p w14:paraId="56D99747" w14:textId="77777777" w:rsidR="00B07F0D" w:rsidRPr="00076547" w:rsidRDefault="00B07F0D" w:rsidP="00280DEE">
            <w:pPr>
              <w:rPr>
                <w:i/>
              </w:rPr>
            </w:pPr>
            <w:r w:rsidRPr="00076547">
              <w:rPr>
                <w:i/>
              </w:rPr>
              <w:t>No pre-installed permits</w:t>
            </w:r>
          </w:p>
          <w:p w14:paraId="748D50FD" w14:textId="77777777" w:rsidR="00B07F0D" w:rsidRPr="00076547" w:rsidRDefault="00B07F0D" w:rsidP="00280DEE">
            <w:pPr>
              <w:rPr>
                <w:i/>
              </w:rPr>
            </w:pPr>
            <w:r w:rsidRPr="00076547">
              <w:rPr>
                <w:i/>
              </w:rPr>
              <w:t>Test data used:</w:t>
            </w:r>
          </w:p>
          <w:p w14:paraId="6C68DDB6" w14:textId="77777777" w:rsidR="00B07F0D" w:rsidRPr="00076547" w:rsidRDefault="00B07F0D" w:rsidP="00280DEE">
            <w:pPr>
              <w:rPr>
                <w:i/>
              </w:rPr>
            </w:pPr>
            <w:r>
              <w:rPr>
                <w:i/>
              </w:rPr>
              <w:t>PERMIT.XML</w:t>
            </w:r>
          </w:p>
          <w:p w14:paraId="0E0E8D3A" w14:textId="77777777" w:rsidR="00B07F0D" w:rsidRDefault="00B07F0D" w:rsidP="00280DEE">
            <w:pPr>
              <w:rPr>
                <w:i/>
              </w:rPr>
            </w:pPr>
            <w:r w:rsidRPr="00076547">
              <w:rPr>
                <w:i/>
              </w:rPr>
              <w:t>Test data location:</w:t>
            </w:r>
          </w:p>
          <w:p w14:paraId="5F4C9228" w14:textId="26A3AC5D" w:rsidR="00B07F0D" w:rsidRPr="001C412A" w:rsidRDefault="00B07F0D">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B07F0D" w:rsidRDefault="00B07F0D" w:rsidP="00280DEE">
            <w:pPr>
              <w:jc w:val="left"/>
              <w:rPr>
                <w:i/>
              </w:rPr>
            </w:pPr>
          </w:p>
          <w:p w14:paraId="06F1BC6B" w14:textId="77777777" w:rsidR="00B07F0D" w:rsidRDefault="00B07F0D" w:rsidP="00280DEE">
            <w:pPr>
              <w:jc w:val="left"/>
              <w:rPr>
                <w:i/>
              </w:rPr>
            </w:pPr>
          </w:p>
          <w:p w14:paraId="02D61085" w14:textId="77777777" w:rsidR="00B07F0D" w:rsidRPr="00EF287F" w:rsidRDefault="00B07F0D" w:rsidP="00280DEE">
            <w:pPr>
              <w:jc w:val="left"/>
              <w:rPr>
                <w:i/>
              </w:rPr>
            </w:pPr>
          </w:p>
        </w:tc>
      </w:tr>
      <w:tr w:rsidR="00B07F0D" w14:paraId="0FBA2A72" w14:textId="77777777" w:rsidTr="00C749A7">
        <w:trPr>
          <w:tblHeader/>
          <w:trPrChange w:id="2013"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14" w:author="jonathan pritchard" w:date="2025-01-23T13:29:00Z" w16du:dateUtc="2025-01-23T13:29:00Z">
              <w:tcPr>
                <w:tcW w:w="9526" w:type="dxa"/>
                <w:gridSpan w:val="4"/>
                <w:shd w:val="clear" w:color="auto" w:fill="CCFFCC"/>
                <w:vAlign w:val="center"/>
              </w:tcPr>
            </w:tcPrChange>
          </w:tcPr>
          <w:p w14:paraId="7F6CE5D5" w14:textId="77777777" w:rsidR="00B07F0D" w:rsidRPr="004065B1" w:rsidRDefault="00B07F0D" w:rsidP="00280DEE">
            <w:r w:rsidRPr="000A066E">
              <w:rPr>
                <w:b/>
              </w:rPr>
              <w:t>A</w:t>
            </w:r>
            <w:r w:rsidRPr="00357E05">
              <w:rPr>
                <w:b/>
                <w:shd w:val="clear" w:color="auto" w:fill="CCFFCC"/>
              </w:rPr>
              <w:t>ction</w:t>
            </w:r>
          </w:p>
        </w:tc>
      </w:tr>
      <w:tr w:rsidR="00B07F0D" w14:paraId="7826FA59" w14:textId="77777777" w:rsidTr="00280DEE">
        <w:trPr>
          <w:tblHeader/>
        </w:trPr>
        <w:tc>
          <w:tcPr>
            <w:tcW w:w="9526" w:type="dxa"/>
            <w:gridSpan w:val="4"/>
            <w:vAlign w:val="center"/>
          </w:tcPr>
          <w:p w14:paraId="73FB19DF" w14:textId="77777777" w:rsidR="00B07F0D" w:rsidRDefault="00B07F0D" w:rsidP="00280DEE">
            <w:pPr>
              <w:rPr>
                <w:i/>
              </w:rPr>
            </w:pPr>
          </w:p>
          <w:p w14:paraId="031C84A4" w14:textId="77777777" w:rsidR="00B07F0D" w:rsidRDefault="00B07F0D" w:rsidP="00280DEE">
            <w:pPr>
              <w:rPr>
                <w:i/>
              </w:rPr>
            </w:pPr>
            <w:r w:rsidRPr="00B07F0D">
              <w:rPr>
                <w:i/>
              </w:rPr>
              <w:t>Load PERMIT.XML</w:t>
            </w:r>
          </w:p>
          <w:p w14:paraId="7819282B" w14:textId="77777777" w:rsidR="00B07F0D" w:rsidRPr="00B07F0D" w:rsidRDefault="00B07F0D" w:rsidP="00280DEE">
            <w:pPr>
              <w:rPr>
                <w:i/>
              </w:rPr>
            </w:pPr>
          </w:p>
        </w:tc>
      </w:tr>
      <w:tr w:rsidR="00B07F0D" w14:paraId="7DAEB804" w14:textId="77777777" w:rsidTr="00C749A7">
        <w:trPr>
          <w:tblHeader/>
          <w:trPrChange w:id="2015"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16" w:author="jonathan pritchard" w:date="2025-01-23T13:29:00Z" w16du:dateUtc="2025-01-23T13:29:00Z">
              <w:tcPr>
                <w:tcW w:w="9526" w:type="dxa"/>
                <w:gridSpan w:val="4"/>
                <w:shd w:val="clear" w:color="auto" w:fill="CCFFCC"/>
                <w:vAlign w:val="center"/>
              </w:tcPr>
            </w:tcPrChange>
          </w:tcPr>
          <w:p w14:paraId="0A5F1B80" w14:textId="77777777" w:rsidR="00B07F0D" w:rsidRPr="004065B1" w:rsidRDefault="00B07F0D" w:rsidP="00280DEE">
            <w:r w:rsidRPr="000A066E">
              <w:rPr>
                <w:b/>
              </w:rPr>
              <w:t>Re</w:t>
            </w:r>
            <w:r w:rsidRPr="00357E05">
              <w:rPr>
                <w:b/>
                <w:shd w:val="clear" w:color="auto" w:fill="CCFFCC"/>
              </w:rPr>
              <w:t>sults</w:t>
            </w:r>
          </w:p>
        </w:tc>
      </w:tr>
      <w:tr w:rsidR="00B07F0D" w14:paraId="0076757D" w14:textId="77777777" w:rsidTr="00280DEE">
        <w:trPr>
          <w:tblHeader/>
        </w:trPr>
        <w:tc>
          <w:tcPr>
            <w:tcW w:w="9526" w:type="dxa"/>
            <w:gridSpan w:val="4"/>
            <w:vAlign w:val="center"/>
          </w:tcPr>
          <w:p w14:paraId="32D66C56" w14:textId="77777777" w:rsidR="00B07F0D" w:rsidRDefault="00B07F0D" w:rsidP="00280DEE">
            <w:pPr>
              <w:jc w:val="left"/>
              <w:rPr>
                <w:rFonts w:cs="Arial"/>
                <w:i/>
                <w:iCs/>
                <w:position w:val="-1"/>
                <w:lang w:val="en-US"/>
              </w:rPr>
            </w:pPr>
          </w:p>
          <w:p w14:paraId="6706F4E2" w14:textId="77777777" w:rsidR="00B07F0D" w:rsidRDefault="00B07F0D" w:rsidP="00280DEE">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B07F0D" w:rsidRPr="00B07F0D" w:rsidRDefault="00B07F0D" w:rsidP="00280DEE">
            <w:pPr>
              <w:jc w:val="left"/>
              <w:rPr>
                <w:rFonts w:cs="Arial"/>
                <w:i/>
                <w:iCs/>
                <w:position w:val="-1"/>
                <w:lang w:val="en-US"/>
              </w:rPr>
            </w:pPr>
          </w:p>
        </w:tc>
      </w:tr>
    </w:tbl>
    <w:p w14:paraId="5AA4864E" w14:textId="77777777" w:rsidR="00B07F0D" w:rsidRDefault="00B07F0D" w:rsidP="00A94802"/>
    <w:p w14:paraId="06634230" w14:textId="3AD41434" w:rsidR="00A94802" w:rsidRPr="00A94802" w:rsidRDefault="00A94802" w:rsidP="001D52EE">
      <w:pPr>
        <w:pStyle w:val="Heading4"/>
      </w:pPr>
      <w:commentRangeStart w:id="2017"/>
      <w:r>
        <w:t>2.5.</w:t>
      </w:r>
      <w:ins w:id="2018" w:author="jonathan pritchard" w:date="2024-10-22T11:57:00Z" w16du:dateUtc="2024-10-22T10:57:00Z">
        <w:r w:rsidR="009915F9">
          <w:t>7</w:t>
        </w:r>
      </w:ins>
      <w:del w:id="2019" w:author="jonathan pritchard" w:date="2024-10-22T11:57:00Z" w16du:dateUtc="2024-10-22T10:57:00Z">
        <w:r w:rsidDel="009915F9">
          <w:delText>2</w:delText>
        </w:r>
      </w:del>
      <w:r>
        <w:t xml:space="preserve"> d</w:t>
      </w:r>
      <w:r w:rsidRPr="00A94802">
        <w:t xml:space="preserve">) </w:t>
      </w:r>
      <w:r w:rsidR="007F04B1" w:rsidRPr="007F04B1">
        <w:t>Check remaining permit expiry period</w:t>
      </w:r>
      <w:commentRangeEnd w:id="2017"/>
      <w:r w:rsidR="009915F9">
        <w:rPr>
          <w:rStyle w:val="CommentReference"/>
          <w:rFonts w:cs="Times New Roman"/>
          <w:b w:val="0"/>
          <w:bCs w:val="0"/>
          <w:snapToGrid/>
          <w:color w:val="000000"/>
        </w:rPr>
        <w:commentReference w:id="2017"/>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20"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21">
          <w:tblGrid>
            <w:gridCol w:w="2381"/>
            <w:gridCol w:w="2381"/>
            <w:gridCol w:w="2382"/>
            <w:gridCol w:w="2382"/>
          </w:tblGrid>
        </w:tblGridChange>
      </w:tblGrid>
      <w:tr w:rsidR="00A94802" w14:paraId="77DF628C" w14:textId="77777777" w:rsidTr="00C749A7">
        <w:trPr>
          <w:trHeight w:val="454"/>
          <w:tblHeader/>
          <w:trPrChange w:id="2022"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2023" w:author="jonathan pritchard" w:date="2025-01-23T13:29:00Z" w16du:dateUtc="2025-01-23T13:29:00Z">
              <w:tcPr>
                <w:tcW w:w="2381" w:type="dxa"/>
                <w:shd w:val="clear" w:color="auto" w:fill="CCFFCC"/>
                <w:vAlign w:val="center"/>
              </w:tcPr>
            </w:tcPrChange>
          </w:tcPr>
          <w:p w14:paraId="28EEEC1A"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024" w:author="jonathan pritchard" w:date="2025-01-23T13:29:00Z" w16du:dateUtc="2025-01-23T13:29:00Z">
              <w:tcPr>
                <w:tcW w:w="2381" w:type="dxa"/>
                <w:shd w:val="clear" w:color="auto" w:fill="CCFFCC"/>
                <w:vAlign w:val="center"/>
              </w:tcPr>
            </w:tcPrChange>
          </w:tcPr>
          <w:p w14:paraId="70E471EA" w14:textId="2B202387" w:rsidR="00A94802" w:rsidRPr="004065B1" w:rsidRDefault="00B07F0D" w:rsidP="00CB4150">
            <w:proofErr w:type="spellStart"/>
            <w:r>
              <w:t>ExpiringPermit</w:t>
            </w:r>
            <w:proofErr w:type="spellEnd"/>
          </w:p>
        </w:tc>
        <w:tc>
          <w:tcPr>
            <w:tcW w:w="2382" w:type="dxa"/>
            <w:shd w:val="clear" w:color="auto" w:fill="BFBFBF" w:themeFill="background1" w:themeFillShade="BF"/>
            <w:vAlign w:val="center"/>
            <w:tcPrChange w:id="2025" w:author="jonathan pritchard" w:date="2025-01-23T13:29:00Z" w16du:dateUtc="2025-01-23T13:29:00Z">
              <w:tcPr>
                <w:tcW w:w="2382" w:type="dxa"/>
                <w:shd w:val="clear" w:color="auto" w:fill="CCFFCC"/>
                <w:vAlign w:val="center"/>
              </w:tcPr>
            </w:tcPrChange>
          </w:tcPr>
          <w:p w14:paraId="06F3215C"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026" w:author="jonathan pritchard" w:date="2025-01-23T13:29:00Z" w16du:dateUtc="2025-01-23T13:29:00Z">
              <w:tcPr>
                <w:tcW w:w="2382" w:type="dxa"/>
                <w:shd w:val="clear" w:color="auto" w:fill="CCFFCC"/>
                <w:vAlign w:val="center"/>
              </w:tcPr>
            </w:tcPrChange>
          </w:tcPr>
          <w:p w14:paraId="63881CD0"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85389EF" w14:textId="59EE986D" w:rsidR="00A94802" w:rsidRPr="004065B1" w:rsidRDefault="00A94802" w:rsidP="00CB4150"/>
        </w:tc>
      </w:tr>
      <w:tr w:rsidR="00A94802" w14:paraId="29675890" w14:textId="77777777" w:rsidTr="00C749A7">
        <w:trPr>
          <w:tblHeader/>
          <w:trPrChange w:id="2027"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28" w:author="jonathan pritchard" w:date="2025-01-23T13:29:00Z" w16du:dateUtc="2025-01-23T13:29:00Z">
              <w:tcPr>
                <w:tcW w:w="9526" w:type="dxa"/>
                <w:gridSpan w:val="4"/>
                <w:shd w:val="clear" w:color="auto" w:fill="CCFFCC"/>
                <w:vAlign w:val="center"/>
              </w:tcPr>
            </w:tcPrChange>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C749A7">
        <w:trPr>
          <w:tblHeader/>
          <w:trPrChange w:id="2029"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30" w:author="jonathan pritchard" w:date="2025-01-23T13:29:00Z" w16du:dateUtc="2025-01-23T13:29:00Z">
              <w:tcPr>
                <w:tcW w:w="9526" w:type="dxa"/>
                <w:gridSpan w:val="4"/>
                <w:shd w:val="clear" w:color="auto" w:fill="CCFFCC"/>
                <w:vAlign w:val="center"/>
              </w:tcPr>
            </w:tcPrChange>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20F410FC" w:rsidR="002D19DB" w:rsidRPr="00076547" w:rsidRDefault="00823D26" w:rsidP="002D19DB">
            <w:pPr>
              <w:rPr>
                <w:i/>
              </w:rPr>
            </w:pPr>
            <w:r>
              <w:rPr>
                <w:i/>
              </w:rPr>
              <w:t>PERMIT.XML</w:t>
            </w:r>
          </w:p>
          <w:p w14:paraId="4450C2A0" w14:textId="79FEDD07"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69475947" w14:textId="6F08808D" w:rsidR="002D19DB" w:rsidRDefault="002D19DB" w:rsidP="002D19DB">
            <w:pPr>
              <w:rPr>
                <w:i/>
              </w:rPr>
            </w:pPr>
            <w:r w:rsidRPr="00076547">
              <w:rPr>
                <w:i/>
              </w:rPr>
              <w:t>Test data location:</w:t>
            </w:r>
          </w:p>
          <w:p w14:paraId="34389118" w14:textId="7457F55C" w:rsidR="00B07F0D" w:rsidRPr="00B07F0D" w:rsidRDefault="00B07F0D">
            <w:pPr>
              <w:pStyle w:val="ListParagraph"/>
              <w:numPr>
                <w:ilvl w:val="0"/>
                <w:numId w:val="53"/>
              </w:numPr>
              <w:rPr>
                <w:i/>
              </w:rPr>
            </w:pPr>
            <w:proofErr w:type="spellStart"/>
            <w:r>
              <w:rPr>
                <w:i/>
              </w:rPr>
              <w:t>ENCLicencingD</w:t>
            </w:r>
            <w:proofErr w:type="spellEnd"/>
          </w:p>
          <w:p w14:paraId="7138DADF" w14:textId="77777777" w:rsidR="00A94802" w:rsidRPr="004065B1" w:rsidRDefault="002D19DB" w:rsidP="002D19DB">
            <w:r w:rsidRPr="00E012C8">
              <w:rPr>
                <w:i/>
                <w:color w:val="D9D9D9" w:themeColor="background1" w:themeShade="D9"/>
              </w:rPr>
              <w:t>D:\IHO S-64 [S-63 TDS v1.2.1]\2 ENC Licencing\Test 2d</w:t>
            </w:r>
          </w:p>
        </w:tc>
      </w:tr>
      <w:tr w:rsidR="00A94802" w14:paraId="0F285F12" w14:textId="77777777" w:rsidTr="00C749A7">
        <w:trPr>
          <w:tblHeader/>
          <w:trPrChange w:id="2031"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32" w:author="jonathan pritchard" w:date="2025-01-23T13:29:00Z" w16du:dateUtc="2025-01-23T13:29:00Z">
              <w:tcPr>
                <w:tcW w:w="9526" w:type="dxa"/>
                <w:gridSpan w:val="4"/>
                <w:shd w:val="clear" w:color="auto" w:fill="CCFFCC"/>
                <w:vAlign w:val="center"/>
              </w:tcPr>
            </w:tcPrChange>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41725BAA" w:rsidR="002D19DB" w:rsidRPr="00076547" w:rsidRDefault="002D19DB" w:rsidP="002D19DB">
            <w:pPr>
              <w:rPr>
                <w:b/>
                <w:i/>
              </w:rPr>
            </w:pPr>
            <w:r w:rsidRPr="00076547">
              <w:rPr>
                <w:b/>
                <w:i/>
              </w:rPr>
              <w:t>Set the computer Date/</w:t>
            </w:r>
            <w:r w:rsidR="008B51BD" w:rsidRPr="00076547">
              <w:rPr>
                <w:b/>
                <w:i/>
              </w:rPr>
              <w:t>Time properties to 3rd Dec 20</w:t>
            </w:r>
            <w:r w:rsidR="00F807DF">
              <w:rPr>
                <w:b/>
                <w:i/>
              </w:rPr>
              <w:t>2</w:t>
            </w:r>
            <w:r w:rsidR="008B51BD" w:rsidRPr="00076547">
              <w:rPr>
                <w:b/>
                <w:i/>
              </w:rPr>
              <w:t>2</w:t>
            </w:r>
          </w:p>
          <w:p w14:paraId="51B2ACB0" w14:textId="77777777" w:rsidR="002D19DB" w:rsidRPr="00076547" w:rsidRDefault="002D19DB" w:rsidP="002D19DB">
            <w:pPr>
              <w:rPr>
                <w:i/>
              </w:rPr>
            </w:pPr>
          </w:p>
          <w:p w14:paraId="4E97CB0E" w14:textId="5B3367FE" w:rsidR="00A94802" w:rsidRPr="0015247B" w:rsidRDefault="002D19DB" w:rsidP="002D19DB">
            <w:r w:rsidRPr="00076547">
              <w:rPr>
                <w:i/>
              </w:rPr>
              <w:t xml:space="preserve">Install the </w:t>
            </w:r>
            <w:r w:rsidR="00823D26">
              <w:rPr>
                <w:i/>
              </w:rPr>
              <w:t>PERMIT.XML</w:t>
            </w:r>
            <w:r w:rsidRPr="00076547">
              <w:rPr>
                <w:i/>
              </w:rPr>
              <w:t xml:space="preserve"> file:</w:t>
            </w:r>
          </w:p>
        </w:tc>
      </w:tr>
      <w:tr w:rsidR="00A94802" w14:paraId="34D53A13" w14:textId="77777777" w:rsidTr="00C749A7">
        <w:trPr>
          <w:tblHeader/>
          <w:trPrChange w:id="2033" w:author="jonathan pritchard" w:date="2025-01-23T13:29:00Z" w16du:dateUtc="2025-01-23T13:29:00Z">
            <w:trPr>
              <w:tblHeader/>
            </w:trPr>
          </w:trPrChange>
        </w:trPr>
        <w:tc>
          <w:tcPr>
            <w:tcW w:w="9526" w:type="dxa"/>
            <w:gridSpan w:val="4"/>
            <w:shd w:val="clear" w:color="auto" w:fill="BFBFBF" w:themeFill="background1" w:themeFillShade="BF"/>
            <w:vAlign w:val="center"/>
            <w:tcPrChange w:id="2034" w:author="jonathan pritchard" w:date="2025-01-23T13:29:00Z" w16du:dateUtc="2025-01-23T13:29:00Z">
              <w:tcPr>
                <w:tcW w:w="9526" w:type="dxa"/>
                <w:gridSpan w:val="4"/>
                <w:shd w:val="clear" w:color="auto" w:fill="CCFFCC"/>
                <w:vAlign w:val="center"/>
              </w:tcPr>
            </w:tcPrChange>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4FE940B1" w:rsidR="002D19DB" w:rsidRPr="00076547" w:rsidRDefault="002D19DB" w:rsidP="002D19DB">
            <w:pPr>
              <w:jc w:val="left"/>
              <w:rPr>
                <w:i/>
              </w:rPr>
            </w:pPr>
            <w:r w:rsidRPr="00076547">
              <w:rPr>
                <w:i/>
              </w:rPr>
              <w:t xml:space="preserve">The system must </w:t>
            </w:r>
            <w:r w:rsidRPr="00F15CF8">
              <w:rPr>
                <w:i/>
              </w:rPr>
              <w:t xml:space="preserve">return </w:t>
            </w:r>
            <w:r w:rsidRPr="00357E05">
              <w:rPr>
                <w:i/>
              </w:rPr>
              <w:t xml:space="preserve">a SSE </w:t>
            </w:r>
            <w:r w:rsidR="00F15CF8" w:rsidRPr="00357E05">
              <w:rPr>
                <w:i/>
              </w:rPr>
              <w:t>1</w:t>
            </w:r>
            <w:r w:rsidRPr="00357E05">
              <w:rPr>
                <w:i/>
              </w:rPr>
              <w:t>20 warning</w:t>
            </w:r>
            <w:r w:rsidRPr="00076547">
              <w:rPr>
                <w:i/>
              </w:rPr>
              <w:t xml:space="preserve"> message as follows:</w:t>
            </w:r>
          </w:p>
          <w:p w14:paraId="6F019BA9" w14:textId="1AE9804D" w:rsidR="00A94802" w:rsidRPr="0015247B" w:rsidRDefault="002D19DB" w:rsidP="002D19DB">
            <w:pPr>
              <w:jc w:val="left"/>
            </w:pPr>
            <w:r w:rsidRPr="00076547">
              <w:rPr>
                <w:i/>
              </w:rPr>
              <w:t>“</w:t>
            </w:r>
            <w:r w:rsidRPr="00076547">
              <w:rPr>
                <w:b/>
                <w:i/>
              </w:rPr>
              <w:t xml:space="preserve">SSE </w:t>
            </w:r>
            <w:r w:rsidR="00E176FA">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r>
        <w:lastRenderedPageBreak/>
        <w:t>Incorrect User Permit in PERMIT.XML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35"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36">
          <w:tblGrid>
            <w:gridCol w:w="2381"/>
            <w:gridCol w:w="2381"/>
            <w:gridCol w:w="2382"/>
            <w:gridCol w:w="2382"/>
          </w:tblGrid>
        </w:tblGridChange>
      </w:tblGrid>
      <w:tr w:rsidR="00A45261" w14:paraId="37A92245" w14:textId="77777777" w:rsidTr="00C749A7">
        <w:trPr>
          <w:trHeight w:val="454"/>
          <w:tblHeader/>
          <w:trPrChange w:id="2037"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038" w:author="jonathan pritchard" w:date="2025-01-23T13:30:00Z" w16du:dateUtc="2025-01-23T13:30:00Z">
              <w:tcPr>
                <w:tcW w:w="2381" w:type="dxa"/>
                <w:shd w:val="clear" w:color="auto" w:fill="CCFFCC"/>
                <w:vAlign w:val="center"/>
              </w:tcPr>
            </w:tcPrChange>
          </w:tcPr>
          <w:p w14:paraId="105500D9" w14:textId="77777777" w:rsidR="00A45261" w:rsidRPr="004065B1" w:rsidRDefault="00A45261" w:rsidP="00280DEE">
            <w:r w:rsidRPr="000A066E">
              <w:rPr>
                <w:b/>
              </w:rPr>
              <w:t>Test Reference</w:t>
            </w:r>
          </w:p>
        </w:tc>
        <w:tc>
          <w:tcPr>
            <w:tcW w:w="2381" w:type="dxa"/>
            <w:shd w:val="clear" w:color="auto" w:fill="BFBFBF" w:themeFill="background1" w:themeFillShade="BF"/>
            <w:vAlign w:val="center"/>
            <w:tcPrChange w:id="2039" w:author="jonathan pritchard" w:date="2025-01-23T13:30:00Z" w16du:dateUtc="2025-01-23T13:30:00Z">
              <w:tcPr>
                <w:tcW w:w="2381" w:type="dxa"/>
                <w:shd w:val="clear" w:color="auto" w:fill="CCFFCC"/>
                <w:vAlign w:val="center"/>
              </w:tcPr>
            </w:tcPrChange>
          </w:tcPr>
          <w:p w14:paraId="280E4BF1" w14:textId="67094D40" w:rsidR="00A45261" w:rsidRPr="004065B1" w:rsidRDefault="00A45261" w:rsidP="00280DEE">
            <w:r>
              <w:t>InvalidPermitSignature</w:t>
            </w:r>
          </w:p>
        </w:tc>
        <w:tc>
          <w:tcPr>
            <w:tcW w:w="2382" w:type="dxa"/>
            <w:shd w:val="clear" w:color="auto" w:fill="BFBFBF" w:themeFill="background1" w:themeFillShade="BF"/>
            <w:vAlign w:val="center"/>
            <w:tcPrChange w:id="2040" w:author="jonathan pritchard" w:date="2025-01-23T13:30:00Z" w16du:dateUtc="2025-01-23T13:30:00Z">
              <w:tcPr>
                <w:tcW w:w="2382" w:type="dxa"/>
                <w:shd w:val="clear" w:color="auto" w:fill="CCFFCC"/>
                <w:vAlign w:val="center"/>
              </w:tcPr>
            </w:tcPrChange>
          </w:tcPr>
          <w:p w14:paraId="47841E7D" w14:textId="77777777" w:rsidR="00A45261" w:rsidRPr="004065B1" w:rsidRDefault="00A45261" w:rsidP="00280DEE">
            <w:r w:rsidRPr="000A066E">
              <w:rPr>
                <w:b/>
              </w:rPr>
              <w:t>IHO Reference</w:t>
            </w:r>
          </w:p>
        </w:tc>
        <w:tc>
          <w:tcPr>
            <w:tcW w:w="2382" w:type="dxa"/>
            <w:shd w:val="clear" w:color="auto" w:fill="BFBFBF" w:themeFill="background1" w:themeFillShade="BF"/>
            <w:vAlign w:val="center"/>
            <w:tcPrChange w:id="2041" w:author="jonathan pritchard" w:date="2025-01-23T13:30:00Z" w16du:dateUtc="2025-01-23T13:30:00Z">
              <w:tcPr>
                <w:tcW w:w="2382" w:type="dxa"/>
                <w:shd w:val="clear" w:color="auto" w:fill="CCFFCC"/>
                <w:vAlign w:val="center"/>
              </w:tcPr>
            </w:tcPrChange>
          </w:tcPr>
          <w:p w14:paraId="32927542"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513A93A1" w14:textId="77777777" w:rsidTr="00C749A7">
        <w:trPr>
          <w:tblHeader/>
          <w:trPrChange w:id="2042"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43" w:author="jonathan pritchard" w:date="2025-01-23T13:30:00Z" w16du:dateUtc="2025-01-23T13:30:00Z">
              <w:tcPr>
                <w:tcW w:w="9526" w:type="dxa"/>
                <w:gridSpan w:val="4"/>
                <w:shd w:val="clear" w:color="auto" w:fill="CCFFCC"/>
                <w:vAlign w:val="center"/>
              </w:tcPr>
            </w:tcPrChange>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C749A7">
        <w:trPr>
          <w:tblHeader/>
          <w:trPrChange w:id="2044"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45" w:author="jonathan pritchard" w:date="2025-01-23T13:30:00Z" w16du:dateUtc="2025-01-23T13:30:00Z">
              <w:tcPr>
                <w:tcW w:w="9526" w:type="dxa"/>
                <w:gridSpan w:val="4"/>
                <w:shd w:val="clear" w:color="auto" w:fill="CCFFCC"/>
                <w:vAlign w:val="center"/>
              </w:tcPr>
            </w:tcPrChange>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C749A7">
        <w:trPr>
          <w:tblHeader/>
          <w:trPrChange w:id="2046"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47" w:author="jonathan pritchard" w:date="2025-01-23T13:30:00Z" w16du:dateUtc="2025-01-23T13:30:00Z">
              <w:tcPr>
                <w:tcW w:w="9526" w:type="dxa"/>
                <w:gridSpan w:val="4"/>
                <w:shd w:val="clear" w:color="auto" w:fill="CCFFCC"/>
                <w:vAlign w:val="center"/>
              </w:tcPr>
            </w:tcPrChange>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C749A7">
        <w:trPr>
          <w:tblHeader/>
          <w:trPrChange w:id="2048"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49" w:author="jonathan pritchard" w:date="2025-01-23T13:30:00Z" w16du:dateUtc="2025-01-23T13:30:00Z">
              <w:tcPr>
                <w:tcW w:w="9526" w:type="dxa"/>
                <w:gridSpan w:val="4"/>
                <w:shd w:val="clear" w:color="auto" w:fill="CCFFCC"/>
                <w:vAlign w:val="center"/>
              </w:tcPr>
            </w:tcPrChange>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50"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51">
          <w:tblGrid>
            <w:gridCol w:w="2381"/>
            <w:gridCol w:w="2381"/>
            <w:gridCol w:w="2382"/>
            <w:gridCol w:w="2382"/>
          </w:tblGrid>
        </w:tblGridChange>
      </w:tblGrid>
      <w:tr w:rsidR="00A94802" w14:paraId="73F7651B" w14:textId="77777777" w:rsidTr="00C749A7">
        <w:trPr>
          <w:trHeight w:val="454"/>
          <w:tblHeader/>
          <w:trPrChange w:id="2052"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053" w:author="jonathan pritchard" w:date="2025-01-23T13:30:00Z" w16du:dateUtc="2025-01-23T13:30:00Z">
              <w:tcPr>
                <w:tcW w:w="2381" w:type="dxa"/>
                <w:shd w:val="clear" w:color="auto" w:fill="CCFFCC"/>
                <w:vAlign w:val="center"/>
              </w:tcPr>
            </w:tcPrChange>
          </w:tcPr>
          <w:p w14:paraId="52A32028"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054" w:author="jonathan pritchard" w:date="2025-01-23T13:30:00Z" w16du:dateUtc="2025-01-23T13:30:00Z">
              <w:tcPr>
                <w:tcW w:w="2381" w:type="dxa"/>
                <w:shd w:val="clear" w:color="auto" w:fill="CCFFCC"/>
                <w:vAlign w:val="center"/>
              </w:tcPr>
            </w:tcPrChange>
          </w:tcPr>
          <w:p w14:paraId="57157B24" w14:textId="798AB04F" w:rsidR="00A94802" w:rsidRPr="004065B1" w:rsidRDefault="00B07F0D" w:rsidP="00CB4150">
            <w:proofErr w:type="spellStart"/>
            <w:r>
              <w:t>ExpiredPermits</w:t>
            </w:r>
            <w:proofErr w:type="spellEnd"/>
          </w:p>
        </w:tc>
        <w:tc>
          <w:tcPr>
            <w:tcW w:w="2382" w:type="dxa"/>
            <w:shd w:val="clear" w:color="auto" w:fill="BFBFBF" w:themeFill="background1" w:themeFillShade="BF"/>
            <w:vAlign w:val="center"/>
            <w:tcPrChange w:id="2055" w:author="jonathan pritchard" w:date="2025-01-23T13:30:00Z" w16du:dateUtc="2025-01-23T13:30:00Z">
              <w:tcPr>
                <w:tcW w:w="2382" w:type="dxa"/>
                <w:shd w:val="clear" w:color="auto" w:fill="CCFFCC"/>
                <w:vAlign w:val="center"/>
              </w:tcPr>
            </w:tcPrChange>
          </w:tcPr>
          <w:p w14:paraId="6E220165"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056" w:author="jonathan pritchard" w:date="2025-01-23T13:30:00Z" w16du:dateUtc="2025-01-23T13:30:00Z">
              <w:tcPr>
                <w:tcW w:w="2382" w:type="dxa"/>
                <w:shd w:val="clear" w:color="auto" w:fill="CCFFCC"/>
                <w:vAlign w:val="center"/>
              </w:tcPr>
            </w:tcPrChange>
          </w:tcPr>
          <w:p w14:paraId="299C806B" w14:textId="44DE9CE4" w:rsidR="00A94802" w:rsidRPr="004065B1" w:rsidRDefault="00A94802" w:rsidP="00CB4150"/>
        </w:tc>
      </w:tr>
      <w:tr w:rsidR="00A94802" w14:paraId="0388A86D" w14:textId="77777777" w:rsidTr="00C749A7">
        <w:trPr>
          <w:tblHeader/>
          <w:trPrChange w:id="2057"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58" w:author="jonathan pritchard" w:date="2025-01-23T13:30:00Z" w16du:dateUtc="2025-01-23T13:30:00Z">
              <w:tcPr>
                <w:tcW w:w="9526" w:type="dxa"/>
                <w:gridSpan w:val="4"/>
                <w:shd w:val="clear" w:color="auto" w:fill="CCFFCC"/>
                <w:vAlign w:val="center"/>
              </w:tcPr>
            </w:tcPrChange>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C749A7">
        <w:trPr>
          <w:tblHeader/>
          <w:trPrChange w:id="2059"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60" w:author="jonathan pritchard" w:date="2025-01-23T13:30:00Z" w16du:dateUtc="2025-01-23T13:30:00Z">
              <w:tcPr>
                <w:tcW w:w="9526" w:type="dxa"/>
                <w:gridSpan w:val="4"/>
                <w:shd w:val="clear" w:color="auto" w:fill="CCFFCC"/>
                <w:vAlign w:val="center"/>
              </w:tcPr>
            </w:tcPrChange>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C749A7">
        <w:trPr>
          <w:tblHeader/>
          <w:trPrChange w:id="2061"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62" w:author="jonathan pritchard" w:date="2025-01-23T13:30:00Z" w16du:dateUtc="2025-01-23T13:30:00Z">
              <w:tcPr>
                <w:tcW w:w="9526" w:type="dxa"/>
                <w:gridSpan w:val="4"/>
                <w:shd w:val="clear" w:color="auto" w:fill="CCFFCC"/>
                <w:vAlign w:val="center"/>
              </w:tcPr>
            </w:tcPrChange>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C749A7">
        <w:trPr>
          <w:tblHeader/>
          <w:trPrChange w:id="2063"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64" w:author="jonathan pritchard" w:date="2025-01-23T13:30:00Z" w16du:dateUtc="2025-01-23T13:30:00Z">
              <w:tcPr>
                <w:tcW w:w="9526" w:type="dxa"/>
                <w:gridSpan w:val="4"/>
                <w:shd w:val="clear" w:color="auto" w:fill="CCFFCC"/>
                <w:vAlign w:val="center"/>
              </w:tcPr>
            </w:tcPrChange>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3067A89C" w:rsidR="00A94802" w:rsidRPr="0015247B" w:rsidRDefault="002D19DB" w:rsidP="002D19DB">
            <w:pPr>
              <w:jc w:val="left"/>
            </w:pPr>
            <w:r w:rsidRPr="00076547">
              <w:rPr>
                <w:i/>
              </w:rPr>
              <w:t>It should be possible to install expired permits but the system must display a permanent warning message to the user as described in</w:t>
            </w:r>
            <w:r w:rsidR="00F807DF">
              <w:rPr>
                <w:i/>
              </w:rPr>
              <w:t xml:space="preserve"> S-98 XXX-XXXX </w:t>
            </w:r>
            <w:r w:rsidRPr="00076547">
              <w:rPr>
                <w:i/>
              </w:rPr>
              <w:t xml:space="preserve"> </w:t>
            </w:r>
            <w:r w:rsidRPr="00E012C8">
              <w:rPr>
                <w:i/>
                <w:highlight w:val="yellow"/>
              </w:rPr>
              <w:t>10.5.5 of S-63</w:t>
            </w:r>
            <w:r w:rsidRPr="00076547">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65"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66">
          <w:tblGrid>
            <w:gridCol w:w="2381"/>
            <w:gridCol w:w="2381"/>
            <w:gridCol w:w="2382"/>
            <w:gridCol w:w="2382"/>
          </w:tblGrid>
        </w:tblGridChange>
      </w:tblGrid>
      <w:tr w:rsidR="00A94802" w14:paraId="4E82736B" w14:textId="77777777" w:rsidTr="00C749A7">
        <w:trPr>
          <w:trHeight w:val="454"/>
          <w:tblHeader/>
          <w:trPrChange w:id="2067"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068" w:author="jonathan pritchard" w:date="2025-01-23T13:30:00Z" w16du:dateUtc="2025-01-23T13:30:00Z">
              <w:tcPr>
                <w:tcW w:w="2381" w:type="dxa"/>
                <w:shd w:val="clear" w:color="auto" w:fill="CCFFCC"/>
                <w:vAlign w:val="center"/>
              </w:tcPr>
            </w:tcPrChange>
          </w:tcPr>
          <w:p w14:paraId="67A176BD"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069" w:author="jonathan pritchard" w:date="2025-01-23T13:30:00Z" w16du:dateUtc="2025-01-23T13:30:00Z">
              <w:tcPr>
                <w:tcW w:w="2381" w:type="dxa"/>
                <w:shd w:val="clear" w:color="auto" w:fill="CCFFCC"/>
                <w:vAlign w:val="center"/>
              </w:tcPr>
            </w:tcPrChange>
          </w:tcPr>
          <w:p w14:paraId="38552360" w14:textId="2971E8A4" w:rsidR="00A94802" w:rsidRPr="004065B1" w:rsidRDefault="00B07F0D" w:rsidP="00CB4150">
            <w:proofErr w:type="spellStart"/>
            <w:r>
              <w:t>PermitInstallation</w:t>
            </w:r>
            <w:proofErr w:type="spellEnd"/>
          </w:p>
        </w:tc>
        <w:tc>
          <w:tcPr>
            <w:tcW w:w="2382" w:type="dxa"/>
            <w:shd w:val="clear" w:color="auto" w:fill="BFBFBF" w:themeFill="background1" w:themeFillShade="BF"/>
            <w:vAlign w:val="center"/>
            <w:tcPrChange w:id="2070" w:author="jonathan pritchard" w:date="2025-01-23T13:30:00Z" w16du:dateUtc="2025-01-23T13:30:00Z">
              <w:tcPr>
                <w:tcW w:w="2382" w:type="dxa"/>
                <w:shd w:val="clear" w:color="auto" w:fill="CCFFCC"/>
                <w:vAlign w:val="center"/>
              </w:tcPr>
            </w:tcPrChange>
          </w:tcPr>
          <w:p w14:paraId="353AF73D"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071" w:author="jonathan pritchard" w:date="2025-01-23T13:30:00Z" w16du:dateUtc="2025-01-23T13:30:00Z">
              <w:tcPr>
                <w:tcW w:w="2382" w:type="dxa"/>
                <w:shd w:val="clear" w:color="auto" w:fill="CCFFCC"/>
                <w:vAlign w:val="center"/>
              </w:tcPr>
            </w:tcPrChange>
          </w:tcPr>
          <w:p w14:paraId="07F5414A"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22B9F13" w14:textId="11F6950D" w:rsidR="00A94802" w:rsidRPr="004065B1" w:rsidRDefault="00A94802" w:rsidP="00CB4150"/>
        </w:tc>
      </w:tr>
      <w:tr w:rsidR="00A94802" w14:paraId="7F6B7270" w14:textId="77777777" w:rsidTr="00C749A7">
        <w:trPr>
          <w:tblHeader/>
          <w:trPrChange w:id="2072"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73" w:author="jonathan pritchard" w:date="2025-01-23T13:30:00Z" w16du:dateUtc="2025-01-23T13:30:00Z">
              <w:tcPr>
                <w:tcW w:w="9526" w:type="dxa"/>
                <w:gridSpan w:val="4"/>
                <w:shd w:val="clear" w:color="auto" w:fill="CCFFCC"/>
                <w:vAlign w:val="center"/>
              </w:tcPr>
            </w:tcPrChange>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C749A7">
        <w:trPr>
          <w:tblHeader/>
          <w:trPrChange w:id="2074"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75" w:author="jonathan pritchard" w:date="2025-01-23T13:30:00Z" w16du:dateUtc="2025-01-23T13:30:00Z">
              <w:tcPr>
                <w:tcW w:w="9526" w:type="dxa"/>
                <w:gridSpan w:val="4"/>
                <w:shd w:val="clear" w:color="auto" w:fill="CCFFCC"/>
                <w:vAlign w:val="center"/>
              </w:tcPr>
            </w:tcPrChange>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C749A7">
        <w:trPr>
          <w:tblHeader/>
          <w:trPrChange w:id="2076"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77" w:author="jonathan pritchard" w:date="2025-01-23T13:30:00Z" w16du:dateUtc="2025-01-23T13:30:00Z">
              <w:tcPr>
                <w:tcW w:w="9526" w:type="dxa"/>
                <w:gridSpan w:val="4"/>
                <w:shd w:val="clear" w:color="auto" w:fill="CCFFCC"/>
                <w:vAlign w:val="center"/>
              </w:tcPr>
            </w:tcPrChange>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C749A7">
        <w:trPr>
          <w:tblHeader/>
          <w:trPrChange w:id="2078"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79" w:author="jonathan pritchard" w:date="2025-01-23T13:30:00Z" w16du:dateUtc="2025-01-23T13:30:00Z">
              <w:tcPr>
                <w:tcW w:w="9526" w:type="dxa"/>
                <w:gridSpan w:val="4"/>
                <w:shd w:val="clear" w:color="auto" w:fill="CCFFCC"/>
                <w:vAlign w:val="center"/>
              </w:tcPr>
            </w:tcPrChange>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80"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81">
          <w:tblGrid>
            <w:gridCol w:w="2381"/>
            <w:gridCol w:w="2381"/>
            <w:gridCol w:w="2382"/>
            <w:gridCol w:w="2382"/>
          </w:tblGrid>
        </w:tblGridChange>
      </w:tblGrid>
      <w:tr w:rsidR="00A94802" w14:paraId="3525E8F3" w14:textId="77777777" w:rsidTr="00A21CDE">
        <w:trPr>
          <w:trHeight w:val="454"/>
          <w:tblHeader/>
          <w:trPrChange w:id="2082"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083" w:author="jonathan pritchard" w:date="2025-01-23T13:30:00Z" w16du:dateUtc="2025-01-23T13:30:00Z">
              <w:tcPr>
                <w:tcW w:w="2381" w:type="dxa"/>
                <w:shd w:val="clear" w:color="auto" w:fill="CCFFCC"/>
                <w:vAlign w:val="center"/>
              </w:tcPr>
            </w:tcPrChange>
          </w:tcPr>
          <w:p w14:paraId="005D6E71"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084" w:author="jonathan pritchard" w:date="2025-01-23T13:30:00Z" w16du:dateUtc="2025-01-23T13:30:00Z">
              <w:tcPr>
                <w:tcW w:w="2381" w:type="dxa"/>
                <w:shd w:val="clear" w:color="auto" w:fill="CCFFCC"/>
                <w:vAlign w:val="center"/>
              </w:tcPr>
            </w:tcPrChange>
          </w:tcPr>
          <w:p w14:paraId="1B62A7F7" w14:textId="493108A6" w:rsidR="00A94802" w:rsidRPr="004065B1" w:rsidRDefault="00605F02" w:rsidP="00CB4150">
            <w:proofErr w:type="spellStart"/>
            <w:r>
              <w:t>MultipleDataServers</w:t>
            </w:r>
            <w:proofErr w:type="spellEnd"/>
          </w:p>
        </w:tc>
        <w:tc>
          <w:tcPr>
            <w:tcW w:w="2382" w:type="dxa"/>
            <w:shd w:val="clear" w:color="auto" w:fill="BFBFBF" w:themeFill="background1" w:themeFillShade="BF"/>
            <w:vAlign w:val="center"/>
            <w:tcPrChange w:id="2085" w:author="jonathan pritchard" w:date="2025-01-23T13:30:00Z" w16du:dateUtc="2025-01-23T13:30:00Z">
              <w:tcPr>
                <w:tcW w:w="2382" w:type="dxa"/>
                <w:shd w:val="clear" w:color="auto" w:fill="CCFFCC"/>
                <w:vAlign w:val="center"/>
              </w:tcPr>
            </w:tcPrChange>
          </w:tcPr>
          <w:p w14:paraId="32D27593"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086" w:author="jonathan pritchard" w:date="2025-01-23T13:30:00Z" w16du:dateUtc="2025-01-23T13:30:00Z">
              <w:tcPr>
                <w:tcW w:w="2382" w:type="dxa"/>
                <w:shd w:val="clear" w:color="auto" w:fill="CCFFCC"/>
                <w:vAlign w:val="center"/>
              </w:tcPr>
            </w:tcPrChange>
          </w:tcPr>
          <w:p w14:paraId="3F6D6E5D"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4EF55760" w14:textId="7925957A" w:rsidR="00A94802" w:rsidRPr="004065B1" w:rsidRDefault="00A94802" w:rsidP="002D19DB"/>
        </w:tc>
      </w:tr>
      <w:tr w:rsidR="00A94802" w14:paraId="1899296A" w14:textId="77777777" w:rsidTr="00A21CDE">
        <w:trPr>
          <w:tblHeader/>
          <w:trPrChange w:id="2087"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88" w:author="jonathan pritchard" w:date="2025-01-23T13:30:00Z" w16du:dateUtc="2025-01-23T13:30:00Z">
              <w:tcPr>
                <w:tcW w:w="9526" w:type="dxa"/>
                <w:gridSpan w:val="4"/>
                <w:shd w:val="clear" w:color="auto" w:fill="CCFFCC"/>
                <w:vAlign w:val="center"/>
              </w:tcPr>
            </w:tcPrChange>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21CDE">
        <w:trPr>
          <w:tblHeader/>
          <w:trPrChange w:id="2089"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90" w:author="jonathan pritchard" w:date="2025-01-23T13:30:00Z" w16du:dateUtc="2025-01-23T13:30:00Z">
              <w:tcPr>
                <w:tcW w:w="9526" w:type="dxa"/>
                <w:gridSpan w:val="4"/>
                <w:shd w:val="clear" w:color="auto" w:fill="CCFFCC"/>
                <w:vAlign w:val="center"/>
              </w:tcPr>
            </w:tcPrChange>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21CDE">
        <w:trPr>
          <w:tblHeader/>
          <w:trPrChange w:id="2091"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92" w:author="jonathan pritchard" w:date="2025-01-23T13:30:00Z" w16du:dateUtc="2025-01-23T13:30:00Z">
              <w:tcPr>
                <w:tcW w:w="9526" w:type="dxa"/>
                <w:gridSpan w:val="4"/>
                <w:shd w:val="clear" w:color="auto" w:fill="CCFFCC"/>
                <w:vAlign w:val="center"/>
              </w:tcPr>
            </w:tcPrChange>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21CDE">
        <w:trPr>
          <w:tblHeader/>
          <w:trPrChange w:id="2093" w:author="jonathan pritchard" w:date="2025-01-23T13:30:00Z" w16du:dateUtc="2025-01-23T13:30:00Z">
            <w:trPr>
              <w:tblHeader/>
            </w:trPr>
          </w:trPrChange>
        </w:trPr>
        <w:tc>
          <w:tcPr>
            <w:tcW w:w="9526" w:type="dxa"/>
            <w:gridSpan w:val="4"/>
            <w:shd w:val="clear" w:color="auto" w:fill="BFBFBF" w:themeFill="background1" w:themeFillShade="BF"/>
            <w:vAlign w:val="center"/>
            <w:tcPrChange w:id="2094" w:author="jonathan pritchard" w:date="2025-01-23T13:30:00Z" w16du:dateUtc="2025-01-23T13:30:00Z">
              <w:tcPr>
                <w:tcW w:w="9526" w:type="dxa"/>
                <w:gridSpan w:val="4"/>
                <w:shd w:val="clear" w:color="auto" w:fill="CCFFCC"/>
                <w:vAlign w:val="center"/>
              </w:tcPr>
            </w:tcPrChange>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95"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96">
          <w:tblGrid>
            <w:gridCol w:w="2381"/>
            <w:gridCol w:w="2381"/>
            <w:gridCol w:w="2382"/>
            <w:gridCol w:w="2382"/>
          </w:tblGrid>
        </w:tblGridChange>
      </w:tblGrid>
      <w:tr w:rsidR="00A94802" w14:paraId="54AE1448" w14:textId="77777777" w:rsidTr="00A21CDE">
        <w:trPr>
          <w:trHeight w:val="454"/>
          <w:tblHeader/>
          <w:trPrChange w:id="2097"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098" w:author="jonathan pritchard" w:date="2025-01-23T13:30:00Z" w16du:dateUtc="2025-01-23T13:30:00Z">
              <w:tcPr>
                <w:tcW w:w="2381" w:type="dxa"/>
                <w:shd w:val="clear" w:color="auto" w:fill="CCFFCC"/>
                <w:vAlign w:val="center"/>
              </w:tcPr>
            </w:tcPrChange>
          </w:tcPr>
          <w:p w14:paraId="4F8455D9"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099" w:author="jonathan pritchard" w:date="2025-01-23T13:30:00Z" w16du:dateUtc="2025-01-23T13:30:00Z">
              <w:tcPr>
                <w:tcW w:w="2381" w:type="dxa"/>
                <w:shd w:val="clear" w:color="auto" w:fill="CCFFCC"/>
                <w:vAlign w:val="center"/>
              </w:tcPr>
            </w:tcPrChange>
          </w:tcPr>
          <w:p w14:paraId="22DE3D93" w14:textId="219D006C" w:rsidR="00A94802" w:rsidRPr="004065B1" w:rsidRDefault="00605F02" w:rsidP="00CB4150">
            <w:proofErr w:type="spellStart"/>
            <w:r>
              <w:t>PermitManagement</w:t>
            </w:r>
            <w:proofErr w:type="spellEnd"/>
          </w:p>
        </w:tc>
        <w:tc>
          <w:tcPr>
            <w:tcW w:w="2382" w:type="dxa"/>
            <w:shd w:val="clear" w:color="auto" w:fill="BFBFBF" w:themeFill="background1" w:themeFillShade="BF"/>
            <w:vAlign w:val="center"/>
            <w:tcPrChange w:id="2100" w:author="jonathan pritchard" w:date="2025-01-23T13:30:00Z" w16du:dateUtc="2025-01-23T13:30:00Z">
              <w:tcPr>
                <w:tcW w:w="2382" w:type="dxa"/>
                <w:shd w:val="clear" w:color="auto" w:fill="CCFFCC"/>
                <w:vAlign w:val="center"/>
              </w:tcPr>
            </w:tcPrChange>
          </w:tcPr>
          <w:p w14:paraId="42ECFEC7"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101" w:author="jonathan pritchard" w:date="2025-01-23T13:30:00Z" w16du:dateUtc="2025-01-23T13:30:00Z">
              <w:tcPr>
                <w:tcW w:w="2382" w:type="dxa"/>
                <w:shd w:val="clear" w:color="auto" w:fill="CCFFCC"/>
                <w:vAlign w:val="center"/>
              </w:tcPr>
            </w:tcPrChange>
          </w:tcPr>
          <w:p w14:paraId="4E543F02"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18F6F1FC" w14:textId="0B579337" w:rsidR="00A94802" w:rsidRPr="004065B1" w:rsidRDefault="00A94802" w:rsidP="001E2A73"/>
        </w:tc>
      </w:tr>
      <w:tr w:rsidR="00A94802" w14:paraId="6397E5DB" w14:textId="77777777" w:rsidTr="00A21CDE">
        <w:trPr>
          <w:tblHeader/>
          <w:trPrChange w:id="2102"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03" w:author="jonathan pritchard" w:date="2025-01-23T13:30:00Z" w16du:dateUtc="2025-01-23T13:30:00Z">
              <w:tcPr>
                <w:tcW w:w="9526" w:type="dxa"/>
                <w:gridSpan w:val="4"/>
                <w:shd w:val="clear" w:color="auto" w:fill="CCFFCC"/>
                <w:vAlign w:val="center"/>
              </w:tcPr>
            </w:tcPrChange>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21CDE">
        <w:trPr>
          <w:tblHeader/>
          <w:trPrChange w:id="2104"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05" w:author="jonathan pritchard" w:date="2025-01-23T13:30:00Z" w16du:dateUtc="2025-01-23T13:30:00Z">
              <w:tcPr>
                <w:tcW w:w="9526" w:type="dxa"/>
                <w:gridSpan w:val="4"/>
                <w:shd w:val="clear" w:color="auto" w:fill="CCFFCC"/>
                <w:vAlign w:val="center"/>
              </w:tcPr>
            </w:tcPrChange>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21CDE">
        <w:trPr>
          <w:tblHeader/>
          <w:trPrChange w:id="2106"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07" w:author="jonathan pritchard" w:date="2025-01-23T13:30:00Z" w16du:dateUtc="2025-01-23T13:30:00Z">
              <w:tcPr>
                <w:tcW w:w="9526" w:type="dxa"/>
                <w:gridSpan w:val="4"/>
                <w:shd w:val="clear" w:color="auto" w:fill="CCFFCC"/>
                <w:vAlign w:val="center"/>
              </w:tcPr>
            </w:tcPrChange>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21CDE">
        <w:trPr>
          <w:tblHeader/>
          <w:trPrChange w:id="2108"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09" w:author="jonathan pritchard" w:date="2025-01-23T13:30:00Z" w16du:dateUtc="2025-01-23T13:30:00Z">
              <w:tcPr>
                <w:tcW w:w="9526" w:type="dxa"/>
                <w:gridSpan w:val="4"/>
                <w:shd w:val="clear" w:color="auto" w:fill="CCFFCC"/>
                <w:vAlign w:val="center"/>
              </w:tcPr>
            </w:tcPrChange>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 xml:space="preserve">Change and update installed </w:t>
      </w:r>
      <w:commentRangeStart w:id="2110"/>
      <w:r w:rsidR="00732FA0" w:rsidRPr="00732FA0">
        <w:t>certificate</w:t>
      </w:r>
      <w:commentRangeEnd w:id="2110"/>
      <w:r w:rsidR="00364869">
        <w:rPr>
          <w:rStyle w:val="CommentReference"/>
          <w:rFonts w:cs="Times New Roman"/>
          <w:b w:val="0"/>
          <w:bCs w:val="0"/>
          <w:snapToGrid/>
          <w:color w:val="000000"/>
        </w:rPr>
        <w:commentReference w:id="211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1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112">
          <w:tblGrid>
            <w:gridCol w:w="2381"/>
            <w:gridCol w:w="2381"/>
            <w:gridCol w:w="2382"/>
            <w:gridCol w:w="2382"/>
          </w:tblGrid>
        </w:tblGridChange>
      </w:tblGrid>
      <w:tr w:rsidR="00AA754B" w14:paraId="65FDA64B" w14:textId="77777777" w:rsidTr="00A21CDE">
        <w:trPr>
          <w:trHeight w:val="454"/>
          <w:tblHeader/>
          <w:trPrChange w:id="211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114" w:author="jonathan pritchard" w:date="2025-01-23T13:30:00Z" w16du:dateUtc="2025-01-23T13:30:00Z">
              <w:tcPr>
                <w:tcW w:w="2381" w:type="dxa"/>
                <w:shd w:val="clear" w:color="auto" w:fill="CCFFCC"/>
                <w:vAlign w:val="center"/>
              </w:tcPr>
            </w:tcPrChange>
          </w:tcPr>
          <w:p w14:paraId="77BB2521" w14:textId="77777777" w:rsidR="00AA754B" w:rsidRPr="004065B1" w:rsidRDefault="00AA754B" w:rsidP="00CB4150">
            <w:r w:rsidRPr="000A066E">
              <w:rPr>
                <w:b/>
              </w:rPr>
              <w:t>Test Reference</w:t>
            </w:r>
          </w:p>
        </w:tc>
        <w:tc>
          <w:tcPr>
            <w:tcW w:w="2381" w:type="dxa"/>
            <w:shd w:val="clear" w:color="auto" w:fill="BFBFBF" w:themeFill="background1" w:themeFillShade="BF"/>
            <w:vAlign w:val="center"/>
            <w:tcPrChange w:id="2115" w:author="jonathan pritchard" w:date="2025-01-23T13:30:00Z" w16du:dateUtc="2025-01-23T13:30:00Z">
              <w:tcPr>
                <w:tcW w:w="2381" w:type="dxa"/>
                <w:shd w:val="clear" w:color="auto" w:fill="CCFFCC"/>
                <w:vAlign w:val="center"/>
              </w:tcPr>
            </w:tcPrChange>
          </w:tcPr>
          <w:p w14:paraId="618C4ECF" w14:textId="6055822E" w:rsidR="00AA754B" w:rsidRPr="004065B1" w:rsidRDefault="00605F02" w:rsidP="00CB4150">
            <w:proofErr w:type="spellStart"/>
            <w:r>
              <w:t>InstallSACertificate</w:t>
            </w:r>
            <w:proofErr w:type="spellEnd"/>
          </w:p>
        </w:tc>
        <w:tc>
          <w:tcPr>
            <w:tcW w:w="2382" w:type="dxa"/>
            <w:shd w:val="clear" w:color="auto" w:fill="BFBFBF" w:themeFill="background1" w:themeFillShade="BF"/>
            <w:vAlign w:val="center"/>
            <w:tcPrChange w:id="2116" w:author="jonathan pritchard" w:date="2025-01-23T13:30:00Z" w16du:dateUtc="2025-01-23T13:30:00Z">
              <w:tcPr>
                <w:tcW w:w="2382" w:type="dxa"/>
                <w:shd w:val="clear" w:color="auto" w:fill="CCFFCC"/>
                <w:vAlign w:val="center"/>
              </w:tcPr>
            </w:tcPrChange>
          </w:tcPr>
          <w:p w14:paraId="5EB843B9" w14:textId="77777777" w:rsidR="00AA754B" w:rsidRPr="004065B1" w:rsidRDefault="00AA754B" w:rsidP="00CB4150">
            <w:r w:rsidRPr="000A066E">
              <w:rPr>
                <w:b/>
              </w:rPr>
              <w:t>IHO Reference</w:t>
            </w:r>
          </w:p>
        </w:tc>
        <w:tc>
          <w:tcPr>
            <w:tcW w:w="2382" w:type="dxa"/>
            <w:shd w:val="clear" w:color="auto" w:fill="BFBFBF" w:themeFill="background1" w:themeFillShade="BF"/>
            <w:vAlign w:val="center"/>
            <w:tcPrChange w:id="2117" w:author="jonathan pritchard" w:date="2025-01-23T13:30:00Z" w16du:dateUtc="2025-01-23T13:30:00Z">
              <w:tcPr>
                <w:tcW w:w="2382" w:type="dxa"/>
                <w:shd w:val="clear" w:color="auto" w:fill="CCFFCC"/>
                <w:vAlign w:val="center"/>
              </w:tcPr>
            </w:tcPrChange>
          </w:tcPr>
          <w:p w14:paraId="23CBA7E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5E0AF8F5" w14:textId="4B70091C" w:rsidR="00AA754B" w:rsidRPr="004065B1" w:rsidRDefault="00AA754B" w:rsidP="00900AF6"/>
        </w:tc>
      </w:tr>
      <w:tr w:rsidR="00AA754B" w14:paraId="3B738630" w14:textId="77777777" w:rsidTr="00A21CDE">
        <w:trPr>
          <w:tblHeader/>
          <w:trPrChange w:id="2118"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19" w:author="jonathan pritchard" w:date="2025-01-23T13:30:00Z" w16du:dateUtc="2025-01-23T13:30:00Z">
              <w:tcPr>
                <w:tcW w:w="9526" w:type="dxa"/>
                <w:gridSpan w:val="4"/>
                <w:shd w:val="clear" w:color="auto" w:fill="CCFFCC"/>
                <w:vAlign w:val="center"/>
              </w:tcPr>
            </w:tcPrChange>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21CDE">
        <w:trPr>
          <w:tblHeader/>
          <w:trPrChange w:id="2120"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21" w:author="jonathan pritchard" w:date="2025-01-23T13:30:00Z" w16du:dateUtc="2025-01-23T13:30:00Z">
              <w:tcPr>
                <w:tcW w:w="9526" w:type="dxa"/>
                <w:gridSpan w:val="4"/>
                <w:shd w:val="clear" w:color="auto" w:fill="CCFFCC"/>
                <w:vAlign w:val="center"/>
              </w:tcPr>
            </w:tcPrChange>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21CDE">
        <w:trPr>
          <w:tblHeader/>
          <w:trPrChange w:id="2122"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23" w:author="jonathan pritchard" w:date="2025-01-23T13:30:00Z" w16du:dateUtc="2025-01-23T13:30:00Z">
              <w:tcPr>
                <w:tcW w:w="9526" w:type="dxa"/>
                <w:gridSpan w:val="4"/>
                <w:shd w:val="clear" w:color="auto" w:fill="CCFFCC"/>
                <w:vAlign w:val="center"/>
              </w:tcPr>
            </w:tcPrChange>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21CDE">
        <w:trPr>
          <w:tblHeader/>
          <w:trPrChange w:id="2124"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25" w:author="jonathan pritchard" w:date="2025-01-23T13:30:00Z" w16du:dateUtc="2025-01-23T13:30:00Z">
              <w:tcPr>
                <w:tcW w:w="9526" w:type="dxa"/>
                <w:gridSpan w:val="4"/>
                <w:shd w:val="clear" w:color="auto" w:fill="CCFFCC"/>
                <w:vAlign w:val="center"/>
              </w:tcPr>
            </w:tcPrChange>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2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127">
          <w:tblGrid>
            <w:gridCol w:w="2381"/>
            <w:gridCol w:w="2381"/>
            <w:gridCol w:w="2382"/>
            <w:gridCol w:w="2382"/>
          </w:tblGrid>
        </w:tblGridChange>
      </w:tblGrid>
      <w:tr w:rsidR="00A94802" w14:paraId="5E729591" w14:textId="77777777" w:rsidTr="00A21CDE">
        <w:trPr>
          <w:trHeight w:val="454"/>
          <w:tblHeader/>
          <w:trPrChange w:id="212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2129" w:author="jonathan pritchard" w:date="2025-01-23T13:30:00Z" w16du:dateUtc="2025-01-23T13:30:00Z">
              <w:tcPr>
                <w:tcW w:w="2381" w:type="dxa"/>
                <w:shd w:val="clear" w:color="auto" w:fill="CCFFCC"/>
                <w:vAlign w:val="center"/>
              </w:tcPr>
            </w:tcPrChange>
          </w:tcPr>
          <w:p w14:paraId="7CBF7117"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130" w:author="jonathan pritchard" w:date="2025-01-23T13:30:00Z" w16du:dateUtc="2025-01-23T13:30:00Z">
              <w:tcPr>
                <w:tcW w:w="2381" w:type="dxa"/>
                <w:shd w:val="clear" w:color="auto" w:fill="CCFFCC"/>
                <w:vAlign w:val="center"/>
              </w:tcPr>
            </w:tcPrChange>
          </w:tcPr>
          <w:p w14:paraId="5762719F" w14:textId="5D646E6B" w:rsidR="00A94802" w:rsidRPr="004065B1" w:rsidRDefault="00A53D8B" w:rsidP="00CB4150">
            <w:proofErr w:type="spellStart"/>
            <w:r>
              <w:t>MissingSACertificate</w:t>
            </w:r>
            <w:proofErr w:type="spellEnd"/>
          </w:p>
        </w:tc>
        <w:tc>
          <w:tcPr>
            <w:tcW w:w="2382" w:type="dxa"/>
            <w:shd w:val="clear" w:color="auto" w:fill="BFBFBF" w:themeFill="background1" w:themeFillShade="BF"/>
            <w:vAlign w:val="center"/>
            <w:tcPrChange w:id="2131" w:author="jonathan pritchard" w:date="2025-01-23T13:30:00Z" w16du:dateUtc="2025-01-23T13:30:00Z">
              <w:tcPr>
                <w:tcW w:w="2382" w:type="dxa"/>
                <w:shd w:val="clear" w:color="auto" w:fill="CCFFCC"/>
                <w:vAlign w:val="center"/>
              </w:tcPr>
            </w:tcPrChange>
          </w:tcPr>
          <w:p w14:paraId="76ADBABF"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132" w:author="jonathan pritchard" w:date="2025-01-23T13:30:00Z" w16du:dateUtc="2025-01-23T13:30:00Z">
              <w:tcPr>
                <w:tcW w:w="2382" w:type="dxa"/>
                <w:shd w:val="clear" w:color="auto" w:fill="CCFFCC"/>
                <w:vAlign w:val="center"/>
              </w:tcPr>
            </w:tcPrChange>
          </w:tcPr>
          <w:p w14:paraId="717347F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01E2375D" w14:textId="4C89EA07" w:rsidR="00A94802" w:rsidRPr="004065B1" w:rsidRDefault="00A94802" w:rsidP="00CB4150"/>
        </w:tc>
      </w:tr>
      <w:tr w:rsidR="00A94802" w14:paraId="07BF622B" w14:textId="77777777" w:rsidTr="00A21CDE">
        <w:trPr>
          <w:tblHeader/>
          <w:trPrChange w:id="2133"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34" w:author="jonathan pritchard" w:date="2025-01-23T13:30:00Z" w16du:dateUtc="2025-01-23T13:30:00Z">
              <w:tcPr>
                <w:tcW w:w="9526" w:type="dxa"/>
                <w:gridSpan w:val="4"/>
                <w:shd w:val="clear" w:color="auto" w:fill="CCFFCC"/>
                <w:vAlign w:val="center"/>
              </w:tcPr>
            </w:tcPrChange>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21CDE">
        <w:trPr>
          <w:tblHeader/>
          <w:trPrChange w:id="2135" w:author="jonathan pritchard" w:date="2025-01-23T13:30:00Z" w16du:dateUtc="2025-01-23T13:30:00Z">
            <w:trPr>
              <w:tblHeader/>
            </w:trPr>
          </w:trPrChange>
        </w:trPr>
        <w:tc>
          <w:tcPr>
            <w:tcW w:w="9526" w:type="dxa"/>
            <w:gridSpan w:val="4"/>
            <w:shd w:val="clear" w:color="auto" w:fill="BFBFBF" w:themeFill="background1" w:themeFillShade="BF"/>
            <w:vAlign w:val="center"/>
            <w:tcPrChange w:id="2136" w:author="jonathan pritchard" w:date="2025-01-23T13:30:00Z" w16du:dateUtc="2025-01-23T13:30:00Z">
              <w:tcPr>
                <w:tcW w:w="9526" w:type="dxa"/>
                <w:gridSpan w:val="4"/>
                <w:shd w:val="clear" w:color="auto" w:fill="CCFFCC"/>
                <w:vAlign w:val="center"/>
              </w:tcPr>
            </w:tcPrChange>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37"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138">
          <w:tblGrid>
            <w:gridCol w:w="9526"/>
          </w:tblGrid>
        </w:tblGridChange>
      </w:tblGrid>
      <w:tr w:rsidR="00E944A0" w14:paraId="052772E9" w14:textId="77777777" w:rsidTr="00A21CDE">
        <w:trPr>
          <w:tblHeader/>
          <w:trPrChange w:id="2139" w:author="jonathan pritchard" w:date="2025-01-23T13:30:00Z" w16du:dateUtc="2025-01-23T13:30:00Z">
            <w:trPr>
              <w:tblHeader/>
            </w:trPr>
          </w:trPrChange>
        </w:trPr>
        <w:tc>
          <w:tcPr>
            <w:tcW w:w="9526" w:type="dxa"/>
            <w:shd w:val="clear" w:color="auto" w:fill="BFBFBF" w:themeFill="background1" w:themeFillShade="BF"/>
            <w:vAlign w:val="center"/>
            <w:tcPrChange w:id="2140" w:author="jonathan pritchard" w:date="2025-01-23T13:30:00Z" w16du:dateUtc="2025-01-23T13:30:00Z">
              <w:tcPr>
                <w:tcW w:w="9526" w:type="dxa"/>
                <w:shd w:val="clear" w:color="auto" w:fill="CCFFCC"/>
                <w:vAlign w:val="center"/>
              </w:tcPr>
            </w:tcPrChange>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A21CDE">
        <w:trPr>
          <w:tblHeader/>
          <w:trPrChange w:id="2141" w:author="jonathan pritchard" w:date="2025-01-23T13:30:00Z" w16du:dateUtc="2025-01-23T13:30:00Z">
            <w:trPr>
              <w:tblHeader/>
            </w:trPr>
          </w:trPrChange>
        </w:trPr>
        <w:tc>
          <w:tcPr>
            <w:tcW w:w="9526" w:type="dxa"/>
            <w:shd w:val="clear" w:color="auto" w:fill="BFBFBF" w:themeFill="background1" w:themeFillShade="BF"/>
            <w:vAlign w:val="center"/>
            <w:tcPrChange w:id="2142" w:author="jonathan pritchard" w:date="2025-01-23T13:30:00Z" w16du:dateUtc="2025-01-23T13:30:00Z">
              <w:tcPr>
                <w:tcW w:w="9526" w:type="dxa"/>
                <w:shd w:val="clear" w:color="auto" w:fill="CCFFCC"/>
                <w:vAlign w:val="center"/>
              </w:tcPr>
            </w:tcPrChange>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43"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144">
          <w:tblGrid>
            <w:gridCol w:w="2381"/>
            <w:gridCol w:w="2381"/>
            <w:gridCol w:w="2382"/>
            <w:gridCol w:w="2382"/>
          </w:tblGrid>
        </w:tblGridChange>
      </w:tblGrid>
      <w:tr w:rsidR="00A94802" w14:paraId="47851970" w14:textId="77777777" w:rsidTr="00A21CDE">
        <w:trPr>
          <w:trHeight w:val="454"/>
          <w:tblHeader/>
          <w:trPrChange w:id="2145"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2146" w:author="jonathan pritchard" w:date="2025-01-23T13:31:00Z" w16du:dateUtc="2025-01-23T13:31:00Z">
              <w:tcPr>
                <w:tcW w:w="2381" w:type="dxa"/>
                <w:shd w:val="clear" w:color="auto" w:fill="CCFFCC"/>
                <w:vAlign w:val="center"/>
              </w:tcPr>
            </w:tcPrChange>
          </w:tcPr>
          <w:p w14:paraId="6E5EB5FD"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147" w:author="jonathan pritchard" w:date="2025-01-23T13:31:00Z" w16du:dateUtc="2025-01-23T13:31:00Z">
              <w:tcPr>
                <w:tcW w:w="2381" w:type="dxa"/>
                <w:shd w:val="clear" w:color="auto" w:fill="CCFFCC"/>
                <w:vAlign w:val="center"/>
              </w:tcPr>
            </w:tcPrChange>
          </w:tcPr>
          <w:p w14:paraId="42789D40" w14:textId="74B72EA8" w:rsidR="00A94802" w:rsidRPr="004065B1" w:rsidRDefault="00A53D8B" w:rsidP="00CB4150">
            <w:proofErr w:type="spellStart"/>
            <w:r>
              <w:t>CertificateExpiry</w:t>
            </w:r>
            <w:proofErr w:type="spellEnd"/>
          </w:p>
        </w:tc>
        <w:tc>
          <w:tcPr>
            <w:tcW w:w="2382" w:type="dxa"/>
            <w:shd w:val="clear" w:color="auto" w:fill="BFBFBF" w:themeFill="background1" w:themeFillShade="BF"/>
            <w:vAlign w:val="center"/>
            <w:tcPrChange w:id="2148" w:author="jonathan pritchard" w:date="2025-01-23T13:31:00Z" w16du:dateUtc="2025-01-23T13:31:00Z">
              <w:tcPr>
                <w:tcW w:w="2382" w:type="dxa"/>
                <w:shd w:val="clear" w:color="auto" w:fill="CCFFCC"/>
                <w:vAlign w:val="center"/>
              </w:tcPr>
            </w:tcPrChange>
          </w:tcPr>
          <w:p w14:paraId="28358149"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149" w:author="jonathan pritchard" w:date="2025-01-23T13:31:00Z" w16du:dateUtc="2025-01-23T13:31:00Z">
              <w:tcPr>
                <w:tcW w:w="2382" w:type="dxa"/>
                <w:shd w:val="clear" w:color="auto" w:fill="CCFFCC"/>
                <w:vAlign w:val="center"/>
              </w:tcPr>
            </w:tcPrChange>
          </w:tcPr>
          <w:p w14:paraId="75A8F265"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27AD899D" w14:textId="52324B96" w:rsidR="00A94802" w:rsidRPr="004065B1" w:rsidRDefault="00A94802" w:rsidP="00CB4150"/>
        </w:tc>
      </w:tr>
      <w:tr w:rsidR="00A94802" w14:paraId="6ACCFFE5" w14:textId="77777777" w:rsidTr="00A21CDE">
        <w:trPr>
          <w:tblHeader/>
          <w:trPrChange w:id="2150"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51" w:author="jonathan pritchard" w:date="2025-01-23T13:31:00Z" w16du:dateUtc="2025-01-23T13:31:00Z">
              <w:tcPr>
                <w:tcW w:w="9526" w:type="dxa"/>
                <w:gridSpan w:val="4"/>
                <w:shd w:val="clear" w:color="auto" w:fill="CCFFCC"/>
                <w:vAlign w:val="center"/>
              </w:tcPr>
            </w:tcPrChange>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21CDE">
        <w:trPr>
          <w:tblHeader/>
          <w:trPrChange w:id="2152"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53" w:author="jonathan pritchard" w:date="2025-01-23T13:31:00Z" w16du:dateUtc="2025-01-23T13:31:00Z">
              <w:tcPr>
                <w:tcW w:w="9526" w:type="dxa"/>
                <w:gridSpan w:val="4"/>
                <w:shd w:val="clear" w:color="auto" w:fill="CCFFCC"/>
                <w:vAlign w:val="center"/>
              </w:tcPr>
            </w:tcPrChange>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21CDE">
        <w:trPr>
          <w:tblHeader/>
          <w:trPrChange w:id="2154"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55" w:author="jonathan pritchard" w:date="2025-01-23T13:31:00Z" w16du:dateUtc="2025-01-23T13:31:00Z">
              <w:tcPr>
                <w:tcW w:w="9526" w:type="dxa"/>
                <w:gridSpan w:val="4"/>
                <w:shd w:val="clear" w:color="auto" w:fill="CCFFCC"/>
                <w:vAlign w:val="center"/>
              </w:tcPr>
            </w:tcPrChange>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56"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9526"/>
        <w:tblGridChange w:id="2157">
          <w:tblGrid>
            <w:gridCol w:w="9526"/>
          </w:tblGrid>
        </w:tblGridChange>
      </w:tblGrid>
      <w:tr w:rsidR="00E944A0" w14:paraId="1F344794" w14:textId="77777777" w:rsidTr="00A21CDE">
        <w:trPr>
          <w:tblHeader/>
          <w:trPrChange w:id="2158" w:author="jonathan pritchard" w:date="2025-01-23T13:31:00Z" w16du:dateUtc="2025-01-23T13:31:00Z">
            <w:trPr>
              <w:tblHeader/>
            </w:trPr>
          </w:trPrChange>
        </w:trPr>
        <w:tc>
          <w:tcPr>
            <w:tcW w:w="9526" w:type="dxa"/>
            <w:shd w:val="clear" w:color="auto" w:fill="BFBFBF" w:themeFill="background1" w:themeFillShade="BF"/>
            <w:vAlign w:val="center"/>
            <w:tcPrChange w:id="2159" w:author="jonathan pritchard" w:date="2025-01-23T13:31:00Z" w16du:dateUtc="2025-01-23T13:31:00Z">
              <w:tcPr>
                <w:tcW w:w="9526" w:type="dxa"/>
                <w:shd w:val="clear" w:color="auto" w:fill="CCFFCC"/>
                <w:vAlign w:val="center"/>
              </w:tcPr>
            </w:tcPrChange>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60"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161">
          <w:tblGrid>
            <w:gridCol w:w="2381"/>
            <w:gridCol w:w="2381"/>
            <w:gridCol w:w="2382"/>
            <w:gridCol w:w="2382"/>
          </w:tblGrid>
        </w:tblGridChange>
      </w:tblGrid>
      <w:tr w:rsidR="00A94802" w14:paraId="52595A3C" w14:textId="77777777" w:rsidTr="00A21CDE">
        <w:trPr>
          <w:trHeight w:val="454"/>
          <w:tblHeader/>
          <w:trPrChange w:id="2162"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2163" w:author="jonathan pritchard" w:date="2025-01-23T13:31:00Z" w16du:dateUtc="2025-01-23T13:31:00Z">
              <w:tcPr>
                <w:tcW w:w="2381" w:type="dxa"/>
                <w:shd w:val="clear" w:color="auto" w:fill="CCFFCC"/>
                <w:vAlign w:val="center"/>
              </w:tcPr>
            </w:tcPrChange>
          </w:tcPr>
          <w:p w14:paraId="443AB87A"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2164" w:author="jonathan pritchard" w:date="2025-01-23T13:31:00Z" w16du:dateUtc="2025-01-23T13:31:00Z">
              <w:tcPr>
                <w:tcW w:w="2381" w:type="dxa"/>
                <w:shd w:val="clear" w:color="auto" w:fill="CCFFCC"/>
                <w:vAlign w:val="center"/>
              </w:tcPr>
            </w:tcPrChange>
          </w:tcPr>
          <w:p w14:paraId="1BC3F5AB" w14:textId="33B5F6AB" w:rsidR="00A94802" w:rsidRPr="004065B1" w:rsidRDefault="00073C00" w:rsidP="00CB4150">
            <w:proofErr w:type="spellStart"/>
            <w:r>
              <w:t>InvalidSACertificate</w:t>
            </w:r>
            <w:proofErr w:type="spellEnd"/>
          </w:p>
        </w:tc>
        <w:tc>
          <w:tcPr>
            <w:tcW w:w="2382" w:type="dxa"/>
            <w:shd w:val="clear" w:color="auto" w:fill="BFBFBF" w:themeFill="background1" w:themeFillShade="BF"/>
            <w:vAlign w:val="center"/>
            <w:tcPrChange w:id="2165" w:author="jonathan pritchard" w:date="2025-01-23T13:31:00Z" w16du:dateUtc="2025-01-23T13:31:00Z">
              <w:tcPr>
                <w:tcW w:w="2382" w:type="dxa"/>
                <w:shd w:val="clear" w:color="auto" w:fill="CCFFCC"/>
                <w:vAlign w:val="center"/>
              </w:tcPr>
            </w:tcPrChange>
          </w:tcPr>
          <w:p w14:paraId="47B45053"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2166" w:author="jonathan pritchard" w:date="2025-01-23T13:31:00Z" w16du:dateUtc="2025-01-23T13:31:00Z">
              <w:tcPr>
                <w:tcW w:w="2382" w:type="dxa"/>
                <w:shd w:val="clear" w:color="auto" w:fill="CCFFCC"/>
                <w:vAlign w:val="center"/>
              </w:tcPr>
            </w:tcPrChange>
          </w:tcPr>
          <w:p w14:paraId="2060142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6B7A6AA0" w14:textId="2653646C" w:rsidR="00A94802" w:rsidRPr="004065B1" w:rsidRDefault="00A94802" w:rsidP="001E2A73"/>
        </w:tc>
      </w:tr>
      <w:tr w:rsidR="00A94802" w14:paraId="7666FA92" w14:textId="77777777" w:rsidTr="00A21CDE">
        <w:trPr>
          <w:tblHeader/>
          <w:trPrChange w:id="2167"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68" w:author="jonathan pritchard" w:date="2025-01-23T13:31:00Z" w16du:dateUtc="2025-01-23T13:31:00Z">
              <w:tcPr>
                <w:tcW w:w="9526" w:type="dxa"/>
                <w:gridSpan w:val="4"/>
                <w:shd w:val="clear" w:color="auto" w:fill="CCFFCC"/>
                <w:vAlign w:val="center"/>
              </w:tcPr>
            </w:tcPrChange>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correct </w:t>
            </w:r>
            <w:r w:rsidRPr="00E012C8">
              <w:rPr>
                <w:i/>
                <w:highlight w:val="yellow"/>
              </w:rPr>
              <w:t xml:space="preserve">SSE </w:t>
            </w:r>
            <w:r w:rsidR="00E176FA">
              <w:rPr>
                <w:i/>
                <w:highlight w:val="yellow"/>
              </w:rPr>
              <w:t>1</w:t>
            </w:r>
            <w:r w:rsidRPr="00E012C8">
              <w:rPr>
                <w:i/>
                <w:highlight w:val="yellow"/>
              </w:rPr>
              <w:t>08</w:t>
            </w:r>
            <w:r w:rsidRPr="00076547">
              <w:rPr>
                <w:i/>
              </w:rPr>
              <w:t xml:space="preserve"> error message is displayed and that the system does not progress to the decompress/decrypt stage.</w:t>
            </w:r>
          </w:p>
        </w:tc>
      </w:tr>
      <w:tr w:rsidR="00A94802" w14:paraId="1F9D5010" w14:textId="77777777" w:rsidTr="00A21CDE">
        <w:trPr>
          <w:tblHeader/>
          <w:trPrChange w:id="2169"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70" w:author="jonathan pritchard" w:date="2025-01-23T13:31:00Z" w16du:dateUtc="2025-01-23T13:31:00Z">
              <w:tcPr>
                <w:tcW w:w="9526" w:type="dxa"/>
                <w:gridSpan w:val="4"/>
                <w:shd w:val="clear" w:color="auto" w:fill="CCFFCC"/>
                <w:vAlign w:val="center"/>
              </w:tcPr>
            </w:tcPrChange>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21CDE">
        <w:trPr>
          <w:tblHeader/>
          <w:trPrChange w:id="2171"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72" w:author="jonathan pritchard" w:date="2025-01-23T13:31:00Z" w16du:dateUtc="2025-01-23T13:31:00Z">
              <w:tcPr>
                <w:tcW w:w="9526" w:type="dxa"/>
                <w:gridSpan w:val="4"/>
                <w:shd w:val="clear" w:color="auto" w:fill="CCFFCC"/>
                <w:vAlign w:val="center"/>
              </w:tcPr>
            </w:tcPrChange>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21CDE">
        <w:trPr>
          <w:tblHeader/>
          <w:trPrChange w:id="2173"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74" w:author="jonathan pritchard" w:date="2025-01-23T13:31:00Z" w16du:dateUtc="2025-01-23T13:31:00Z">
              <w:tcPr>
                <w:tcW w:w="9526" w:type="dxa"/>
                <w:gridSpan w:val="4"/>
                <w:shd w:val="clear" w:color="auto" w:fill="CCFFCC"/>
                <w:vAlign w:val="center"/>
              </w:tcPr>
            </w:tcPrChange>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commentRangeStart w:id="2175"/>
      <w:r>
        <w:br w:type="page"/>
      </w:r>
      <w:bookmarkStart w:id="2176" w:name="_Toc152748575"/>
      <w:r w:rsidR="00EC063A">
        <w:lastRenderedPageBreak/>
        <w:t>Dataset</w:t>
      </w:r>
      <w:r w:rsidR="004F582E">
        <w:t xml:space="preserve"> Authentication</w:t>
      </w:r>
      <w:commentRangeEnd w:id="2175"/>
      <w:r w:rsidR="00364869">
        <w:rPr>
          <w:rStyle w:val="CommentReference"/>
          <w:b w:val="0"/>
          <w:snapToGrid/>
          <w:color w:val="000000"/>
        </w:rPr>
        <w:commentReference w:id="2175"/>
      </w:r>
      <w:bookmarkEnd w:id="2176"/>
    </w:p>
    <w:p w14:paraId="27CDBED8" w14:textId="57E56999" w:rsidR="004F582E" w:rsidRDefault="004F582E" w:rsidP="004F582E"/>
    <w:p w14:paraId="5D4434B5" w14:textId="5F42ED2C" w:rsidR="00532BE4" w:rsidRPr="007E2CFE" w:rsidRDefault="00532BE4" w:rsidP="00532BE4">
      <w:pPr>
        <w:pStyle w:val="Heading3"/>
      </w:pPr>
      <w:r>
        <w:t>Missing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77"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01"/>
        <w:gridCol w:w="2662"/>
        <w:gridCol w:w="2302"/>
        <w:gridCol w:w="2261"/>
        <w:tblGridChange w:id="2178">
          <w:tblGrid>
            <w:gridCol w:w="2301"/>
            <w:gridCol w:w="2662"/>
            <w:gridCol w:w="2302"/>
            <w:gridCol w:w="2261"/>
          </w:tblGrid>
        </w:tblGridChange>
      </w:tblGrid>
      <w:tr w:rsidR="00532BE4" w14:paraId="0E0BA09B" w14:textId="77777777" w:rsidTr="00A21CDE">
        <w:trPr>
          <w:trHeight w:val="454"/>
          <w:tblHeader/>
          <w:trPrChange w:id="2179"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2180" w:author="jonathan pritchard" w:date="2025-01-23T13:31:00Z" w16du:dateUtc="2025-01-23T13:31:00Z">
              <w:tcPr>
                <w:tcW w:w="2381" w:type="dxa"/>
                <w:shd w:val="clear" w:color="auto" w:fill="CCFFCC"/>
                <w:vAlign w:val="center"/>
              </w:tcPr>
            </w:tcPrChange>
          </w:tcPr>
          <w:p w14:paraId="1CA6D9B3" w14:textId="77777777" w:rsidR="00532BE4" w:rsidRPr="004065B1" w:rsidRDefault="00532BE4" w:rsidP="00280DEE">
            <w:r w:rsidRPr="000A066E">
              <w:rPr>
                <w:b/>
              </w:rPr>
              <w:t>Test Reference</w:t>
            </w:r>
          </w:p>
        </w:tc>
        <w:tc>
          <w:tcPr>
            <w:tcW w:w="2381" w:type="dxa"/>
            <w:shd w:val="clear" w:color="auto" w:fill="BFBFBF" w:themeFill="background1" w:themeFillShade="BF"/>
            <w:vAlign w:val="center"/>
            <w:tcPrChange w:id="2181" w:author="jonathan pritchard" w:date="2025-01-23T13:31:00Z" w16du:dateUtc="2025-01-23T13:31:00Z">
              <w:tcPr>
                <w:tcW w:w="2381" w:type="dxa"/>
                <w:shd w:val="clear" w:color="auto" w:fill="CCFFCC"/>
                <w:vAlign w:val="center"/>
              </w:tcPr>
            </w:tcPrChange>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BFBFBF" w:themeFill="background1" w:themeFillShade="BF"/>
            <w:vAlign w:val="center"/>
            <w:tcPrChange w:id="2182" w:author="jonathan pritchard" w:date="2025-01-23T13:31:00Z" w16du:dateUtc="2025-01-23T13:31:00Z">
              <w:tcPr>
                <w:tcW w:w="2382" w:type="dxa"/>
                <w:shd w:val="clear" w:color="auto" w:fill="CCFFCC"/>
                <w:vAlign w:val="center"/>
              </w:tcPr>
            </w:tcPrChange>
          </w:tcPr>
          <w:p w14:paraId="6C8C3EE7" w14:textId="77777777" w:rsidR="00532BE4" w:rsidRPr="004065B1" w:rsidRDefault="00532BE4" w:rsidP="00280DEE">
            <w:r w:rsidRPr="000A066E">
              <w:rPr>
                <w:b/>
              </w:rPr>
              <w:t>IHO Reference</w:t>
            </w:r>
          </w:p>
        </w:tc>
        <w:tc>
          <w:tcPr>
            <w:tcW w:w="2382" w:type="dxa"/>
            <w:shd w:val="clear" w:color="auto" w:fill="BFBFBF" w:themeFill="background1" w:themeFillShade="BF"/>
            <w:vAlign w:val="center"/>
            <w:tcPrChange w:id="2183" w:author="jonathan pritchard" w:date="2025-01-23T13:31:00Z" w16du:dateUtc="2025-01-23T13:31:00Z">
              <w:tcPr>
                <w:tcW w:w="2382" w:type="dxa"/>
                <w:shd w:val="clear" w:color="auto" w:fill="CCFFCC"/>
                <w:vAlign w:val="center"/>
              </w:tcPr>
            </w:tcPrChange>
          </w:tcPr>
          <w:p w14:paraId="5B560506" w14:textId="77777777" w:rsidR="00532BE4" w:rsidRPr="004065B1" w:rsidRDefault="00532BE4" w:rsidP="00280DEE">
            <w:r>
              <w:t>(</w:t>
            </w:r>
            <w:r w:rsidRPr="00413780">
              <w:t>S-</w:t>
            </w:r>
            <w:r>
              <w:t>100</w:t>
            </w:r>
            <w:r w:rsidRPr="00413780">
              <w:t xml:space="preserve"> Part </w:t>
            </w:r>
            <w:r>
              <w:t>9/</w:t>
            </w:r>
            <w:r w:rsidRPr="00413780">
              <w:t>S-</w:t>
            </w:r>
            <w:r>
              <w:t>98</w:t>
            </w:r>
            <w:r w:rsidRPr="00413780">
              <w:t>)</w:t>
            </w:r>
          </w:p>
        </w:tc>
      </w:tr>
      <w:tr w:rsidR="00532BE4" w14:paraId="4BEB240F" w14:textId="77777777" w:rsidTr="00A21CDE">
        <w:trPr>
          <w:tblHeader/>
          <w:trPrChange w:id="2184"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85" w:author="jonathan pritchard" w:date="2025-01-23T13:31:00Z" w16du:dateUtc="2025-01-23T13:31:00Z">
              <w:tcPr>
                <w:tcW w:w="9526" w:type="dxa"/>
                <w:gridSpan w:val="4"/>
                <w:shd w:val="clear" w:color="auto" w:fill="CCFFCC"/>
                <w:vAlign w:val="center"/>
              </w:tcPr>
            </w:tcPrChange>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A21CDE">
        <w:trPr>
          <w:tblHeader/>
          <w:trPrChange w:id="2186"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87" w:author="jonathan pritchard" w:date="2025-01-23T13:31:00Z" w16du:dateUtc="2025-01-23T13:31:00Z">
              <w:tcPr>
                <w:tcW w:w="9526" w:type="dxa"/>
                <w:gridSpan w:val="4"/>
                <w:shd w:val="clear" w:color="auto" w:fill="CCFFCC"/>
                <w:vAlign w:val="center"/>
              </w:tcPr>
            </w:tcPrChange>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CF99898" w:rsidR="00532BE4" w:rsidRPr="00EF287F" w:rsidRDefault="00532BE4" w:rsidP="00532BE4">
            <w:pPr>
              <w:jc w:val="left"/>
              <w:rPr>
                <w:i/>
              </w:rPr>
            </w:pPr>
            <w:r>
              <w:rPr>
                <w:i/>
              </w:rPr>
              <w:t>The exchange set is missing the CAT</w:t>
            </w:r>
            <w:ins w:id="2188" w:author="jonathan pritchard" w:date="2025-01-23T13:31:00Z" w16du:dateUtc="2025-01-23T13:31:00Z">
              <w:r w:rsidR="00A21CDE">
                <w:rPr>
                  <w:i/>
                </w:rPr>
                <w:t>ALOG</w:t>
              </w:r>
            </w:ins>
            <w:r>
              <w:rPr>
                <w:i/>
              </w:rPr>
              <w:t>.SIG</w:t>
            </w:r>
            <w:ins w:id="2189" w:author="jonathan pritchard" w:date="2025-01-23T13:31:00Z" w16du:dateUtc="2025-01-23T13:31:00Z">
              <w:r w:rsidR="00A21CDE">
                <w:rPr>
                  <w:i/>
                </w:rPr>
                <w:t>N</w:t>
              </w:r>
            </w:ins>
            <w:r>
              <w:rPr>
                <w:i/>
              </w:rPr>
              <w:t xml:space="preserve"> catalogue signature file.</w:t>
            </w:r>
          </w:p>
        </w:tc>
      </w:tr>
      <w:tr w:rsidR="00532BE4" w14:paraId="61B39DBD" w14:textId="77777777" w:rsidTr="00A21CDE">
        <w:trPr>
          <w:tblHeader/>
          <w:trPrChange w:id="2190"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91" w:author="jonathan pritchard" w:date="2025-01-23T13:31:00Z" w16du:dateUtc="2025-01-23T13:31:00Z">
              <w:tcPr>
                <w:tcW w:w="9526" w:type="dxa"/>
                <w:gridSpan w:val="4"/>
                <w:shd w:val="clear" w:color="auto" w:fill="CCFFCC"/>
                <w:vAlign w:val="center"/>
              </w:tcPr>
            </w:tcPrChange>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A21CDE">
        <w:trPr>
          <w:tblHeader/>
          <w:trPrChange w:id="2192" w:author="jonathan pritchard" w:date="2025-01-23T13:31:00Z" w16du:dateUtc="2025-01-23T13:31:00Z">
            <w:trPr>
              <w:tblHeader/>
            </w:trPr>
          </w:trPrChange>
        </w:trPr>
        <w:tc>
          <w:tcPr>
            <w:tcW w:w="9526" w:type="dxa"/>
            <w:gridSpan w:val="4"/>
            <w:shd w:val="clear" w:color="auto" w:fill="BFBFBF" w:themeFill="background1" w:themeFillShade="BF"/>
            <w:vAlign w:val="center"/>
            <w:tcPrChange w:id="2193" w:author="jonathan pritchard" w:date="2025-01-23T13:31:00Z" w16du:dateUtc="2025-01-23T13:31:00Z">
              <w:tcPr>
                <w:tcW w:w="9526" w:type="dxa"/>
                <w:gridSpan w:val="4"/>
                <w:shd w:val="clear" w:color="auto" w:fill="CCFFCC"/>
                <w:vAlign w:val="center"/>
              </w:tcPr>
            </w:tcPrChange>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r>
        <w:t>Invalid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94"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29"/>
        <w:gridCol w:w="2563"/>
        <w:gridCol w:w="2330"/>
        <w:gridCol w:w="2304"/>
        <w:tblGridChange w:id="2195">
          <w:tblGrid>
            <w:gridCol w:w="2329"/>
            <w:gridCol w:w="2563"/>
            <w:gridCol w:w="2330"/>
            <w:gridCol w:w="2304"/>
          </w:tblGrid>
        </w:tblGridChange>
      </w:tblGrid>
      <w:tr w:rsidR="00073C00" w14:paraId="0676041D" w14:textId="77777777" w:rsidTr="002F7035">
        <w:trPr>
          <w:trHeight w:val="454"/>
          <w:tblHeader/>
          <w:trPrChange w:id="2196"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2197" w:author="jonathan pritchard" w:date="2025-01-23T13:31:00Z" w16du:dateUtc="2025-01-23T13:31:00Z">
              <w:tcPr>
                <w:tcW w:w="2381" w:type="dxa"/>
                <w:shd w:val="clear" w:color="auto" w:fill="CCFFCC"/>
                <w:vAlign w:val="center"/>
              </w:tcPr>
            </w:tcPrChange>
          </w:tcPr>
          <w:p w14:paraId="27139230" w14:textId="77777777" w:rsidR="00073C00" w:rsidRPr="004065B1" w:rsidRDefault="00073C00" w:rsidP="00280DEE">
            <w:r w:rsidRPr="000A066E">
              <w:rPr>
                <w:b/>
              </w:rPr>
              <w:t>Test Reference</w:t>
            </w:r>
          </w:p>
        </w:tc>
        <w:tc>
          <w:tcPr>
            <w:tcW w:w="2381" w:type="dxa"/>
            <w:shd w:val="clear" w:color="auto" w:fill="BFBFBF" w:themeFill="background1" w:themeFillShade="BF"/>
            <w:vAlign w:val="center"/>
            <w:tcPrChange w:id="2198" w:author="jonathan pritchard" w:date="2025-01-23T13:31:00Z" w16du:dateUtc="2025-01-23T13:31:00Z">
              <w:tcPr>
                <w:tcW w:w="2381" w:type="dxa"/>
                <w:shd w:val="clear" w:color="auto" w:fill="CCFFCC"/>
                <w:vAlign w:val="center"/>
              </w:tcPr>
            </w:tcPrChange>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BFBFBF" w:themeFill="background1" w:themeFillShade="BF"/>
            <w:vAlign w:val="center"/>
            <w:tcPrChange w:id="2199" w:author="jonathan pritchard" w:date="2025-01-23T13:31:00Z" w16du:dateUtc="2025-01-23T13:31:00Z">
              <w:tcPr>
                <w:tcW w:w="2382" w:type="dxa"/>
                <w:shd w:val="clear" w:color="auto" w:fill="CCFFCC"/>
                <w:vAlign w:val="center"/>
              </w:tcPr>
            </w:tcPrChange>
          </w:tcPr>
          <w:p w14:paraId="78B92704" w14:textId="77777777" w:rsidR="00073C00" w:rsidRPr="004065B1" w:rsidRDefault="00073C00" w:rsidP="00280DEE">
            <w:r w:rsidRPr="000A066E">
              <w:rPr>
                <w:b/>
              </w:rPr>
              <w:t>IHO Reference</w:t>
            </w:r>
          </w:p>
        </w:tc>
        <w:tc>
          <w:tcPr>
            <w:tcW w:w="2382" w:type="dxa"/>
            <w:shd w:val="clear" w:color="auto" w:fill="BFBFBF" w:themeFill="background1" w:themeFillShade="BF"/>
            <w:vAlign w:val="center"/>
            <w:tcPrChange w:id="2200" w:author="jonathan pritchard" w:date="2025-01-23T13:31:00Z" w16du:dateUtc="2025-01-23T13:31:00Z">
              <w:tcPr>
                <w:tcW w:w="2382" w:type="dxa"/>
                <w:shd w:val="clear" w:color="auto" w:fill="CCFFCC"/>
                <w:vAlign w:val="center"/>
              </w:tcPr>
            </w:tcPrChange>
          </w:tcPr>
          <w:p w14:paraId="721ABA9D" w14:textId="77777777" w:rsidR="00073C00" w:rsidRPr="004065B1" w:rsidRDefault="00073C00" w:rsidP="00280DEE">
            <w:r>
              <w:t>(</w:t>
            </w:r>
            <w:r w:rsidRPr="00413780">
              <w:t>S-</w:t>
            </w:r>
            <w:r>
              <w:t>100</w:t>
            </w:r>
            <w:r w:rsidRPr="00413780">
              <w:t xml:space="preserve"> Part </w:t>
            </w:r>
            <w:r>
              <w:t>9/</w:t>
            </w:r>
            <w:r w:rsidRPr="00413780">
              <w:t>S-</w:t>
            </w:r>
            <w:r>
              <w:t>98</w:t>
            </w:r>
            <w:r w:rsidRPr="00413780">
              <w:t>)</w:t>
            </w:r>
          </w:p>
        </w:tc>
      </w:tr>
      <w:tr w:rsidR="00073C00" w14:paraId="2525A179" w14:textId="77777777" w:rsidTr="002F7035">
        <w:trPr>
          <w:tblHeader/>
          <w:trPrChange w:id="2201" w:author="jonathan pritchard" w:date="2025-01-23T13:31:00Z" w16du:dateUtc="2025-01-23T13:31:00Z">
            <w:trPr>
              <w:tblHeader/>
            </w:trPr>
          </w:trPrChange>
        </w:trPr>
        <w:tc>
          <w:tcPr>
            <w:tcW w:w="9526" w:type="dxa"/>
            <w:gridSpan w:val="4"/>
            <w:shd w:val="clear" w:color="auto" w:fill="BFBFBF" w:themeFill="background1" w:themeFillShade="BF"/>
            <w:vAlign w:val="center"/>
            <w:tcPrChange w:id="2202" w:author="jonathan pritchard" w:date="2025-01-23T13:31:00Z" w16du:dateUtc="2025-01-23T13:31:00Z">
              <w:tcPr>
                <w:tcW w:w="9526" w:type="dxa"/>
                <w:gridSpan w:val="4"/>
                <w:shd w:val="clear" w:color="auto" w:fill="CCFFCC"/>
                <w:vAlign w:val="center"/>
              </w:tcPr>
            </w:tcPrChange>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2F7035">
        <w:trPr>
          <w:tblHeader/>
          <w:trPrChange w:id="2203" w:author="jonathan pritchard" w:date="2025-01-23T13:31:00Z" w16du:dateUtc="2025-01-23T13:31:00Z">
            <w:trPr>
              <w:tblHeader/>
            </w:trPr>
          </w:trPrChange>
        </w:trPr>
        <w:tc>
          <w:tcPr>
            <w:tcW w:w="9526" w:type="dxa"/>
            <w:gridSpan w:val="4"/>
            <w:shd w:val="clear" w:color="auto" w:fill="BFBFBF" w:themeFill="background1" w:themeFillShade="BF"/>
            <w:vAlign w:val="center"/>
            <w:tcPrChange w:id="2204" w:author="jonathan pritchard" w:date="2025-01-23T13:31:00Z" w16du:dateUtc="2025-01-23T13:31:00Z">
              <w:tcPr>
                <w:tcW w:w="9526" w:type="dxa"/>
                <w:gridSpan w:val="4"/>
                <w:shd w:val="clear" w:color="auto" w:fill="CCFFCC"/>
                <w:vAlign w:val="center"/>
              </w:tcPr>
            </w:tcPrChange>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66FBF4" w:rsidR="00073C00" w:rsidRDefault="00073C00" w:rsidP="00280DEE">
            <w:pPr>
              <w:jc w:val="left"/>
              <w:rPr>
                <w:i/>
              </w:rPr>
            </w:pPr>
            <w:r>
              <w:rPr>
                <w:i/>
              </w:rPr>
              <w:t>The signature contained in CAT</w:t>
            </w:r>
            <w:ins w:id="2205" w:author="jonathan pritchard" w:date="2025-01-23T13:31:00Z" w16du:dateUtc="2025-01-23T13:31:00Z">
              <w:r w:rsidR="002F7035">
                <w:rPr>
                  <w:i/>
                </w:rPr>
                <w:t>ALOG</w:t>
              </w:r>
            </w:ins>
            <w:r>
              <w:rPr>
                <w:i/>
              </w:rPr>
              <w:t>.SIG</w:t>
            </w:r>
            <w:ins w:id="2206" w:author="jonathan pritchard" w:date="2025-01-23T13:31:00Z" w16du:dateUtc="2025-01-23T13:31:00Z">
              <w:r w:rsidR="002F7035">
                <w:rPr>
                  <w:i/>
                </w:rPr>
                <w:t>N</w:t>
              </w:r>
            </w:ins>
            <w:r>
              <w:rPr>
                <w:i/>
              </w:rPr>
              <w:t xml:space="preserve"> is invalid.</w:t>
            </w:r>
          </w:p>
          <w:p w14:paraId="6F1854C8" w14:textId="42F35596" w:rsidR="00073C00" w:rsidRPr="00EF287F" w:rsidRDefault="00073C00" w:rsidP="00280DEE">
            <w:pPr>
              <w:jc w:val="left"/>
              <w:rPr>
                <w:i/>
              </w:rPr>
            </w:pPr>
          </w:p>
        </w:tc>
      </w:tr>
      <w:tr w:rsidR="00073C00" w14:paraId="3BE8702F" w14:textId="77777777" w:rsidTr="002F7035">
        <w:trPr>
          <w:tblHeader/>
          <w:trPrChange w:id="2207" w:author="jonathan pritchard" w:date="2025-01-23T13:31:00Z" w16du:dateUtc="2025-01-23T13:31:00Z">
            <w:trPr>
              <w:tblHeader/>
            </w:trPr>
          </w:trPrChange>
        </w:trPr>
        <w:tc>
          <w:tcPr>
            <w:tcW w:w="9526" w:type="dxa"/>
            <w:gridSpan w:val="4"/>
            <w:shd w:val="clear" w:color="auto" w:fill="BFBFBF" w:themeFill="background1" w:themeFillShade="BF"/>
            <w:vAlign w:val="center"/>
            <w:tcPrChange w:id="2208" w:author="jonathan pritchard" w:date="2025-01-23T13:31:00Z" w16du:dateUtc="2025-01-23T13:31:00Z">
              <w:tcPr>
                <w:tcW w:w="9526" w:type="dxa"/>
                <w:gridSpan w:val="4"/>
                <w:shd w:val="clear" w:color="auto" w:fill="CCFFCC"/>
                <w:vAlign w:val="center"/>
              </w:tcPr>
            </w:tcPrChange>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2F7035">
        <w:trPr>
          <w:tblHeader/>
          <w:trPrChange w:id="2209" w:author="jonathan pritchard" w:date="2025-01-23T13:31:00Z" w16du:dateUtc="2025-01-23T13:31:00Z">
            <w:trPr>
              <w:tblHeader/>
            </w:trPr>
          </w:trPrChange>
        </w:trPr>
        <w:tc>
          <w:tcPr>
            <w:tcW w:w="9526" w:type="dxa"/>
            <w:gridSpan w:val="4"/>
            <w:shd w:val="clear" w:color="auto" w:fill="BFBFBF" w:themeFill="background1" w:themeFillShade="BF"/>
            <w:vAlign w:val="center"/>
            <w:tcPrChange w:id="2210" w:author="jonathan pritchard" w:date="2025-01-23T13:31:00Z" w16du:dateUtc="2025-01-23T13:31:00Z">
              <w:tcPr>
                <w:tcW w:w="9526" w:type="dxa"/>
                <w:gridSpan w:val="4"/>
                <w:shd w:val="clear" w:color="auto" w:fill="CCFFCC"/>
                <w:vAlign w:val="center"/>
              </w:tcPr>
            </w:tcPrChange>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11"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12">
          <w:tblGrid>
            <w:gridCol w:w="2381"/>
            <w:gridCol w:w="2381"/>
            <w:gridCol w:w="2382"/>
            <w:gridCol w:w="2382"/>
          </w:tblGrid>
        </w:tblGridChange>
      </w:tblGrid>
      <w:tr w:rsidR="00E944A0" w14:paraId="2BEBCC07" w14:textId="77777777" w:rsidTr="002F7035">
        <w:trPr>
          <w:cantSplit/>
          <w:trHeight w:val="454"/>
          <w:trPrChange w:id="2213" w:author="jonathan pritchard" w:date="2025-01-23T13:32:00Z" w16du:dateUtc="2025-01-23T13:32:00Z">
            <w:trPr>
              <w:cantSplit/>
              <w:trHeight w:val="454"/>
            </w:trPr>
          </w:trPrChange>
        </w:trPr>
        <w:tc>
          <w:tcPr>
            <w:tcW w:w="2381" w:type="dxa"/>
            <w:shd w:val="clear" w:color="auto" w:fill="BFBFBF" w:themeFill="background1" w:themeFillShade="BF"/>
            <w:vAlign w:val="center"/>
            <w:tcPrChange w:id="2214" w:author="jonathan pritchard" w:date="2025-01-23T13:32:00Z" w16du:dateUtc="2025-01-23T13:32:00Z">
              <w:tcPr>
                <w:tcW w:w="2381" w:type="dxa"/>
                <w:shd w:val="clear" w:color="auto" w:fill="CCFFCC"/>
                <w:vAlign w:val="center"/>
              </w:tcPr>
            </w:tcPrChange>
          </w:tcPr>
          <w:p w14:paraId="14D4DA58"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Change w:id="2215" w:author="jonathan pritchard" w:date="2025-01-23T13:32:00Z" w16du:dateUtc="2025-01-23T13:32:00Z">
              <w:tcPr>
                <w:tcW w:w="2381" w:type="dxa"/>
                <w:shd w:val="clear" w:color="auto" w:fill="CCFFCC"/>
                <w:vAlign w:val="center"/>
              </w:tcPr>
            </w:tcPrChange>
          </w:tcPr>
          <w:p w14:paraId="44C92913" w14:textId="4AC8DFE9" w:rsidR="00E944A0" w:rsidRPr="004065B1" w:rsidRDefault="008108ED" w:rsidP="00730835">
            <w:proofErr w:type="spellStart"/>
            <w:r>
              <w:t>NonSASignedData</w:t>
            </w:r>
            <w:proofErr w:type="spellEnd"/>
          </w:p>
        </w:tc>
        <w:tc>
          <w:tcPr>
            <w:tcW w:w="2382" w:type="dxa"/>
            <w:shd w:val="clear" w:color="auto" w:fill="BFBFBF" w:themeFill="background1" w:themeFillShade="BF"/>
            <w:vAlign w:val="center"/>
            <w:tcPrChange w:id="2216" w:author="jonathan pritchard" w:date="2025-01-23T13:32:00Z" w16du:dateUtc="2025-01-23T13:32:00Z">
              <w:tcPr>
                <w:tcW w:w="2382" w:type="dxa"/>
                <w:shd w:val="clear" w:color="auto" w:fill="CCFFCC"/>
                <w:vAlign w:val="center"/>
              </w:tcPr>
            </w:tcPrChange>
          </w:tcPr>
          <w:p w14:paraId="7439A633"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Change w:id="2217" w:author="jonathan pritchard" w:date="2025-01-23T13:32:00Z" w16du:dateUtc="2025-01-23T13:32:00Z">
              <w:tcPr>
                <w:tcW w:w="2382" w:type="dxa"/>
                <w:shd w:val="clear" w:color="auto" w:fill="CCFFCC"/>
                <w:vAlign w:val="center"/>
              </w:tcPr>
            </w:tcPrChange>
          </w:tcPr>
          <w:p w14:paraId="62A9ECBC" w14:textId="7719DB28" w:rsidR="00E944A0" w:rsidRPr="004065B1" w:rsidRDefault="00E944A0" w:rsidP="00730835"/>
        </w:tc>
      </w:tr>
      <w:tr w:rsidR="00E944A0" w14:paraId="43AF6AEC" w14:textId="77777777" w:rsidTr="002F7035">
        <w:trPr>
          <w:cantSplit/>
          <w:trPrChange w:id="2218" w:author="jonathan pritchard" w:date="2025-01-23T13:32:00Z" w16du:dateUtc="2025-01-23T13:32:00Z">
            <w:trPr>
              <w:cantSplit/>
            </w:trPr>
          </w:trPrChange>
        </w:trPr>
        <w:tc>
          <w:tcPr>
            <w:tcW w:w="9526" w:type="dxa"/>
            <w:gridSpan w:val="4"/>
            <w:shd w:val="clear" w:color="auto" w:fill="BFBFBF" w:themeFill="background1" w:themeFillShade="BF"/>
            <w:vAlign w:val="center"/>
            <w:tcPrChange w:id="2219" w:author="jonathan pritchard" w:date="2025-01-23T13:32:00Z" w16du:dateUtc="2025-01-23T13:32:00Z">
              <w:tcPr>
                <w:tcW w:w="9526" w:type="dxa"/>
                <w:gridSpan w:val="4"/>
                <w:shd w:val="clear" w:color="auto" w:fill="CCFFCC"/>
                <w:vAlign w:val="center"/>
              </w:tcPr>
            </w:tcPrChange>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2F7035">
        <w:trPr>
          <w:tblHeader/>
          <w:trPrChange w:id="2220"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21" w:author="jonathan pritchard" w:date="2025-01-23T13:32:00Z" w16du:dateUtc="2025-01-23T13:32:00Z">
              <w:tcPr>
                <w:tcW w:w="9526" w:type="dxa"/>
                <w:gridSpan w:val="4"/>
                <w:shd w:val="clear" w:color="auto" w:fill="CCFFCC"/>
                <w:vAlign w:val="center"/>
              </w:tcPr>
            </w:tcPrChange>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2F7035">
        <w:trPr>
          <w:tblHeader/>
          <w:trPrChange w:id="2222"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23" w:author="jonathan pritchard" w:date="2025-01-23T13:32:00Z" w16du:dateUtc="2025-01-23T13:32:00Z">
              <w:tcPr>
                <w:tcW w:w="9526" w:type="dxa"/>
                <w:gridSpan w:val="4"/>
                <w:shd w:val="clear" w:color="auto" w:fill="CCFFCC"/>
                <w:vAlign w:val="center"/>
              </w:tcPr>
            </w:tcPrChange>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2F7035">
        <w:trPr>
          <w:tblHeader/>
          <w:trPrChange w:id="2224"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25" w:author="jonathan pritchard" w:date="2025-01-23T13:32:00Z" w16du:dateUtc="2025-01-23T13:32:00Z">
              <w:tcPr>
                <w:tcW w:w="9526" w:type="dxa"/>
                <w:gridSpan w:val="4"/>
                <w:shd w:val="clear" w:color="auto" w:fill="CCFFCC"/>
                <w:vAlign w:val="center"/>
              </w:tcPr>
            </w:tcPrChange>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r>
        <w:t>Authentication via a domain coordinator.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226"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147"/>
        <w:gridCol w:w="3377"/>
        <w:gridCol w:w="1971"/>
        <w:gridCol w:w="2031"/>
        <w:tblGridChange w:id="2227">
          <w:tblGrid>
            <w:gridCol w:w="2147"/>
            <w:gridCol w:w="3377"/>
            <w:gridCol w:w="1971"/>
            <w:gridCol w:w="2031"/>
          </w:tblGrid>
        </w:tblGridChange>
      </w:tblGrid>
      <w:tr w:rsidR="00486A30" w14:paraId="2903421E" w14:textId="77777777" w:rsidTr="002F7035">
        <w:trPr>
          <w:trHeight w:val="454"/>
          <w:tblHeader/>
          <w:trPrChange w:id="2228" w:author="jonathan pritchard" w:date="2025-01-23T13:32:00Z" w16du:dateUtc="2025-01-23T13:32:00Z">
            <w:trPr>
              <w:trHeight w:val="454"/>
              <w:tblHeader/>
            </w:trPr>
          </w:trPrChange>
        </w:trPr>
        <w:tc>
          <w:tcPr>
            <w:tcW w:w="2147" w:type="dxa"/>
            <w:shd w:val="clear" w:color="auto" w:fill="BFBFBF" w:themeFill="background1" w:themeFillShade="BF"/>
            <w:vAlign w:val="center"/>
            <w:tcPrChange w:id="2229" w:author="jonathan pritchard" w:date="2025-01-23T13:32:00Z" w16du:dateUtc="2025-01-23T13:32:00Z">
              <w:tcPr>
                <w:tcW w:w="2147" w:type="dxa"/>
                <w:shd w:val="clear" w:color="auto" w:fill="CCFFCC"/>
                <w:vAlign w:val="center"/>
              </w:tcPr>
            </w:tcPrChange>
          </w:tcPr>
          <w:p w14:paraId="07B036C6" w14:textId="77777777" w:rsidR="00486A30" w:rsidRPr="004065B1" w:rsidRDefault="00486A30" w:rsidP="00280DEE">
            <w:r w:rsidRPr="000A066E">
              <w:rPr>
                <w:b/>
              </w:rPr>
              <w:t>Test Reference</w:t>
            </w:r>
          </w:p>
        </w:tc>
        <w:tc>
          <w:tcPr>
            <w:tcW w:w="3377" w:type="dxa"/>
            <w:shd w:val="clear" w:color="auto" w:fill="BFBFBF" w:themeFill="background1" w:themeFillShade="BF"/>
            <w:vAlign w:val="center"/>
            <w:tcPrChange w:id="2230" w:author="jonathan pritchard" w:date="2025-01-23T13:32:00Z" w16du:dateUtc="2025-01-23T13:32:00Z">
              <w:tcPr>
                <w:tcW w:w="3377" w:type="dxa"/>
                <w:shd w:val="clear" w:color="auto" w:fill="CCFFCC"/>
                <w:vAlign w:val="center"/>
              </w:tcPr>
            </w:tcPrChange>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BFBFBF" w:themeFill="background1" w:themeFillShade="BF"/>
            <w:vAlign w:val="center"/>
            <w:tcPrChange w:id="2231" w:author="jonathan pritchard" w:date="2025-01-23T13:32:00Z" w16du:dateUtc="2025-01-23T13:32:00Z">
              <w:tcPr>
                <w:tcW w:w="1971" w:type="dxa"/>
                <w:shd w:val="clear" w:color="auto" w:fill="CCFFCC"/>
                <w:vAlign w:val="center"/>
              </w:tcPr>
            </w:tcPrChange>
          </w:tcPr>
          <w:p w14:paraId="30CA59D3" w14:textId="77777777" w:rsidR="00486A30" w:rsidRPr="004065B1" w:rsidRDefault="00486A30" w:rsidP="00280DEE">
            <w:r w:rsidRPr="000A066E">
              <w:rPr>
                <w:b/>
              </w:rPr>
              <w:t>IHO Reference</w:t>
            </w:r>
          </w:p>
        </w:tc>
        <w:tc>
          <w:tcPr>
            <w:tcW w:w="2031" w:type="dxa"/>
            <w:shd w:val="clear" w:color="auto" w:fill="BFBFBF" w:themeFill="background1" w:themeFillShade="BF"/>
            <w:vAlign w:val="center"/>
            <w:tcPrChange w:id="2232" w:author="jonathan pritchard" w:date="2025-01-23T13:32:00Z" w16du:dateUtc="2025-01-23T13:32:00Z">
              <w:tcPr>
                <w:tcW w:w="2031" w:type="dxa"/>
                <w:shd w:val="clear" w:color="auto" w:fill="CCFFCC"/>
                <w:vAlign w:val="center"/>
              </w:tcPr>
            </w:tcPrChange>
          </w:tcPr>
          <w:p w14:paraId="5DE4AE65" w14:textId="77777777" w:rsidR="00486A30" w:rsidRPr="004065B1" w:rsidRDefault="00486A30" w:rsidP="00280DEE">
            <w:r>
              <w:t>(</w:t>
            </w:r>
            <w:r w:rsidRPr="00413780">
              <w:t>S-</w:t>
            </w:r>
            <w:r>
              <w:t>100</w:t>
            </w:r>
            <w:r w:rsidRPr="00413780">
              <w:t xml:space="preserve"> Part </w:t>
            </w:r>
            <w:r>
              <w:t>9/</w:t>
            </w:r>
            <w:r w:rsidRPr="00413780">
              <w:t>S-</w:t>
            </w:r>
            <w:r>
              <w:t>98</w:t>
            </w:r>
            <w:r w:rsidRPr="00413780">
              <w:t>)</w:t>
            </w:r>
          </w:p>
        </w:tc>
      </w:tr>
      <w:tr w:rsidR="00486A30" w14:paraId="5A53AAE9" w14:textId="77777777" w:rsidTr="002F7035">
        <w:trPr>
          <w:tblHeader/>
          <w:trPrChange w:id="2233"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34" w:author="jonathan pritchard" w:date="2025-01-23T13:32:00Z" w16du:dateUtc="2025-01-23T13:32:00Z">
              <w:tcPr>
                <w:tcW w:w="9526" w:type="dxa"/>
                <w:gridSpan w:val="4"/>
                <w:shd w:val="clear" w:color="auto" w:fill="CCFFCC"/>
                <w:vAlign w:val="center"/>
              </w:tcPr>
            </w:tcPrChange>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2F7035">
        <w:trPr>
          <w:tblHeader/>
          <w:trPrChange w:id="2235"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36" w:author="jonathan pritchard" w:date="2025-01-23T13:32:00Z" w16du:dateUtc="2025-01-23T13:32:00Z">
              <w:tcPr>
                <w:tcW w:w="9526" w:type="dxa"/>
                <w:gridSpan w:val="4"/>
                <w:shd w:val="clear" w:color="auto" w:fill="CCFFCC"/>
                <w:vAlign w:val="center"/>
              </w:tcPr>
            </w:tcPrChange>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2F7035">
        <w:trPr>
          <w:tblHeader/>
          <w:trPrChange w:id="2237"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38" w:author="jonathan pritchard" w:date="2025-01-23T13:32:00Z" w16du:dateUtc="2025-01-23T13:32:00Z">
              <w:tcPr>
                <w:tcW w:w="9526" w:type="dxa"/>
                <w:gridSpan w:val="4"/>
                <w:shd w:val="clear" w:color="auto" w:fill="CCFFCC"/>
                <w:vAlign w:val="center"/>
              </w:tcPr>
            </w:tcPrChange>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2F7035">
        <w:trPr>
          <w:tblHeader/>
          <w:trPrChange w:id="2239"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40" w:author="jonathan pritchard" w:date="2025-01-23T13:32:00Z" w16du:dateUtc="2025-01-23T13:32:00Z">
              <w:tcPr>
                <w:tcW w:w="9526" w:type="dxa"/>
                <w:gridSpan w:val="4"/>
                <w:shd w:val="clear" w:color="auto" w:fill="CCFFCC"/>
                <w:vAlign w:val="center"/>
              </w:tcPr>
            </w:tcPrChange>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commentRangeStart w:id="2241"/>
      <w:r w:rsidR="00732FA0" w:rsidRPr="00732FA0">
        <w:t xml:space="preserve">ENC </w:t>
      </w:r>
      <w:commentRangeEnd w:id="2241"/>
      <w:r w:rsidR="00364869">
        <w:rPr>
          <w:rStyle w:val="CommentReference"/>
          <w:rFonts w:cs="Times New Roman"/>
          <w:b w:val="0"/>
          <w:bCs w:val="0"/>
          <w:snapToGrid/>
          <w:color w:val="000000"/>
        </w:rPr>
        <w:commentReference w:id="2241"/>
      </w:r>
      <w:r w:rsidR="00732FA0" w:rsidRPr="00732FA0">
        <w:t>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42"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43">
          <w:tblGrid>
            <w:gridCol w:w="2381"/>
            <w:gridCol w:w="2381"/>
            <w:gridCol w:w="2382"/>
            <w:gridCol w:w="2382"/>
          </w:tblGrid>
        </w:tblGridChange>
      </w:tblGrid>
      <w:tr w:rsidR="004F582E" w14:paraId="3B554E83" w14:textId="77777777" w:rsidTr="002F7035">
        <w:trPr>
          <w:trHeight w:val="90"/>
          <w:tblHeader/>
          <w:trPrChange w:id="2244" w:author="jonathan pritchard" w:date="2025-01-23T13:32:00Z" w16du:dateUtc="2025-01-23T13:32:00Z">
            <w:trPr>
              <w:trHeight w:val="90"/>
              <w:tblHeader/>
            </w:trPr>
          </w:trPrChange>
        </w:trPr>
        <w:tc>
          <w:tcPr>
            <w:tcW w:w="2381" w:type="dxa"/>
            <w:shd w:val="clear" w:color="auto" w:fill="BFBFBF" w:themeFill="background1" w:themeFillShade="BF"/>
            <w:vAlign w:val="center"/>
            <w:tcPrChange w:id="2245" w:author="jonathan pritchard" w:date="2025-01-23T13:32:00Z" w16du:dateUtc="2025-01-23T13:32:00Z">
              <w:tcPr>
                <w:tcW w:w="2381" w:type="dxa"/>
                <w:shd w:val="clear" w:color="auto" w:fill="CCFFCC"/>
                <w:vAlign w:val="center"/>
              </w:tcPr>
            </w:tcPrChange>
          </w:tcPr>
          <w:p w14:paraId="346F79A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246" w:author="jonathan pritchard" w:date="2025-01-23T13:32:00Z" w16du:dateUtc="2025-01-23T13:32:00Z">
              <w:tcPr>
                <w:tcW w:w="2381" w:type="dxa"/>
                <w:shd w:val="clear" w:color="auto" w:fill="CCFFCC"/>
                <w:vAlign w:val="center"/>
              </w:tcPr>
            </w:tcPrChange>
          </w:tcPr>
          <w:p w14:paraId="339AAED8" w14:textId="4503983A" w:rsidR="004F582E" w:rsidRPr="004065B1" w:rsidRDefault="008108ED" w:rsidP="00CB4150">
            <w:proofErr w:type="spellStart"/>
            <w:r>
              <w:t>InvalidDatasetSignature</w:t>
            </w:r>
            <w:proofErr w:type="spellEnd"/>
          </w:p>
        </w:tc>
        <w:tc>
          <w:tcPr>
            <w:tcW w:w="2382" w:type="dxa"/>
            <w:shd w:val="clear" w:color="auto" w:fill="BFBFBF" w:themeFill="background1" w:themeFillShade="BF"/>
            <w:vAlign w:val="center"/>
            <w:tcPrChange w:id="2247" w:author="jonathan pritchard" w:date="2025-01-23T13:32:00Z" w16du:dateUtc="2025-01-23T13:32:00Z">
              <w:tcPr>
                <w:tcW w:w="2382" w:type="dxa"/>
                <w:shd w:val="clear" w:color="auto" w:fill="CCFFCC"/>
                <w:vAlign w:val="center"/>
              </w:tcPr>
            </w:tcPrChange>
          </w:tcPr>
          <w:p w14:paraId="503270A1"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248" w:author="jonathan pritchard" w:date="2025-01-23T13:32:00Z" w16du:dateUtc="2025-01-23T13:32:00Z">
              <w:tcPr>
                <w:tcW w:w="2382" w:type="dxa"/>
                <w:shd w:val="clear" w:color="auto" w:fill="CCFFCC"/>
                <w:vAlign w:val="center"/>
              </w:tcPr>
            </w:tcPrChange>
          </w:tcPr>
          <w:p w14:paraId="3A17BA5D" w14:textId="07676CD8" w:rsidR="004F582E" w:rsidRPr="004065B1" w:rsidRDefault="004F582E" w:rsidP="00CB4150"/>
        </w:tc>
      </w:tr>
      <w:tr w:rsidR="004F582E" w14:paraId="0ABC3AA3" w14:textId="77777777" w:rsidTr="002F7035">
        <w:trPr>
          <w:tblHeader/>
          <w:trPrChange w:id="2249"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50" w:author="jonathan pritchard" w:date="2025-01-23T13:32:00Z" w16du:dateUtc="2025-01-23T13:32:00Z">
              <w:tcPr>
                <w:tcW w:w="9526" w:type="dxa"/>
                <w:gridSpan w:val="4"/>
                <w:shd w:val="clear" w:color="auto" w:fill="CCFFCC"/>
                <w:vAlign w:val="center"/>
              </w:tcPr>
            </w:tcPrChange>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2F7035">
        <w:trPr>
          <w:tblHeader/>
          <w:trPrChange w:id="2251"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52" w:author="jonathan pritchard" w:date="2025-01-23T13:32:00Z" w16du:dateUtc="2025-01-23T13:32:00Z">
              <w:tcPr>
                <w:tcW w:w="9526" w:type="dxa"/>
                <w:gridSpan w:val="4"/>
                <w:shd w:val="clear" w:color="auto" w:fill="CCFFCC"/>
                <w:vAlign w:val="center"/>
              </w:tcPr>
            </w:tcPrChange>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2F7035">
        <w:trPr>
          <w:tblHeader/>
          <w:trPrChange w:id="2253"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54" w:author="jonathan pritchard" w:date="2025-01-23T13:32:00Z" w16du:dateUtc="2025-01-23T13:32:00Z">
              <w:tcPr>
                <w:tcW w:w="9526" w:type="dxa"/>
                <w:gridSpan w:val="4"/>
                <w:shd w:val="clear" w:color="auto" w:fill="CCFFCC"/>
                <w:vAlign w:val="center"/>
              </w:tcPr>
            </w:tcPrChange>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55"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256">
          <w:tblGrid>
            <w:gridCol w:w="9526"/>
          </w:tblGrid>
        </w:tblGridChange>
      </w:tblGrid>
      <w:tr w:rsidR="00E944A0" w14:paraId="33D23083" w14:textId="77777777" w:rsidTr="002F7035">
        <w:trPr>
          <w:tblHeader/>
          <w:trPrChange w:id="2257" w:author="jonathan pritchard" w:date="2025-01-23T13:32:00Z" w16du:dateUtc="2025-01-23T13:32:00Z">
            <w:trPr>
              <w:tblHeader/>
            </w:trPr>
          </w:trPrChange>
        </w:trPr>
        <w:tc>
          <w:tcPr>
            <w:tcW w:w="9526" w:type="dxa"/>
            <w:shd w:val="clear" w:color="auto" w:fill="BFBFBF" w:themeFill="background1" w:themeFillShade="BF"/>
            <w:vAlign w:val="center"/>
            <w:tcPrChange w:id="2258" w:author="jonathan pritchard" w:date="2025-01-23T13:32:00Z" w16du:dateUtc="2025-01-23T13:32:00Z">
              <w:tcPr>
                <w:tcW w:w="9526" w:type="dxa"/>
                <w:shd w:val="clear" w:color="auto" w:fill="CCFFCC"/>
                <w:vAlign w:val="center"/>
              </w:tcPr>
            </w:tcPrChange>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59"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60">
          <w:tblGrid>
            <w:gridCol w:w="2381"/>
            <w:gridCol w:w="2381"/>
            <w:gridCol w:w="2382"/>
            <w:gridCol w:w="2382"/>
          </w:tblGrid>
        </w:tblGridChange>
      </w:tblGrid>
      <w:tr w:rsidR="004F582E" w14:paraId="20DF82F9" w14:textId="77777777" w:rsidTr="002F7035">
        <w:trPr>
          <w:trHeight w:val="454"/>
          <w:tblHeader/>
          <w:trPrChange w:id="2261" w:author="jonathan pritchard" w:date="2025-01-23T13:32:00Z" w16du:dateUtc="2025-01-23T13:32:00Z">
            <w:trPr>
              <w:trHeight w:val="454"/>
              <w:tblHeader/>
            </w:trPr>
          </w:trPrChange>
        </w:trPr>
        <w:tc>
          <w:tcPr>
            <w:tcW w:w="2381" w:type="dxa"/>
            <w:shd w:val="clear" w:color="auto" w:fill="BFBFBF" w:themeFill="background1" w:themeFillShade="BF"/>
            <w:vAlign w:val="center"/>
            <w:tcPrChange w:id="2262" w:author="jonathan pritchard" w:date="2025-01-23T13:32:00Z" w16du:dateUtc="2025-01-23T13:32:00Z">
              <w:tcPr>
                <w:tcW w:w="2381" w:type="dxa"/>
                <w:shd w:val="clear" w:color="auto" w:fill="CCFFCC"/>
                <w:vAlign w:val="center"/>
              </w:tcPr>
            </w:tcPrChange>
          </w:tcPr>
          <w:p w14:paraId="114E2B33"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263" w:author="jonathan pritchard" w:date="2025-01-23T13:32:00Z" w16du:dateUtc="2025-01-23T13:32:00Z">
              <w:tcPr>
                <w:tcW w:w="2381" w:type="dxa"/>
                <w:shd w:val="clear" w:color="auto" w:fill="CCFFCC"/>
                <w:vAlign w:val="center"/>
              </w:tcPr>
            </w:tcPrChange>
          </w:tcPr>
          <w:p w14:paraId="7EDC077C" w14:textId="59F02ABB" w:rsidR="004F582E" w:rsidRPr="004065B1" w:rsidRDefault="0094151B" w:rsidP="00CB4150">
            <w:proofErr w:type="spellStart"/>
            <w:r>
              <w:t>CorruptedSignature</w:t>
            </w:r>
            <w:proofErr w:type="spellEnd"/>
          </w:p>
        </w:tc>
        <w:tc>
          <w:tcPr>
            <w:tcW w:w="2382" w:type="dxa"/>
            <w:shd w:val="clear" w:color="auto" w:fill="BFBFBF" w:themeFill="background1" w:themeFillShade="BF"/>
            <w:vAlign w:val="center"/>
            <w:tcPrChange w:id="2264" w:author="jonathan pritchard" w:date="2025-01-23T13:32:00Z" w16du:dateUtc="2025-01-23T13:32:00Z">
              <w:tcPr>
                <w:tcW w:w="2382" w:type="dxa"/>
                <w:shd w:val="clear" w:color="auto" w:fill="CCFFCC"/>
                <w:vAlign w:val="center"/>
              </w:tcPr>
            </w:tcPrChange>
          </w:tcPr>
          <w:p w14:paraId="5A181695"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265" w:author="jonathan pritchard" w:date="2025-01-23T13:32:00Z" w16du:dateUtc="2025-01-23T13:32:00Z">
              <w:tcPr>
                <w:tcW w:w="2382" w:type="dxa"/>
                <w:shd w:val="clear" w:color="auto" w:fill="CCFFCC"/>
                <w:vAlign w:val="center"/>
              </w:tcPr>
            </w:tcPrChange>
          </w:tcPr>
          <w:p w14:paraId="692739C1" w14:textId="6DA4285D" w:rsidR="004F582E" w:rsidRPr="004065B1" w:rsidRDefault="004F582E" w:rsidP="00900AF6"/>
        </w:tc>
      </w:tr>
      <w:tr w:rsidR="004F582E" w14:paraId="3A8C7CC1" w14:textId="77777777" w:rsidTr="002F7035">
        <w:trPr>
          <w:tblHeader/>
          <w:trPrChange w:id="2266"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67" w:author="jonathan pritchard" w:date="2025-01-23T13:32:00Z" w16du:dateUtc="2025-01-23T13:32:00Z">
              <w:tcPr>
                <w:tcW w:w="9526" w:type="dxa"/>
                <w:gridSpan w:val="4"/>
                <w:shd w:val="clear" w:color="auto" w:fill="CCFFCC"/>
                <w:vAlign w:val="center"/>
              </w:tcPr>
            </w:tcPrChange>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2F7035">
        <w:trPr>
          <w:tblHeader/>
          <w:trPrChange w:id="2268"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69" w:author="jonathan pritchard" w:date="2025-01-23T13:32:00Z" w16du:dateUtc="2025-01-23T13:32:00Z">
              <w:tcPr>
                <w:tcW w:w="9526" w:type="dxa"/>
                <w:gridSpan w:val="4"/>
                <w:shd w:val="clear" w:color="auto" w:fill="CCFFCC"/>
                <w:vAlign w:val="center"/>
              </w:tcPr>
            </w:tcPrChange>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2F7035">
        <w:trPr>
          <w:tblHeader/>
          <w:trPrChange w:id="2270"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71" w:author="jonathan pritchard" w:date="2025-01-23T13:32:00Z" w16du:dateUtc="2025-01-23T13:32:00Z">
              <w:tcPr>
                <w:tcW w:w="9526" w:type="dxa"/>
                <w:gridSpan w:val="4"/>
                <w:shd w:val="clear" w:color="auto" w:fill="CCFFCC"/>
                <w:vAlign w:val="center"/>
              </w:tcPr>
            </w:tcPrChange>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2F7035">
        <w:trPr>
          <w:tblHeader/>
          <w:trPrChange w:id="2272" w:author="jonathan pritchard" w:date="2025-01-23T13:32:00Z" w16du:dateUtc="2025-01-23T13:32:00Z">
            <w:trPr>
              <w:tblHeader/>
            </w:trPr>
          </w:trPrChange>
        </w:trPr>
        <w:tc>
          <w:tcPr>
            <w:tcW w:w="9526" w:type="dxa"/>
            <w:gridSpan w:val="4"/>
            <w:shd w:val="clear" w:color="auto" w:fill="BFBFBF" w:themeFill="background1" w:themeFillShade="BF"/>
            <w:vAlign w:val="center"/>
            <w:tcPrChange w:id="2273" w:author="jonathan pritchard" w:date="2025-01-23T13:32:00Z" w16du:dateUtc="2025-01-23T13:32:00Z">
              <w:tcPr>
                <w:tcW w:w="9526" w:type="dxa"/>
                <w:gridSpan w:val="4"/>
                <w:shd w:val="clear" w:color="auto" w:fill="CCFFCC"/>
                <w:vAlign w:val="center"/>
              </w:tcPr>
            </w:tcPrChange>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7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1"/>
        <w:gridCol w:w="2496"/>
        <w:gridCol w:w="2352"/>
        <w:gridCol w:w="2327"/>
        <w:tblGridChange w:id="2275">
          <w:tblGrid>
            <w:gridCol w:w="2351"/>
            <w:gridCol w:w="2496"/>
            <w:gridCol w:w="2352"/>
            <w:gridCol w:w="2327"/>
          </w:tblGrid>
        </w:tblGridChange>
      </w:tblGrid>
      <w:tr w:rsidR="00E944A0" w14:paraId="49BD8933" w14:textId="77777777" w:rsidTr="002F7035">
        <w:trPr>
          <w:trHeight w:val="454"/>
          <w:tblHeader/>
          <w:trPrChange w:id="2276"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277" w:author="jonathan pritchard" w:date="2025-01-23T13:33:00Z" w16du:dateUtc="2025-01-23T13:33:00Z">
              <w:tcPr>
                <w:tcW w:w="2381" w:type="dxa"/>
                <w:shd w:val="clear" w:color="auto" w:fill="CCFFCC"/>
                <w:vAlign w:val="center"/>
              </w:tcPr>
            </w:tcPrChange>
          </w:tcPr>
          <w:p w14:paraId="437AC5D3"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Change w:id="2278" w:author="jonathan pritchard" w:date="2025-01-23T13:33:00Z" w16du:dateUtc="2025-01-23T13:33:00Z">
              <w:tcPr>
                <w:tcW w:w="2381" w:type="dxa"/>
                <w:shd w:val="clear" w:color="auto" w:fill="CCFFCC"/>
                <w:vAlign w:val="center"/>
              </w:tcPr>
            </w:tcPrChange>
          </w:tcPr>
          <w:p w14:paraId="5803FCFA" w14:textId="783598B8" w:rsidR="00E944A0" w:rsidRPr="004065B1" w:rsidRDefault="0094151B" w:rsidP="00730835">
            <w:proofErr w:type="spellStart"/>
            <w:r>
              <w:t>ContinuousAuthentication</w:t>
            </w:r>
            <w:proofErr w:type="spellEnd"/>
          </w:p>
        </w:tc>
        <w:tc>
          <w:tcPr>
            <w:tcW w:w="2382" w:type="dxa"/>
            <w:shd w:val="clear" w:color="auto" w:fill="BFBFBF" w:themeFill="background1" w:themeFillShade="BF"/>
            <w:vAlign w:val="center"/>
            <w:tcPrChange w:id="2279" w:author="jonathan pritchard" w:date="2025-01-23T13:33:00Z" w16du:dateUtc="2025-01-23T13:33:00Z">
              <w:tcPr>
                <w:tcW w:w="2382" w:type="dxa"/>
                <w:shd w:val="clear" w:color="auto" w:fill="CCFFCC"/>
                <w:vAlign w:val="center"/>
              </w:tcPr>
            </w:tcPrChange>
          </w:tcPr>
          <w:p w14:paraId="2C0CEE0B"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Change w:id="2280" w:author="jonathan pritchard" w:date="2025-01-23T13:33:00Z" w16du:dateUtc="2025-01-23T13:33:00Z">
              <w:tcPr>
                <w:tcW w:w="2382" w:type="dxa"/>
                <w:shd w:val="clear" w:color="auto" w:fill="CCFFCC"/>
                <w:vAlign w:val="center"/>
              </w:tcPr>
            </w:tcPrChange>
          </w:tcPr>
          <w:p w14:paraId="0714F311" w14:textId="3B30BE3C" w:rsidR="00E944A0" w:rsidRPr="004065B1" w:rsidRDefault="00E944A0" w:rsidP="00730835">
            <w:pPr>
              <w:jc w:val="center"/>
            </w:pPr>
          </w:p>
        </w:tc>
      </w:tr>
      <w:tr w:rsidR="00E944A0" w14:paraId="06FFA148" w14:textId="77777777" w:rsidTr="002F7035">
        <w:trPr>
          <w:tblHeader/>
          <w:trPrChange w:id="228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282" w:author="jonathan pritchard" w:date="2025-01-23T13:33:00Z" w16du:dateUtc="2025-01-23T13:33:00Z">
              <w:tcPr>
                <w:tcW w:w="9526" w:type="dxa"/>
                <w:gridSpan w:val="4"/>
                <w:shd w:val="clear" w:color="auto" w:fill="CCFFCC"/>
                <w:vAlign w:val="center"/>
              </w:tcPr>
            </w:tcPrChange>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83"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284">
          <w:tblGrid>
            <w:gridCol w:w="9526"/>
          </w:tblGrid>
        </w:tblGridChange>
      </w:tblGrid>
      <w:tr w:rsidR="004F582E" w14:paraId="7D3EE093" w14:textId="77777777" w:rsidTr="002F7035">
        <w:trPr>
          <w:tblHeader/>
          <w:trPrChange w:id="2285" w:author="jonathan pritchard" w:date="2025-01-23T13:33:00Z" w16du:dateUtc="2025-01-23T13:33:00Z">
            <w:trPr>
              <w:tblHeader/>
            </w:trPr>
          </w:trPrChange>
        </w:trPr>
        <w:tc>
          <w:tcPr>
            <w:tcW w:w="9526" w:type="dxa"/>
            <w:shd w:val="clear" w:color="auto" w:fill="BFBFBF" w:themeFill="background1" w:themeFillShade="BF"/>
            <w:vAlign w:val="center"/>
            <w:tcPrChange w:id="2286" w:author="jonathan pritchard" w:date="2025-01-23T13:33:00Z" w16du:dateUtc="2025-01-23T13:33:00Z">
              <w:tcPr>
                <w:tcW w:w="9526" w:type="dxa"/>
                <w:shd w:val="clear" w:color="auto" w:fill="CCFFCC"/>
                <w:vAlign w:val="center"/>
              </w:tcPr>
            </w:tcPrChange>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2F7035">
        <w:trPr>
          <w:tblHeader/>
          <w:trPrChange w:id="2287" w:author="jonathan pritchard" w:date="2025-01-23T13:33:00Z" w16du:dateUtc="2025-01-23T13:33:00Z">
            <w:trPr>
              <w:tblHeader/>
            </w:trPr>
          </w:trPrChange>
        </w:trPr>
        <w:tc>
          <w:tcPr>
            <w:tcW w:w="9526" w:type="dxa"/>
            <w:shd w:val="clear" w:color="auto" w:fill="BFBFBF" w:themeFill="background1" w:themeFillShade="BF"/>
            <w:vAlign w:val="center"/>
            <w:tcPrChange w:id="2288" w:author="jonathan pritchard" w:date="2025-01-23T13:33:00Z" w16du:dateUtc="2025-01-23T13:33:00Z">
              <w:tcPr>
                <w:tcW w:w="9526" w:type="dxa"/>
                <w:shd w:val="clear" w:color="auto" w:fill="CCFFCC"/>
                <w:vAlign w:val="center"/>
              </w:tcPr>
            </w:tcPrChange>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2F7035">
        <w:trPr>
          <w:tblHeader/>
          <w:trPrChange w:id="2289" w:author="jonathan pritchard" w:date="2025-01-23T13:33:00Z" w16du:dateUtc="2025-01-23T13:33:00Z">
            <w:trPr>
              <w:tblHeader/>
            </w:trPr>
          </w:trPrChange>
        </w:trPr>
        <w:tc>
          <w:tcPr>
            <w:tcW w:w="9526" w:type="dxa"/>
            <w:shd w:val="clear" w:color="auto" w:fill="BFBFBF" w:themeFill="background1" w:themeFillShade="BF"/>
            <w:vAlign w:val="center"/>
            <w:tcPrChange w:id="2290" w:author="jonathan pritchard" w:date="2025-01-23T13:33:00Z" w16du:dateUtc="2025-01-23T13:33:00Z">
              <w:tcPr>
                <w:tcW w:w="9526" w:type="dxa"/>
                <w:shd w:val="clear" w:color="auto" w:fill="CCFFCC"/>
                <w:vAlign w:val="center"/>
              </w:tcPr>
            </w:tcPrChange>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91"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92">
          <w:tblGrid>
            <w:gridCol w:w="2381"/>
            <w:gridCol w:w="2381"/>
            <w:gridCol w:w="2382"/>
            <w:gridCol w:w="2382"/>
          </w:tblGrid>
        </w:tblGridChange>
      </w:tblGrid>
      <w:tr w:rsidR="004F582E" w14:paraId="1067D8BD" w14:textId="77777777" w:rsidTr="002F7035">
        <w:trPr>
          <w:trHeight w:val="454"/>
          <w:tblHeader/>
          <w:trPrChange w:id="2293"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294" w:author="jonathan pritchard" w:date="2025-01-23T13:33:00Z" w16du:dateUtc="2025-01-23T13:33:00Z">
              <w:tcPr>
                <w:tcW w:w="2381" w:type="dxa"/>
                <w:shd w:val="clear" w:color="auto" w:fill="CCFFCC"/>
                <w:vAlign w:val="center"/>
              </w:tcPr>
            </w:tcPrChange>
          </w:tcPr>
          <w:p w14:paraId="2A9BB152"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295" w:author="jonathan pritchard" w:date="2025-01-23T13:33:00Z" w16du:dateUtc="2025-01-23T13:33:00Z">
              <w:tcPr>
                <w:tcW w:w="2381" w:type="dxa"/>
                <w:shd w:val="clear" w:color="auto" w:fill="CCFFCC"/>
                <w:vAlign w:val="center"/>
              </w:tcPr>
            </w:tcPrChange>
          </w:tcPr>
          <w:p w14:paraId="31EE658A" w14:textId="6EF04201" w:rsidR="004F582E" w:rsidRPr="004065B1" w:rsidRDefault="00A45261" w:rsidP="00CB4150">
            <w:proofErr w:type="spellStart"/>
            <w:r>
              <w:t>MultipleDataServers</w:t>
            </w:r>
            <w:proofErr w:type="spellEnd"/>
          </w:p>
        </w:tc>
        <w:tc>
          <w:tcPr>
            <w:tcW w:w="2382" w:type="dxa"/>
            <w:shd w:val="clear" w:color="auto" w:fill="BFBFBF" w:themeFill="background1" w:themeFillShade="BF"/>
            <w:vAlign w:val="center"/>
            <w:tcPrChange w:id="2296" w:author="jonathan pritchard" w:date="2025-01-23T13:33:00Z" w16du:dateUtc="2025-01-23T13:33:00Z">
              <w:tcPr>
                <w:tcW w:w="2382" w:type="dxa"/>
                <w:shd w:val="clear" w:color="auto" w:fill="CCFFCC"/>
                <w:vAlign w:val="center"/>
              </w:tcPr>
            </w:tcPrChange>
          </w:tcPr>
          <w:p w14:paraId="21BA354D"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297" w:author="jonathan pritchard" w:date="2025-01-23T13:33:00Z" w16du:dateUtc="2025-01-23T13:33:00Z">
              <w:tcPr>
                <w:tcW w:w="2382" w:type="dxa"/>
                <w:shd w:val="clear" w:color="auto" w:fill="CCFFCC"/>
                <w:vAlign w:val="center"/>
              </w:tcPr>
            </w:tcPrChange>
          </w:tcPr>
          <w:p w14:paraId="7F9BA076" w14:textId="4835E41C" w:rsidR="004F582E" w:rsidRPr="004065B1" w:rsidRDefault="004F582E" w:rsidP="00CB4150"/>
        </w:tc>
      </w:tr>
      <w:tr w:rsidR="004F582E" w14:paraId="451FC7E7" w14:textId="77777777" w:rsidTr="002F7035">
        <w:trPr>
          <w:tblHeader/>
          <w:trPrChange w:id="229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299" w:author="jonathan pritchard" w:date="2025-01-23T13:33:00Z" w16du:dateUtc="2025-01-23T13:33:00Z">
              <w:tcPr>
                <w:tcW w:w="9526" w:type="dxa"/>
                <w:gridSpan w:val="4"/>
                <w:shd w:val="clear" w:color="auto" w:fill="CCFFCC"/>
                <w:vAlign w:val="center"/>
              </w:tcPr>
            </w:tcPrChange>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2F7035">
        <w:trPr>
          <w:tblHeader/>
          <w:trPrChange w:id="230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01" w:author="jonathan pritchard" w:date="2025-01-23T13:33:00Z" w16du:dateUtc="2025-01-23T13:33:00Z">
              <w:tcPr>
                <w:tcW w:w="9526" w:type="dxa"/>
                <w:gridSpan w:val="4"/>
                <w:shd w:val="clear" w:color="auto" w:fill="CCFFCC"/>
                <w:vAlign w:val="center"/>
              </w:tcPr>
            </w:tcPrChange>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2F7035">
        <w:trPr>
          <w:tblHeader/>
          <w:trPrChange w:id="230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03" w:author="jonathan pritchard" w:date="2025-01-23T13:33:00Z" w16du:dateUtc="2025-01-23T13:33:00Z">
              <w:tcPr>
                <w:tcW w:w="9526" w:type="dxa"/>
                <w:gridSpan w:val="4"/>
                <w:shd w:val="clear" w:color="auto" w:fill="CCFFCC"/>
                <w:vAlign w:val="center"/>
              </w:tcPr>
            </w:tcPrChange>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2F7035">
        <w:trPr>
          <w:tblHeader/>
          <w:trPrChange w:id="2304"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05" w:author="jonathan pritchard" w:date="2025-01-23T13:33:00Z" w16du:dateUtc="2025-01-23T13:33:00Z">
              <w:tcPr>
                <w:tcW w:w="9526" w:type="dxa"/>
                <w:gridSpan w:val="4"/>
                <w:shd w:val="clear" w:color="auto" w:fill="CCFFCC"/>
                <w:vAlign w:val="center"/>
              </w:tcPr>
            </w:tcPrChange>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r>
        <w:lastRenderedPageBreak/>
        <w:t xml:space="preserve">Missing </w:t>
      </w:r>
      <w:commentRangeStart w:id="2306"/>
      <w:r>
        <w:t>Certificate</w:t>
      </w:r>
      <w:commentRangeEnd w:id="2306"/>
      <w:r w:rsidR="00E3148A">
        <w:rPr>
          <w:rStyle w:val="CommentReference"/>
          <w:b w:val="0"/>
          <w:snapToGrid/>
          <w:color w:val="000000"/>
        </w:rPr>
        <w:commentReference w:id="2306"/>
      </w:r>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07"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308">
          <w:tblGrid>
            <w:gridCol w:w="2381"/>
            <w:gridCol w:w="2381"/>
            <w:gridCol w:w="2382"/>
            <w:gridCol w:w="2382"/>
          </w:tblGrid>
        </w:tblGridChange>
      </w:tblGrid>
      <w:tr w:rsidR="00A45261" w14:paraId="1F0023EF" w14:textId="77777777" w:rsidTr="002F7035">
        <w:trPr>
          <w:trHeight w:val="454"/>
          <w:tblHeader/>
          <w:trPrChange w:id="2309"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310" w:author="jonathan pritchard" w:date="2025-01-23T13:33:00Z" w16du:dateUtc="2025-01-23T13:33:00Z">
              <w:tcPr>
                <w:tcW w:w="2381" w:type="dxa"/>
                <w:shd w:val="clear" w:color="auto" w:fill="CCFFCC"/>
                <w:vAlign w:val="center"/>
              </w:tcPr>
            </w:tcPrChange>
          </w:tcPr>
          <w:p w14:paraId="7131242A" w14:textId="77777777" w:rsidR="00A45261" w:rsidRPr="004065B1" w:rsidRDefault="00A45261" w:rsidP="00280DEE">
            <w:r w:rsidRPr="000A066E">
              <w:rPr>
                <w:b/>
              </w:rPr>
              <w:t>Test Reference</w:t>
            </w:r>
          </w:p>
        </w:tc>
        <w:tc>
          <w:tcPr>
            <w:tcW w:w="2381" w:type="dxa"/>
            <w:shd w:val="clear" w:color="auto" w:fill="BFBFBF" w:themeFill="background1" w:themeFillShade="BF"/>
            <w:vAlign w:val="center"/>
            <w:tcPrChange w:id="2311" w:author="jonathan pritchard" w:date="2025-01-23T13:33:00Z" w16du:dateUtc="2025-01-23T13:33:00Z">
              <w:tcPr>
                <w:tcW w:w="2381" w:type="dxa"/>
                <w:shd w:val="clear" w:color="auto" w:fill="CCFFCC"/>
                <w:vAlign w:val="center"/>
              </w:tcPr>
            </w:tcPrChange>
          </w:tcPr>
          <w:p w14:paraId="05455067" w14:textId="6157DD20" w:rsidR="00A45261" w:rsidRPr="004065B1" w:rsidRDefault="00A45261" w:rsidP="00280DEE">
            <w:proofErr w:type="spellStart"/>
            <w:r>
              <w:t>MissingCertificate</w:t>
            </w:r>
            <w:proofErr w:type="spellEnd"/>
          </w:p>
        </w:tc>
        <w:tc>
          <w:tcPr>
            <w:tcW w:w="2382" w:type="dxa"/>
            <w:shd w:val="clear" w:color="auto" w:fill="BFBFBF" w:themeFill="background1" w:themeFillShade="BF"/>
            <w:vAlign w:val="center"/>
            <w:tcPrChange w:id="2312" w:author="jonathan pritchard" w:date="2025-01-23T13:33:00Z" w16du:dateUtc="2025-01-23T13:33:00Z">
              <w:tcPr>
                <w:tcW w:w="2382" w:type="dxa"/>
                <w:shd w:val="clear" w:color="auto" w:fill="CCFFCC"/>
                <w:vAlign w:val="center"/>
              </w:tcPr>
            </w:tcPrChange>
          </w:tcPr>
          <w:p w14:paraId="4F2A3DAF" w14:textId="77777777" w:rsidR="00A45261" w:rsidRPr="004065B1" w:rsidRDefault="00A45261" w:rsidP="00280DEE">
            <w:r w:rsidRPr="000A066E">
              <w:rPr>
                <w:b/>
              </w:rPr>
              <w:t>IHO Reference</w:t>
            </w:r>
          </w:p>
        </w:tc>
        <w:tc>
          <w:tcPr>
            <w:tcW w:w="2382" w:type="dxa"/>
            <w:shd w:val="clear" w:color="auto" w:fill="BFBFBF" w:themeFill="background1" w:themeFillShade="BF"/>
            <w:vAlign w:val="center"/>
            <w:tcPrChange w:id="2313" w:author="jonathan pritchard" w:date="2025-01-23T13:33:00Z" w16du:dateUtc="2025-01-23T13:33:00Z">
              <w:tcPr>
                <w:tcW w:w="2382" w:type="dxa"/>
                <w:shd w:val="clear" w:color="auto" w:fill="CCFFCC"/>
                <w:vAlign w:val="center"/>
              </w:tcPr>
            </w:tcPrChange>
          </w:tcPr>
          <w:p w14:paraId="228D3A3E"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3DDB23CA" w14:textId="77777777" w:rsidTr="002F7035">
        <w:trPr>
          <w:tblHeader/>
          <w:trPrChange w:id="2314"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15" w:author="jonathan pritchard" w:date="2025-01-23T13:33:00Z" w16du:dateUtc="2025-01-23T13:33:00Z">
              <w:tcPr>
                <w:tcW w:w="9526" w:type="dxa"/>
                <w:gridSpan w:val="4"/>
                <w:shd w:val="clear" w:color="auto" w:fill="CCFFCC"/>
                <w:vAlign w:val="center"/>
              </w:tcPr>
            </w:tcPrChange>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2F7035">
        <w:trPr>
          <w:tblHeader/>
          <w:trPrChange w:id="2316"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17" w:author="jonathan pritchard" w:date="2025-01-23T13:33:00Z" w16du:dateUtc="2025-01-23T13:33:00Z">
              <w:tcPr>
                <w:tcW w:w="9526" w:type="dxa"/>
                <w:gridSpan w:val="4"/>
                <w:shd w:val="clear" w:color="auto" w:fill="CCFFCC"/>
                <w:vAlign w:val="center"/>
              </w:tcPr>
            </w:tcPrChange>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2F7035">
        <w:trPr>
          <w:tblHeader/>
          <w:trPrChange w:id="231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19" w:author="jonathan pritchard" w:date="2025-01-23T13:33:00Z" w16du:dateUtc="2025-01-23T13:33:00Z">
              <w:tcPr>
                <w:tcW w:w="9526" w:type="dxa"/>
                <w:gridSpan w:val="4"/>
                <w:shd w:val="clear" w:color="auto" w:fill="CCFFCC"/>
                <w:vAlign w:val="center"/>
              </w:tcPr>
            </w:tcPrChange>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2F7035">
        <w:trPr>
          <w:tblHeader/>
          <w:trPrChange w:id="232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21" w:author="jonathan pritchard" w:date="2025-01-23T13:33:00Z" w16du:dateUtc="2025-01-23T13:33:00Z">
              <w:tcPr>
                <w:tcW w:w="9526" w:type="dxa"/>
                <w:gridSpan w:val="4"/>
                <w:shd w:val="clear" w:color="auto" w:fill="CCFFCC"/>
                <w:vAlign w:val="center"/>
              </w:tcPr>
            </w:tcPrChange>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commentRangeStart w:id="2322"/>
      <w:r>
        <w:lastRenderedPageBreak/>
        <w:t>ENC Decryption</w:t>
      </w:r>
      <w:commentRangeEnd w:id="2322"/>
      <w:r w:rsidR="00364869">
        <w:rPr>
          <w:rStyle w:val="CommentReference"/>
          <w:b w:val="0"/>
          <w:snapToGrid/>
          <w:color w:val="000000"/>
        </w:rPr>
        <w:commentReference w:id="2322"/>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23"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324">
          <w:tblGrid>
            <w:gridCol w:w="2381"/>
            <w:gridCol w:w="2381"/>
            <w:gridCol w:w="2382"/>
            <w:gridCol w:w="2382"/>
          </w:tblGrid>
        </w:tblGridChange>
      </w:tblGrid>
      <w:tr w:rsidR="004F582E" w14:paraId="0382DFA4" w14:textId="77777777" w:rsidTr="002F7035">
        <w:trPr>
          <w:trHeight w:val="454"/>
          <w:tblHeader/>
          <w:trPrChange w:id="2325"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326" w:author="jonathan pritchard" w:date="2025-01-23T13:33:00Z" w16du:dateUtc="2025-01-23T13:33:00Z">
              <w:tcPr>
                <w:tcW w:w="2381" w:type="dxa"/>
                <w:shd w:val="clear" w:color="auto" w:fill="CCFFCC"/>
                <w:vAlign w:val="center"/>
              </w:tcPr>
            </w:tcPrChange>
          </w:tcPr>
          <w:p w14:paraId="60D9AFCE"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327" w:author="jonathan pritchard" w:date="2025-01-23T13:33:00Z" w16du:dateUtc="2025-01-23T13:33:00Z">
              <w:tcPr>
                <w:tcW w:w="2381" w:type="dxa"/>
                <w:shd w:val="clear" w:color="auto" w:fill="CCFFCC"/>
                <w:vAlign w:val="center"/>
              </w:tcPr>
            </w:tcPrChange>
          </w:tcPr>
          <w:p w14:paraId="1A3A581E" w14:textId="1DD5BC24" w:rsidR="004F582E" w:rsidRPr="004065B1" w:rsidRDefault="00A507B1" w:rsidP="00CB4150">
            <w:proofErr w:type="spellStart"/>
            <w:r>
              <w:t>ExpiredPermits</w:t>
            </w:r>
            <w:proofErr w:type="spellEnd"/>
          </w:p>
        </w:tc>
        <w:tc>
          <w:tcPr>
            <w:tcW w:w="2382" w:type="dxa"/>
            <w:shd w:val="clear" w:color="auto" w:fill="BFBFBF" w:themeFill="background1" w:themeFillShade="BF"/>
            <w:vAlign w:val="center"/>
            <w:tcPrChange w:id="2328" w:author="jonathan pritchard" w:date="2025-01-23T13:33:00Z" w16du:dateUtc="2025-01-23T13:33:00Z">
              <w:tcPr>
                <w:tcW w:w="2382" w:type="dxa"/>
                <w:shd w:val="clear" w:color="auto" w:fill="CCFFCC"/>
                <w:vAlign w:val="center"/>
              </w:tcPr>
            </w:tcPrChange>
          </w:tcPr>
          <w:p w14:paraId="4B53280D"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329" w:author="jonathan pritchard" w:date="2025-01-23T13:33:00Z" w16du:dateUtc="2025-01-23T13:33:00Z">
              <w:tcPr>
                <w:tcW w:w="2382" w:type="dxa"/>
                <w:shd w:val="clear" w:color="auto" w:fill="CCFFCC"/>
                <w:vAlign w:val="center"/>
              </w:tcPr>
            </w:tcPrChange>
          </w:tcPr>
          <w:p w14:paraId="0CCE6ABC"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50345A8E" w14:textId="1F34727D" w:rsidR="004F582E" w:rsidRPr="004065B1" w:rsidRDefault="004F582E" w:rsidP="00380B4B"/>
        </w:tc>
      </w:tr>
      <w:tr w:rsidR="004F582E" w14:paraId="43CC72A2" w14:textId="77777777" w:rsidTr="002F7035">
        <w:trPr>
          <w:tblHeader/>
          <w:trPrChange w:id="233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31" w:author="jonathan pritchard" w:date="2025-01-23T13:33:00Z" w16du:dateUtc="2025-01-23T13:33:00Z">
              <w:tcPr>
                <w:tcW w:w="9526" w:type="dxa"/>
                <w:gridSpan w:val="4"/>
                <w:shd w:val="clear" w:color="auto" w:fill="CCFFCC"/>
                <w:vAlign w:val="center"/>
              </w:tcPr>
            </w:tcPrChange>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2F7035">
        <w:trPr>
          <w:tblHeader/>
          <w:trPrChange w:id="233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33" w:author="jonathan pritchard" w:date="2025-01-23T13:33:00Z" w16du:dateUtc="2025-01-23T13:33:00Z">
              <w:tcPr>
                <w:tcW w:w="9526" w:type="dxa"/>
                <w:gridSpan w:val="4"/>
                <w:shd w:val="clear" w:color="auto" w:fill="CCFFCC"/>
                <w:vAlign w:val="center"/>
              </w:tcPr>
            </w:tcPrChange>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2F7035">
        <w:trPr>
          <w:tblHeader/>
          <w:trPrChange w:id="2334"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35" w:author="jonathan pritchard" w:date="2025-01-23T13:33:00Z" w16du:dateUtc="2025-01-23T13:33:00Z">
              <w:tcPr>
                <w:tcW w:w="9526" w:type="dxa"/>
                <w:gridSpan w:val="4"/>
                <w:shd w:val="clear" w:color="auto" w:fill="CCFFCC"/>
                <w:vAlign w:val="center"/>
              </w:tcPr>
            </w:tcPrChange>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2F7035">
        <w:trPr>
          <w:tblHeader/>
          <w:trPrChange w:id="2336"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37" w:author="jonathan pritchard" w:date="2025-01-23T13:33:00Z" w16du:dateUtc="2025-01-23T13:33:00Z">
              <w:tcPr>
                <w:tcW w:w="9526" w:type="dxa"/>
                <w:gridSpan w:val="4"/>
                <w:shd w:val="clear" w:color="auto" w:fill="CCFFCC"/>
                <w:vAlign w:val="center"/>
              </w:tcPr>
            </w:tcPrChange>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38"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339">
          <w:tblGrid>
            <w:gridCol w:w="2381"/>
            <w:gridCol w:w="2381"/>
            <w:gridCol w:w="2382"/>
            <w:gridCol w:w="2382"/>
          </w:tblGrid>
        </w:tblGridChange>
      </w:tblGrid>
      <w:tr w:rsidR="004F582E" w14:paraId="09CE5A58" w14:textId="77777777" w:rsidTr="002F7035">
        <w:trPr>
          <w:trHeight w:val="454"/>
          <w:tblHeader/>
          <w:trPrChange w:id="2340"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341" w:author="jonathan pritchard" w:date="2025-01-23T13:33:00Z" w16du:dateUtc="2025-01-23T13:33:00Z">
              <w:tcPr>
                <w:tcW w:w="2381" w:type="dxa"/>
                <w:shd w:val="clear" w:color="auto" w:fill="CCFFCC"/>
                <w:vAlign w:val="center"/>
              </w:tcPr>
            </w:tcPrChange>
          </w:tcPr>
          <w:p w14:paraId="64D9F7C1"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342" w:author="jonathan pritchard" w:date="2025-01-23T13:33:00Z" w16du:dateUtc="2025-01-23T13:33:00Z">
              <w:tcPr>
                <w:tcW w:w="2381" w:type="dxa"/>
                <w:shd w:val="clear" w:color="auto" w:fill="CCFFCC"/>
                <w:vAlign w:val="center"/>
              </w:tcPr>
            </w:tcPrChange>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BFBFBF" w:themeFill="background1" w:themeFillShade="BF"/>
            <w:vAlign w:val="center"/>
            <w:tcPrChange w:id="2343" w:author="jonathan pritchard" w:date="2025-01-23T13:33:00Z" w16du:dateUtc="2025-01-23T13:33:00Z">
              <w:tcPr>
                <w:tcW w:w="2382" w:type="dxa"/>
                <w:shd w:val="clear" w:color="auto" w:fill="CCFFCC"/>
                <w:vAlign w:val="center"/>
              </w:tcPr>
            </w:tcPrChange>
          </w:tcPr>
          <w:p w14:paraId="1491FA4F"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344" w:author="jonathan pritchard" w:date="2025-01-23T13:33:00Z" w16du:dateUtc="2025-01-23T13:33:00Z">
              <w:tcPr>
                <w:tcW w:w="2382" w:type="dxa"/>
                <w:shd w:val="clear" w:color="auto" w:fill="CCFFCC"/>
                <w:vAlign w:val="center"/>
              </w:tcPr>
            </w:tcPrChange>
          </w:tcPr>
          <w:p w14:paraId="3F3C5D26" w14:textId="54B81223" w:rsidR="004F582E" w:rsidRPr="004065B1" w:rsidRDefault="004F582E" w:rsidP="00CB4150"/>
        </w:tc>
      </w:tr>
      <w:tr w:rsidR="004F582E" w14:paraId="7A55431D" w14:textId="77777777" w:rsidTr="002F7035">
        <w:trPr>
          <w:tblHeader/>
          <w:trPrChange w:id="234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46" w:author="jonathan pritchard" w:date="2025-01-23T13:33:00Z" w16du:dateUtc="2025-01-23T13:33:00Z">
              <w:tcPr>
                <w:tcW w:w="9526" w:type="dxa"/>
                <w:gridSpan w:val="4"/>
                <w:shd w:val="clear" w:color="auto" w:fill="CCFFCC"/>
                <w:vAlign w:val="center"/>
              </w:tcPr>
            </w:tcPrChange>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2F7035">
        <w:trPr>
          <w:tblHeader/>
          <w:trPrChange w:id="234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48" w:author="jonathan pritchard" w:date="2025-01-23T13:33:00Z" w16du:dateUtc="2025-01-23T13:33:00Z">
              <w:tcPr>
                <w:tcW w:w="9526" w:type="dxa"/>
                <w:gridSpan w:val="4"/>
                <w:shd w:val="clear" w:color="auto" w:fill="CCFFCC"/>
                <w:vAlign w:val="center"/>
              </w:tcPr>
            </w:tcPrChange>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2F7035">
        <w:trPr>
          <w:tblHeader/>
          <w:trPrChange w:id="2349"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50" w:author="jonathan pritchard" w:date="2025-01-23T13:33:00Z" w16du:dateUtc="2025-01-23T13:33:00Z">
              <w:tcPr>
                <w:tcW w:w="9526" w:type="dxa"/>
                <w:gridSpan w:val="4"/>
                <w:shd w:val="clear" w:color="auto" w:fill="CCFFCC"/>
                <w:vAlign w:val="center"/>
              </w:tcPr>
            </w:tcPrChange>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2F7035">
        <w:trPr>
          <w:tblHeader/>
          <w:trPrChange w:id="235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52" w:author="jonathan pritchard" w:date="2025-01-23T13:33:00Z" w16du:dateUtc="2025-01-23T13:33:00Z">
              <w:tcPr>
                <w:tcW w:w="9526" w:type="dxa"/>
                <w:gridSpan w:val="4"/>
                <w:shd w:val="clear" w:color="auto" w:fill="CCFFCC"/>
                <w:vAlign w:val="center"/>
              </w:tcPr>
            </w:tcPrChange>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53"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354">
          <w:tblGrid>
            <w:gridCol w:w="2381"/>
            <w:gridCol w:w="2381"/>
            <w:gridCol w:w="2382"/>
            <w:gridCol w:w="2382"/>
          </w:tblGrid>
        </w:tblGridChange>
      </w:tblGrid>
      <w:tr w:rsidR="004F582E" w14:paraId="5340DE4A" w14:textId="77777777" w:rsidTr="002F7035">
        <w:trPr>
          <w:trHeight w:val="454"/>
          <w:tblHeader/>
          <w:trPrChange w:id="2355"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356" w:author="jonathan pritchard" w:date="2025-01-23T13:33:00Z" w16du:dateUtc="2025-01-23T13:33:00Z">
              <w:tcPr>
                <w:tcW w:w="2381" w:type="dxa"/>
                <w:shd w:val="clear" w:color="auto" w:fill="CCFFCC"/>
                <w:vAlign w:val="center"/>
              </w:tcPr>
            </w:tcPrChange>
          </w:tcPr>
          <w:p w14:paraId="776DAED8"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357" w:author="jonathan pritchard" w:date="2025-01-23T13:33:00Z" w16du:dateUtc="2025-01-23T13:33:00Z">
              <w:tcPr>
                <w:tcW w:w="2381" w:type="dxa"/>
                <w:shd w:val="clear" w:color="auto" w:fill="CCFFCC"/>
                <w:vAlign w:val="center"/>
              </w:tcPr>
            </w:tcPrChange>
          </w:tcPr>
          <w:p w14:paraId="45D99B1D" w14:textId="4196868D" w:rsidR="004F582E" w:rsidRPr="004065B1" w:rsidRDefault="00A507B1" w:rsidP="00CB4150">
            <w:proofErr w:type="spellStart"/>
            <w:r>
              <w:t>IncorrectCellKeys</w:t>
            </w:r>
            <w:proofErr w:type="spellEnd"/>
          </w:p>
        </w:tc>
        <w:tc>
          <w:tcPr>
            <w:tcW w:w="2382" w:type="dxa"/>
            <w:shd w:val="clear" w:color="auto" w:fill="BFBFBF" w:themeFill="background1" w:themeFillShade="BF"/>
            <w:vAlign w:val="center"/>
            <w:tcPrChange w:id="2358" w:author="jonathan pritchard" w:date="2025-01-23T13:33:00Z" w16du:dateUtc="2025-01-23T13:33:00Z">
              <w:tcPr>
                <w:tcW w:w="2382" w:type="dxa"/>
                <w:shd w:val="clear" w:color="auto" w:fill="CCFFCC"/>
                <w:vAlign w:val="center"/>
              </w:tcPr>
            </w:tcPrChange>
          </w:tcPr>
          <w:p w14:paraId="4820911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359" w:author="jonathan pritchard" w:date="2025-01-23T13:33:00Z" w16du:dateUtc="2025-01-23T13:33:00Z">
              <w:tcPr>
                <w:tcW w:w="2382" w:type="dxa"/>
                <w:shd w:val="clear" w:color="auto" w:fill="CCFFCC"/>
                <w:vAlign w:val="center"/>
              </w:tcPr>
            </w:tcPrChange>
          </w:tcPr>
          <w:p w14:paraId="246BB664" w14:textId="77777777" w:rsidR="004F582E" w:rsidRPr="004065B1" w:rsidRDefault="004F582E" w:rsidP="00CB4150">
            <w:r w:rsidRPr="00A94802">
              <w:t>S-63 10.</w:t>
            </w:r>
            <w:r w:rsidR="001E2A73">
              <w:t>7.3</w:t>
            </w:r>
          </w:p>
        </w:tc>
      </w:tr>
      <w:tr w:rsidR="004F582E" w14:paraId="62DC398F" w14:textId="77777777" w:rsidTr="002F7035">
        <w:trPr>
          <w:tblHeader/>
          <w:trPrChange w:id="236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61" w:author="jonathan pritchard" w:date="2025-01-23T13:33:00Z" w16du:dateUtc="2025-01-23T13:33:00Z">
              <w:tcPr>
                <w:tcW w:w="9526" w:type="dxa"/>
                <w:gridSpan w:val="4"/>
                <w:shd w:val="clear" w:color="auto" w:fill="CCFFCC"/>
                <w:vAlign w:val="center"/>
              </w:tcPr>
            </w:tcPrChange>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2F7035">
        <w:trPr>
          <w:tblHeader/>
          <w:trPrChange w:id="236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63" w:author="jonathan pritchard" w:date="2025-01-23T13:33:00Z" w16du:dateUtc="2025-01-23T13:33:00Z">
              <w:tcPr>
                <w:tcW w:w="9526" w:type="dxa"/>
                <w:gridSpan w:val="4"/>
                <w:shd w:val="clear" w:color="auto" w:fill="CCFFCC"/>
                <w:vAlign w:val="center"/>
              </w:tcPr>
            </w:tcPrChange>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2F7035">
        <w:trPr>
          <w:tblHeader/>
          <w:trPrChange w:id="2364"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65" w:author="jonathan pritchard" w:date="2025-01-23T13:33:00Z" w16du:dateUtc="2025-01-23T13:33:00Z">
              <w:tcPr>
                <w:tcW w:w="9526" w:type="dxa"/>
                <w:gridSpan w:val="4"/>
                <w:shd w:val="clear" w:color="auto" w:fill="CCFFCC"/>
                <w:vAlign w:val="center"/>
              </w:tcPr>
            </w:tcPrChange>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66"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367">
          <w:tblGrid>
            <w:gridCol w:w="9526"/>
          </w:tblGrid>
        </w:tblGridChange>
      </w:tblGrid>
      <w:tr w:rsidR="005B4573" w14:paraId="1EA6A98A" w14:textId="77777777" w:rsidTr="002F7035">
        <w:trPr>
          <w:tblHeader/>
          <w:trPrChange w:id="2368" w:author="jonathan pritchard" w:date="2025-01-23T13:33:00Z" w16du:dateUtc="2025-01-23T13:33:00Z">
            <w:trPr>
              <w:tblHeader/>
            </w:trPr>
          </w:trPrChange>
        </w:trPr>
        <w:tc>
          <w:tcPr>
            <w:tcW w:w="9526" w:type="dxa"/>
            <w:shd w:val="clear" w:color="auto" w:fill="BFBFBF" w:themeFill="background1" w:themeFillShade="BF"/>
            <w:vAlign w:val="center"/>
            <w:tcPrChange w:id="2369" w:author="jonathan pritchard" w:date="2025-01-23T13:33:00Z" w16du:dateUtc="2025-01-23T13:33:00Z">
              <w:tcPr>
                <w:tcW w:w="9526" w:type="dxa"/>
                <w:shd w:val="clear" w:color="auto" w:fill="CCFFCC"/>
                <w:vAlign w:val="center"/>
              </w:tcPr>
            </w:tcPrChange>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70"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371">
          <w:tblGrid>
            <w:gridCol w:w="2381"/>
            <w:gridCol w:w="2381"/>
            <w:gridCol w:w="2382"/>
            <w:gridCol w:w="2382"/>
          </w:tblGrid>
        </w:tblGridChange>
      </w:tblGrid>
      <w:tr w:rsidR="004F582E" w14:paraId="7C0E7590" w14:textId="77777777" w:rsidTr="002F7035">
        <w:trPr>
          <w:trHeight w:val="454"/>
          <w:tblHeader/>
          <w:trPrChange w:id="2372"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373" w:author="jonathan pritchard" w:date="2025-01-23T13:33:00Z" w16du:dateUtc="2025-01-23T13:33:00Z">
              <w:tcPr>
                <w:tcW w:w="2381" w:type="dxa"/>
                <w:shd w:val="clear" w:color="auto" w:fill="CCFFCC"/>
                <w:vAlign w:val="center"/>
              </w:tcPr>
            </w:tcPrChange>
          </w:tcPr>
          <w:p w14:paraId="3F8CE2B3"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374" w:author="jonathan pritchard" w:date="2025-01-23T13:33:00Z" w16du:dateUtc="2025-01-23T13:33:00Z">
              <w:tcPr>
                <w:tcW w:w="2381" w:type="dxa"/>
                <w:shd w:val="clear" w:color="auto" w:fill="CCFFCC"/>
                <w:vAlign w:val="center"/>
              </w:tcPr>
            </w:tcPrChange>
          </w:tcPr>
          <w:p w14:paraId="1AE1B20A" w14:textId="0E6F92EC" w:rsidR="004F582E" w:rsidRPr="004065B1" w:rsidRDefault="00904F18" w:rsidP="00CB4150">
            <w:proofErr w:type="spellStart"/>
            <w:r>
              <w:t>DataIntegrity</w:t>
            </w:r>
            <w:proofErr w:type="spellEnd"/>
          </w:p>
        </w:tc>
        <w:tc>
          <w:tcPr>
            <w:tcW w:w="2382" w:type="dxa"/>
            <w:shd w:val="clear" w:color="auto" w:fill="BFBFBF" w:themeFill="background1" w:themeFillShade="BF"/>
            <w:vAlign w:val="center"/>
            <w:tcPrChange w:id="2375" w:author="jonathan pritchard" w:date="2025-01-23T13:33:00Z" w16du:dateUtc="2025-01-23T13:33:00Z">
              <w:tcPr>
                <w:tcW w:w="2382" w:type="dxa"/>
                <w:shd w:val="clear" w:color="auto" w:fill="CCFFCC"/>
                <w:vAlign w:val="center"/>
              </w:tcPr>
            </w:tcPrChange>
          </w:tcPr>
          <w:p w14:paraId="5F77E845"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376" w:author="jonathan pritchard" w:date="2025-01-23T13:33:00Z" w16du:dateUtc="2025-01-23T13:33:00Z">
              <w:tcPr>
                <w:tcW w:w="2382" w:type="dxa"/>
                <w:shd w:val="clear" w:color="auto" w:fill="CCFFCC"/>
                <w:vAlign w:val="center"/>
              </w:tcPr>
            </w:tcPrChange>
          </w:tcPr>
          <w:p w14:paraId="16169994" w14:textId="3FC5602E" w:rsidR="004F582E" w:rsidRPr="004065B1" w:rsidRDefault="004F582E" w:rsidP="00CB4150"/>
        </w:tc>
      </w:tr>
      <w:tr w:rsidR="004F582E" w14:paraId="7843709C" w14:textId="77777777" w:rsidTr="002F7035">
        <w:trPr>
          <w:tblHeader/>
          <w:trPrChange w:id="237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378" w:author="jonathan pritchard" w:date="2025-01-23T13:33:00Z" w16du:dateUtc="2025-01-23T13:33:00Z">
              <w:tcPr>
                <w:tcW w:w="9526" w:type="dxa"/>
                <w:gridSpan w:val="4"/>
                <w:shd w:val="clear" w:color="auto" w:fill="CCFFCC"/>
                <w:vAlign w:val="center"/>
              </w:tcPr>
            </w:tcPrChange>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2F7035">
        <w:trPr>
          <w:tblHeader/>
          <w:trPrChange w:id="2379" w:author="jonathan pritchard" w:date="2025-01-23T13:34:00Z" w16du:dateUtc="2025-01-23T13:34:00Z">
            <w:trPr>
              <w:tblHeader/>
            </w:trPr>
          </w:trPrChange>
        </w:trPr>
        <w:tc>
          <w:tcPr>
            <w:tcW w:w="9526" w:type="dxa"/>
            <w:gridSpan w:val="4"/>
            <w:shd w:val="clear" w:color="auto" w:fill="BFBFBF" w:themeFill="background1" w:themeFillShade="BF"/>
            <w:vAlign w:val="center"/>
            <w:tcPrChange w:id="2380" w:author="jonathan pritchard" w:date="2025-01-23T13:34:00Z" w16du:dateUtc="2025-01-23T13:34:00Z">
              <w:tcPr>
                <w:tcW w:w="9526" w:type="dxa"/>
                <w:gridSpan w:val="4"/>
                <w:shd w:val="clear" w:color="auto" w:fill="CCFFCC"/>
                <w:vAlign w:val="center"/>
              </w:tcPr>
            </w:tcPrChange>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2F7035">
        <w:trPr>
          <w:tblHeader/>
          <w:trPrChange w:id="2381" w:author="jonathan pritchard" w:date="2025-01-23T13:34:00Z" w16du:dateUtc="2025-01-23T13:34:00Z">
            <w:trPr>
              <w:tblHeader/>
            </w:trPr>
          </w:trPrChange>
        </w:trPr>
        <w:tc>
          <w:tcPr>
            <w:tcW w:w="9526" w:type="dxa"/>
            <w:gridSpan w:val="4"/>
            <w:shd w:val="clear" w:color="auto" w:fill="BFBFBF" w:themeFill="background1" w:themeFillShade="BF"/>
            <w:vAlign w:val="center"/>
            <w:tcPrChange w:id="2382" w:author="jonathan pritchard" w:date="2025-01-23T13:34:00Z" w16du:dateUtc="2025-01-23T13:34:00Z">
              <w:tcPr>
                <w:tcW w:w="9526" w:type="dxa"/>
                <w:gridSpan w:val="4"/>
                <w:shd w:val="clear" w:color="auto" w:fill="CCFFCC"/>
                <w:vAlign w:val="center"/>
              </w:tcPr>
            </w:tcPrChange>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2F7035">
        <w:trPr>
          <w:tblHeader/>
          <w:trPrChange w:id="2383" w:author="jonathan pritchard" w:date="2025-01-23T13:34:00Z" w16du:dateUtc="2025-01-23T13:34:00Z">
            <w:trPr>
              <w:tblHeader/>
            </w:trPr>
          </w:trPrChange>
        </w:trPr>
        <w:tc>
          <w:tcPr>
            <w:tcW w:w="9526" w:type="dxa"/>
            <w:gridSpan w:val="4"/>
            <w:shd w:val="clear" w:color="auto" w:fill="BFBFBF" w:themeFill="background1" w:themeFillShade="BF"/>
            <w:vAlign w:val="center"/>
            <w:tcPrChange w:id="2384" w:author="jonathan pritchard" w:date="2025-01-23T13:34:00Z" w16du:dateUtc="2025-01-23T13:34:00Z">
              <w:tcPr>
                <w:tcW w:w="9526" w:type="dxa"/>
                <w:gridSpan w:val="4"/>
                <w:shd w:val="clear" w:color="auto" w:fill="CCFFCC"/>
                <w:vAlign w:val="center"/>
              </w:tcPr>
            </w:tcPrChange>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2385" w:name="_Toc152748576"/>
      <w:r w:rsidR="004F582E">
        <w:lastRenderedPageBreak/>
        <w:t>Data</w:t>
      </w:r>
      <w:r w:rsidR="003B7860">
        <w:t>set</w:t>
      </w:r>
      <w:r w:rsidR="004F582E">
        <w:t xml:space="preserve"> Management</w:t>
      </w:r>
      <w:bookmarkEnd w:id="2385"/>
    </w:p>
    <w:p w14:paraId="17D13051" w14:textId="68EF0B19" w:rsidR="004F582E" w:rsidRPr="00A94802" w:rsidRDefault="003417A2" w:rsidP="003B7860">
      <w:pPr>
        <w:pStyle w:val="Heading3"/>
      </w:pPr>
      <w:r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86"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387">
          <w:tblGrid>
            <w:gridCol w:w="2381"/>
            <w:gridCol w:w="2381"/>
            <w:gridCol w:w="2382"/>
            <w:gridCol w:w="2382"/>
          </w:tblGrid>
        </w:tblGridChange>
      </w:tblGrid>
      <w:tr w:rsidR="004F582E" w14:paraId="66AA57A0" w14:textId="77777777" w:rsidTr="002F7035">
        <w:trPr>
          <w:cantSplit/>
          <w:trHeight w:val="454"/>
          <w:trPrChange w:id="2388"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389" w:author="jonathan pritchard" w:date="2025-01-23T13:34:00Z" w16du:dateUtc="2025-01-23T13:34:00Z">
              <w:tcPr>
                <w:tcW w:w="2381" w:type="dxa"/>
                <w:shd w:val="clear" w:color="auto" w:fill="CCFFCC"/>
                <w:vAlign w:val="center"/>
              </w:tcPr>
            </w:tcPrChange>
          </w:tcPr>
          <w:p w14:paraId="4F3750B7"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390" w:author="jonathan pritchard" w:date="2025-01-23T13:34:00Z" w16du:dateUtc="2025-01-23T13:34:00Z">
              <w:tcPr>
                <w:tcW w:w="2381" w:type="dxa"/>
                <w:shd w:val="clear" w:color="auto" w:fill="CCFFCC"/>
                <w:vAlign w:val="center"/>
              </w:tcPr>
            </w:tcPrChange>
          </w:tcPr>
          <w:p w14:paraId="18206CA7" w14:textId="4CDF199C" w:rsidR="004F582E" w:rsidRPr="004065B1" w:rsidRDefault="00904F18" w:rsidP="00CB4150">
            <w:proofErr w:type="spellStart"/>
            <w:r>
              <w:t>DataManagement</w:t>
            </w:r>
            <w:proofErr w:type="spellEnd"/>
          </w:p>
        </w:tc>
        <w:tc>
          <w:tcPr>
            <w:tcW w:w="2382" w:type="dxa"/>
            <w:shd w:val="clear" w:color="auto" w:fill="BFBFBF" w:themeFill="background1" w:themeFillShade="BF"/>
            <w:vAlign w:val="center"/>
            <w:tcPrChange w:id="2391" w:author="jonathan pritchard" w:date="2025-01-23T13:34:00Z" w16du:dateUtc="2025-01-23T13:34:00Z">
              <w:tcPr>
                <w:tcW w:w="2382" w:type="dxa"/>
                <w:shd w:val="clear" w:color="auto" w:fill="CCFFCC"/>
                <w:vAlign w:val="center"/>
              </w:tcPr>
            </w:tcPrChange>
          </w:tcPr>
          <w:p w14:paraId="2EF4F2E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392" w:author="jonathan pritchard" w:date="2025-01-23T13:34:00Z" w16du:dateUtc="2025-01-23T13:34:00Z">
              <w:tcPr>
                <w:tcW w:w="2382" w:type="dxa"/>
                <w:shd w:val="clear" w:color="auto" w:fill="CCFFCC"/>
                <w:vAlign w:val="center"/>
              </w:tcPr>
            </w:tcPrChange>
          </w:tcPr>
          <w:p w14:paraId="061820AE" w14:textId="0DFB57FC" w:rsidR="004F582E" w:rsidRPr="004065B1" w:rsidRDefault="004F582E" w:rsidP="00CB4150"/>
        </w:tc>
      </w:tr>
      <w:tr w:rsidR="004F582E" w14:paraId="3775F90A" w14:textId="77777777" w:rsidTr="002F7035">
        <w:trPr>
          <w:cantSplit/>
          <w:trPrChange w:id="2393" w:author="jonathan pritchard" w:date="2025-01-23T13:34:00Z" w16du:dateUtc="2025-01-23T13:34:00Z">
            <w:trPr>
              <w:cantSplit/>
            </w:trPr>
          </w:trPrChange>
        </w:trPr>
        <w:tc>
          <w:tcPr>
            <w:tcW w:w="9526" w:type="dxa"/>
            <w:gridSpan w:val="4"/>
            <w:shd w:val="clear" w:color="auto" w:fill="BFBFBF" w:themeFill="background1" w:themeFillShade="BF"/>
            <w:vAlign w:val="center"/>
            <w:tcPrChange w:id="2394" w:author="jonathan pritchard" w:date="2025-01-23T13:34:00Z" w16du:dateUtc="2025-01-23T13:34:00Z">
              <w:tcPr>
                <w:tcW w:w="9526" w:type="dxa"/>
                <w:gridSpan w:val="4"/>
                <w:shd w:val="clear" w:color="auto" w:fill="CCFFCC"/>
                <w:vAlign w:val="center"/>
              </w:tcPr>
            </w:tcPrChange>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2F7035">
        <w:trPr>
          <w:cantSplit/>
          <w:trPrChange w:id="2395" w:author="jonathan pritchard" w:date="2025-01-23T13:34:00Z" w16du:dateUtc="2025-01-23T13:34:00Z">
            <w:trPr>
              <w:cantSplit/>
            </w:trPr>
          </w:trPrChange>
        </w:trPr>
        <w:tc>
          <w:tcPr>
            <w:tcW w:w="9526" w:type="dxa"/>
            <w:gridSpan w:val="4"/>
            <w:shd w:val="clear" w:color="auto" w:fill="BFBFBF" w:themeFill="background1" w:themeFillShade="BF"/>
            <w:vAlign w:val="center"/>
            <w:tcPrChange w:id="2396" w:author="jonathan pritchard" w:date="2025-01-23T13:34:00Z" w16du:dateUtc="2025-01-23T13:34:00Z">
              <w:tcPr>
                <w:tcW w:w="9526" w:type="dxa"/>
                <w:gridSpan w:val="4"/>
                <w:shd w:val="clear" w:color="auto" w:fill="CCFFCC"/>
                <w:vAlign w:val="center"/>
              </w:tcPr>
            </w:tcPrChange>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2F7035">
        <w:trPr>
          <w:cantSplit/>
          <w:trPrChange w:id="2397" w:author="jonathan pritchard" w:date="2025-01-23T13:34:00Z" w16du:dateUtc="2025-01-23T13:34:00Z">
            <w:trPr>
              <w:cantSplit/>
            </w:trPr>
          </w:trPrChange>
        </w:trPr>
        <w:tc>
          <w:tcPr>
            <w:tcW w:w="9526" w:type="dxa"/>
            <w:gridSpan w:val="4"/>
            <w:shd w:val="clear" w:color="auto" w:fill="BFBFBF" w:themeFill="background1" w:themeFillShade="BF"/>
            <w:vAlign w:val="center"/>
            <w:tcPrChange w:id="2398" w:author="jonathan pritchard" w:date="2025-01-23T13:34:00Z" w16du:dateUtc="2025-01-23T13:34:00Z">
              <w:tcPr>
                <w:tcW w:w="9526" w:type="dxa"/>
                <w:gridSpan w:val="4"/>
                <w:shd w:val="clear" w:color="auto" w:fill="CCFFCC"/>
                <w:vAlign w:val="center"/>
              </w:tcPr>
            </w:tcPrChange>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2F7035">
        <w:trPr>
          <w:cantSplit/>
          <w:trPrChange w:id="2399" w:author="jonathan pritchard" w:date="2025-01-23T13:34:00Z" w16du:dateUtc="2025-01-23T13:34:00Z">
            <w:trPr>
              <w:cantSplit/>
            </w:trPr>
          </w:trPrChange>
        </w:trPr>
        <w:tc>
          <w:tcPr>
            <w:tcW w:w="9526" w:type="dxa"/>
            <w:gridSpan w:val="4"/>
            <w:shd w:val="clear" w:color="auto" w:fill="BFBFBF" w:themeFill="background1" w:themeFillShade="BF"/>
            <w:vAlign w:val="center"/>
            <w:tcPrChange w:id="2400" w:author="jonathan pritchard" w:date="2025-01-23T13:34:00Z" w16du:dateUtc="2025-01-23T13:34:00Z">
              <w:tcPr>
                <w:tcW w:w="9526" w:type="dxa"/>
                <w:gridSpan w:val="4"/>
                <w:shd w:val="clear" w:color="auto" w:fill="CCFFCC"/>
                <w:vAlign w:val="center"/>
              </w:tcPr>
            </w:tcPrChange>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r w:rsidRPr="003417A2">
        <w:lastRenderedPageBreak/>
        <w:t xml:space="preserve">Loading additional </w:t>
      </w:r>
      <w:r w:rsidR="00846E03">
        <w:t>dataset</w:t>
      </w:r>
      <w:r w:rsidRPr="003417A2">
        <w:t xml:space="preserve">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01"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402">
          <w:tblGrid>
            <w:gridCol w:w="2381"/>
            <w:gridCol w:w="2381"/>
            <w:gridCol w:w="2382"/>
            <w:gridCol w:w="2382"/>
          </w:tblGrid>
        </w:tblGridChange>
      </w:tblGrid>
      <w:tr w:rsidR="004F582E" w14:paraId="4E4D242E" w14:textId="77777777" w:rsidTr="002F7035">
        <w:trPr>
          <w:trHeight w:val="454"/>
          <w:tblHeader/>
          <w:trPrChange w:id="2403"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404" w:author="jonathan pritchard" w:date="2025-01-23T13:34:00Z" w16du:dateUtc="2025-01-23T13:34:00Z">
              <w:tcPr>
                <w:tcW w:w="2381" w:type="dxa"/>
                <w:shd w:val="clear" w:color="auto" w:fill="CCFFCC"/>
                <w:vAlign w:val="center"/>
              </w:tcPr>
            </w:tcPrChange>
          </w:tcPr>
          <w:p w14:paraId="4CDCB8D3"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405" w:author="jonathan pritchard" w:date="2025-01-23T13:34:00Z" w16du:dateUtc="2025-01-23T13:34:00Z">
              <w:tcPr>
                <w:tcW w:w="2381" w:type="dxa"/>
                <w:shd w:val="clear" w:color="auto" w:fill="CCFFCC"/>
                <w:vAlign w:val="center"/>
              </w:tcPr>
            </w:tcPrChange>
          </w:tcPr>
          <w:p w14:paraId="4AAB5E94" w14:textId="4328B0A4" w:rsidR="004F582E" w:rsidRPr="004065B1" w:rsidRDefault="00846E03" w:rsidP="00CB4150">
            <w:r>
              <w:t>AdditionalPermits</w:t>
            </w:r>
          </w:p>
        </w:tc>
        <w:tc>
          <w:tcPr>
            <w:tcW w:w="2382" w:type="dxa"/>
            <w:shd w:val="clear" w:color="auto" w:fill="BFBFBF" w:themeFill="background1" w:themeFillShade="BF"/>
            <w:vAlign w:val="center"/>
            <w:tcPrChange w:id="2406" w:author="jonathan pritchard" w:date="2025-01-23T13:34:00Z" w16du:dateUtc="2025-01-23T13:34:00Z">
              <w:tcPr>
                <w:tcW w:w="2382" w:type="dxa"/>
                <w:shd w:val="clear" w:color="auto" w:fill="CCFFCC"/>
                <w:vAlign w:val="center"/>
              </w:tcPr>
            </w:tcPrChange>
          </w:tcPr>
          <w:p w14:paraId="2B582B22"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407" w:author="jonathan pritchard" w:date="2025-01-23T13:34:00Z" w16du:dateUtc="2025-01-23T13:34:00Z">
              <w:tcPr>
                <w:tcW w:w="2382" w:type="dxa"/>
                <w:shd w:val="clear" w:color="auto" w:fill="CCFFCC"/>
                <w:vAlign w:val="center"/>
              </w:tcPr>
            </w:tcPrChange>
          </w:tcPr>
          <w:p w14:paraId="707B893F" w14:textId="18BA7B15" w:rsidR="004F582E" w:rsidRPr="004065B1" w:rsidRDefault="004F582E" w:rsidP="00CB4150"/>
        </w:tc>
      </w:tr>
      <w:tr w:rsidR="004F582E" w14:paraId="2BCF2411" w14:textId="77777777" w:rsidTr="002F7035">
        <w:trPr>
          <w:tblHeader/>
          <w:trPrChange w:id="2408"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09" w:author="jonathan pritchard" w:date="2025-01-23T13:34:00Z" w16du:dateUtc="2025-01-23T13:34:00Z">
              <w:tcPr>
                <w:tcW w:w="9526" w:type="dxa"/>
                <w:gridSpan w:val="4"/>
                <w:shd w:val="clear" w:color="auto" w:fill="CCFFCC"/>
                <w:vAlign w:val="center"/>
              </w:tcPr>
            </w:tcPrChange>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2F7035">
        <w:trPr>
          <w:tblHeader/>
          <w:trPrChange w:id="2410"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11" w:author="jonathan pritchard" w:date="2025-01-23T13:34:00Z" w16du:dateUtc="2025-01-23T13:34:00Z">
              <w:tcPr>
                <w:tcW w:w="9526" w:type="dxa"/>
                <w:gridSpan w:val="4"/>
                <w:shd w:val="clear" w:color="auto" w:fill="CCFFCC"/>
                <w:vAlign w:val="center"/>
              </w:tcPr>
            </w:tcPrChange>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2F7035">
        <w:trPr>
          <w:tblHeader/>
          <w:trPrChange w:id="2412"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13" w:author="jonathan pritchard" w:date="2025-01-23T13:34:00Z" w16du:dateUtc="2025-01-23T13:34:00Z">
              <w:tcPr>
                <w:tcW w:w="9526" w:type="dxa"/>
                <w:gridSpan w:val="4"/>
                <w:shd w:val="clear" w:color="auto" w:fill="CCFFCC"/>
                <w:vAlign w:val="center"/>
              </w:tcPr>
            </w:tcPrChange>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2F7035">
        <w:trPr>
          <w:tblHeader/>
          <w:trPrChange w:id="2414"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15" w:author="jonathan pritchard" w:date="2025-01-23T13:34:00Z" w16du:dateUtc="2025-01-23T13:34:00Z">
              <w:tcPr>
                <w:tcW w:w="9526" w:type="dxa"/>
                <w:gridSpan w:val="4"/>
                <w:shd w:val="clear" w:color="auto" w:fill="CCFFCC"/>
                <w:vAlign w:val="center"/>
              </w:tcPr>
            </w:tcPrChange>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r w:rsidR="003417A2" w:rsidRPr="003417A2">
        <w:lastRenderedPageBreak/>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16"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417">
          <w:tblGrid>
            <w:gridCol w:w="2381"/>
            <w:gridCol w:w="2381"/>
            <w:gridCol w:w="2382"/>
            <w:gridCol w:w="2382"/>
          </w:tblGrid>
        </w:tblGridChange>
      </w:tblGrid>
      <w:tr w:rsidR="004F582E" w14:paraId="3189A6C8" w14:textId="77777777" w:rsidTr="002F7035">
        <w:trPr>
          <w:cantSplit/>
          <w:trHeight w:val="454"/>
          <w:trPrChange w:id="2418"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419" w:author="jonathan pritchard" w:date="2025-01-23T13:34:00Z" w16du:dateUtc="2025-01-23T13:34:00Z">
              <w:tcPr>
                <w:tcW w:w="2381" w:type="dxa"/>
                <w:shd w:val="clear" w:color="auto" w:fill="CCFFCC"/>
                <w:vAlign w:val="center"/>
              </w:tcPr>
            </w:tcPrChange>
          </w:tcPr>
          <w:p w14:paraId="57C5D43C"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420" w:author="jonathan pritchard" w:date="2025-01-23T13:34:00Z" w16du:dateUtc="2025-01-23T13:34:00Z">
              <w:tcPr>
                <w:tcW w:w="2381" w:type="dxa"/>
                <w:shd w:val="clear" w:color="auto" w:fill="CCFFCC"/>
                <w:vAlign w:val="center"/>
              </w:tcPr>
            </w:tcPrChange>
          </w:tcPr>
          <w:p w14:paraId="5B6BF69C" w14:textId="5D37EC2D" w:rsidR="004F582E" w:rsidRPr="004065B1" w:rsidRDefault="00383D69" w:rsidP="00CB4150">
            <w:proofErr w:type="spellStart"/>
            <w:r>
              <w:t>ProviderChange</w:t>
            </w:r>
            <w:proofErr w:type="spellEnd"/>
          </w:p>
        </w:tc>
        <w:tc>
          <w:tcPr>
            <w:tcW w:w="2382" w:type="dxa"/>
            <w:shd w:val="clear" w:color="auto" w:fill="BFBFBF" w:themeFill="background1" w:themeFillShade="BF"/>
            <w:vAlign w:val="center"/>
            <w:tcPrChange w:id="2421" w:author="jonathan pritchard" w:date="2025-01-23T13:34:00Z" w16du:dateUtc="2025-01-23T13:34:00Z">
              <w:tcPr>
                <w:tcW w:w="2382" w:type="dxa"/>
                <w:shd w:val="clear" w:color="auto" w:fill="CCFFCC"/>
                <w:vAlign w:val="center"/>
              </w:tcPr>
            </w:tcPrChange>
          </w:tcPr>
          <w:p w14:paraId="57E09F54"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422" w:author="jonathan pritchard" w:date="2025-01-23T13:34:00Z" w16du:dateUtc="2025-01-23T13:34:00Z">
              <w:tcPr>
                <w:tcW w:w="2382" w:type="dxa"/>
                <w:shd w:val="clear" w:color="auto" w:fill="CCFFCC"/>
                <w:vAlign w:val="center"/>
              </w:tcPr>
            </w:tcPrChange>
          </w:tcPr>
          <w:p w14:paraId="5F4D3F7E" w14:textId="6BB21B65" w:rsidR="004F582E" w:rsidRPr="004065B1" w:rsidRDefault="004F582E" w:rsidP="00CB4150">
            <w:r w:rsidRPr="00A94802">
              <w:t>S</w:t>
            </w:r>
          </w:p>
        </w:tc>
      </w:tr>
      <w:tr w:rsidR="004F582E" w14:paraId="311A153A" w14:textId="77777777" w:rsidTr="002F7035">
        <w:trPr>
          <w:cantSplit/>
          <w:trPrChange w:id="2423" w:author="jonathan pritchard" w:date="2025-01-23T13:34:00Z" w16du:dateUtc="2025-01-23T13:34:00Z">
            <w:trPr>
              <w:cantSplit/>
            </w:trPr>
          </w:trPrChange>
        </w:trPr>
        <w:tc>
          <w:tcPr>
            <w:tcW w:w="9526" w:type="dxa"/>
            <w:gridSpan w:val="4"/>
            <w:shd w:val="clear" w:color="auto" w:fill="BFBFBF" w:themeFill="background1" w:themeFillShade="BF"/>
            <w:vAlign w:val="center"/>
            <w:tcPrChange w:id="2424" w:author="jonathan pritchard" w:date="2025-01-23T13:34:00Z" w16du:dateUtc="2025-01-23T13:34:00Z">
              <w:tcPr>
                <w:tcW w:w="9526" w:type="dxa"/>
                <w:gridSpan w:val="4"/>
                <w:shd w:val="clear" w:color="auto" w:fill="CCFFCC"/>
                <w:vAlign w:val="center"/>
              </w:tcPr>
            </w:tcPrChange>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2F7035">
        <w:trPr>
          <w:cantSplit/>
          <w:trPrChange w:id="2425" w:author="jonathan pritchard" w:date="2025-01-23T13:34:00Z" w16du:dateUtc="2025-01-23T13:34:00Z">
            <w:trPr>
              <w:cantSplit/>
            </w:trPr>
          </w:trPrChange>
        </w:trPr>
        <w:tc>
          <w:tcPr>
            <w:tcW w:w="9526" w:type="dxa"/>
            <w:gridSpan w:val="4"/>
            <w:shd w:val="clear" w:color="auto" w:fill="BFBFBF" w:themeFill="background1" w:themeFillShade="BF"/>
            <w:vAlign w:val="center"/>
            <w:tcPrChange w:id="2426" w:author="jonathan pritchard" w:date="2025-01-23T13:34:00Z" w16du:dateUtc="2025-01-23T13:34:00Z">
              <w:tcPr>
                <w:tcW w:w="9526" w:type="dxa"/>
                <w:gridSpan w:val="4"/>
                <w:shd w:val="clear" w:color="auto" w:fill="CCFFCC"/>
                <w:vAlign w:val="center"/>
              </w:tcPr>
            </w:tcPrChange>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2F7035">
        <w:trPr>
          <w:cantSplit/>
          <w:trPrChange w:id="2427" w:author="jonathan pritchard" w:date="2025-01-23T13:34:00Z" w16du:dateUtc="2025-01-23T13:34:00Z">
            <w:trPr>
              <w:cantSplit/>
            </w:trPr>
          </w:trPrChange>
        </w:trPr>
        <w:tc>
          <w:tcPr>
            <w:tcW w:w="9526" w:type="dxa"/>
            <w:gridSpan w:val="4"/>
            <w:shd w:val="clear" w:color="auto" w:fill="BFBFBF" w:themeFill="background1" w:themeFillShade="BF"/>
            <w:vAlign w:val="center"/>
            <w:tcPrChange w:id="2428" w:author="jonathan pritchard" w:date="2025-01-23T13:34:00Z" w16du:dateUtc="2025-01-23T13:34:00Z">
              <w:tcPr>
                <w:tcW w:w="9526" w:type="dxa"/>
                <w:gridSpan w:val="4"/>
                <w:shd w:val="clear" w:color="auto" w:fill="CCFFCC"/>
                <w:vAlign w:val="center"/>
              </w:tcPr>
            </w:tcPrChange>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2F7035">
        <w:trPr>
          <w:cantSplit/>
          <w:trPrChange w:id="2429" w:author="jonathan pritchard" w:date="2025-01-23T13:34:00Z" w16du:dateUtc="2025-01-23T13:34:00Z">
            <w:trPr>
              <w:cantSplit/>
            </w:trPr>
          </w:trPrChange>
        </w:trPr>
        <w:tc>
          <w:tcPr>
            <w:tcW w:w="9526" w:type="dxa"/>
            <w:gridSpan w:val="4"/>
            <w:shd w:val="clear" w:color="auto" w:fill="BFBFBF" w:themeFill="background1" w:themeFillShade="BF"/>
            <w:vAlign w:val="center"/>
            <w:tcPrChange w:id="2430" w:author="jonathan pritchard" w:date="2025-01-23T13:34:00Z" w16du:dateUtc="2025-01-23T13:34:00Z">
              <w:tcPr>
                <w:tcW w:w="9526" w:type="dxa"/>
                <w:gridSpan w:val="4"/>
                <w:shd w:val="clear" w:color="auto" w:fill="CCFFCC"/>
                <w:vAlign w:val="center"/>
              </w:tcPr>
            </w:tcPrChange>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2431" w:name="_Toc152748577"/>
      <w:r>
        <w:lastRenderedPageBreak/>
        <w:t>ECDIS management of data services.</w:t>
      </w:r>
      <w:bookmarkEnd w:id="2431"/>
    </w:p>
    <w:p w14:paraId="429EEC31" w14:textId="5377B1C7" w:rsidR="00C915C5" w:rsidRDefault="00C915C5" w:rsidP="00C915C5">
      <w:pPr>
        <w:pStyle w:val="Heading3"/>
      </w:pPr>
      <w:r w:rsidRPr="003417A2">
        <w:t>ECDIS management of cancelled cells</w:t>
      </w:r>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32"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433">
          <w:tblGrid>
            <w:gridCol w:w="2381"/>
            <w:gridCol w:w="2381"/>
            <w:gridCol w:w="2382"/>
            <w:gridCol w:w="2382"/>
          </w:tblGrid>
        </w:tblGridChange>
      </w:tblGrid>
      <w:tr w:rsidR="00467FAD" w:rsidRPr="00467FAD" w14:paraId="1E592F05" w14:textId="77777777" w:rsidTr="002F7035">
        <w:trPr>
          <w:trHeight w:val="454"/>
          <w:tblHeader/>
          <w:trPrChange w:id="2434"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435" w:author="jonathan pritchard" w:date="2025-01-23T13:34:00Z" w16du:dateUtc="2025-01-23T13:34:00Z">
              <w:tcPr>
                <w:tcW w:w="2381" w:type="dxa"/>
                <w:shd w:val="clear" w:color="auto" w:fill="CCFFCC"/>
                <w:vAlign w:val="center"/>
              </w:tcPr>
            </w:tcPrChange>
          </w:tcPr>
          <w:p w14:paraId="67E18F0D" w14:textId="77777777" w:rsidR="004F582E" w:rsidRPr="00467FAD" w:rsidRDefault="004F582E" w:rsidP="00CB4150">
            <w:r w:rsidRPr="00467FAD">
              <w:rPr>
                <w:b/>
              </w:rPr>
              <w:t>Test Reference</w:t>
            </w:r>
          </w:p>
        </w:tc>
        <w:tc>
          <w:tcPr>
            <w:tcW w:w="2381" w:type="dxa"/>
            <w:shd w:val="clear" w:color="auto" w:fill="BFBFBF" w:themeFill="background1" w:themeFillShade="BF"/>
            <w:vAlign w:val="center"/>
            <w:tcPrChange w:id="2436" w:author="jonathan pritchard" w:date="2025-01-23T13:34:00Z" w16du:dateUtc="2025-01-23T13:34:00Z">
              <w:tcPr>
                <w:tcW w:w="2381" w:type="dxa"/>
                <w:shd w:val="clear" w:color="auto" w:fill="CCFFCC"/>
                <w:vAlign w:val="center"/>
              </w:tcPr>
            </w:tcPrChange>
          </w:tcPr>
          <w:p w14:paraId="5339D358" w14:textId="05F1E143" w:rsidR="004F582E" w:rsidRPr="00467FAD" w:rsidRDefault="004A7876" w:rsidP="00CB4150">
            <w:proofErr w:type="spellStart"/>
            <w:r>
              <w:t>CancelledDatasets</w:t>
            </w:r>
            <w:proofErr w:type="spellEnd"/>
          </w:p>
        </w:tc>
        <w:tc>
          <w:tcPr>
            <w:tcW w:w="2382" w:type="dxa"/>
            <w:shd w:val="clear" w:color="auto" w:fill="BFBFBF" w:themeFill="background1" w:themeFillShade="BF"/>
            <w:vAlign w:val="center"/>
            <w:tcPrChange w:id="2437" w:author="jonathan pritchard" w:date="2025-01-23T13:34:00Z" w16du:dateUtc="2025-01-23T13:34:00Z">
              <w:tcPr>
                <w:tcW w:w="2382" w:type="dxa"/>
                <w:shd w:val="clear" w:color="auto" w:fill="CCFFCC"/>
                <w:vAlign w:val="center"/>
              </w:tcPr>
            </w:tcPrChange>
          </w:tcPr>
          <w:p w14:paraId="6C6DA6D7" w14:textId="77777777" w:rsidR="004F582E" w:rsidRPr="00467FAD" w:rsidRDefault="004F582E" w:rsidP="00CB4150">
            <w:r w:rsidRPr="00467FAD">
              <w:rPr>
                <w:b/>
              </w:rPr>
              <w:t>IHO Reference</w:t>
            </w:r>
          </w:p>
        </w:tc>
        <w:tc>
          <w:tcPr>
            <w:tcW w:w="2382" w:type="dxa"/>
            <w:shd w:val="clear" w:color="auto" w:fill="BFBFBF" w:themeFill="background1" w:themeFillShade="BF"/>
            <w:vAlign w:val="center"/>
            <w:tcPrChange w:id="2438" w:author="jonathan pritchard" w:date="2025-01-23T13:34:00Z" w16du:dateUtc="2025-01-23T13:34:00Z">
              <w:tcPr>
                <w:tcW w:w="2382" w:type="dxa"/>
                <w:shd w:val="clear" w:color="auto" w:fill="CCFFCC"/>
                <w:vAlign w:val="center"/>
              </w:tcPr>
            </w:tcPrChange>
          </w:tcPr>
          <w:p w14:paraId="45A67812" w14:textId="2B5B88D4" w:rsidR="004F582E" w:rsidRPr="00467FAD" w:rsidRDefault="004F582E" w:rsidP="00517158"/>
        </w:tc>
      </w:tr>
      <w:tr w:rsidR="00467FAD" w:rsidRPr="00467FAD" w14:paraId="2E1B7682" w14:textId="77777777" w:rsidTr="002F7035">
        <w:trPr>
          <w:tblHeader/>
          <w:trPrChange w:id="2439"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40" w:author="jonathan pritchard" w:date="2025-01-23T13:34:00Z" w16du:dateUtc="2025-01-23T13:34:00Z">
              <w:tcPr>
                <w:tcW w:w="9526" w:type="dxa"/>
                <w:gridSpan w:val="4"/>
                <w:shd w:val="clear" w:color="auto" w:fill="CCFFCC"/>
                <w:vAlign w:val="center"/>
              </w:tcPr>
            </w:tcPrChange>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2F7035">
        <w:trPr>
          <w:tblHeader/>
          <w:trPrChange w:id="2441"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42" w:author="jonathan pritchard" w:date="2025-01-23T13:34:00Z" w16du:dateUtc="2025-01-23T13:34:00Z">
              <w:tcPr>
                <w:tcW w:w="9526" w:type="dxa"/>
                <w:gridSpan w:val="4"/>
                <w:shd w:val="clear" w:color="auto" w:fill="CCFFCC"/>
                <w:vAlign w:val="center"/>
              </w:tcPr>
            </w:tcPrChange>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2F7035">
        <w:trPr>
          <w:tblHeader/>
          <w:trPrChange w:id="2443" w:author="jonathan pritchard" w:date="2025-01-23T13:34:00Z" w16du:dateUtc="2025-01-23T13:34:00Z">
            <w:trPr>
              <w:tblHeader/>
            </w:trPr>
          </w:trPrChange>
        </w:trPr>
        <w:tc>
          <w:tcPr>
            <w:tcW w:w="9526" w:type="dxa"/>
            <w:gridSpan w:val="4"/>
            <w:shd w:val="clear" w:color="auto" w:fill="BFBFBF" w:themeFill="background1" w:themeFillShade="BF"/>
            <w:vAlign w:val="center"/>
            <w:tcPrChange w:id="2444" w:author="jonathan pritchard" w:date="2025-01-23T13:34:00Z" w16du:dateUtc="2025-01-23T13:34:00Z">
              <w:tcPr>
                <w:tcW w:w="9526" w:type="dxa"/>
                <w:gridSpan w:val="4"/>
                <w:shd w:val="clear" w:color="auto" w:fill="CCFFCC"/>
                <w:vAlign w:val="center"/>
              </w:tcPr>
            </w:tcPrChange>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2F7035">
        <w:trPr>
          <w:tblHeader/>
          <w:trPrChange w:id="2445" w:author="jonathan pritchard" w:date="2025-01-23T13:35:00Z" w16du:dateUtc="2025-01-23T13:35:00Z">
            <w:trPr>
              <w:tblHeader/>
            </w:trPr>
          </w:trPrChange>
        </w:trPr>
        <w:tc>
          <w:tcPr>
            <w:tcW w:w="9526" w:type="dxa"/>
            <w:gridSpan w:val="4"/>
            <w:shd w:val="clear" w:color="auto" w:fill="BFBFBF" w:themeFill="background1" w:themeFillShade="BF"/>
            <w:vAlign w:val="center"/>
            <w:tcPrChange w:id="2446" w:author="jonathan pritchard" w:date="2025-01-23T13:35:00Z" w16du:dateUtc="2025-01-23T13:35:00Z">
              <w:tcPr>
                <w:tcW w:w="9526" w:type="dxa"/>
                <w:gridSpan w:val="4"/>
                <w:shd w:val="clear" w:color="auto" w:fill="CCFFCC"/>
                <w:vAlign w:val="center"/>
              </w:tcPr>
            </w:tcPrChange>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r w:rsidR="003417A2" w:rsidRPr="003417A2">
        <w:lastRenderedPageBreak/>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47"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5"/>
        <w:gridCol w:w="878"/>
        <w:gridCol w:w="1598"/>
        <w:gridCol w:w="1071"/>
        <w:gridCol w:w="1071"/>
        <w:gridCol w:w="137"/>
        <w:gridCol w:w="965"/>
        <w:gridCol w:w="1158"/>
        <w:gridCol w:w="506"/>
        <w:gridCol w:w="1576"/>
        <w:gridCol w:w="321"/>
        <w:tblGridChange w:id="2448">
          <w:tblGrid>
            <w:gridCol w:w="245"/>
            <w:gridCol w:w="878"/>
            <w:gridCol w:w="1598"/>
            <w:gridCol w:w="1071"/>
            <w:gridCol w:w="1071"/>
            <w:gridCol w:w="137"/>
            <w:gridCol w:w="965"/>
            <w:gridCol w:w="1158"/>
            <w:gridCol w:w="506"/>
            <w:gridCol w:w="1576"/>
            <w:gridCol w:w="321"/>
          </w:tblGrid>
        </w:tblGridChange>
      </w:tblGrid>
      <w:tr w:rsidR="004F582E" w14:paraId="12A1D305" w14:textId="77777777" w:rsidTr="002F7035">
        <w:trPr>
          <w:trHeight w:val="454"/>
          <w:tblHeader/>
          <w:trPrChange w:id="2449" w:author="jonathan pritchard" w:date="2025-01-23T13:35:00Z" w16du:dateUtc="2025-01-23T13:35:00Z">
            <w:trPr>
              <w:trHeight w:val="454"/>
              <w:tblHeader/>
            </w:trPr>
          </w:trPrChange>
        </w:trPr>
        <w:tc>
          <w:tcPr>
            <w:tcW w:w="2383" w:type="dxa"/>
            <w:gridSpan w:val="3"/>
            <w:shd w:val="clear" w:color="auto" w:fill="BFBFBF" w:themeFill="background1" w:themeFillShade="BF"/>
            <w:vAlign w:val="center"/>
            <w:tcPrChange w:id="2450" w:author="jonathan pritchard" w:date="2025-01-23T13:35:00Z" w16du:dateUtc="2025-01-23T13:35:00Z">
              <w:tcPr>
                <w:tcW w:w="2383" w:type="dxa"/>
                <w:gridSpan w:val="3"/>
                <w:shd w:val="clear" w:color="auto" w:fill="CCFFCC"/>
                <w:vAlign w:val="center"/>
              </w:tcPr>
            </w:tcPrChange>
          </w:tcPr>
          <w:p w14:paraId="17C9654A" w14:textId="77777777" w:rsidR="004F582E" w:rsidRPr="00467FAD" w:rsidRDefault="004F582E" w:rsidP="00CB4150">
            <w:r w:rsidRPr="00467FAD">
              <w:rPr>
                <w:b/>
              </w:rPr>
              <w:t>Test Reference</w:t>
            </w:r>
          </w:p>
        </w:tc>
        <w:tc>
          <w:tcPr>
            <w:tcW w:w="2403" w:type="dxa"/>
            <w:gridSpan w:val="3"/>
            <w:shd w:val="clear" w:color="auto" w:fill="BFBFBF" w:themeFill="background1" w:themeFillShade="BF"/>
            <w:vAlign w:val="center"/>
            <w:tcPrChange w:id="2451" w:author="jonathan pritchard" w:date="2025-01-23T13:35:00Z" w16du:dateUtc="2025-01-23T13:35:00Z">
              <w:tcPr>
                <w:tcW w:w="2403" w:type="dxa"/>
                <w:gridSpan w:val="3"/>
                <w:shd w:val="clear" w:color="auto" w:fill="CCFFCC"/>
                <w:vAlign w:val="center"/>
              </w:tcPr>
            </w:tcPrChange>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BFBFBF" w:themeFill="background1" w:themeFillShade="BF"/>
            <w:vAlign w:val="center"/>
            <w:tcPrChange w:id="2452" w:author="jonathan pritchard" w:date="2025-01-23T13:35:00Z" w16du:dateUtc="2025-01-23T13:35:00Z">
              <w:tcPr>
                <w:tcW w:w="2690" w:type="dxa"/>
                <w:gridSpan w:val="3"/>
                <w:shd w:val="clear" w:color="auto" w:fill="CCFFCC"/>
                <w:vAlign w:val="center"/>
              </w:tcPr>
            </w:tcPrChange>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BFBFBF" w:themeFill="background1" w:themeFillShade="BF"/>
            <w:vAlign w:val="center"/>
            <w:tcPrChange w:id="2453" w:author="jonathan pritchard" w:date="2025-01-23T13:35:00Z" w16du:dateUtc="2025-01-23T13:35:00Z">
              <w:tcPr>
                <w:tcW w:w="2050" w:type="dxa"/>
                <w:gridSpan w:val="2"/>
                <w:shd w:val="clear" w:color="auto" w:fill="CCFFCC"/>
                <w:vAlign w:val="center"/>
              </w:tcPr>
            </w:tcPrChange>
          </w:tcPr>
          <w:p w14:paraId="0AEBC99A" w14:textId="4901A180" w:rsidR="004F582E" w:rsidRPr="004A7876" w:rsidRDefault="004F582E" w:rsidP="00CB4150">
            <w:pPr>
              <w:rPr>
                <w:color w:val="000000" w:themeColor="text1"/>
              </w:rPr>
            </w:pPr>
          </w:p>
        </w:tc>
      </w:tr>
      <w:tr w:rsidR="004F582E" w14:paraId="7392300C" w14:textId="77777777" w:rsidTr="002F7035">
        <w:trPr>
          <w:tblHeader/>
          <w:trPrChange w:id="2454"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55" w:author="jonathan pritchard" w:date="2025-01-23T13:35:00Z" w16du:dateUtc="2025-01-23T13:35:00Z">
              <w:tcPr>
                <w:tcW w:w="9526" w:type="dxa"/>
                <w:gridSpan w:val="11"/>
                <w:shd w:val="clear" w:color="auto" w:fill="CCFFCC"/>
                <w:vAlign w:val="center"/>
              </w:tcPr>
            </w:tcPrChange>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2F7035">
        <w:trPr>
          <w:tblHeader/>
          <w:trPrChange w:id="2456"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57" w:author="jonathan pritchard" w:date="2025-01-23T13:35:00Z" w16du:dateUtc="2025-01-23T13:35:00Z">
              <w:tcPr>
                <w:tcW w:w="9526" w:type="dxa"/>
                <w:gridSpan w:val="11"/>
                <w:shd w:val="clear" w:color="auto" w:fill="CCFFCC"/>
                <w:vAlign w:val="center"/>
              </w:tcPr>
            </w:tcPrChange>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2F7035">
        <w:trPr>
          <w:tblHeader/>
          <w:trPrChange w:id="2458"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59" w:author="jonathan pritchard" w:date="2025-01-23T13:35:00Z" w16du:dateUtc="2025-01-23T13:35:00Z">
              <w:tcPr>
                <w:tcW w:w="9526" w:type="dxa"/>
                <w:gridSpan w:val="11"/>
                <w:shd w:val="clear" w:color="auto" w:fill="CCFFCC"/>
                <w:vAlign w:val="center"/>
              </w:tcPr>
            </w:tcPrChange>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2F7035">
        <w:trPr>
          <w:tblHeader/>
          <w:trPrChange w:id="2460"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461"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r w:rsidR="003417A2" w:rsidRPr="00467FAD">
        <w:lastRenderedPageBreak/>
        <w:t xml:space="preserve">ECDIS management of ENC re-issued </w:t>
      </w:r>
      <w:r w:rsidR="00467FAD">
        <w:t>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62"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4"/>
        <w:gridCol w:w="897"/>
        <w:gridCol w:w="1608"/>
        <w:gridCol w:w="1070"/>
        <w:gridCol w:w="1070"/>
        <w:gridCol w:w="111"/>
        <w:gridCol w:w="960"/>
        <w:gridCol w:w="1227"/>
        <w:gridCol w:w="85"/>
        <w:gridCol w:w="1933"/>
        <w:gridCol w:w="321"/>
        <w:tblGridChange w:id="2463">
          <w:tblGrid>
            <w:gridCol w:w="244"/>
            <w:gridCol w:w="897"/>
            <w:gridCol w:w="1608"/>
            <w:gridCol w:w="1070"/>
            <w:gridCol w:w="1070"/>
            <w:gridCol w:w="111"/>
            <w:gridCol w:w="960"/>
            <w:gridCol w:w="1227"/>
            <w:gridCol w:w="85"/>
            <w:gridCol w:w="1933"/>
            <w:gridCol w:w="321"/>
          </w:tblGrid>
        </w:tblGridChange>
      </w:tblGrid>
      <w:tr w:rsidR="00467FAD" w:rsidRPr="00467FAD" w14:paraId="113D59AD" w14:textId="77777777" w:rsidTr="002F7035">
        <w:trPr>
          <w:trHeight w:val="454"/>
          <w:tblHeader/>
          <w:trPrChange w:id="2464" w:author="jonathan pritchard" w:date="2025-01-23T13:35:00Z" w16du:dateUtc="2025-01-23T13:35:00Z">
            <w:trPr>
              <w:trHeight w:val="454"/>
              <w:tblHeader/>
            </w:trPr>
          </w:trPrChange>
        </w:trPr>
        <w:tc>
          <w:tcPr>
            <w:tcW w:w="2382" w:type="dxa"/>
            <w:gridSpan w:val="3"/>
            <w:shd w:val="clear" w:color="auto" w:fill="BFBFBF" w:themeFill="background1" w:themeFillShade="BF"/>
            <w:vAlign w:val="center"/>
            <w:tcPrChange w:id="2465" w:author="jonathan pritchard" w:date="2025-01-23T13:35:00Z" w16du:dateUtc="2025-01-23T13:35:00Z">
              <w:tcPr>
                <w:tcW w:w="2382" w:type="dxa"/>
                <w:gridSpan w:val="3"/>
                <w:shd w:val="clear" w:color="auto" w:fill="CCFFCC"/>
                <w:vAlign w:val="center"/>
              </w:tcPr>
            </w:tcPrChange>
          </w:tcPr>
          <w:p w14:paraId="7F1CDD3D" w14:textId="77777777" w:rsidR="004F582E" w:rsidRPr="00467FAD" w:rsidRDefault="004F582E" w:rsidP="00CB4150">
            <w:r w:rsidRPr="00467FAD">
              <w:rPr>
                <w:b/>
              </w:rPr>
              <w:t>Test Reference</w:t>
            </w:r>
          </w:p>
        </w:tc>
        <w:tc>
          <w:tcPr>
            <w:tcW w:w="2379" w:type="dxa"/>
            <w:gridSpan w:val="3"/>
            <w:shd w:val="clear" w:color="auto" w:fill="BFBFBF" w:themeFill="background1" w:themeFillShade="BF"/>
            <w:vAlign w:val="center"/>
            <w:tcPrChange w:id="2466" w:author="jonathan pritchard" w:date="2025-01-23T13:35:00Z" w16du:dateUtc="2025-01-23T13:35:00Z">
              <w:tcPr>
                <w:tcW w:w="2379" w:type="dxa"/>
                <w:gridSpan w:val="3"/>
                <w:shd w:val="clear" w:color="auto" w:fill="CCFFCC"/>
                <w:vAlign w:val="center"/>
              </w:tcPr>
            </w:tcPrChange>
          </w:tcPr>
          <w:p w14:paraId="11607CA7" w14:textId="175050B7" w:rsidR="004F582E" w:rsidRPr="00467FAD" w:rsidRDefault="004A7876" w:rsidP="00CB4150">
            <w:r>
              <w:t>Reissues</w:t>
            </w:r>
          </w:p>
        </w:tc>
        <w:tc>
          <w:tcPr>
            <w:tcW w:w="2380" w:type="dxa"/>
            <w:gridSpan w:val="3"/>
            <w:shd w:val="clear" w:color="auto" w:fill="BFBFBF" w:themeFill="background1" w:themeFillShade="BF"/>
            <w:vAlign w:val="center"/>
            <w:tcPrChange w:id="2467" w:author="jonathan pritchard" w:date="2025-01-23T13:35:00Z" w16du:dateUtc="2025-01-23T13:35:00Z">
              <w:tcPr>
                <w:tcW w:w="2380" w:type="dxa"/>
                <w:gridSpan w:val="3"/>
                <w:shd w:val="clear" w:color="auto" w:fill="CCFFCC"/>
                <w:vAlign w:val="center"/>
              </w:tcPr>
            </w:tcPrChange>
          </w:tcPr>
          <w:p w14:paraId="3D9AC026" w14:textId="77777777" w:rsidR="004F582E" w:rsidRPr="00467FAD" w:rsidRDefault="004F582E" w:rsidP="00CB4150">
            <w:r w:rsidRPr="00467FAD">
              <w:rPr>
                <w:b/>
              </w:rPr>
              <w:t>IHO Reference</w:t>
            </w:r>
          </w:p>
        </w:tc>
        <w:tc>
          <w:tcPr>
            <w:tcW w:w="2385" w:type="dxa"/>
            <w:gridSpan w:val="2"/>
            <w:shd w:val="clear" w:color="auto" w:fill="BFBFBF" w:themeFill="background1" w:themeFillShade="BF"/>
            <w:vAlign w:val="center"/>
            <w:tcPrChange w:id="2468" w:author="jonathan pritchard" w:date="2025-01-23T13:35:00Z" w16du:dateUtc="2025-01-23T13:35:00Z">
              <w:tcPr>
                <w:tcW w:w="2385" w:type="dxa"/>
                <w:gridSpan w:val="2"/>
                <w:shd w:val="clear" w:color="auto" w:fill="CCFFCC"/>
                <w:vAlign w:val="center"/>
              </w:tcPr>
            </w:tcPrChange>
          </w:tcPr>
          <w:p w14:paraId="74CA5575" w14:textId="358C268A" w:rsidR="004F582E" w:rsidRPr="00467FAD" w:rsidRDefault="004F582E" w:rsidP="00CB4150"/>
        </w:tc>
      </w:tr>
      <w:tr w:rsidR="00467FAD" w:rsidRPr="00467FAD" w14:paraId="6E488841" w14:textId="77777777" w:rsidTr="002F7035">
        <w:trPr>
          <w:tblHeader/>
          <w:trPrChange w:id="2469"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70" w:author="jonathan pritchard" w:date="2025-01-23T13:35:00Z" w16du:dateUtc="2025-01-23T13:35:00Z">
              <w:tcPr>
                <w:tcW w:w="9526" w:type="dxa"/>
                <w:gridSpan w:val="11"/>
                <w:shd w:val="clear" w:color="auto" w:fill="CCFFCC"/>
                <w:vAlign w:val="center"/>
              </w:tcPr>
            </w:tcPrChange>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2F7035">
        <w:trPr>
          <w:tblHeader/>
          <w:trPrChange w:id="2471"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72" w:author="jonathan pritchard" w:date="2025-01-23T13:35:00Z" w16du:dateUtc="2025-01-23T13:35:00Z">
              <w:tcPr>
                <w:tcW w:w="9526" w:type="dxa"/>
                <w:gridSpan w:val="11"/>
                <w:shd w:val="clear" w:color="auto" w:fill="CCFFCC"/>
                <w:vAlign w:val="center"/>
              </w:tcPr>
            </w:tcPrChange>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2F7035">
        <w:trPr>
          <w:tblHeader/>
          <w:trPrChange w:id="2473"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474" w:author="jonathan pritchard" w:date="2025-01-23T13:35:00Z" w16du:dateUtc="2025-01-23T13:35:00Z">
              <w:tcPr>
                <w:tcW w:w="9526" w:type="dxa"/>
                <w:gridSpan w:val="11"/>
                <w:shd w:val="clear" w:color="auto" w:fill="CCFFCC"/>
                <w:vAlign w:val="center"/>
              </w:tcPr>
            </w:tcPrChange>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2F7035">
        <w:trPr>
          <w:tblHeader/>
          <w:trPrChange w:id="2475"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476"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r w:rsidRPr="003417A2">
        <w:lastRenderedPageBreak/>
        <w:t>ECDIS management of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77"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28"/>
        <w:gridCol w:w="2344"/>
        <w:gridCol w:w="2350"/>
        <w:gridCol w:w="2304"/>
        <w:tblGridChange w:id="2478">
          <w:tblGrid>
            <w:gridCol w:w="2528"/>
            <w:gridCol w:w="2344"/>
            <w:gridCol w:w="2350"/>
            <w:gridCol w:w="2304"/>
          </w:tblGrid>
        </w:tblGridChange>
      </w:tblGrid>
      <w:tr w:rsidR="00000AB3" w14:paraId="344630A1" w14:textId="77777777" w:rsidTr="002F7035">
        <w:trPr>
          <w:cantSplit/>
          <w:trHeight w:val="454"/>
          <w:trPrChange w:id="2479" w:author="jonathan pritchard" w:date="2025-01-23T13:35:00Z" w16du:dateUtc="2025-01-23T13:35:00Z">
            <w:trPr>
              <w:cantSplit/>
              <w:trHeight w:val="454"/>
            </w:trPr>
          </w:trPrChange>
        </w:trPr>
        <w:tc>
          <w:tcPr>
            <w:tcW w:w="2528" w:type="dxa"/>
            <w:shd w:val="clear" w:color="auto" w:fill="BFBFBF" w:themeFill="background1" w:themeFillShade="BF"/>
            <w:vAlign w:val="center"/>
            <w:tcPrChange w:id="2480" w:author="jonathan pritchard" w:date="2025-01-23T13:35:00Z" w16du:dateUtc="2025-01-23T13:35:00Z">
              <w:tcPr>
                <w:tcW w:w="2528" w:type="dxa"/>
                <w:shd w:val="clear" w:color="auto" w:fill="CCFFCC"/>
                <w:vAlign w:val="center"/>
              </w:tcPr>
            </w:tcPrChange>
          </w:tcPr>
          <w:p w14:paraId="448EA2E8" w14:textId="77777777" w:rsidR="00000AB3" w:rsidRPr="004065B1" w:rsidRDefault="00000AB3" w:rsidP="000946D3">
            <w:r w:rsidRPr="000A066E">
              <w:rPr>
                <w:b/>
              </w:rPr>
              <w:t>Test Reference</w:t>
            </w:r>
          </w:p>
        </w:tc>
        <w:tc>
          <w:tcPr>
            <w:tcW w:w="2344" w:type="dxa"/>
            <w:shd w:val="clear" w:color="auto" w:fill="BFBFBF" w:themeFill="background1" w:themeFillShade="BF"/>
            <w:vAlign w:val="center"/>
            <w:tcPrChange w:id="2481" w:author="jonathan pritchard" w:date="2025-01-23T13:35:00Z" w16du:dateUtc="2025-01-23T13:35:00Z">
              <w:tcPr>
                <w:tcW w:w="2344" w:type="dxa"/>
                <w:shd w:val="clear" w:color="auto" w:fill="CCFFCC"/>
                <w:vAlign w:val="center"/>
              </w:tcPr>
            </w:tcPrChange>
          </w:tcPr>
          <w:p w14:paraId="2F0C6DEE" w14:textId="21423719" w:rsidR="00000AB3" w:rsidRPr="004065B1" w:rsidRDefault="00E00FE9" w:rsidP="000946D3">
            <w:proofErr w:type="spellStart"/>
            <w:r>
              <w:t>ECDISManagement</w:t>
            </w:r>
            <w:proofErr w:type="spellEnd"/>
          </w:p>
        </w:tc>
        <w:tc>
          <w:tcPr>
            <w:tcW w:w="2350" w:type="dxa"/>
            <w:shd w:val="clear" w:color="auto" w:fill="BFBFBF" w:themeFill="background1" w:themeFillShade="BF"/>
            <w:vAlign w:val="center"/>
            <w:tcPrChange w:id="2482" w:author="jonathan pritchard" w:date="2025-01-23T13:35:00Z" w16du:dateUtc="2025-01-23T13:35:00Z">
              <w:tcPr>
                <w:tcW w:w="2350" w:type="dxa"/>
                <w:shd w:val="clear" w:color="auto" w:fill="CCFFCC"/>
                <w:vAlign w:val="center"/>
              </w:tcPr>
            </w:tcPrChange>
          </w:tcPr>
          <w:p w14:paraId="0AE22087" w14:textId="77777777" w:rsidR="00000AB3" w:rsidRPr="004065B1" w:rsidRDefault="00000AB3" w:rsidP="000946D3">
            <w:r w:rsidRPr="000A066E">
              <w:rPr>
                <w:b/>
              </w:rPr>
              <w:t>IHO Reference</w:t>
            </w:r>
          </w:p>
        </w:tc>
        <w:tc>
          <w:tcPr>
            <w:tcW w:w="2304" w:type="dxa"/>
            <w:shd w:val="clear" w:color="auto" w:fill="BFBFBF" w:themeFill="background1" w:themeFillShade="BF"/>
            <w:vAlign w:val="center"/>
            <w:tcPrChange w:id="2483" w:author="jonathan pritchard" w:date="2025-01-23T13:35:00Z" w16du:dateUtc="2025-01-23T13:35:00Z">
              <w:tcPr>
                <w:tcW w:w="2304" w:type="dxa"/>
                <w:shd w:val="clear" w:color="auto" w:fill="CCFFCC"/>
                <w:vAlign w:val="center"/>
              </w:tcPr>
            </w:tcPrChange>
          </w:tcPr>
          <w:p w14:paraId="20067F16" w14:textId="6AD64AA7" w:rsidR="00000AB3" w:rsidRPr="004065B1" w:rsidRDefault="00000AB3" w:rsidP="000946D3"/>
        </w:tc>
      </w:tr>
      <w:tr w:rsidR="00000AB3" w14:paraId="21DC626E" w14:textId="77777777" w:rsidTr="002F7035">
        <w:trPr>
          <w:cantSplit/>
          <w:trPrChange w:id="2484" w:author="jonathan pritchard" w:date="2025-01-23T13:35:00Z" w16du:dateUtc="2025-01-23T13:35:00Z">
            <w:trPr>
              <w:cantSplit/>
            </w:trPr>
          </w:trPrChange>
        </w:trPr>
        <w:tc>
          <w:tcPr>
            <w:tcW w:w="9526" w:type="dxa"/>
            <w:gridSpan w:val="4"/>
            <w:shd w:val="clear" w:color="auto" w:fill="BFBFBF" w:themeFill="background1" w:themeFillShade="BF"/>
            <w:vAlign w:val="center"/>
            <w:tcPrChange w:id="2485" w:author="jonathan pritchard" w:date="2025-01-23T13:35:00Z" w16du:dateUtc="2025-01-23T13:35:00Z">
              <w:tcPr>
                <w:tcW w:w="9526" w:type="dxa"/>
                <w:gridSpan w:val="4"/>
                <w:shd w:val="clear" w:color="auto" w:fill="CCFFCC"/>
                <w:vAlign w:val="center"/>
              </w:tcPr>
            </w:tcPrChange>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86"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6"/>
        <w:gridCol w:w="1755"/>
        <w:gridCol w:w="1453"/>
        <w:gridCol w:w="960"/>
        <w:gridCol w:w="960"/>
        <w:gridCol w:w="960"/>
        <w:gridCol w:w="960"/>
        <w:gridCol w:w="1954"/>
        <w:gridCol w:w="288"/>
        <w:tblGridChange w:id="2487">
          <w:tblGrid>
            <w:gridCol w:w="236"/>
            <w:gridCol w:w="1755"/>
            <w:gridCol w:w="1453"/>
            <w:gridCol w:w="960"/>
            <w:gridCol w:w="960"/>
            <w:gridCol w:w="960"/>
            <w:gridCol w:w="960"/>
            <w:gridCol w:w="1954"/>
            <w:gridCol w:w="288"/>
          </w:tblGrid>
        </w:tblGridChange>
      </w:tblGrid>
      <w:tr w:rsidR="004F582E" w14:paraId="26E6B3B8" w14:textId="77777777" w:rsidTr="002F7035">
        <w:trPr>
          <w:cantSplit/>
          <w:trPrChange w:id="2488" w:author="jonathan pritchard" w:date="2025-01-23T13:35:00Z" w16du:dateUtc="2025-01-23T13:35:00Z">
            <w:trPr>
              <w:cantSplit/>
            </w:trPr>
          </w:trPrChange>
        </w:trPr>
        <w:tc>
          <w:tcPr>
            <w:tcW w:w="9526" w:type="dxa"/>
            <w:gridSpan w:val="9"/>
            <w:shd w:val="clear" w:color="auto" w:fill="BFBFBF" w:themeFill="background1" w:themeFillShade="BF"/>
            <w:vAlign w:val="center"/>
            <w:tcPrChange w:id="2489" w:author="jonathan pritchard" w:date="2025-01-23T13:35:00Z" w16du:dateUtc="2025-01-23T13:35:00Z">
              <w:tcPr>
                <w:tcW w:w="9526" w:type="dxa"/>
                <w:gridSpan w:val="9"/>
                <w:shd w:val="clear" w:color="auto" w:fill="CCFFCC"/>
                <w:vAlign w:val="center"/>
              </w:tcPr>
            </w:tcPrChange>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2F7035">
        <w:trPr>
          <w:cantSplit/>
          <w:trPrChange w:id="2490" w:author="jonathan pritchard" w:date="2025-01-23T13:35:00Z" w16du:dateUtc="2025-01-23T13:35:00Z">
            <w:trPr>
              <w:cantSplit/>
            </w:trPr>
          </w:trPrChange>
        </w:trPr>
        <w:tc>
          <w:tcPr>
            <w:tcW w:w="9526" w:type="dxa"/>
            <w:gridSpan w:val="9"/>
            <w:shd w:val="clear" w:color="auto" w:fill="BFBFBF" w:themeFill="background1" w:themeFillShade="BF"/>
            <w:vAlign w:val="center"/>
            <w:tcPrChange w:id="2491" w:author="jonathan pritchard" w:date="2025-01-23T13:35:00Z" w16du:dateUtc="2025-01-23T13:35:00Z">
              <w:tcPr>
                <w:tcW w:w="9526" w:type="dxa"/>
                <w:gridSpan w:val="9"/>
                <w:shd w:val="clear" w:color="auto" w:fill="CCFFCC"/>
                <w:vAlign w:val="center"/>
              </w:tcPr>
            </w:tcPrChange>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2F7035">
        <w:trPr>
          <w:cantSplit/>
          <w:trPrChange w:id="2492" w:author="jonathan pritchard" w:date="2025-01-23T13:35:00Z" w16du:dateUtc="2025-01-23T13:35:00Z">
            <w:trPr>
              <w:cantSplit/>
            </w:trPr>
          </w:trPrChange>
        </w:trPr>
        <w:tc>
          <w:tcPr>
            <w:tcW w:w="9526" w:type="dxa"/>
            <w:gridSpan w:val="9"/>
            <w:tcBorders>
              <w:bottom w:val="single" w:sz="4" w:space="0" w:color="auto"/>
            </w:tcBorders>
            <w:shd w:val="clear" w:color="auto" w:fill="BFBFBF" w:themeFill="background1" w:themeFillShade="BF"/>
            <w:vAlign w:val="center"/>
            <w:tcPrChange w:id="2493" w:author="jonathan pritchard" w:date="2025-01-23T13:35:00Z" w16du:dateUtc="2025-01-23T13:35:00Z">
              <w:tcPr>
                <w:tcW w:w="9526" w:type="dxa"/>
                <w:gridSpan w:val="9"/>
                <w:tcBorders>
                  <w:bottom w:val="single" w:sz="4" w:space="0" w:color="auto"/>
                </w:tcBorders>
                <w:shd w:val="clear" w:color="auto" w:fill="CCFFCC"/>
                <w:vAlign w:val="center"/>
              </w:tcPr>
            </w:tcPrChange>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r>
        <w:t>Update of Supplementary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494"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495">
          <w:tblGrid>
            <w:gridCol w:w="2381"/>
            <w:gridCol w:w="2381"/>
            <w:gridCol w:w="2382"/>
            <w:gridCol w:w="2382"/>
          </w:tblGrid>
        </w:tblGridChange>
      </w:tblGrid>
      <w:tr w:rsidR="004A7876" w14:paraId="7DEF008A" w14:textId="77777777" w:rsidTr="002F7035">
        <w:trPr>
          <w:trHeight w:val="454"/>
          <w:tblHeader/>
          <w:trPrChange w:id="2496" w:author="jonathan pritchard" w:date="2025-01-23T13:35:00Z" w16du:dateUtc="2025-01-23T13:35:00Z">
            <w:trPr>
              <w:trHeight w:val="454"/>
              <w:tblHeader/>
            </w:trPr>
          </w:trPrChange>
        </w:trPr>
        <w:tc>
          <w:tcPr>
            <w:tcW w:w="2381" w:type="dxa"/>
            <w:shd w:val="clear" w:color="auto" w:fill="BFBFBF" w:themeFill="background1" w:themeFillShade="BF"/>
            <w:vAlign w:val="center"/>
            <w:tcPrChange w:id="2497" w:author="jonathan pritchard" w:date="2025-01-23T13:35:00Z" w16du:dateUtc="2025-01-23T13:35:00Z">
              <w:tcPr>
                <w:tcW w:w="2381" w:type="dxa"/>
                <w:shd w:val="clear" w:color="auto" w:fill="CCFFCC"/>
                <w:vAlign w:val="center"/>
              </w:tcPr>
            </w:tcPrChange>
          </w:tcPr>
          <w:p w14:paraId="78FAD714" w14:textId="77777777" w:rsidR="004A7876" w:rsidRPr="004065B1" w:rsidRDefault="004A7876" w:rsidP="00280DEE">
            <w:r w:rsidRPr="000A066E">
              <w:rPr>
                <w:b/>
              </w:rPr>
              <w:t>Test Reference</w:t>
            </w:r>
          </w:p>
        </w:tc>
        <w:tc>
          <w:tcPr>
            <w:tcW w:w="2381" w:type="dxa"/>
            <w:shd w:val="clear" w:color="auto" w:fill="BFBFBF" w:themeFill="background1" w:themeFillShade="BF"/>
            <w:vAlign w:val="center"/>
            <w:tcPrChange w:id="2498" w:author="jonathan pritchard" w:date="2025-01-23T13:35:00Z" w16du:dateUtc="2025-01-23T13:35:00Z">
              <w:tcPr>
                <w:tcW w:w="2381" w:type="dxa"/>
                <w:shd w:val="clear" w:color="auto" w:fill="CCFFCC"/>
                <w:vAlign w:val="center"/>
              </w:tcPr>
            </w:tcPrChange>
          </w:tcPr>
          <w:p w14:paraId="4A1A22DC" w14:textId="663DED5D" w:rsidR="004A7876" w:rsidRPr="004065B1" w:rsidRDefault="004A7876" w:rsidP="00280DEE">
            <w:proofErr w:type="spellStart"/>
            <w:r>
              <w:t>SupplementaryFiles</w:t>
            </w:r>
            <w:proofErr w:type="spellEnd"/>
          </w:p>
        </w:tc>
        <w:tc>
          <w:tcPr>
            <w:tcW w:w="2382" w:type="dxa"/>
            <w:shd w:val="clear" w:color="auto" w:fill="BFBFBF" w:themeFill="background1" w:themeFillShade="BF"/>
            <w:vAlign w:val="center"/>
            <w:tcPrChange w:id="2499" w:author="jonathan pritchard" w:date="2025-01-23T13:35:00Z" w16du:dateUtc="2025-01-23T13:35:00Z">
              <w:tcPr>
                <w:tcW w:w="2382" w:type="dxa"/>
                <w:shd w:val="clear" w:color="auto" w:fill="CCFFCC"/>
                <w:vAlign w:val="center"/>
              </w:tcPr>
            </w:tcPrChange>
          </w:tcPr>
          <w:p w14:paraId="67B830DB" w14:textId="77777777" w:rsidR="004A7876" w:rsidRPr="004065B1" w:rsidRDefault="004A7876" w:rsidP="00280DEE">
            <w:r w:rsidRPr="000A066E">
              <w:rPr>
                <w:b/>
              </w:rPr>
              <w:t>IHO Reference</w:t>
            </w:r>
          </w:p>
        </w:tc>
        <w:tc>
          <w:tcPr>
            <w:tcW w:w="2382" w:type="dxa"/>
            <w:shd w:val="clear" w:color="auto" w:fill="BFBFBF" w:themeFill="background1" w:themeFillShade="BF"/>
            <w:vAlign w:val="center"/>
            <w:tcPrChange w:id="2500" w:author="jonathan pritchard" w:date="2025-01-23T13:35:00Z" w16du:dateUtc="2025-01-23T13:35:00Z">
              <w:tcPr>
                <w:tcW w:w="2382" w:type="dxa"/>
                <w:shd w:val="clear" w:color="auto" w:fill="CCFFCC"/>
                <w:vAlign w:val="center"/>
              </w:tcPr>
            </w:tcPrChange>
          </w:tcPr>
          <w:p w14:paraId="203720B8" w14:textId="77777777" w:rsidR="004A7876" w:rsidRPr="004065B1" w:rsidRDefault="004A7876" w:rsidP="00280DEE">
            <w:r>
              <w:t>(</w:t>
            </w:r>
            <w:r w:rsidRPr="00413780">
              <w:t>S-</w:t>
            </w:r>
            <w:r>
              <w:t>100</w:t>
            </w:r>
            <w:r w:rsidRPr="00413780">
              <w:t xml:space="preserve"> Part </w:t>
            </w:r>
            <w:r>
              <w:t>9/</w:t>
            </w:r>
            <w:r w:rsidRPr="00413780">
              <w:t>S-</w:t>
            </w:r>
            <w:r>
              <w:t>98</w:t>
            </w:r>
            <w:r w:rsidRPr="00413780">
              <w:t>)</w:t>
            </w:r>
          </w:p>
        </w:tc>
      </w:tr>
      <w:tr w:rsidR="004A7876" w14:paraId="4BE4B2FD" w14:textId="77777777" w:rsidTr="002F7035">
        <w:trPr>
          <w:tblHeader/>
          <w:trPrChange w:id="2501" w:author="jonathan pritchard" w:date="2025-01-23T13:35:00Z" w16du:dateUtc="2025-01-23T13:35:00Z">
            <w:trPr>
              <w:tblHeader/>
            </w:trPr>
          </w:trPrChange>
        </w:trPr>
        <w:tc>
          <w:tcPr>
            <w:tcW w:w="9526" w:type="dxa"/>
            <w:gridSpan w:val="4"/>
            <w:shd w:val="clear" w:color="auto" w:fill="BFBFBF" w:themeFill="background1" w:themeFillShade="BF"/>
            <w:vAlign w:val="center"/>
            <w:tcPrChange w:id="2502" w:author="jonathan pritchard" w:date="2025-01-23T13:35:00Z" w16du:dateUtc="2025-01-23T13:35:00Z">
              <w:tcPr>
                <w:tcW w:w="9526" w:type="dxa"/>
                <w:gridSpan w:val="4"/>
                <w:shd w:val="clear" w:color="auto" w:fill="CCFFCC"/>
                <w:vAlign w:val="center"/>
              </w:tcPr>
            </w:tcPrChange>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1FB3722C" w14:textId="0F4E49A6" w:rsidR="004A7876" w:rsidRPr="004A7876" w:rsidRDefault="004A7876" w:rsidP="004A7876">
            <w:pPr>
              <w:rPr>
                <w:i/>
              </w:rPr>
            </w:pPr>
            <w:r>
              <w:rPr>
                <w:i/>
              </w:rPr>
              <w:t xml:space="preserve">This test verifies the ECDIS can update files which support datasets </w:t>
            </w:r>
          </w:p>
        </w:tc>
      </w:tr>
      <w:tr w:rsidR="004A7876" w14:paraId="5A42DC50" w14:textId="77777777" w:rsidTr="002F7035">
        <w:trPr>
          <w:tblHeader/>
          <w:trPrChange w:id="2503" w:author="jonathan pritchard" w:date="2025-01-23T13:35:00Z" w16du:dateUtc="2025-01-23T13:35:00Z">
            <w:trPr>
              <w:tblHeader/>
            </w:trPr>
          </w:trPrChange>
        </w:trPr>
        <w:tc>
          <w:tcPr>
            <w:tcW w:w="9526" w:type="dxa"/>
            <w:gridSpan w:val="4"/>
            <w:shd w:val="clear" w:color="auto" w:fill="BFBFBF" w:themeFill="background1" w:themeFillShade="BF"/>
            <w:vAlign w:val="center"/>
            <w:tcPrChange w:id="2504" w:author="jonathan pritchard" w:date="2025-01-23T13:35:00Z" w16du:dateUtc="2025-01-23T13:35:00Z">
              <w:tcPr>
                <w:tcW w:w="9526" w:type="dxa"/>
                <w:gridSpan w:val="4"/>
                <w:shd w:val="clear" w:color="auto" w:fill="CCFFCC"/>
                <w:vAlign w:val="center"/>
              </w:tcPr>
            </w:tcPrChange>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2F7035">
        <w:trPr>
          <w:tblHeader/>
          <w:trPrChange w:id="2505" w:author="jonathan pritchard" w:date="2025-01-23T13:35:00Z" w16du:dateUtc="2025-01-23T13:35:00Z">
            <w:trPr>
              <w:tblHeader/>
            </w:trPr>
          </w:trPrChange>
        </w:trPr>
        <w:tc>
          <w:tcPr>
            <w:tcW w:w="9526" w:type="dxa"/>
            <w:gridSpan w:val="4"/>
            <w:shd w:val="clear" w:color="auto" w:fill="BFBFBF" w:themeFill="background1" w:themeFillShade="BF"/>
            <w:vAlign w:val="center"/>
            <w:tcPrChange w:id="2506" w:author="jonathan pritchard" w:date="2025-01-23T13:35:00Z" w16du:dateUtc="2025-01-23T13:35:00Z">
              <w:tcPr>
                <w:tcW w:w="9526" w:type="dxa"/>
                <w:gridSpan w:val="4"/>
                <w:shd w:val="clear" w:color="auto" w:fill="CCFFCC"/>
                <w:vAlign w:val="center"/>
              </w:tcPr>
            </w:tcPrChange>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2F7035">
        <w:trPr>
          <w:tblHeader/>
          <w:trPrChange w:id="2507" w:author="jonathan pritchard" w:date="2025-01-23T13:35:00Z" w16du:dateUtc="2025-01-23T13:35:00Z">
            <w:trPr>
              <w:tblHeader/>
            </w:trPr>
          </w:trPrChange>
        </w:trPr>
        <w:tc>
          <w:tcPr>
            <w:tcW w:w="9526" w:type="dxa"/>
            <w:gridSpan w:val="4"/>
            <w:shd w:val="clear" w:color="auto" w:fill="BFBFBF" w:themeFill="background1" w:themeFillShade="BF"/>
            <w:vAlign w:val="center"/>
            <w:tcPrChange w:id="2508" w:author="jonathan pritchard" w:date="2025-01-23T13:35:00Z" w16du:dateUtc="2025-01-23T13:35:00Z">
              <w:tcPr>
                <w:tcW w:w="9526" w:type="dxa"/>
                <w:gridSpan w:val="4"/>
                <w:shd w:val="clear" w:color="auto" w:fill="CCFFCC"/>
                <w:vAlign w:val="center"/>
              </w:tcPr>
            </w:tcPrChange>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pPr>
        <w:pStyle w:val="Heading3"/>
        <w:rPr>
          <w:ins w:id="2509" w:author="jonathan pritchard" w:date="2024-10-22T11:40:00Z" w16du:dateUtc="2024-10-22T10:40:00Z"/>
        </w:rPr>
        <w:pPrChange w:id="2510" w:author="jonathan pritchard" w:date="2024-10-22T11:40:00Z" w16du:dateUtc="2024-10-22T10:40:00Z">
          <w:pPr>
            <w:widowControl/>
            <w:spacing w:line="240" w:lineRule="auto"/>
            <w:jc w:val="left"/>
          </w:pPr>
        </w:pPrChange>
      </w:pPr>
      <w:ins w:id="2511" w:author="jonathan pritchard" w:date="2024-10-22T11:40:00Z" w16du:dateUtc="2024-10-22T10:40:00Z">
        <w:r>
          <w:t>Dataset lifecycle and cancellations.</w:t>
        </w:r>
      </w:ins>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A81079">
        <w:trPr>
          <w:trHeight w:val="454"/>
          <w:tblHeader/>
          <w:ins w:id="2512" w:author="jonathan pritchard" w:date="2024-10-22T11:38:00Z"/>
        </w:trPr>
        <w:tc>
          <w:tcPr>
            <w:tcW w:w="2381" w:type="dxa"/>
            <w:shd w:val="clear" w:color="auto" w:fill="E5B8B7" w:themeFill="accent2" w:themeFillTint="66"/>
            <w:vAlign w:val="center"/>
          </w:tcPr>
          <w:p w14:paraId="2C161D05" w14:textId="77777777" w:rsidR="00CF00C7" w:rsidRPr="004065B1" w:rsidRDefault="00CF00C7" w:rsidP="00A81079">
            <w:pPr>
              <w:rPr>
                <w:ins w:id="2513" w:author="jonathan pritchard" w:date="2024-10-22T11:38:00Z" w16du:dateUtc="2024-10-22T10:38:00Z"/>
              </w:rPr>
            </w:pPr>
            <w:ins w:id="2514" w:author="jonathan pritchard" w:date="2024-10-22T11:38:00Z" w16du:dateUtc="2024-10-22T10:38:00Z">
              <w:r w:rsidRPr="000A066E">
                <w:rPr>
                  <w:b/>
                </w:rPr>
                <w:t>Test Reference</w:t>
              </w:r>
            </w:ins>
          </w:p>
        </w:tc>
        <w:tc>
          <w:tcPr>
            <w:tcW w:w="2381" w:type="dxa"/>
            <w:shd w:val="clear" w:color="auto" w:fill="E5B8B7" w:themeFill="accent2" w:themeFillTint="66"/>
            <w:vAlign w:val="center"/>
          </w:tcPr>
          <w:p w14:paraId="67641A7C" w14:textId="60108B11" w:rsidR="00CF00C7" w:rsidRPr="004065B1" w:rsidRDefault="00CF00C7" w:rsidP="00A81079">
            <w:pPr>
              <w:rPr>
                <w:ins w:id="2515" w:author="jonathan pritchard" w:date="2024-10-22T11:38:00Z" w16du:dateUtc="2024-10-22T10:38:00Z"/>
              </w:rPr>
            </w:pPr>
            <w:ins w:id="2516" w:author="jonathan pritchard" w:date="2024-10-22T11:38:00Z" w16du:dateUtc="2024-10-22T10:38:00Z">
              <w:r>
                <w:t>Dataset Lifecycle</w:t>
              </w:r>
            </w:ins>
          </w:p>
        </w:tc>
        <w:tc>
          <w:tcPr>
            <w:tcW w:w="2382" w:type="dxa"/>
            <w:shd w:val="clear" w:color="auto" w:fill="E5B8B7" w:themeFill="accent2" w:themeFillTint="66"/>
            <w:vAlign w:val="center"/>
          </w:tcPr>
          <w:p w14:paraId="065906CE" w14:textId="77777777" w:rsidR="00CF00C7" w:rsidRPr="004065B1" w:rsidRDefault="00CF00C7" w:rsidP="00A81079">
            <w:pPr>
              <w:rPr>
                <w:ins w:id="2517" w:author="jonathan pritchard" w:date="2024-10-22T11:38:00Z" w16du:dateUtc="2024-10-22T10:38:00Z"/>
              </w:rPr>
            </w:pPr>
            <w:ins w:id="2518" w:author="jonathan pritchard" w:date="2024-10-22T11:38:00Z" w16du:dateUtc="2024-10-22T10:38:00Z">
              <w:r w:rsidRPr="000A066E">
                <w:rPr>
                  <w:b/>
                </w:rPr>
                <w:t>IHO Reference</w:t>
              </w:r>
            </w:ins>
          </w:p>
        </w:tc>
        <w:tc>
          <w:tcPr>
            <w:tcW w:w="2382" w:type="dxa"/>
            <w:shd w:val="clear" w:color="auto" w:fill="E5B8B7" w:themeFill="accent2" w:themeFillTint="66"/>
            <w:vAlign w:val="center"/>
          </w:tcPr>
          <w:p w14:paraId="2066B4B3" w14:textId="77777777" w:rsidR="00CF00C7" w:rsidRPr="004065B1" w:rsidRDefault="00CF00C7" w:rsidP="00A81079">
            <w:pPr>
              <w:jc w:val="left"/>
              <w:rPr>
                <w:ins w:id="2519" w:author="jonathan pritchard" w:date="2024-10-22T11:38:00Z" w16du:dateUtc="2024-10-22T10:38:00Z"/>
              </w:rPr>
            </w:pPr>
          </w:p>
        </w:tc>
      </w:tr>
      <w:tr w:rsidR="00CF00C7" w14:paraId="0128EDBD" w14:textId="77777777" w:rsidTr="00A81079">
        <w:trPr>
          <w:tblHeader/>
          <w:ins w:id="2520" w:author="jonathan pritchard" w:date="2024-10-22T11:38:00Z"/>
        </w:trPr>
        <w:tc>
          <w:tcPr>
            <w:tcW w:w="9526" w:type="dxa"/>
            <w:gridSpan w:val="4"/>
            <w:shd w:val="clear" w:color="auto" w:fill="E5B8B7" w:themeFill="accent2" w:themeFillTint="66"/>
            <w:vAlign w:val="center"/>
          </w:tcPr>
          <w:p w14:paraId="698A7EA2" w14:textId="77777777" w:rsidR="00CF00C7" w:rsidRDefault="00CF00C7" w:rsidP="00A81079">
            <w:pPr>
              <w:rPr>
                <w:ins w:id="2521" w:author="jonathan pritchard" w:date="2024-10-22T11:38:00Z" w16du:dateUtc="2024-10-22T10:38:00Z"/>
              </w:rPr>
            </w:pPr>
            <w:ins w:id="2522" w:author="jonathan pritchard" w:date="2024-10-22T11:38:00Z" w16du:dateUtc="2024-10-22T10:38:00Z">
              <w:r w:rsidRPr="000A066E">
                <w:rPr>
                  <w:b/>
                </w:rPr>
                <w:t>Test description</w:t>
              </w:r>
            </w:ins>
          </w:p>
        </w:tc>
      </w:tr>
      <w:tr w:rsidR="00CF00C7" w:rsidRPr="005D2431" w14:paraId="6BB6A954" w14:textId="77777777" w:rsidTr="00A81079">
        <w:trPr>
          <w:tblHeader/>
          <w:ins w:id="2523" w:author="jonathan pritchard" w:date="2024-10-22T11:38:00Z"/>
        </w:trPr>
        <w:tc>
          <w:tcPr>
            <w:tcW w:w="9526" w:type="dxa"/>
            <w:gridSpan w:val="4"/>
            <w:vAlign w:val="center"/>
          </w:tcPr>
          <w:p w14:paraId="7A2716DE" w14:textId="77777777" w:rsidR="00CF00C7" w:rsidRDefault="00CF00C7" w:rsidP="00A81079">
            <w:pPr>
              <w:pStyle w:val="ListParagraph"/>
              <w:numPr>
                <w:ilvl w:val="0"/>
                <w:numId w:val="84"/>
              </w:numPr>
              <w:rPr>
                <w:ins w:id="2524" w:author="jonathan pritchard" w:date="2024-10-22T11:39:00Z" w16du:dateUtc="2024-10-22T10:39:00Z"/>
                <w:i/>
              </w:rPr>
            </w:pPr>
            <w:ins w:id="2525" w:author="jonathan pritchard" w:date="2024-10-22T11:38:00Z" w16du:dateUtc="2024-10-22T10:38:00Z">
              <w:r>
                <w:rPr>
                  <w:i/>
                </w:rPr>
                <w:t>Test</w:t>
              </w:r>
            </w:ins>
            <w:ins w:id="2526" w:author="jonathan pritchard" w:date="2024-10-22T11:39:00Z" w16du:dateUtc="2024-10-22T10:39:00Z">
              <w:r>
                <w:rPr>
                  <w:i/>
                </w:rPr>
                <w:t xml:space="preserve"> shared supplementary files</w:t>
              </w:r>
            </w:ins>
          </w:p>
          <w:p w14:paraId="2B47DBC6" w14:textId="77777777" w:rsidR="00CF00C7" w:rsidRDefault="00CF00C7" w:rsidP="00A81079">
            <w:pPr>
              <w:pStyle w:val="ListParagraph"/>
              <w:numPr>
                <w:ilvl w:val="0"/>
                <w:numId w:val="84"/>
              </w:numPr>
              <w:rPr>
                <w:ins w:id="2527" w:author="jonathan pritchard" w:date="2024-10-22T11:39:00Z" w16du:dateUtc="2024-10-22T10:39:00Z"/>
                <w:i/>
              </w:rPr>
            </w:pPr>
            <w:ins w:id="2528" w:author="jonathan pritchard" w:date="2024-10-22T11:39:00Z" w16du:dateUtc="2024-10-22T10:39:00Z">
              <w:r>
                <w:rPr>
                  <w:i/>
                </w:rPr>
                <w:t>Test all formats supported</w:t>
              </w:r>
            </w:ins>
          </w:p>
          <w:p w14:paraId="6A6D367A" w14:textId="77777777" w:rsidR="00CF00C7" w:rsidRDefault="00CF00C7" w:rsidP="00A81079">
            <w:pPr>
              <w:pStyle w:val="ListParagraph"/>
              <w:numPr>
                <w:ilvl w:val="0"/>
                <w:numId w:val="84"/>
              </w:numPr>
              <w:rPr>
                <w:ins w:id="2529" w:author="jonathan pritchard" w:date="2024-10-22T11:40:00Z" w16du:dateUtc="2024-10-22T10:40:00Z"/>
                <w:i/>
              </w:rPr>
            </w:pPr>
            <w:ins w:id="2530" w:author="jonathan pritchard" w:date="2024-10-22T11:39:00Z" w16du:dateUtc="2024-10-22T10:39:00Z">
              <w:r>
                <w:rPr>
                  <w:i/>
                </w:rPr>
                <w:t>File less cancellation (or possibly in previous section?).</w:t>
              </w:r>
            </w:ins>
          </w:p>
          <w:p w14:paraId="01BD4660" w14:textId="77777777" w:rsidR="00CF00C7" w:rsidRDefault="00CF00C7" w:rsidP="00A81079">
            <w:pPr>
              <w:pStyle w:val="ListParagraph"/>
              <w:numPr>
                <w:ilvl w:val="0"/>
                <w:numId w:val="84"/>
              </w:numPr>
              <w:rPr>
                <w:ins w:id="2531" w:author="jonathan pritchard" w:date="2025-01-23T13:35:00Z" w16du:dateUtc="2025-01-23T13:35:00Z"/>
                <w:i/>
              </w:rPr>
            </w:pPr>
            <w:ins w:id="2532" w:author="jonathan pritchard" w:date="2024-10-22T11:40:00Z" w16du:dateUtc="2024-10-22T10:40:00Z">
              <w:r>
                <w:rPr>
                  <w:i/>
                </w:rPr>
                <w:t>Cancellation of S-102 datasets</w:t>
              </w:r>
            </w:ins>
          </w:p>
          <w:p w14:paraId="3EF22D0A" w14:textId="324FEB56" w:rsidR="002F7035" w:rsidRPr="00A81079" w:rsidRDefault="002F7035" w:rsidP="00A81079">
            <w:pPr>
              <w:pStyle w:val="ListParagraph"/>
              <w:numPr>
                <w:ilvl w:val="0"/>
                <w:numId w:val="84"/>
              </w:numPr>
              <w:rPr>
                <w:ins w:id="2533" w:author="jonathan pritchard" w:date="2024-10-22T11:38:00Z" w16du:dateUtc="2024-10-22T10:38:00Z"/>
                <w:i/>
              </w:rPr>
            </w:pPr>
            <w:ins w:id="2534" w:author="jonathan pritchard" w:date="2025-01-23T13:35:00Z" w16du:dateUtc="2025-01-23T13:35:00Z">
              <w:r>
                <w:rPr>
                  <w:i/>
                </w:rPr>
                <w:t xml:space="preserve">New </w:t>
              </w:r>
              <w:proofErr w:type="spellStart"/>
              <w:r>
                <w:rPr>
                  <w:i/>
                </w:rPr>
                <w:t>Suppplementary</w:t>
              </w:r>
              <w:proofErr w:type="spellEnd"/>
              <w:r>
                <w:rPr>
                  <w:i/>
                </w:rPr>
                <w:t xml:space="preserve"> files (without updates)</w:t>
              </w:r>
            </w:ins>
          </w:p>
        </w:tc>
      </w:tr>
    </w:tbl>
    <w:p w14:paraId="255F32F6" w14:textId="598AED68" w:rsidR="008D0827" w:rsidRPr="003B7860" w:rsidDel="00CF00C7" w:rsidRDefault="00CF00C7">
      <w:pPr>
        <w:widowControl/>
        <w:spacing w:line="240" w:lineRule="auto"/>
        <w:jc w:val="left"/>
        <w:rPr>
          <w:del w:id="2535" w:author="jonathan pritchard" w:date="2024-10-22T11:38:00Z" w16du:dateUtc="2024-10-22T10:38:00Z"/>
          <w:b/>
          <w:i/>
          <w:iCs/>
        </w:rPr>
      </w:pPr>
      <w:ins w:id="2536" w:author="jonathan pritchard" w:date="2024-10-22T11:38:00Z" w16du:dateUtc="2024-10-22T10:38:00Z">
        <w:r w:rsidRPr="003B7860" w:rsidDel="00CF00C7">
          <w:rPr>
            <w:i/>
            <w:iCs/>
          </w:rPr>
          <w:lastRenderedPageBreak/>
          <w:t xml:space="preserve"> </w:t>
        </w:r>
      </w:ins>
      <w:del w:id="2537" w:author="jonathan pritchard" w:date="2024-10-22T11:38:00Z" w16du:dateUtc="2024-10-22T10:38:00Z">
        <w:r w:rsidR="00581F9A" w:rsidRPr="003B7860" w:rsidDel="00CF00C7">
          <w:rPr>
            <w:i/>
            <w:iCs/>
          </w:rPr>
          <w:delText>[</w:delText>
        </w:r>
        <w:r w:rsidR="00581F9A" w:rsidRPr="003B7860" w:rsidDel="00CF00C7">
          <w:rPr>
            <w:b/>
            <w:bCs/>
            <w:i/>
            <w:iCs/>
          </w:rPr>
          <w:delText>More test scenarios for management of supporting resource are likely in this section]</w:delText>
        </w:r>
        <w:r w:rsidR="008D0827" w:rsidRPr="003B7860" w:rsidDel="00CF00C7">
          <w:rPr>
            <w:i/>
            <w:iCs/>
          </w:rPr>
          <w:br w:type="page"/>
        </w:r>
      </w:del>
    </w:p>
    <w:p w14:paraId="071BE043" w14:textId="48BF97A4" w:rsidR="00C32DB8" w:rsidRPr="00C32DB8" w:rsidRDefault="003B7860" w:rsidP="00C32DB8">
      <w:pPr>
        <w:pStyle w:val="Heading2"/>
      </w:pPr>
      <w:bookmarkStart w:id="2538" w:name="_Toc152748578"/>
      <w:r>
        <w:t xml:space="preserve">ECDIS </w:t>
      </w:r>
      <w:r w:rsidR="00C32DB8">
        <w:t>Update Status Report</w:t>
      </w:r>
      <w:bookmarkEnd w:id="2538"/>
    </w:p>
    <w:p w14:paraId="01FB4134" w14:textId="5FA242AF" w:rsidR="004F582E" w:rsidRPr="00A94802" w:rsidRDefault="003417A2" w:rsidP="00C32DB8">
      <w:pPr>
        <w:pStyle w:val="Heading3"/>
      </w:pPr>
      <w:r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539"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9"/>
        <w:gridCol w:w="2451"/>
        <w:gridCol w:w="2359"/>
        <w:gridCol w:w="2357"/>
        <w:tblGridChange w:id="2540">
          <w:tblGrid>
            <w:gridCol w:w="2359"/>
            <w:gridCol w:w="2451"/>
            <w:gridCol w:w="2359"/>
            <w:gridCol w:w="2357"/>
          </w:tblGrid>
        </w:tblGridChange>
      </w:tblGrid>
      <w:tr w:rsidR="004F582E" w14:paraId="7CFF58F2" w14:textId="77777777" w:rsidTr="002F7035">
        <w:trPr>
          <w:trHeight w:val="454"/>
          <w:tblHeader/>
          <w:trPrChange w:id="2541"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542" w:author="jonathan pritchard" w:date="2025-01-23T13:36:00Z" w16du:dateUtc="2025-01-23T13:36:00Z">
              <w:tcPr>
                <w:tcW w:w="2381" w:type="dxa"/>
                <w:shd w:val="clear" w:color="auto" w:fill="CCFFCC"/>
                <w:vAlign w:val="center"/>
              </w:tcPr>
            </w:tcPrChange>
          </w:tcPr>
          <w:p w14:paraId="1F01255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543" w:author="jonathan pritchard" w:date="2025-01-23T13:36:00Z" w16du:dateUtc="2025-01-23T13:36:00Z">
              <w:tcPr>
                <w:tcW w:w="2381" w:type="dxa"/>
                <w:shd w:val="clear" w:color="auto" w:fill="CCFFCC"/>
                <w:vAlign w:val="center"/>
              </w:tcPr>
            </w:tcPrChange>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BFBFBF" w:themeFill="background1" w:themeFillShade="BF"/>
            <w:vAlign w:val="center"/>
            <w:tcPrChange w:id="2544" w:author="jonathan pritchard" w:date="2025-01-23T13:36:00Z" w16du:dateUtc="2025-01-23T13:36:00Z">
              <w:tcPr>
                <w:tcW w:w="2382" w:type="dxa"/>
                <w:shd w:val="clear" w:color="auto" w:fill="CCFFCC"/>
                <w:vAlign w:val="center"/>
              </w:tcPr>
            </w:tcPrChange>
          </w:tcPr>
          <w:p w14:paraId="0A9E8A25"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545" w:author="jonathan pritchard" w:date="2025-01-23T13:36:00Z" w16du:dateUtc="2025-01-23T13:36:00Z">
              <w:tcPr>
                <w:tcW w:w="2382" w:type="dxa"/>
                <w:shd w:val="clear" w:color="auto" w:fill="CCFFCC"/>
                <w:vAlign w:val="center"/>
              </w:tcPr>
            </w:tcPrChange>
          </w:tcPr>
          <w:p w14:paraId="7F2657B3" w14:textId="543E1810" w:rsidR="004F582E" w:rsidRPr="004065B1" w:rsidRDefault="001A5E8E" w:rsidP="00CB4150">
            <w:r w:rsidRPr="004464B0">
              <w:rPr>
                <w:highlight w:val="yellow"/>
              </w:rPr>
              <w:t>S-98 Annex C, Appendix C-3</w:t>
            </w:r>
          </w:p>
        </w:tc>
      </w:tr>
      <w:tr w:rsidR="004F582E" w14:paraId="1DAE0F33" w14:textId="77777777" w:rsidTr="002F7035">
        <w:trPr>
          <w:tblHeader/>
          <w:trPrChange w:id="254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47" w:author="jonathan pritchard" w:date="2025-01-23T13:36:00Z" w16du:dateUtc="2025-01-23T13:36:00Z">
              <w:tcPr>
                <w:tcW w:w="9526" w:type="dxa"/>
                <w:gridSpan w:val="4"/>
                <w:shd w:val="clear" w:color="auto" w:fill="CCFFCC"/>
                <w:vAlign w:val="center"/>
              </w:tcPr>
            </w:tcPrChange>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989CB01" w14:textId="32FFADA0" w:rsidR="004F582E" w:rsidRPr="00DC4578" w:rsidRDefault="00D51C33" w:rsidP="002164D3">
            <w:pPr>
              <w:jc w:val="left"/>
              <w:rPr>
                <w:i/>
              </w:rPr>
            </w:pPr>
            <w:r w:rsidRPr="00DC4578">
              <w:rPr>
                <w:i/>
              </w:rPr>
              <w:t xml:space="preserve">Confirm that the ECDIS is capable of executing the ENC Update status report as documented in </w:t>
            </w:r>
            <w:r w:rsidR="008538F7">
              <w:rPr>
                <w:i/>
              </w:rPr>
              <w:t xml:space="preserve">S-98 </w:t>
            </w:r>
            <w:r w:rsidR="008D0827">
              <w:rPr>
                <w:i/>
              </w:rPr>
              <w:t>Annex C, Appendix C-3</w:t>
            </w:r>
          </w:p>
        </w:tc>
      </w:tr>
      <w:tr w:rsidR="004F582E" w14:paraId="7A49FAB1" w14:textId="77777777" w:rsidTr="002F7035">
        <w:trPr>
          <w:tblHeader/>
          <w:trPrChange w:id="254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49" w:author="jonathan pritchard" w:date="2025-01-23T13:36:00Z" w16du:dateUtc="2025-01-23T13:36:00Z">
              <w:tcPr>
                <w:tcW w:w="9526" w:type="dxa"/>
                <w:gridSpan w:val="4"/>
                <w:shd w:val="clear" w:color="auto" w:fill="CCFFCC"/>
                <w:vAlign w:val="center"/>
              </w:tcPr>
            </w:tcPrChange>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2F7035">
        <w:trPr>
          <w:tblHeader/>
          <w:trPrChange w:id="255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51" w:author="jonathan pritchard" w:date="2025-01-23T13:36:00Z" w16du:dateUtc="2025-01-23T13:36:00Z">
              <w:tcPr>
                <w:tcW w:w="9526" w:type="dxa"/>
                <w:gridSpan w:val="4"/>
                <w:shd w:val="clear" w:color="auto" w:fill="CCFFCC"/>
                <w:vAlign w:val="center"/>
              </w:tcPr>
            </w:tcPrChange>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2F7035">
        <w:trPr>
          <w:tblHeader/>
          <w:trPrChange w:id="2552"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53" w:author="jonathan pritchard" w:date="2025-01-23T13:36:00Z" w16du:dateUtc="2025-01-23T13:36:00Z">
              <w:tcPr>
                <w:tcW w:w="9526" w:type="dxa"/>
                <w:gridSpan w:val="4"/>
                <w:shd w:val="clear" w:color="auto" w:fill="CCFFCC"/>
                <w:vAlign w:val="center"/>
              </w:tcPr>
            </w:tcPrChange>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r>
        <w:lastRenderedPageBreak/>
        <w:t>ENP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554"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64"/>
        <w:gridCol w:w="2440"/>
        <w:gridCol w:w="2365"/>
        <w:gridCol w:w="2357"/>
        <w:tblGridChange w:id="2555">
          <w:tblGrid>
            <w:gridCol w:w="2364"/>
            <w:gridCol w:w="2440"/>
            <w:gridCol w:w="2365"/>
            <w:gridCol w:w="2357"/>
          </w:tblGrid>
        </w:tblGridChange>
      </w:tblGrid>
      <w:tr w:rsidR="001A44D1" w14:paraId="3C281F01" w14:textId="77777777" w:rsidTr="002F7035">
        <w:trPr>
          <w:trHeight w:val="454"/>
          <w:tblHeader/>
          <w:trPrChange w:id="2556" w:author="jonathan pritchard" w:date="2025-01-23T13:36:00Z" w16du:dateUtc="2025-01-23T13:36:00Z">
            <w:trPr>
              <w:trHeight w:val="454"/>
              <w:tblHeader/>
            </w:trPr>
          </w:trPrChange>
        </w:trPr>
        <w:tc>
          <w:tcPr>
            <w:tcW w:w="2364" w:type="dxa"/>
            <w:shd w:val="clear" w:color="auto" w:fill="BFBFBF" w:themeFill="background1" w:themeFillShade="BF"/>
            <w:vAlign w:val="center"/>
            <w:tcPrChange w:id="2557" w:author="jonathan pritchard" w:date="2025-01-23T13:36:00Z" w16du:dateUtc="2025-01-23T13:36:00Z">
              <w:tcPr>
                <w:tcW w:w="2364" w:type="dxa"/>
                <w:shd w:val="clear" w:color="auto" w:fill="CCFFCC"/>
                <w:vAlign w:val="center"/>
              </w:tcPr>
            </w:tcPrChange>
          </w:tcPr>
          <w:p w14:paraId="3270CBF5" w14:textId="77777777" w:rsidR="001A44D1" w:rsidRPr="004065B1" w:rsidRDefault="001A44D1" w:rsidP="00280DEE">
            <w:r w:rsidRPr="000A066E">
              <w:rPr>
                <w:b/>
              </w:rPr>
              <w:t>Test Reference</w:t>
            </w:r>
          </w:p>
        </w:tc>
        <w:tc>
          <w:tcPr>
            <w:tcW w:w="2440" w:type="dxa"/>
            <w:shd w:val="clear" w:color="auto" w:fill="BFBFBF" w:themeFill="background1" w:themeFillShade="BF"/>
            <w:vAlign w:val="center"/>
            <w:tcPrChange w:id="2558" w:author="jonathan pritchard" w:date="2025-01-23T13:36:00Z" w16du:dateUtc="2025-01-23T13:36:00Z">
              <w:tcPr>
                <w:tcW w:w="2440" w:type="dxa"/>
                <w:shd w:val="clear" w:color="auto" w:fill="CCFFCC"/>
                <w:vAlign w:val="center"/>
              </w:tcPr>
            </w:tcPrChange>
          </w:tcPr>
          <w:p w14:paraId="2C4D39BE" w14:textId="77777777" w:rsidR="001A44D1" w:rsidRPr="004065B1" w:rsidRDefault="001A44D1" w:rsidP="00280DEE">
            <w:proofErr w:type="spellStart"/>
            <w:r>
              <w:t>UpdateStatusReportENP</w:t>
            </w:r>
            <w:proofErr w:type="spellEnd"/>
          </w:p>
        </w:tc>
        <w:tc>
          <w:tcPr>
            <w:tcW w:w="2365" w:type="dxa"/>
            <w:shd w:val="clear" w:color="auto" w:fill="BFBFBF" w:themeFill="background1" w:themeFillShade="BF"/>
            <w:vAlign w:val="center"/>
            <w:tcPrChange w:id="2559" w:author="jonathan pritchard" w:date="2025-01-23T13:36:00Z" w16du:dateUtc="2025-01-23T13:36:00Z">
              <w:tcPr>
                <w:tcW w:w="2365" w:type="dxa"/>
                <w:shd w:val="clear" w:color="auto" w:fill="CCFFCC"/>
                <w:vAlign w:val="center"/>
              </w:tcPr>
            </w:tcPrChange>
          </w:tcPr>
          <w:p w14:paraId="29ACE94B" w14:textId="77777777" w:rsidR="001A44D1" w:rsidRPr="004065B1" w:rsidRDefault="001A44D1" w:rsidP="00280DEE">
            <w:r w:rsidRPr="000A066E">
              <w:rPr>
                <w:b/>
              </w:rPr>
              <w:t>IHO Reference</w:t>
            </w:r>
          </w:p>
        </w:tc>
        <w:tc>
          <w:tcPr>
            <w:tcW w:w="2357" w:type="dxa"/>
            <w:shd w:val="clear" w:color="auto" w:fill="BFBFBF" w:themeFill="background1" w:themeFillShade="BF"/>
            <w:vAlign w:val="center"/>
            <w:tcPrChange w:id="2560" w:author="jonathan pritchard" w:date="2025-01-23T13:36:00Z" w16du:dateUtc="2025-01-23T13:36:00Z">
              <w:tcPr>
                <w:tcW w:w="2357" w:type="dxa"/>
                <w:shd w:val="clear" w:color="auto" w:fill="CCFFCC"/>
                <w:vAlign w:val="center"/>
              </w:tcPr>
            </w:tcPrChange>
          </w:tcPr>
          <w:p w14:paraId="697EAFB8" w14:textId="42D9E02E" w:rsidR="001A44D1" w:rsidRPr="004065B1" w:rsidRDefault="001A5E8E" w:rsidP="00280DEE">
            <w:r>
              <w:t>S-98 Annex C, Appendix C-3</w:t>
            </w:r>
          </w:p>
        </w:tc>
      </w:tr>
      <w:tr w:rsidR="001A44D1" w14:paraId="568A6693" w14:textId="77777777" w:rsidTr="002F7035">
        <w:trPr>
          <w:tblHeader/>
          <w:trPrChange w:id="2561"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62" w:author="jonathan pritchard" w:date="2025-01-23T13:36:00Z" w16du:dateUtc="2025-01-23T13:36:00Z">
              <w:tcPr>
                <w:tcW w:w="9526" w:type="dxa"/>
                <w:gridSpan w:val="4"/>
                <w:shd w:val="clear" w:color="auto" w:fill="CCFFCC"/>
                <w:vAlign w:val="center"/>
              </w:tcPr>
            </w:tcPrChange>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5CDB1DCF" w14:textId="71600364" w:rsidR="001A44D1" w:rsidRPr="00B07F0D"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Pr>
                <w:i/>
              </w:rPr>
              <w:t>S-98</w:t>
            </w:r>
            <w:r w:rsidR="003B7860">
              <w:rPr>
                <w:i/>
              </w:rPr>
              <w:t xml:space="preserve"> Annex C, Appendix C-3</w:t>
            </w:r>
          </w:p>
        </w:tc>
      </w:tr>
      <w:tr w:rsidR="001A44D1" w14:paraId="0F37819F" w14:textId="77777777" w:rsidTr="002F7035">
        <w:trPr>
          <w:tblHeader/>
          <w:trPrChange w:id="2563"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64" w:author="jonathan pritchard" w:date="2025-01-23T13:36:00Z" w16du:dateUtc="2025-01-23T13:36:00Z">
              <w:tcPr>
                <w:tcW w:w="9526" w:type="dxa"/>
                <w:gridSpan w:val="4"/>
                <w:shd w:val="clear" w:color="auto" w:fill="CCFFCC"/>
                <w:vAlign w:val="center"/>
              </w:tcPr>
            </w:tcPrChange>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2F7035">
        <w:trPr>
          <w:tblHeader/>
          <w:trPrChange w:id="2565"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66" w:author="jonathan pritchard" w:date="2025-01-23T13:36:00Z" w16du:dateUtc="2025-01-23T13:36:00Z">
              <w:tcPr>
                <w:tcW w:w="9526" w:type="dxa"/>
                <w:gridSpan w:val="4"/>
                <w:shd w:val="clear" w:color="auto" w:fill="CCFFCC"/>
                <w:vAlign w:val="center"/>
              </w:tcPr>
            </w:tcPrChange>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2F7035">
        <w:trPr>
          <w:tblHeader/>
          <w:trPrChange w:id="2567"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68" w:author="jonathan pritchard" w:date="2025-01-23T13:36:00Z" w16du:dateUtc="2025-01-23T13:36:00Z">
              <w:tcPr>
                <w:tcW w:w="9526" w:type="dxa"/>
                <w:gridSpan w:val="4"/>
                <w:shd w:val="clear" w:color="auto" w:fill="CCFFCC"/>
                <w:vAlign w:val="center"/>
              </w:tcPr>
            </w:tcPrChange>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103B6716"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3B7860">
              <w:rPr>
                <w:i/>
              </w:rPr>
              <w:t>S-98 Annex C, Appendix C-3</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r>
        <w:lastRenderedPageBreak/>
        <w:t>Missing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569"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0"/>
        <w:gridCol w:w="2662"/>
        <w:gridCol w:w="2292"/>
        <w:gridCol w:w="2282"/>
        <w:tblGridChange w:id="2570">
          <w:tblGrid>
            <w:gridCol w:w="2290"/>
            <w:gridCol w:w="2662"/>
            <w:gridCol w:w="2292"/>
            <w:gridCol w:w="2282"/>
          </w:tblGrid>
        </w:tblGridChange>
      </w:tblGrid>
      <w:tr w:rsidR="00A97069" w14:paraId="10EC6949" w14:textId="77777777" w:rsidTr="002F7035">
        <w:trPr>
          <w:trHeight w:val="454"/>
          <w:tblHeader/>
          <w:trPrChange w:id="2571"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572" w:author="jonathan pritchard" w:date="2025-01-23T13:36:00Z" w16du:dateUtc="2025-01-23T13:36:00Z">
              <w:tcPr>
                <w:tcW w:w="2381" w:type="dxa"/>
                <w:shd w:val="clear" w:color="auto" w:fill="CCFFCC"/>
                <w:vAlign w:val="center"/>
              </w:tcPr>
            </w:tcPrChange>
          </w:tcPr>
          <w:p w14:paraId="07F75FB9" w14:textId="77777777" w:rsidR="00A97069" w:rsidRPr="004065B1" w:rsidRDefault="00A97069" w:rsidP="00280DEE">
            <w:r w:rsidRPr="000A066E">
              <w:rPr>
                <w:b/>
              </w:rPr>
              <w:t>Test Reference</w:t>
            </w:r>
          </w:p>
        </w:tc>
        <w:tc>
          <w:tcPr>
            <w:tcW w:w="2381" w:type="dxa"/>
            <w:shd w:val="clear" w:color="auto" w:fill="BFBFBF" w:themeFill="background1" w:themeFillShade="BF"/>
            <w:vAlign w:val="center"/>
            <w:tcPrChange w:id="2573" w:author="jonathan pritchard" w:date="2025-01-23T13:36:00Z" w16du:dateUtc="2025-01-23T13:36:00Z">
              <w:tcPr>
                <w:tcW w:w="2381" w:type="dxa"/>
                <w:shd w:val="clear" w:color="auto" w:fill="CCFFCC"/>
                <w:vAlign w:val="center"/>
              </w:tcPr>
            </w:tcPrChange>
          </w:tcPr>
          <w:p w14:paraId="381FE68B" w14:textId="6C149874" w:rsidR="00A97069" w:rsidRPr="004065B1" w:rsidRDefault="00A97069" w:rsidP="00280DEE">
            <w:proofErr w:type="spellStart"/>
            <w:r>
              <w:t>MissingRevisionInformation</w:t>
            </w:r>
            <w:proofErr w:type="spellEnd"/>
          </w:p>
        </w:tc>
        <w:tc>
          <w:tcPr>
            <w:tcW w:w="2382" w:type="dxa"/>
            <w:shd w:val="clear" w:color="auto" w:fill="BFBFBF" w:themeFill="background1" w:themeFillShade="BF"/>
            <w:vAlign w:val="center"/>
            <w:tcPrChange w:id="2574" w:author="jonathan pritchard" w:date="2025-01-23T13:36:00Z" w16du:dateUtc="2025-01-23T13:36:00Z">
              <w:tcPr>
                <w:tcW w:w="2382" w:type="dxa"/>
                <w:shd w:val="clear" w:color="auto" w:fill="CCFFCC"/>
                <w:vAlign w:val="center"/>
              </w:tcPr>
            </w:tcPrChange>
          </w:tcPr>
          <w:p w14:paraId="3ADC2E06" w14:textId="77777777" w:rsidR="00A97069" w:rsidRPr="004065B1" w:rsidRDefault="00A97069" w:rsidP="00280DEE">
            <w:r w:rsidRPr="000A066E">
              <w:rPr>
                <w:b/>
              </w:rPr>
              <w:t>IHO Reference</w:t>
            </w:r>
          </w:p>
        </w:tc>
        <w:tc>
          <w:tcPr>
            <w:tcW w:w="2382" w:type="dxa"/>
            <w:shd w:val="clear" w:color="auto" w:fill="BFBFBF" w:themeFill="background1" w:themeFillShade="BF"/>
            <w:vAlign w:val="center"/>
            <w:tcPrChange w:id="2575" w:author="jonathan pritchard" w:date="2025-01-23T13:36:00Z" w16du:dateUtc="2025-01-23T13:36:00Z">
              <w:tcPr>
                <w:tcW w:w="2382" w:type="dxa"/>
                <w:shd w:val="clear" w:color="auto" w:fill="CCFFCC"/>
                <w:vAlign w:val="center"/>
              </w:tcPr>
            </w:tcPrChange>
          </w:tcPr>
          <w:p w14:paraId="2BDE799E" w14:textId="56CAC225" w:rsidR="00A97069" w:rsidRPr="004065B1" w:rsidRDefault="001A5E8E" w:rsidP="00280DEE">
            <w:r>
              <w:t>S-98 Annex C, Appendix C-3</w:t>
            </w:r>
          </w:p>
        </w:tc>
      </w:tr>
      <w:tr w:rsidR="00A97069" w14:paraId="1E277B6F" w14:textId="77777777" w:rsidTr="002F7035">
        <w:trPr>
          <w:tblHeader/>
          <w:trPrChange w:id="257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77" w:author="jonathan pritchard" w:date="2025-01-23T13:36:00Z" w16du:dateUtc="2025-01-23T13:36:00Z">
              <w:tcPr>
                <w:tcW w:w="9526" w:type="dxa"/>
                <w:gridSpan w:val="4"/>
                <w:shd w:val="clear" w:color="auto" w:fill="CCFFCC"/>
                <w:vAlign w:val="center"/>
              </w:tcPr>
            </w:tcPrChange>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6D299445" w:rsidR="00A97069" w:rsidRDefault="00A97069" w:rsidP="00280DEE">
            <w:pPr>
              <w:rPr>
                <w:i/>
              </w:rPr>
            </w:pPr>
            <w:r w:rsidRPr="00B07F0D">
              <w:rPr>
                <w:i/>
              </w:rPr>
              <w:t xml:space="preserve">This test checks </w:t>
            </w:r>
            <w:proofErr w:type="spellStart"/>
            <w:r w:rsidRPr="00B07F0D">
              <w:rPr>
                <w:i/>
              </w:rPr>
              <w:t>tha</w:t>
            </w:r>
            <w:proofErr w:type="spellEnd"/>
          </w:p>
          <w:p w14:paraId="14EDA64D" w14:textId="77777777" w:rsidR="00A97069" w:rsidRPr="00B07F0D" w:rsidRDefault="00A97069" w:rsidP="00280DEE">
            <w:pPr>
              <w:rPr>
                <w:i/>
              </w:rPr>
            </w:pPr>
          </w:p>
        </w:tc>
      </w:tr>
      <w:tr w:rsidR="00A97069" w14:paraId="2296E46B" w14:textId="77777777" w:rsidTr="002F7035">
        <w:trPr>
          <w:tblHeader/>
          <w:trPrChange w:id="257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79" w:author="jonathan pritchard" w:date="2025-01-23T13:36:00Z" w16du:dateUtc="2025-01-23T13:36:00Z">
              <w:tcPr>
                <w:tcW w:w="9526" w:type="dxa"/>
                <w:gridSpan w:val="4"/>
                <w:shd w:val="clear" w:color="auto" w:fill="CCFFCC"/>
                <w:vAlign w:val="center"/>
              </w:tcPr>
            </w:tcPrChange>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2F7035">
        <w:trPr>
          <w:tblHeader/>
          <w:trPrChange w:id="258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81" w:author="jonathan pritchard" w:date="2025-01-23T13:36:00Z" w16du:dateUtc="2025-01-23T13:36:00Z">
              <w:tcPr>
                <w:tcW w:w="9526" w:type="dxa"/>
                <w:gridSpan w:val="4"/>
                <w:shd w:val="clear" w:color="auto" w:fill="CCFFCC"/>
                <w:vAlign w:val="center"/>
              </w:tcPr>
            </w:tcPrChange>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2F7035">
        <w:trPr>
          <w:tblHeader/>
          <w:trPrChange w:id="2582"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83" w:author="jonathan pritchard" w:date="2025-01-23T13:36:00Z" w16du:dateUtc="2025-01-23T13:36:00Z">
              <w:tcPr>
                <w:tcW w:w="9526" w:type="dxa"/>
                <w:gridSpan w:val="4"/>
                <w:shd w:val="clear" w:color="auto" w:fill="CCFFCC"/>
                <w:vAlign w:val="center"/>
              </w:tcPr>
            </w:tcPrChange>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62037248"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C-3</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r>
        <w:t>Multiple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584"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7"/>
        <w:gridCol w:w="2673"/>
        <w:gridCol w:w="2299"/>
        <w:gridCol w:w="2257"/>
        <w:tblGridChange w:id="2585">
          <w:tblGrid>
            <w:gridCol w:w="2297"/>
            <w:gridCol w:w="2673"/>
            <w:gridCol w:w="2299"/>
            <w:gridCol w:w="2257"/>
          </w:tblGrid>
        </w:tblGridChange>
      </w:tblGrid>
      <w:tr w:rsidR="00A97069" w14:paraId="3925AC69" w14:textId="77777777" w:rsidTr="002F7035">
        <w:trPr>
          <w:trHeight w:val="454"/>
          <w:tblHeader/>
          <w:trPrChange w:id="2586" w:author="jonathan pritchard" w:date="2025-01-23T13:36:00Z" w16du:dateUtc="2025-01-23T13:36:00Z">
            <w:trPr>
              <w:trHeight w:val="454"/>
              <w:tblHeader/>
            </w:trPr>
          </w:trPrChange>
        </w:trPr>
        <w:tc>
          <w:tcPr>
            <w:tcW w:w="2297" w:type="dxa"/>
            <w:shd w:val="clear" w:color="auto" w:fill="BFBFBF" w:themeFill="background1" w:themeFillShade="BF"/>
            <w:vAlign w:val="center"/>
            <w:tcPrChange w:id="2587" w:author="jonathan pritchard" w:date="2025-01-23T13:36:00Z" w16du:dateUtc="2025-01-23T13:36:00Z">
              <w:tcPr>
                <w:tcW w:w="2297" w:type="dxa"/>
                <w:shd w:val="clear" w:color="auto" w:fill="CCFFCC"/>
                <w:vAlign w:val="center"/>
              </w:tcPr>
            </w:tcPrChange>
          </w:tcPr>
          <w:p w14:paraId="5285BAD0" w14:textId="77777777" w:rsidR="00A97069" w:rsidRPr="004065B1" w:rsidRDefault="00A97069" w:rsidP="00280DEE">
            <w:r w:rsidRPr="000A066E">
              <w:rPr>
                <w:b/>
              </w:rPr>
              <w:t>Test Reference</w:t>
            </w:r>
          </w:p>
        </w:tc>
        <w:tc>
          <w:tcPr>
            <w:tcW w:w="2673" w:type="dxa"/>
            <w:shd w:val="clear" w:color="auto" w:fill="BFBFBF" w:themeFill="background1" w:themeFillShade="BF"/>
            <w:vAlign w:val="center"/>
            <w:tcPrChange w:id="2588" w:author="jonathan pritchard" w:date="2025-01-23T13:36:00Z" w16du:dateUtc="2025-01-23T13:36:00Z">
              <w:tcPr>
                <w:tcW w:w="2673" w:type="dxa"/>
                <w:shd w:val="clear" w:color="auto" w:fill="CCFFCC"/>
                <w:vAlign w:val="center"/>
              </w:tcPr>
            </w:tcPrChange>
          </w:tcPr>
          <w:p w14:paraId="6F5C98E6" w14:textId="0E0BFD04" w:rsidR="00A97069" w:rsidRPr="004065B1" w:rsidRDefault="00A97069" w:rsidP="00280DEE">
            <w:proofErr w:type="spellStart"/>
            <w:r>
              <w:t>MultipleRevisionInformation</w:t>
            </w:r>
            <w:proofErr w:type="spellEnd"/>
          </w:p>
        </w:tc>
        <w:tc>
          <w:tcPr>
            <w:tcW w:w="2299" w:type="dxa"/>
            <w:shd w:val="clear" w:color="auto" w:fill="BFBFBF" w:themeFill="background1" w:themeFillShade="BF"/>
            <w:vAlign w:val="center"/>
            <w:tcPrChange w:id="2589" w:author="jonathan pritchard" w:date="2025-01-23T13:36:00Z" w16du:dateUtc="2025-01-23T13:36:00Z">
              <w:tcPr>
                <w:tcW w:w="2299" w:type="dxa"/>
                <w:shd w:val="clear" w:color="auto" w:fill="CCFFCC"/>
                <w:vAlign w:val="center"/>
              </w:tcPr>
            </w:tcPrChange>
          </w:tcPr>
          <w:p w14:paraId="4E629981" w14:textId="77777777" w:rsidR="00A97069" w:rsidRPr="004065B1" w:rsidRDefault="00A97069" w:rsidP="00280DEE">
            <w:r w:rsidRPr="000A066E">
              <w:rPr>
                <w:b/>
              </w:rPr>
              <w:t>IHO Reference</w:t>
            </w:r>
          </w:p>
        </w:tc>
        <w:tc>
          <w:tcPr>
            <w:tcW w:w="2257" w:type="dxa"/>
            <w:shd w:val="clear" w:color="auto" w:fill="BFBFBF" w:themeFill="background1" w:themeFillShade="BF"/>
            <w:vAlign w:val="center"/>
            <w:tcPrChange w:id="2590" w:author="jonathan pritchard" w:date="2025-01-23T13:36:00Z" w16du:dateUtc="2025-01-23T13:36:00Z">
              <w:tcPr>
                <w:tcW w:w="2257" w:type="dxa"/>
                <w:shd w:val="clear" w:color="auto" w:fill="CCFFCC"/>
                <w:vAlign w:val="center"/>
              </w:tcPr>
            </w:tcPrChange>
          </w:tcPr>
          <w:p w14:paraId="37A7BDB5" w14:textId="46C6C12B" w:rsidR="00A97069" w:rsidRPr="004065B1" w:rsidRDefault="001A5E8E" w:rsidP="00280DEE">
            <w:r>
              <w:t>S-98 Annex C, Appendix C-3</w:t>
            </w:r>
          </w:p>
        </w:tc>
      </w:tr>
      <w:tr w:rsidR="00A97069" w14:paraId="32DB9DE5" w14:textId="77777777" w:rsidTr="002F7035">
        <w:trPr>
          <w:tblHeader/>
          <w:trPrChange w:id="2591"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92" w:author="jonathan pritchard" w:date="2025-01-23T13:36:00Z" w16du:dateUtc="2025-01-23T13:36:00Z">
              <w:tcPr>
                <w:tcW w:w="9526" w:type="dxa"/>
                <w:gridSpan w:val="4"/>
                <w:shd w:val="clear" w:color="auto" w:fill="CCFFCC"/>
                <w:vAlign w:val="center"/>
              </w:tcPr>
            </w:tcPrChange>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2F7035">
        <w:trPr>
          <w:tblHeader/>
          <w:trPrChange w:id="2593"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94" w:author="jonathan pritchard" w:date="2025-01-23T13:36:00Z" w16du:dateUtc="2025-01-23T13:36:00Z">
              <w:tcPr>
                <w:tcW w:w="9526" w:type="dxa"/>
                <w:gridSpan w:val="4"/>
                <w:shd w:val="clear" w:color="auto" w:fill="CCFFCC"/>
                <w:vAlign w:val="center"/>
              </w:tcPr>
            </w:tcPrChange>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2ED92A0C" w14:textId="77777777" w:rsidR="00A97069" w:rsidRPr="00EF287F" w:rsidRDefault="00A97069" w:rsidP="00280DEE">
            <w:pPr>
              <w:jc w:val="left"/>
              <w:rPr>
                <w:i/>
              </w:rPr>
            </w:pPr>
          </w:p>
        </w:tc>
      </w:tr>
      <w:tr w:rsidR="00A97069" w14:paraId="42B4B5FD" w14:textId="77777777" w:rsidTr="002F7035">
        <w:trPr>
          <w:tblHeader/>
          <w:trPrChange w:id="2595"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96" w:author="jonathan pritchard" w:date="2025-01-23T13:36:00Z" w16du:dateUtc="2025-01-23T13:36:00Z">
              <w:tcPr>
                <w:tcW w:w="9526" w:type="dxa"/>
                <w:gridSpan w:val="4"/>
                <w:shd w:val="clear" w:color="auto" w:fill="CCFFCC"/>
                <w:vAlign w:val="center"/>
              </w:tcPr>
            </w:tcPrChange>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2F7035">
        <w:trPr>
          <w:tblHeader/>
          <w:trPrChange w:id="2597" w:author="jonathan pritchard" w:date="2025-01-23T13:36:00Z" w16du:dateUtc="2025-01-23T13:36:00Z">
            <w:trPr>
              <w:tblHeader/>
            </w:trPr>
          </w:trPrChange>
        </w:trPr>
        <w:tc>
          <w:tcPr>
            <w:tcW w:w="9526" w:type="dxa"/>
            <w:gridSpan w:val="4"/>
            <w:shd w:val="clear" w:color="auto" w:fill="BFBFBF" w:themeFill="background1" w:themeFillShade="BF"/>
            <w:vAlign w:val="center"/>
            <w:tcPrChange w:id="2598" w:author="jonathan pritchard" w:date="2025-01-23T13:36:00Z" w16du:dateUtc="2025-01-23T13:36:00Z">
              <w:tcPr>
                <w:tcW w:w="9526" w:type="dxa"/>
                <w:gridSpan w:val="4"/>
                <w:shd w:val="clear" w:color="auto" w:fill="CCFFCC"/>
                <w:vAlign w:val="center"/>
              </w:tcPr>
            </w:tcPrChange>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Pr>
        <w:rPr>
          <w:ins w:id="2599" w:author="jonathan pritchard" w:date="2024-10-22T11:48:00Z" w16du:dateUtc="2024-10-22T10:48:00Z"/>
        </w:rPr>
      </w:pPr>
    </w:p>
    <w:p w14:paraId="43CCF10C" w14:textId="30FE5688" w:rsidR="00BE407A" w:rsidRDefault="00BE407A" w:rsidP="00BE407A">
      <w:pPr>
        <w:pStyle w:val="Heading3"/>
        <w:rPr>
          <w:ins w:id="2600" w:author="jonathan pritchard" w:date="2024-10-22T11:48:00Z" w16du:dateUtc="2024-10-22T10:48:00Z"/>
        </w:rPr>
      </w:pPr>
      <w:ins w:id="2601" w:author="jonathan pritchard" w:date="2024-10-22T11:48:00Z" w16du:dateUtc="2024-10-22T10:48:00Z">
        <w:r>
          <w:t>Product independence</w:t>
        </w:r>
      </w:ins>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A81079">
        <w:trPr>
          <w:trHeight w:val="454"/>
          <w:tblHeader/>
          <w:ins w:id="2602" w:author="jonathan pritchard" w:date="2024-10-22T11:41:00Z"/>
        </w:trPr>
        <w:tc>
          <w:tcPr>
            <w:tcW w:w="2381" w:type="dxa"/>
            <w:shd w:val="clear" w:color="auto" w:fill="E5B8B7" w:themeFill="accent2" w:themeFillTint="66"/>
            <w:vAlign w:val="center"/>
          </w:tcPr>
          <w:p w14:paraId="5E04C975" w14:textId="77777777" w:rsidR="00CF00C7" w:rsidRPr="004065B1" w:rsidRDefault="00CF00C7" w:rsidP="00A81079">
            <w:pPr>
              <w:rPr>
                <w:ins w:id="2603" w:author="jonathan pritchard" w:date="2024-10-22T11:41:00Z" w16du:dateUtc="2024-10-22T10:41:00Z"/>
              </w:rPr>
            </w:pPr>
            <w:ins w:id="2604" w:author="jonathan pritchard" w:date="2024-10-22T11:41:00Z" w16du:dateUtc="2024-10-22T10:41:00Z">
              <w:r w:rsidRPr="000A066E">
                <w:rPr>
                  <w:b/>
                </w:rPr>
                <w:lastRenderedPageBreak/>
                <w:t>Test Reference</w:t>
              </w:r>
            </w:ins>
          </w:p>
        </w:tc>
        <w:tc>
          <w:tcPr>
            <w:tcW w:w="2381" w:type="dxa"/>
            <w:shd w:val="clear" w:color="auto" w:fill="E5B8B7" w:themeFill="accent2" w:themeFillTint="66"/>
            <w:vAlign w:val="center"/>
          </w:tcPr>
          <w:p w14:paraId="78B17C52" w14:textId="20B9E9CA" w:rsidR="00CF00C7" w:rsidRPr="004065B1" w:rsidRDefault="00CF00C7" w:rsidP="00A81079">
            <w:pPr>
              <w:rPr>
                <w:ins w:id="2605" w:author="jonathan pritchard" w:date="2024-10-22T11:41:00Z" w16du:dateUtc="2024-10-22T10:41:00Z"/>
              </w:rPr>
            </w:pPr>
            <w:proofErr w:type="spellStart"/>
            <w:ins w:id="2606" w:author="jonathan pritchard" w:date="2024-10-22T11:41:00Z" w16du:dateUtc="2024-10-22T10:41:00Z">
              <w:r>
                <w:t>RevisionInformation</w:t>
              </w:r>
              <w:proofErr w:type="spellEnd"/>
              <w:r>
                <w:t xml:space="preserve"> </w:t>
              </w:r>
            </w:ins>
          </w:p>
        </w:tc>
        <w:tc>
          <w:tcPr>
            <w:tcW w:w="2382" w:type="dxa"/>
            <w:shd w:val="clear" w:color="auto" w:fill="E5B8B7" w:themeFill="accent2" w:themeFillTint="66"/>
            <w:vAlign w:val="center"/>
          </w:tcPr>
          <w:p w14:paraId="4BFB486E" w14:textId="77777777" w:rsidR="00CF00C7" w:rsidRPr="004065B1" w:rsidRDefault="00CF00C7" w:rsidP="00A81079">
            <w:pPr>
              <w:rPr>
                <w:ins w:id="2607" w:author="jonathan pritchard" w:date="2024-10-22T11:41:00Z" w16du:dateUtc="2024-10-22T10:41:00Z"/>
              </w:rPr>
            </w:pPr>
            <w:ins w:id="2608" w:author="jonathan pritchard" w:date="2024-10-22T11:41:00Z" w16du:dateUtc="2024-10-22T10:41:00Z">
              <w:r w:rsidRPr="000A066E">
                <w:rPr>
                  <w:b/>
                </w:rPr>
                <w:t>IHO Reference</w:t>
              </w:r>
            </w:ins>
          </w:p>
        </w:tc>
        <w:tc>
          <w:tcPr>
            <w:tcW w:w="2382" w:type="dxa"/>
            <w:shd w:val="clear" w:color="auto" w:fill="E5B8B7" w:themeFill="accent2" w:themeFillTint="66"/>
            <w:vAlign w:val="center"/>
          </w:tcPr>
          <w:p w14:paraId="02167A82" w14:textId="77777777" w:rsidR="00CF00C7" w:rsidRPr="004065B1" w:rsidRDefault="00CF00C7" w:rsidP="00A81079">
            <w:pPr>
              <w:jc w:val="left"/>
              <w:rPr>
                <w:ins w:id="2609" w:author="jonathan pritchard" w:date="2024-10-22T11:41:00Z" w16du:dateUtc="2024-10-22T10:41:00Z"/>
              </w:rPr>
            </w:pPr>
          </w:p>
        </w:tc>
      </w:tr>
      <w:tr w:rsidR="00CF00C7" w14:paraId="2DBF26B0" w14:textId="77777777" w:rsidTr="00A81079">
        <w:trPr>
          <w:tblHeader/>
          <w:ins w:id="2610" w:author="jonathan pritchard" w:date="2024-10-22T11:41:00Z"/>
        </w:trPr>
        <w:tc>
          <w:tcPr>
            <w:tcW w:w="9526" w:type="dxa"/>
            <w:gridSpan w:val="4"/>
            <w:shd w:val="clear" w:color="auto" w:fill="E5B8B7" w:themeFill="accent2" w:themeFillTint="66"/>
            <w:vAlign w:val="center"/>
          </w:tcPr>
          <w:p w14:paraId="7D3678A4" w14:textId="77777777" w:rsidR="00CF00C7" w:rsidRDefault="00CF00C7" w:rsidP="00A81079">
            <w:pPr>
              <w:rPr>
                <w:ins w:id="2611" w:author="jonathan pritchard" w:date="2024-10-22T11:41:00Z" w16du:dateUtc="2024-10-22T10:41:00Z"/>
              </w:rPr>
            </w:pPr>
            <w:ins w:id="2612" w:author="jonathan pritchard" w:date="2024-10-22T11:41:00Z" w16du:dateUtc="2024-10-22T10:41:00Z">
              <w:r w:rsidRPr="000A066E">
                <w:rPr>
                  <w:b/>
                </w:rPr>
                <w:t>Test description</w:t>
              </w:r>
            </w:ins>
          </w:p>
        </w:tc>
      </w:tr>
      <w:tr w:rsidR="00CF00C7" w:rsidRPr="005D2431" w14:paraId="70E56EE4" w14:textId="77777777" w:rsidTr="00A81079">
        <w:trPr>
          <w:tblHeader/>
          <w:ins w:id="2613" w:author="jonathan pritchard" w:date="2024-10-22T11:41:00Z"/>
        </w:trPr>
        <w:tc>
          <w:tcPr>
            <w:tcW w:w="9526" w:type="dxa"/>
            <w:gridSpan w:val="4"/>
            <w:vAlign w:val="center"/>
          </w:tcPr>
          <w:p w14:paraId="195DC418" w14:textId="77777777" w:rsidR="00641201" w:rsidRDefault="00641201">
            <w:pPr>
              <w:pStyle w:val="ListParagraph"/>
              <w:rPr>
                <w:ins w:id="2614" w:author="jonathan pritchard" w:date="2024-10-23T10:11:00Z" w16du:dateUtc="2024-10-23T09:11:00Z"/>
                <w:i/>
              </w:rPr>
              <w:pPrChange w:id="2615" w:author="jonathan pritchard" w:date="2024-10-23T10:11:00Z" w16du:dateUtc="2024-10-23T09:11:00Z">
                <w:pPr>
                  <w:pStyle w:val="ListParagraph"/>
                  <w:numPr>
                    <w:numId w:val="84"/>
                  </w:numPr>
                  <w:ind w:hanging="360"/>
                </w:pPr>
              </w:pPrChange>
            </w:pPr>
          </w:p>
          <w:p w14:paraId="1DA8D4A5" w14:textId="6DD4D78A" w:rsidR="00CF00C7" w:rsidRDefault="00CF00C7" w:rsidP="00A81079">
            <w:pPr>
              <w:pStyle w:val="ListParagraph"/>
              <w:numPr>
                <w:ilvl w:val="0"/>
                <w:numId w:val="84"/>
              </w:numPr>
              <w:rPr>
                <w:ins w:id="2616" w:author="jonathan pritchard" w:date="2024-10-22T11:41:00Z" w16du:dateUtc="2024-10-22T10:41:00Z"/>
                <w:i/>
              </w:rPr>
            </w:pPr>
            <w:ins w:id="2617" w:author="jonathan pritchard" w:date="2024-10-22T11:41:00Z" w16du:dateUtc="2024-10-22T10:41:00Z">
              <w:r>
                <w:rPr>
                  <w:i/>
                </w:rPr>
                <w:t>Check product independence. Delivery of one product only should not invalidate other products. Ref is model agreed NIPWG 2024.</w:t>
              </w:r>
            </w:ins>
          </w:p>
          <w:p w14:paraId="42789FCE" w14:textId="77777777" w:rsidR="00CF00C7" w:rsidRDefault="00CF00C7" w:rsidP="00A81079">
            <w:pPr>
              <w:pStyle w:val="ListParagraph"/>
              <w:numPr>
                <w:ilvl w:val="0"/>
                <w:numId w:val="84"/>
              </w:numPr>
              <w:rPr>
                <w:ins w:id="2618" w:author="jonathan pritchard" w:date="2024-10-22T11:48:00Z" w16du:dateUtc="2024-10-22T10:48:00Z"/>
                <w:i/>
              </w:rPr>
            </w:pPr>
            <w:ins w:id="2619" w:author="jonathan pritchard" w:date="2024-10-22T11:41:00Z" w16du:dateUtc="2024-10-22T10:41:00Z">
              <w:r>
                <w:rPr>
                  <w:i/>
                </w:rPr>
                <w:t>Check data producer is valid?</w:t>
              </w:r>
            </w:ins>
          </w:p>
          <w:p w14:paraId="2DB56775" w14:textId="77777777" w:rsidR="00BE407A" w:rsidRDefault="00BE407A" w:rsidP="00A81079">
            <w:pPr>
              <w:pStyle w:val="ListParagraph"/>
              <w:numPr>
                <w:ilvl w:val="0"/>
                <w:numId w:val="84"/>
              </w:numPr>
              <w:rPr>
                <w:ins w:id="2620" w:author="jonathan pritchard" w:date="2024-10-23T10:09:00Z" w16du:dateUtc="2024-10-23T09:09:00Z"/>
                <w:i/>
              </w:rPr>
            </w:pPr>
            <w:ins w:id="2621" w:author="jonathan pritchard" w:date="2024-10-22T11:48:00Z" w16du:dateUtc="2024-10-22T10:48:00Z">
              <w:r>
                <w:rPr>
                  <w:i/>
                </w:rPr>
                <w:t>Scenario is S-104 revision independent of S-101.</w:t>
              </w:r>
            </w:ins>
          </w:p>
          <w:p w14:paraId="4197A017" w14:textId="2036063E" w:rsidR="0099359B" w:rsidRPr="00A81079" w:rsidRDefault="0099359B">
            <w:pPr>
              <w:pStyle w:val="ListParagraph"/>
              <w:rPr>
                <w:ins w:id="2622" w:author="jonathan pritchard" w:date="2024-10-22T11:41:00Z" w16du:dateUtc="2024-10-22T10:41:00Z"/>
                <w:i/>
              </w:rPr>
              <w:pPrChange w:id="2623" w:author="jonathan pritchard" w:date="2024-10-23T10:11:00Z" w16du:dateUtc="2024-10-23T09:11:00Z">
                <w:pPr>
                  <w:pStyle w:val="ListParagraph"/>
                  <w:numPr>
                    <w:numId w:val="84"/>
                  </w:numPr>
                  <w:ind w:hanging="360"/>
                </w:pPr>
              </w:pPrChange>
            </w:pPr>
          </w:p>
        </w:tc>
      </w:tr>
    </w:tbl>
    <w:p w14:paraId="5BC5D090" w14:textId="77777777" w:rsidR="00CF00C7" w:rsidRDefault="00CF00C7">
      <w:pPr>
        <w:widowControl/>
        <w:spacing w:line="240" w:lineRule="auto"/>
        <w:jc w:val="left"/>
        <w:rPr>
          <w:ins w:id="2624" w:author="jonathan pritchard" w:date="2024-10-23T10:09:00Z" w16du:dateUtc="2024-10-23T09:09:00Z"/>
        </w:rPr>
      </w:pPr>
    </w:p>
    <w:p w14:paraId="2FF62CCA" w14:textId="77777777" w:rsidR="0099359B" w:rsidRDefault="0099359B">
      <w:pPr>
        <w:widowControl/>
        <w:spacing w:line="240" w:lineRule="auto"/>
        <w:jc w:val="left"/>
        <w:rPr>
          <w:ins w:id="2625" w:author="jonathan pritchard" w:date="2024-10-23T10:09:00Z" w16du:dateUtc="2024-10-23T09:0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A81079">
        <w:trPr>
          <w:trHeight w:val="454"/>
          <w:tblHeader/>
          <w:ins w:id="2626" w:author="jonathan pritchard" w:date="2024-10-23T10:09:00Z"/>
        </w:trPr>
        <w:tc>
          <w:tcPr>
            <w:tcW w:w="2381" w:type="dxa"/>
            <w:shd w:val="clear" w:color="auto" w:fill="E5B8B7" w:themeFill="accent2" w:themeFillTint="66"/>
            <w:vAlign w:val="center"/>
          </w:tcPr>
          <w:p w14:paraId="749FC652" w14:textId="77777777" w:rsidR="0099359B" w:rsidRPr="004065B1" w:rsidRDefault="0099359B" w:rsidP="00A81079">
            <w:pPr>
              <w:rPr>
                <w:ins w:id="2627" w:author="jonathan pritchard" w:date="2024-10-23T10:09:00Z" w16du:dateUtc="2024-10-23T09:09:00Z"/>
              </w:rPr>
            </w:pPr>
            <w:ins w:id="2628" w:author="jonathan pritchard" w:date="2024-10-23T10:09:00Z" w16du:dateUtc="2024-10-23T09:09:00Z">
              <w:r w:rsidRPr="000A066E">
                <w:rPr>
                  <w:b/>
                </w:rPr>
                <w:t>Test Reference</w:t>
              </w:r>
            </w:ins>
          </w:p>
        </w:tc>
        <w:tc>
          <w:tcPr>
            <w:tcW w:w="2381" w:type="dxa"/>
            <w:shd w:val="clear" w:color="auto" w:fill="E5B8B7" w:themeFill="accent2" w:themeFillTint="66"/>
            <w:vAlign w:val="center"/>
          </w:tcPr>
          <w:p w14:paraId="30882C01" w14:textId="5DE522EA" w:rsidR="0099359B" w:rsidRPr="004065B1" w:rsidRDefault="0099359B" w:rsidP="00A81079">
            <w:pPr>
              <w:rPr>
                <w:ins w:id="2629" w:author="jonathan pritchard" w:date="2024-10-23T10:09:00Z" w16du:dateUtc="2024-10-23T09:09:00Z"/>
              </w:rPr>
            </w:pPr>
            <w:proofErr w:type="spellStart"/>
            <w:ins w:id="2630" w:author="jonathan pritchard" w:date="2024-10-23T10:09:00Z" w16du:dateUtc="2024-10-23T09:09:00Z">
              <w:r>
                <w:t>Revision</w:t>
              </w:r>
            </w:ins>
            <w:ins w:id="2631" w:author="jonathan pritchard" w:date="2024-10-23T10:10:00Z" w16du:dateUtc="2024-10-23T09:10:00Z">
              <w:r>
                <w:t>Update</w:t>
              </w:r>
            </w:ins>
            <w:proofErr w:type="spellEnd"/>
          </w:p>
        </w:tc>
        <w:tc>
          <w:tcPr>
            <w:tcW w:w="2382" w:type="dxa"/>
            <w:shd w:val="clear" w:color="auto" w:fill="E5B8B7" w:themeFill="accent2" w:themeFillTint="66"/>
            <w:vAlign w:val="center"/>
          </w:tcPr>
          <w:p w14:paraId="730CF1B6" w14:textId="77777777" w:rsidR="0099359B" w:rsidRPr="004065B1" w:rsidRDefault="0099359B" w:rsidP="00A81079">
            <w:pPr>
              <w:rPr>
                <w:ins w:id="2632" w:author="jonathan pritchard" w:date="2024-10-23T10:09:00Z" w16du:dateUtc="2024-10-23T09:09:00Z"/>
              </w:rPr>
            </w:pPr>
            <w:ins w:id="2633" w:author="jonathan pritchard" w:date="2024-10-23T10:09:00Z" w16du:dateUtc="2024-10-23T09:09:00Z">
              <w:r w:rsidRPr="000A066E">
                <w:rPr>
                  <w:b/>
                </w:rPr>
                <w:t>IHO Reference</w:t>
              </w:r>
            </w:ins>
          </w:p>
        </w:tc>
        <w:tc>
          <w:tcPr>
            <w:tcW w:w="2382" w:type="dxa"/>
            <w:shd w:val="clear" w:color="auto" w:fill="E5B8B7" w:themeFill="accent2" w:themeFillTint="66"/>
            <w:vAlign w:val="center"/>
          </w:tcPr>
          <w:p w14:paraId="52A1BAAB" w14:textId="77777777" w:rsidR="0099359B" w:rsidRPr="004065B1" w:rsidRDefault="0099359B" w:rsidP="00A81079">
            <w:pPr>
              <w:jc w:val="left"/>
              <w:rPr>
                <w:ins w:id="2634" w:author="jonathan pritchard" w:date="2024-10-23T10:09:00Z" w16du:dateUtc="2024-10-23T09:09:00Z"/>
              </w:rPr>
            </w:pPr>
          </w:p>
        </w:tc>
      </w:tr>
      <w:tr w:rsidR="0099359B" w14:paraId="047E2D47" w14:textId="77777777" w:rsidTr="00A81079">
        <w:trPr>
          <w:tblHeader/>
          <w:ins w:id="2635" w:author="jonathan pritchard" w:date="2024-10-23T10:09:00Z"/>
        </w:trPr>
        <w:tc>
          <w:tcPr>
            <w:tcW w:w="9526" w:type="dxa"/>
            <w:gridSpan w:val="4"/>
            <w:shd w:val="clear" w:color="auto" w:fill="E5B8B7" w:themeFill="accent2" w:themeFillTint="66"/>
            <w:vAlign w:val="center"/>
          </w:tcPr>
          <w:p w14:paraId="3B9CABF8" w14:textId="77777777" w:rsidR="0099359B" w:rsidRDefault="0099359B" w:rsidP="00A81079">
            <w:pPr>
              <w:rPr>
                <w:ins w:id="2636" w:author="jonathan pritchard" w:date="2024-10-23T10:09:00Z" w16du:dateUtc="2024-10-23T09:09:00Z"/>
              </w:rPr>
            </w:pPr>
            <w:ins w:id="2637" w:author="jonathan pritchard" w:date="2024-10-23T10:09:00Z" w16du:dateUtc="2024-10-23T09:09:00Z">
              <w:r w:rsidRPr="000A066E">
                <w:rPr>
                  <w:b/>
                </w:rPr>
                <w:t>Test description</w:t>
              </w:r>
            </w:ins>
          </w:p>
        </w:tc>
      </w:tr>
      <w:tr w:rsidR="0099359B" w:rsidRPr="005D2431" w14:paraId="0AA24B40" w14:textId="77777777" w:rsidTr="00A81079">
        <w:trPr>
          <w:tblHeader/>
          <w:ins w:id="2638" w:author="jonathan pritchard" w:date="2024-10-23T10:09:00Z"/>
        </w:trPr>
        <w:tc>
          <w:tcPr>
            <w:tcW w:w="9526" w:type="dxa"/>
            <w:gridSpan w:val="4"/>
            <w:vAlign w:val="center"/>
          </w:tcPr>
          <w:p w14:paraId="3DC90E08" w14:textId="77777777" w:rsidR="00973B40" w:rsidRDefault="00973B40">
            <w:pPr>
              <w:pStyle w:val="ListParagraph"/>
              <w:rPr>
                <w:ins w:id="2639" w:author="jonathan pritchard" w:date="2024-10-23T10:10:00Z" w16du:dateUtc="2024-10-23T09:10:00Z"/>
                <w:i/>
              </w:rPr>
              <w:pPrChange w:id="2640" w:author="jonathan pritchard" w:date="2024-10-23T10:10:00Z" w16du:dateUtc="2024-10-23T09:10:00Z">
                <w:pPr>
                  <w:pStyle w:val="ListParagraph"/>
                  <w:numPr>
                    <w:numId w:val="84"/>
                  </w:numPr>
                  <w:ind w:hanging="360"/>
                </w:pPr>
              </w:pPrChange>
            </w:pPr>
          </w:p>
          <w:p w14:paraId="3E0EDE53" w14:textId="32BAA7ED" w:rsidR="0099359B" w:rsidRDefault="0099359B" w:rsidP="00A81079">
            <w:pPr>
              <w:pStyle w:val="ListParagraph"/>
              <w:numPr>
                <w:ilvl w:val="0"/>
                <w:numId w:val="84"/>
              </w:numPr>
              <w:rPr>
                <w:ins w:id="2641" w:author="jonathan pritchard" w:date="2024-10-23T10:09:00Z" w16du:dateUtc="2024-10-23T09:09:00Z"/>
                <w:i/>
              </w:rPr>
            </w:pPr>
            <w:ins w:id="2642" w:author="jonathan pritchard" w:date="2024-10-23T10:10:00Z" w16du:dateUtc="2024-10-23T09:10:00Z">
              <w:r>
                <w:rPr>
                  <w:i/>
                </w:rPr>
                <w:t>Check it is possible to update revision information.</w:t>
              </w:r>
            </w:ins>
          </w:p>
          <w:p w14:paraId="3714742B" w14:textId="77777777" w:rsidR="0099359B" w:rsidRDefault="0099359B" w:rsidP="00A81079">
            <w:pPr>
              <w:pStyle w:val="ListParagraph"/>
              <w:numPr>
                <w:ilvl w:val="0"/>
                <w:numId w:val="84"/>
              </w:numPr>
              <w:rPr>
                <w:ins w:id="2643" w:author="jonathan pritchard" w:date="2024-10-23T10:10:00Z" w16du:dateUtc="2024-10-23T09:10:00Z"/>
                <w:i/>
              </w:rPr>
            </w:pPr>
            <w:ins w:id="2644" w:author="jonathan pritchard" w:date="2024-10-23T10:10:00Z" w16du:dateUtc="2024-10-23T09:10:00Z">
              <w:r>
                <w:rPr>
                  <w:i/>
                </w:rPr>
                <w:t>Simple S-128 update, new</w:t>
              </w:r>
              <w:r w:rsidR="00973B40">
                <w:rPr>
                  <w:i/>
                </w:rPr>
                <w:t>/modified objects.</w:t>
              </w:r>
            </w:ins>
          </w:p>
          <w:p w14:paraId="5B73F59C" w14:textId="023ED56B" w:rsidR="00973B40" w:rsidRPr="00A81079" w:rsidRDefault="00973B40">
            <w:pPr>
              <w:pStyle w:val="ListParagraph"/>
              <w:rPr>
                <w:ins w:id="2645" w:author="jonathan pritchard" w:date="2024-10-23T10:09:00Z" w16du:dateUtc="2024-10-23T09:09:00Z"/>
                <w:i/>
              </w:rPr>
              <w:pPrChange w:id="2646" w:author="jonathan pritchard" w:date="2024-10-23T10:10:00Z" w16du:dateUtc="2024-10-23T09:10:00Z">
                <w:pPr>
                  <w:pStyle w:val="ListParagraph"/>
                  <w:numPr>
                    <w:numId w:val="84"/>
                  </w:numPr>
                  <w:ind w:hanging="360"/>
                </w:pPr>
              </w:pPrChange>
            </w:pPr>
          </w:p>
        </w:tc>
      </w:tr>
    </w:tbl>
    <w:p w14:paraId="4FC91C42" w14:textId="77777777" w:rsidR="0099359B" w:rsidRDefault="0099359B">
      <w:pPr>
        <w:widowControl/>
        <w:spacing w:line="240" w:lineRule="auto"/>
        <w:jc w:val="left"/>
        <w:rPr>
          <w:ins w:id="2647" w:author="jonathan pritchard" w:date="2024-10-23T10:09:00Z" w16du:dateUtc="2024-10-23T09:09:00Z"/>
        </w:rPr>
      </w:pPr>
    </w:p>
    <w:p w14:paraId="56A7F63B" w14:textId="77777777" w:rsidR="0099359B" w:rsidRDefault="0099359B">
      <w:pPr>
        <w:widowControl/>
        <w:spacing w:line="240" w:lineRule="auto"/>
        <w:jc w:val="left"/>
        <w:rPr>
          <w:ins w:id="2648" w:author="jonathan pritchard" w:date="2024-10-22T11:42:00Z" w16du:dateUtc="2024-10-22T10:42:00Z"/>
        </w:rPr>
      </w:pPr>
    </w:p>
    <w:p w14:paraId="111B2102" w14:textId="77777777" w:rsidR="00CF00C7" w:rsidRDefault="00CF00C7" w:rsidP="00CF00C7">
      <w:pPr>
        <w:pStyle w:val="Heading3"/>
        <w:rPr>
          <w:ins w:id="2649" w:author="jonathan pritchard" w:date="2024-10-22T11:42:00Z" w16du:dateUtc="2024-10-22T10:42:00Z"/>
        </w:rPr>
      </w:pPr>
      <w:ins w:id="2650" w:author="jonathan pritchard" w:date="2024-10-22T11:42:00Z" w16du:dateUtc="2024-10-22T10:42:00Z">
        <w:r>
          <w:t>Adequate and Complete Tests.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A81079">
        <w:trPr>
          <w:trHeight w:val="454"/>
          <w:tblHeader/>
          <w:ins w:id="2651" w:author="jonathan pritchard" w:date="2024-10-22T11:42:00Z"/>
        </w:trPr>
        <w:tc>
          <w:tcPr>
            <w:tcW w:w="2381" w:type="dxa"/>
            <w:shd w:val="clear" w:color="auto" w:fill="E5B8B7" w:themeFill="accent2" w:themeFillTint="66"/>
            <w:vAlign w:val="center"/>
          </w:tcPr>
          <w:p w14:paraId="0570E76F" w14:textId="77777777" w:rsidR="00CF00C7" w:rsidRPr="004065B1" w:rsidRDefault="00CF00C7" w:rsidP="00A81079">
            <w:pPr>
              <w:rPr>
                <w:ins w:id="2652" w:author="jonathan pritchard" w:date="2024-10-22T11:42:00Z" w16du:dateUtc="2024-10-22T10:42:00Z"/>
              </w:rPr>
            </w:pPr>
            <w:ins w:id="2653" w:author="jonathan pritchard" w:date="2024-10-22T11:42:00Z" w16du:dateUtc="2024-10-22T10:42:00Z">
              <w:r w:rsidRPr="000A066E">
                <w:rPr>
                  <w:b/>
                </w:rPr>
                <w:t>Test Reference</w:t>
              </w:r>
            </w:ins>
          </w:p>
        </w:tc>
        <w:tc>
          <w:tcPr>
            <w:tcW w:w="2381" w:type="dxa"/>
            <w:shd w:val="clear" w:color="auto" w:fill="E5B8B7" w:themeFill="accent2" w:themeFillTint="66"/>
            <w:vAlign w:val="center"/>
          </w:tcPr>
          <w:p w14:paraId="576B35B6" w14:textId="65833DFE" w:rsidR="00CF00C7" w:rsidRPr="004065B1" w:rsidRDefault="00CF00C7" w:rsidP="00A81079">
            <w:pPr>
              <w:rPr>
                <w:ins w:id="2654" w:author="jonathan pritchard" w:date="2024-10-22T11:42:00Z" w16du:dateUtc="2024-10-22T10:42:00Z"/>
              </w:rPr>
            </w:pPr>
            <w:ins w:id="2655" w:author="jonathan pritchard" w:date="2024-10-22T11:42:00Z" w16du:dateUtc="2024-10-22T10:42:00Z">
              <w:r>
                <w:t xml:space="preserve">Completeness </w:t>
              </w:r>
            </w:ins>
          </w:p>
        </w:tc>
        <w:tc>
          <w:tcPr>
            <w:tcW w:w="2382" w:type="dxa"/>
            <w:shd w:val="clear" w:color="auto" w:fill="E5B8B7" w:themeFill="accent2" w:themeFillTint="66"/>
            <w:vAlign w:val="center"/>
          </w:tcPr>
          <w:p w14:paraId="46F85D49" w14:textId="77777777" w:rsidR="00CF00C7" w:rsidRPr="004065B1" w:rsidRDefault="00CF00C7" w:rsidP="00A81079">
            <w:pPr>
              <w:rPr>
                <w:ins w:id="2656" w:author="jonathan pritchard" w:date="2024-10-22T11:42:00Z" w16du:dateUtc="2024-10-22T10:42:00Z"/>
              </w:rPr>
            </w:pPr>
            <w:ins w:id="2657" w:author="jonathan pritchard" w:date="2024-10-22T11:42:00Z" w16du:dateUtc="2024-10-22T10:42:00Z">
              <w:r w:rsidRPr="000A066E">
                <w:rPr>
                  <w:b/>
                </w:rPr>
                <w:t>IHO Reference</w:t>
              </w:r>
            </w:ins>
          </w:p>
        </w:tc>
        <w:tc>
          <w:tcPr>
            <w:tcW w:w="2382" w:type="dxa"/>
            <w:shd w:val="clear" w:color="auto" w:fill="E5B8B7" w:themeFill="accent2" w:themeFillTint="66"/>
            <w:vAlign w:val="center"/>
          </w:tcPr>
          <w:p w14:paraId="411F8F03" w14:textId="77777777" w:rsidR="00CF00C7" w:rsidRPr="004065B1" w:rsidRDefault="00CF00C7" w:rsidP="00A81079">
            <w:pPr>
              <w:jc w:val="left"/>
              <w:rPr>
                <w:ins w:id="2658" w:author="jonathan pritchard" w:date="2024-10-22T11:42:00Z" w16du:dateUtc="2024-10-22T10:42:00Z"/>
              </w:rPr>
            </w:pPr>
          </w:p>
        </w:tc>
      </w:tr>
      <w:tr w:rsidR="00CF00C7" w14:paraId="4C74D0B6" w14:textId="77777777" w:rsidTr="00A81079">
        <w:trPr>
          <w:tblHeader/>
          <w:ins w:id="2659" w:author="jonathan pritchard" w:date="2024-10-22T11:42:00Z"/>
        </w:trPr>
        <w:tc>
          <w:tcPr>
            <w:tcW w:w="9526" w:type="dxa"/>
            <w:gridSpan w:val="4"/>
            <w:shd w:val="clear" w:color="auto" w:fill="E5B8B7" w:themeFill="accent2" w:themeFillTint="66"/>
            <w:vAlign w:val="center"/>
          </w:tcPr>
          <w:p w14:paraId="091A2E74" w14:textId="77777777" w:rsidR="00CF00C7" w:rsidRDefault="00CF00C7" w:rsidP="00A81079">
            <w:pPr>
              <w:rPr>
                <w:ins w:id="2660" w:author="jonathan pritchard" w:date="2024-10-22T11:42:00Z" w16du:dateUtc="2024-10-22T10:42:00Z"/>
              </w:rPr>
            </w:pPr>
            <w:ins w:id="2661" w:author="jonathan pritchard" w:date="2024-10-22T11:42:00Z" w16du:dateUtc="2024-10-22T10:42:00Z">
              <w:r w:rsidRPr="000A066E">
                <w:rPr>
                  <w:b/>
                </w:rPr>
                <w:t>Test description</w:t>
              </w:r>
            </w:ins>
          </w:p>
        </w:tc>
      </w:tr>
      <w:tr w:rsidR="00CF00C7" w:rsidRPr="005D2431" w14:paraId="299243EB" w14:textId="77777777" w:rsidTr="00A81079">
        <w:trPr>
          <w:tblHeader/>
          <w:ins w:id="2662" w:author="jonathan pritchard" w:date="2024-10-22T11:42:00Z"/>
        </w:trPr>
        <w:tc>
          <w:tcPr>
            <w:tcW w:w="9526" w:type="dxa"/>
            <w:gridSpan w:val="4"/>
            <w:vAlign w:val="center"/>
          </w:tcPr>
          <w:p w14:paraId="205D9EA0" w14:textId="77777777" w:rsidR="00CF00C7" w:rsidRDefault="00CF00C7" w:rsidP="00A81079">
            <w:pPr>
              <w:pStyle w:val="ListParagraph"/>
              <w:numPr>
                <w:ilvl w:val="0"/>
                <w:numId w:val="84"/>
              </w:numPr>
              <w:rPr>
                <w:ins w:id="2663" w:author="jonathan pritchard" w:date="2024-10-22T11:42:00Z" w16du:dateUtc="2024-10-22T10:42:00Z"/>
                <w:i/>
              </w:rPr>
            </w:pPr>
            <w:ins w:id="2664" w:author="jonathan pritchard" w:date="2024-10-22T11:42:00Z" w16du:dateUtc="2024-10-22T10:42:00Z">
              <w:r>
                <w:rPr>
                  <w:i/>
                </w:rPr>
                <w:t>Check that a test for completeness against S-124 can be run. This tests the in-force bulletin requirement for NWs.</w:t>
              </w:r>
            </w:ins>
          </w:p>
          <w:p w14:paraId="0F843EB8" w14:textId="77777777" w:rsidR="00CF00C7" w:rsidRDefault="00CF00C7" w:rsidP="00A81079">
            <w:pPr>
              <w:pStyle w:val="ListParagraph"/>
              <w:numPr>
                <w:ilvl w:val="0"/>
                <w:numId w:val="84"/>
              </w:numPr>
              <w:rPr>
                <w:ins w:id="2665" w:author="jonathan pritchard" w:date="2024-10-22T11:43:00Z" w16du:dateUtc="2024-10-22T10:43:00Z"/>
                <w:i/>
              </w:rPr>
            </w:pPr>
            <w:ins w:id="2666" w:author="jonathan pritchard" w:date="2024-10-22T11:43:00Z" w16du:dateUtc="2024-10-22T10:43:00Z">
              <w:r>
                <w:rPr>
                  <w:i/>
                </w:rPr>
                <w:t>Does this need to be extended for other products</w:t>
              </w:r>
            </w:ins>
          </w:p>
          <w:p w14:paraId="5F1451C8" w14:textId="5F47A53D" w:rsidR="00CF00C7" w:rsidRPr="00A81079" w:rsidRDefault="00CF00C7" w:rsidP="00A81079">
            <w:pPr>
              <w:pStyle w:val="ListParagraph"/>
              <w:numPr>
                <w:ilvl w:val="0"/>
                <w:numId w:val="84"/>
              </w:numPr>
              <w:rPr>
                <w:ins w:id="2667" w:author="jonathan pritchard" w:date="2024-10-22T11:42:00Z" w16du:dateUtc="2024-10-22T10:42:00Z"/>
                <w:i/>
              </w:rPr>
            </w:pPr>
            <w:ins w:id="2668" w:author="jonathan pritchard" w:date="2024-10-22T11:43:00Z" w16du:dateUtc="2024-10-22T10:43:00Z">
              <w:r>
                <w:rPr>
                  <w:i/>
                </w:rPr>
                <w:t>Needs reference to S-98 Annex C</w:t>
              </w:r>
            </w:ins>
          </w:p>
        </w:tc>
      </w:tr>
    </w:tbl>
    <w:p w14:paraId="37FC133D" w14:textId="4ECC5D10" w:rsidR="001A44D1" w:rsidRDefault="001A44D1" w:rsidP="00CF00C7">
      <w:pPr>
        <w:rPr>
          <w:ins w:id="2669" w:author="jonathan pritchard" w:date="2024-10-23T10:14:00Z" w16du:dateUtc="2024-10-23T09:14:00Z"/>
        </w:rPr>
      </w:pPr>
      <w:r>
        <w:br w:type="page"/>
      </w:r>
    </w:p>
    <w:p w14:paraId="450D7837" w14:textId="77777777" w:rsidR="0063004D" w:rsidRDefault="0063004D" w:rsidP="00CF00C7">
      <w:pPr>
        <w:rPr>
          <w:ins w:id="2670" w:author="jonathan pritchard" w:date="2024-10-23T10:14:00Z" w16du:dateUtc="2024-10-23T09:14:00Z"/>
        </w:rPr>
      </w:pPr>
    </w:p>
    <w:p w14:paraId="4B7E7AB5" w14:textId="4FD3E950" w:rsidR="0063004D" w:rsidRDefault="0063004D" w:rsidP="00CF00C7">
      <w:pPr>
        <w:pStyle w:val="Heading2"/>
        <w:rPr>
          <w:ins w:id="2671" w:author="jonathan pritchard" w:date="2024-10-23T10:16:00Z" w16du:dateUtc="2024-10-23T09:16:00Z"/>
        </w:rPr>
      </w:pPr>
      <w:ins w:id="2672" w:author="jonathan pritchard" w:date="2024-10-23T10:14:00Z" w16du:dateUtc="2024-10-23T09:14:00Z">
        <w:r>
          <w:t xml:space="preserve">Loading </w:t>
        </w:r>
      </w:ins>
      <w:ins w:id="2673" w:author="jonathan pritchard" w:date="2024-10-23T11:02:00Z" w16du:dateUtc="2024-10-23T10:02:00Z">
        <w:r w:rsidR="00650770">
          <w:t xml:space="preserve">and update </w:t>
        </w:r>
      </w:ins>
      <w:ins w:id="2674" w:author="jonathan pritchard" w:date="2024-10-23T10:14:00Z" w16du:dateUtc="2024-10-23T09:14:00Z">
        <w:r>
          <w:t>of non-ENC S-1</w:t>
        </w:r>
      </w:ins>
      <w:ins w:id="2675" w:author="jonathan pritchard" w:date="2024-10-23T10:15:00Z" w16du:dateUtc="2024-10-23T09:15:00Z">
        <w:r>
          <w:t>00 datasets.</w:t>
        </w:r>
      </w:ins>
    </w:p>
    <w:p w14:paraId="29604928" w14:textId="77777777" w:rsidR="00A4278B" w:rsidRPr="00610740" w:rsidRDefault="00A4278B" w:rsidP="00610740">
      <w:pPr>
        <w:rPr>
          <w:ins w:id="2676" w:author="jonathan pritchard" w:date="2024-10-23T10:15:00Z" w16du:dateUtc="2024-10-23T09:15:00Z"/>
        </w:rPr>
      </w:pPr>
    </w:p>
    <w:p w14:paraId="110A95C8" w14:textId="1E091CE4" w:rsidR="0063004D" w:rsidRDefault="0063004D" w:rsidP="0063004D">
      <w:pPr>
        <w:pStyle w:val="Heading3"/>
        <w:rPr>
          <w:ins w:id="2677" w:author="jonathan pritchard" w:date="2024-10-23T10:15:00Z" w16du:dateUtc="2024-10-23T09:15:00Z"/>
        </w:rPr>
      </w:pPr>
      <w:ins w:id="2678" w:author="jonathan pritchard" w:date="2024-10-23T10:15:00Z" w16du:dateUtc="2024-10-23T09:15:00Z">
        <w:r>
          <w:t>Gridded datasets (S-102/S-104/S-111)</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A81079">
        <w:trPr>
          <w:trHeight w:val="454"/>
          <w:tblHeader/>
          <w:ins w:id="2679" w:author="jonathan pritchard" w:date="2024-10-23T10:47:00Z"/>
        </w:trPr>
        <w:tc>
          <w:tcPr>
            <w:tcW w:w="2381" w:type="dxa"/>
            <w:shd w:val="clear" w:color="auto" w:fill="E5B8B7" w:themeFill="accent2" w:themeFillTint="66"/>
            <w:vAlign w:val="center"/>
          </w:tcPr>
          <w:p w14:paraId="2A6F06A9" w14:textId="77777777" w:rsidR="00610740" w:rsidRPr="004065B1" w:rsidRDefault="00610740" w:rsidP="00A81079">
            <w:pPr>
              <w:rPr>
                <w:ins w:id="2680" w:author="jonathan pritchard" w:date="2024-10-23T10:47:00Z" w16du:dateUtc="2024-10-23T09:47:00Z"/>
              </w:rPr>
            </w:pPr>
            <w:ins w:id="2681" w:author="jonathan pritchard" w:date="2024-10-23T10:47:00Z" w16du:dateUtc="2024-10-23T09:47:00Z">
              <w:r w:rsidRPr="000A066E">
                <w:rPr>
                  <w:b/>
                </w:rPr>
                <w:t>Test Reference</w:t>
              </w:r>
            </w:ins>
          </w:p>
        </w:tc>
        <w:tc>
          <w:tcPr>
            <w:tcW w:w="2381" w:type="dxa"/>
            <w:shd w:val="clear" w:color="auto" w:fill="E5B8B7" w:themeFill="accent2" w:themeFillTint="66"/>
            <w:vAlign w:val="center"/>
          </w:tcPr>
          <w:p w14:paraId="005F47AE" w14:textId="078C1D64" w:rsidR="00610740" w:rsidRPr="004065B1" w:rsidRDefault="00610740" w:rsidP="00A81079">
            <w:pPr>
              <w:rPr>
                <w:ins w:id="2682" w:author="jonathan pritchard" w:date="2024-10-23T10:47:00Z" w16du:dateUtc="2024-10-23T09:47:00Z"/>
              </w:rPr>
            </w:pPr>
            <w:ins w:id="2683" w:author="jonathan pritchard" w:date="2024-10-23T10:47:00Z" w16du:dateUtc="2024-10-23T09:47:00Z">
              <w:r>
                <w:t xml:space="preserve">S-102 </w:t>
              </w:r>
            </w:ins>
          </w:p>
        </w:tc>
        <w:tc>
          <w:tcPr>
            <w:tcW w:w="2382" w:type="dxa"/>
            <w:shd w:val="clear" w:color="auto" w:fill="E5B8B7" w:themeFill="accent2" w:themeFillTint="66"/>
            <w:vAlign w:val="center"/>
          </w:tcPr>
          <w:p w14:paraId="624DA039" w14:textId="77777777" w:rsidR="00610740" w:rsidRPr="004065B1" w:rsidRDefault="00610740" w:rsidP="00A81079">
            <w:pPr>
              <w:rPr>
                <w:ins w:id="2684" w:author="jonathan pritchard" w:date="2024-10-23T10:47:00Z" w16du:dateUtc="2024-10-23T09:47:00Z"/>
              </w:rPr>
            </w:pPr>
            <w:ins w:id="2685" w:author="jonathan pritchard" w:date="2024-10-23T10:47:00Z" w16du:dateUtc="2024-10-23T09:47:00Z">
              <w:r w:rsidRPr="000A066E">
                <w:rPr>
                  <w:b/>
                </w:rPr>
                <w:t>IHO Reference</w:t>
              </w:r>
            </w:ins>
          </w:p>
        </w:tc>
        <w:tc>
          <w:tcPr>
            <w:tcW w:w="2382" w:type="dxa"/>
            <w:shd w:val="clear" w:color="auto" w:fill="E5B8B7" w:themeFill="accent2" w:themeFillTint="66"/>
            <w:vAlign w:val="center"/>
          </w:tcPr>
          <w:p w14:paraId="57088585" w14:textId="77777777" w:rsidR="00610740" w:rsidRPr="004065B1" w:rsidRDefault="00610740" w:rsidP="00A81079">
            <w:pPr>
              <w:jc w:val="left"/>
              <w:rPr>
                <w:ins w:id="2686" w:author="jonathan pritchard" w:date="2024-10-23T10:47:00Z" w16du:dateUtc="2024-10-23T09:47:00Z"/>
              </w:rPr>
            </w:pPr>
          </w:p>
        </w:tc>
      </w:tr>
      <w:tr w:rsidR="00610740" w14:paraId="5FF8B020" w14:textId="77777777" w:rsidTr="00A81079">
        <w:trPr>
          <w:tblHeader/>
          <w:ins w:id="2687" w:author="jonathan pritchard" w:date="2024-10-23T10:47:00Z"/>
        </w:trPr>
        <w:tc>
          <w:tcPr>
            <w:tcW w:w="9526" w:type="dxa"/>
            <w:gridSpan w:val="4"/>
            <w:shd w:val="clear" w:color="auto" w:fill="E5B8B7" w:themeFill="accent2" w:themeFillTint="66"/>
            <w:vAlign w:val="center"/>
          </w:tcPr>
          <w:p w14:paraId="318F428C" w14:textId="77777777" w:rsidR="00610740" w:rsidRDefault="00610740" w:rsidP="00A81079">
            <w:pPr>
              <w:rPr>
                <w:ins w:id="2688" w:author="jonathan pritchard" w:date="2024-10-23T10:47:00Z" w16du:dateUtc="2024-10-23T09:47:00Z"/>
              </w:rPr>
            </w:pPr>
            <w:ins w:id="2689" w:author="jonathan pritchard" w:date="2024-10-23T10:47:00Z" w16du:dateUtc="2024-10-23T09:47:00Z">
              <w:r w:rsidRPr="000A066E">
                <w:rPr>
                  <w:b/>
                </w:rPr>
                <w:t>Test description</w:t>
              </w:r>
            </w:ins>
          </w:p>
        </w:tc>
      </w:tr>
      <w:tr w:rsidR="00610740" w:rsidRPr="005D2431" w14:paraId="7C2E22E3" w14:textId="77777777" w:rsidTr="00A81079">
        <w:trPr>
          <w:tblHeader/>
          <w:ins w:id="2690" w:author="jonathan pritchard" w:date="2024-10-23T10:47:00Z"/>
        </w:trPr>
        <w:tc>
          <w:tcPr>
            <w:tcW w:w="9526" w:type="dxa"/>
            <w:gridSpan w:val="4"/>
            <w:vAlign w:val="center"/>
          </w:tcPr>
          <w:p w14:paraId="4D1BE1D0" w14:textId="77777777" w:rsidR="00610740" w:rsidRDefault="00610740">
            <w:pPr>
              <w:pStyle w:val="ListParagraph"/>
              <w:rPr>
                <w:ins w:id="2691" w:author="jonathan pritchard" w:date="2024-10-23T10:48:00Z" w16du:dateUtc="2024-10-23T09:48:00Z"/>
                <w:i/>
              </w:rPr>
              <w:pPrChange w:id="2692" w:author="jonathan pritchard" w:date="2024-10-23T10:49:00Z" w16du:dateUtc="2024-10-23T09:49:00Z">
                <w:pPr>
                  <w:pStyle w:val="ListParagraph"/>
                  <w:numPr>
                    <w:numId w:val="84"/>
                  </w:numPr>
                  <w:ind w:hanging="360"/>
                </w:pPr>
              </w:pPrChange>
            </w:pPr>
          </w:p>
          <w:p w14:paraId="176E4A5F" w14:textId="5A0D58FE" w:rsidR="00610740" w:rsidRPr="00610740" w:rsidRDefault="00610740" w:rsidP="00610740">
            <w:pPr>
              <w:pStyle w:val="ListParagraph"/>
              <w:numPr>
                <w:ilvl w:val="0"/>
                <w:numId w:val="84"/>
              </w:numPr>
              <w:rPr>
                <w:ins w:id="2693" w:author="jonathan pritchard" w:date="2024-10-23T10:47:00Z" w16du:dateUtc="2024-10-23T09:47:00Z"/>
                <w:i/>
                <w:rPrChange w:id="2694" w:author="jonathan pritchard" w:date="2024-10-23T10:48:00Z" w16du:dateUtc="2024-10-23T09:48:00Z">
                  <w:rPr>
                    <w:ins w:id="2695" w:author="jonathan pritchard" w:date="2024-10-23T10:47:00Z" w16du:dateUtc="2024-10-23T09:47:00Z"/>
                  </w:rPr>
                </w:rPrChange>
              </w:rPr>
            </w:pPr>
            <w:ins w:id="2696" w:author="jonathan pritchard" w:date="2024-10-23T10:47:00Z" w16du:dateUtc="2024-10-23T09:47:00Z">
              <w:r>
                <w:rPr>
                  <w:i/>
                </w:rPr>
                <w:t>L</w:t>
              </w:r>
              <w:r w:rsidRPr="00610740">
                <w:rPr>
                  <w:i/>
                  <w:rPrChange w:id="2697" w:author="jonathan pritchard" w:date="2024-10-23T10:48:00Z" w16du:dateUtc="2024-10-23T09:48:00Z">
                    <w:rPr/>
                  </w:rPrChange>
                </w:rPr>
                <w:t>oading of S-102</w:t>
              </w:r>
            </w:ins>
          </w:p>
          <w:p w14:paraId="205EF5F0" w14:textId="48C96466" w:rsidR="00610740" w:rsidRDefault="00610740" w:rsidP="00610740">
            <w:pPr>
              <w:pStyle w:val="ListParagraph"/>
              <w:numPr>
                <w:ilvl w:val="0"/>
                <w:numId w:val="84"/>
              </w:numPr>
              <w:rPr>
                <w:ins w:id="2698" w:author="jonathan pritchard" w:date="2024-10-23T10:47:00Z" w16du:dateUtc="2024-10-23T09:47:00Z"/>
                <w:i/>
              </w:rPr>
            </w:pPr>
            <w:ins w:id="2699" w:author="jonathan pritchard" w:date="2024-10-23T10:47:00Z" w16du:dateUtc="2024-10-23T09:47:00Z">
              <w:r>
                <w:rPr>
                  <w:i/>
                </w:rPr>
                <w:t>Multiple Vertical datums?</w:t>
              </w:r>
            </w:ins>
          </w:p>
          <w:p w14:paraId="452A744F" w14:textId="44B73DD3" w:rsidR="00610740" w:rsidRDefault="00610740" w:rsidP="00610740">
            <w:pPr>
              <w:pStyle w:val="ListParagraph"/>
              <w:numPr>
                <w:ilvl w:val="0"/>
                <w:numId w:val="84"/>
              </w:numPr>
              <w:rPr>
                <w:ins w:id="2700" w:author="jonathan pritchard" w:date="2024-10-23T10:48:00Z" w16du:dateUtc="2024-10-23T09:48:00Z"/>
                <w:i/>
              </w:rPr>
            </w:pPr>
            <w:ins w:id="2701" w:author="jonathan pritchard" w:date="2024-10-23T10:47:00Z" w16du:dateUtc="2024-10-23T09:47:00Z">
              <w:r>
                <w:rPr>
                  <w:i/>
                </w:rPr>
                <w:t xml:space="preserve">Projected </w:t>
              </w:r>
            </w:ins>
            <w:ins w:id="2702" w:author="jonathan pritchard" w:date="2024-10-23T10:48:00Z" w16du:dateUtc="2024-10-23T09:48:00Z">
              <w:r>
                <w:rPr>
                  <w:i/>
                </w:rPr>
                <w:t>and unprojected S-102</w:t>
              </w:r>
            </w:ins>
          </w:p>
          <w:p w14:paraId="53CB4743" w14:textId="2B495398" w:rsidR="00610740" w:rsidRDefault="00610740" w:rsidP="00610740">
            <w:pPr>
              <w:pStyle w:val="ListParagraph"/>
              <w:numPr>
                <w:ilvl w:val="0"/>
                <w:numId w:val="84"/>
              </w:numPr>
              <w:rPr>
                <w:ins w:id="2703" w:author="jonathan pritchard" w:date="2024-10-23T10:48:00Z" w16du:dateUtc="2024-10-23T09:48:00Z"/>
                <w:i/>
              </w:rPr>
            </w:pPr>
            <w:ins w:id="2704" w:author="jonathan pritchard" w:date="2024-10-23T10:48:00Z" w16du:dateUtc="2024-10-23T09:48:00Z">
              <w:r>
                <w:rPr>
                  <w:i/>
                </w:rPr>
                <w:t>Overlapping S-102 – check ECDIS asks for preference.</w:t>
              </w:r>
            </w:ins>
          </w:p>
          <w:p w14:paraId="0974FFEA" w14:textId="0BEA0B9B" w:rsidR="00610740" w:rsidRDefault="00610740" w:rsidP="00610740">
            <w:pPr>
              <w:pStyle w:val="ListParagraph"/>
              <w:numPr>
                <w:ilvl w:val="0"/>
                <w:numId w:val="84"/>
              </w:numPr>
              <w:rPr>
                <w:ins w:id="2705" w:author="jonathan pritchard" w:date="2024-10-23T10:48:00Z" w16du:dateUtc="2024-10-23T09:48:00Z"/>
                <w:i/>
              </w:rPr>
            </w:pPr>
            <w:ins w:id="2706" w:author="jonathan pritchard" w:date="2024-10-23T10:48:00Z" w16du:dateUtc="2024-10-23T09:48:00Z">
              <w:r>
                <w:rPr>
                  <w:i/>
                </w:rPr>
                <w:t>Refer to WLA / USSC tests</w:t>
              </w:r>
            </w:ins>
          </w:p>
          <w:p w14:paraId="71595783" w14:textId="77777777" w:rsidR="00610740" w:rsidRDefault="00610740" w:rsidP="00610740">
            <w:pPr>
              <w:pStyle w:val="ListParagraph"/>
              <w:numPr>
                <w:ilvl w:val="0"/>
                <w:numId w:val="84"/>
              </w:numPr>
              <w:rPr>
                <w:ins w:id="2707" w:author="jonathan pritchard" w:date="2024-10-23T10:49:00Z" w16du:dateUtc="2024-10-23T09:49:00Z"/>
                <w:i/>
              </w:rPr>
            </w:pPr>
            <w:ins w:id="2708" w:author="jonathan pritchard" w:date="2024-10-23T10:48:00Z" w16du:dateUtc="2024-10-23T09:48:00Z">
              <w:r>
                <w:rPr>
                  <w:i/>
                </w:rPr>
                <w:t>Common point rule</w:t>
              </w:r>
            </w:ins>
          </w:p>
          <w:p w14:paraId="67B8BEDC" w14:textId="0B996A88" w:rsidR="00610740" w:rsidRDefault="00610740" w:rsidP="00610740">
            <w:pPr>
              <w:pStyle w:val="ListParagraph"/>
              <w:numPr>
                <w:ilvl w:val="0"/>
                <w:numId w:val="84"/>
              </w:numPr>
              <w:rPr>
                <w:ins w:id="2709" w:author="jonathan pritchard" w:date="2024-10-23T11:02:00Z" w16du:dateUtc="2024-10-23T10:02:00Z"/>
                <w:i/>
              </w:rPr>
            </w:pPr>
            <w:ins w:id="2710" w:author="jonathan pritchard" w:date="2024-10-23T10:49:00Z" w16du:dateUtc="2024-10-23T09:49:00Z">
              <w:r>
                <w:rPr>
                  <w:i/>
                </w:rPr>
                <w:t>Uncertainty</w:t>
              </w:r>
            </w:ins>
          </w:p>
          <w:p w14:paraId="571E3A85" w14:textId="65B2DEE1" w:rsidR="00650770" w:rsidRDefault="00650770" w:rsidP="00610740">
            <w:pPr>
              <w:pStyle w:val="ListParagraph"/>
              <w:numPr>
                <w:ilvl w:val="0"/>
                <w:numId w:val="84"/>
              </w:numPr>
              <w:rPr>
                <w:ins w:id="2711" w:author="jonathan pritchard" w:date="2024-10-23T10:48:00Z" w16du:dateUtc="2024-10-23T09:48:00Z"/>
                <w:i/>
              </w:rPr>
            </w:pPr>
            <w:ins w:id="2712" w:author="jonathan pritchard" w:date="2024-10-23T11:02:00Z" w16du:dateUtc="2024-10-23T10:02:00Z">
              <w:r>
                <w:rPr>
                  <w:i/>
                </w:rPr>
                <w:t>Update of S-102</w:t>
              </w:r>
            </w:ins>
          </w:p>
          <w:p w14:paraId="7D27D548" w14:textId="25D7F60B" w:rsidR="00610740" w:rsidRPr="00610740" w:rsidRDefault="00610740">
            <w:pPr>
              <w:rPr>
                <w:ins w:id="2713" w:author="jonathan pritchard" w:date="2024-10-23T10:47:00Z" w16du:dateUtc="2024-10-23T09:47:00Z"/>
                <w:i/>
                <w:rPrChange w:id="2714" w:author="jonathan pritchard" w:date="2024-10-23T10:49:00Z" w16du:dateUtc="2024-10-23T09:49:00Z">
                  <w:rPr>
                    <w:ins w:id="2715" w:author="jonathan pritchard" w:date="2024-10-23T10:47:00Z" w16du:dateUtc="2024-10-23T09:47:00Z"/>
                  </w:rPr>
                </w:rPrChange>
              </w:rPr>
              <w:pPrChange w:id="2716" w:author="jonathan pritchard" w:date="2024-10-23T10:49:00Z" w16du:dateUtc="2024-10-23T09:49:00Z">
                <w:pPr>
                  <w:pStyle w:val="ListParagraph"/>
                  <w:numPr>
                    <w:numId w:val="84"/>
                  </w:numPr>
                  <w:ind w:hanging="360"/>
                </w:pPr>
              </w:pPrChange>
            </w:pPr>
          </w:p>
        </w:tc>
      </w:tr>
    </w:tbl>
    <w:p w14:paraId="6080DE14" w14:textId="77777777" w:rsidR="0063004D" w:rsidRDefault="0063004D" w:rsidP="0063004D">
      <w:pPr>
        <w:rPr>
          <w:ins w:id="2717" w:author="jonathan pritchard" w:date="2024-10-23T10:47:00Z" w16du:dateUtc="2024-10-23T09:47:00Z"/>
        </w:rPr>
      </w:pPr>
    </w:p>
    <w:p w14:paraId="7010401C" w14:textId="77777777" w:rsidR="00610740" w:rsidRDefault="00610740" w:rsidP="0063004D">
      <w:pPr>
        <w:rPr>
          <w:ins w:id="2718" w:author="jonathan pritchard" w:date="2024-10-23T10:15:00Z" w16du:dateUtc="2024-10-23T09:15:00Z"/>
        </w:rPr>
      </w:pPr>
    </w:p>
    <w:p w14:paraId="09845212" w14:textId="1456295D" w:rsidR="0063004D" w:rsidRDefault="0063004D" w:rsidP="0063004D">
      <w:pPr>
        <w:pStyle w:val="Heading3"/>
        <w:rPr>
          <w:ins w:id="2719" w:author="jonathan pritchard" w:date="2024-10-23T10:50:00Z" w16du:dateUtc="2024-10-23T09:50:00Z"/>
        </w:rPr>
      </w:pPr>
      <w:ins w:id="2720" w:author="jonathan pritchard" w:date="2024-10-23T10:15:00Z" w16du:dateUtc="2024-10-23T09:15:00Z">
        <w:r>
          <w:t>Navigational Warnings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A81079">
        <w:trPr>
          <w:trHeight w:val="454"/>
          <w:tblHeader/>
          <w:ins w:id="2721" w:author="jonathan pritchard" w:date="2024-10-23T10:50:00Z"/>
        </w:trPr>
        <w:tc>
          <w:tcPr>
            <w:tcW w:w="2381" w:type="dxa"/>
            <w:shd w:val="clear" w:color="auto" w:fill="E5B8B7" w:themeFill="accent2" w:themeFillTint="66"/>
            <w:vAlign w:val="center"/>
          </w:tcPr>
          <w:p w14:paraId="4D02710B" w14:textId="77777777" w:rsidR="00610740" w:rsidRPr="004065B1" w:rsidRDefault="00610740" w:rsidP="00A81079">
            <w:pPr>
              <w:rPr>
                <w:ins w:id="2722" w:author="jonathan pritchard" w:date="2024-10-23T10:50:00Z" w16du:dateUtc="2024-10-23T09:50:00Z"/>
              </w:rPr>
            </w:pPr>
            <w:ins w:id="2723" w:author="jonathan pritchard" w:date="2024-10-23T10:50:00Z" w16du:dateUtc="2024-10-23T09:50:00Z">
              <w:r w:rsidRPr="000A066E">
                <w:rPr>
                  <w:b/>
                </w:rPr>
                <w:t>Test Reference</w:t>
              </w:r>
            </w:ins>
          </w:p>
        </w:tc>
        <w:tc>
          <w:tcPr>
            <w:tcW w:w="2381" w:type="dxa"/>
            <w:shd w:val="clear" w:color="auto" w:fill="E5B8B7" w:themeFill="accent2" w:themeFillTint="66"/>
            <w:vAlign w:val="center"/>
          </w:tcPr>
          <w:p w14:paraId="71B7A389" w14:textId="3FE1E053" w:rsidR="00610740" w:rsidRPr="004065B1" w:rsidRDefault="00610740" w:rsidP="00A81079">
            <w:pPr>
              <w:rPr>
                <w:ins w:id="2724" w:author="jonathan pritchard" w:date="2024-10-23T10:50:00Z" w16du:dateUtc="2024-10-23T09:50:00Z"/>
              </w:rPr>
            </w:pPr>
            <w:ins w:id="2725" w:author="jonathan pritchard" w:date="2024-10-23T10:50:00Z" w16du:dateUtc="2024-10-23T09:50:00Z">
              <w:r>
                <w:t xml:space="preserve">S-104 </w:t>
              </w:r>
            </w:ins>
          </w:p>
        </w:tc>
        <w:tc>
          <w:tcPr>
            <w:tcW w:w="2382" w:type="dxa"/>
            <w:shd w:val="clear" w:color="auto" w:fill="E5B8B7" w:themeFill="accent2" w:themeFillTint="66"/>
            <w:vAlign w:val="center"/>
          </w:tcPr>
          <w:p w14:paraId="2D09B83B" w14:textId="77777777" w:rsidR="00610740" w:rsidRPr="004065B1" w:rsidRDefault="00610740" w:rsidP="00A81079">
            <w:pPr>
              <w:rPr>
                <w:ins w:id="2726" w:author="jonathan pritchard" w:date="2024-10-23T10:50:00Z" w16du:dateUtc="2024-10-23T09:50:00Z"/>
              </w:rPr>
            </w:pPr>
            <w:ins w:id="2727" w:author="jonathan pritchard" w:date="2024-10-23T10:50:00Z" w16du:dateUtc="2024-10-23T09:50:00Z">
              <w:r w:rsidRPr="000A066E">
                <w:rPr>
                  <w:b/>
                </w:rPr>
                <w:t>IHO Reference</w:t>
              </w:r>
            </w:ins>
          </w:p>
        </w:tc>
        <w:tc>
          <w:tcPr>
            <w:tcW w:w="2382" w:type="dxa"/>
            <w:shd w:val="clear" w:color="auto" w:fill="E5B8B7" w:themeFill="accent2" w:themeFillTint="66"/>
            <w:vAlign w:val="center"/>
          </w:tcPr>
          <w:p w14:paraId="68ED73D7" w14:textId="77777777" w:rsidR="00610740" w:rsidRPr="004065B1" w:rsidRDefault="00610740" w:rsidP="00A81079">
            <w:pPr>
              <w:jc w:val="left"/>
              <w:rPr>
                <w:ins w:id="2728" w:author="jonathan pritchard" w:date="2024-10-23T10:50:00Z" w16du:dateUtc="2024-10-23T09:50:00Z"/>
              </w:rPr>
            </w:pPr>
          </w:p>
        </w:tc>
      </w:tr>
      <w:tr w:rsidR="00610740" w14:paraId="3380000D" w14:textId="77777777" w:rsidTr="00A81079">
        <w:trPr>
          <w:tblHeader/>
          <w:ins w:id="2729" w:author="jonathan pritchard" w:date="2024-10-23T10:50:00Z"/>
        </w:trPr>
        <w:tc>
          <w:tcPr>
            <w:tcW w:w="9526" w:type="dxa"/>
            <w:gridSpan w:val="4"/>
            <w:shd w:val="clear" w:color="auto" w:fill="E5B8B7" w:themeFill="accent2" w:themeFillTint="66"/>
            <w:vAlign w:val="center"/>
          </w:tcPr>
          <w:p w14:paraId="2D3DB61B" w14:textId="77777777" w:rsidR="00610740" w:rsidRDefault="00610740" w:rsidP="00A81079">
            <w:pPr>
              <w:rPr>
                <w:ins w:id="2730" w:author="jonathan pritchard" w:date="2024-10-23T10:50:00Z" w16du:dateUtc="2024-10-23T09:50:00Z"/>
              </w:rPr>
            </w:pPr>
            <w:ins w:id="2731" w:author="jonathan pritchard" w:date="2024-10-23T10:50:00Z" w16du:dateUtc="2024-10-23T09:50:00Z">
              <w:r w:rsidRPr="000A066E">
                <w:rPr>
                  <w:b/>
                </w:rPr>
                <w:t>Test description</w:t>
              </w:r>
            </w:ins>
          </w:p>
        </w:tc>
      </w:tr>
      <w:tr w:rsidR="00610740" w:rsidRPr="005D2431" w14:paraId="1B34B22E" w14:textId="77777777" w:rsidTr="00A81079">
        <w:trPr>
          <w:tblHeader/>
          <w:ins w:id="2732" w:author="jonathan pritchard" w:date="2024-10-23T10:50:00Z"/>
        </w:trPr>
        <w:tc>
          <w:tcPr>
            <w:tcW w:w="9526" w:type="dxa"/>
            <w:gridSpan w:val="4"/>
            <w:vAlign w:val="center"/>
          </w:tcPr>
          <w:p w14:paraId="254D8446" w14:textId="77777777" w:rsidR="00610740" w:rsidRDefault="00610740">
            <w:pPr>
              <w:pStyle w:val="ListParagraph"/>
              <w:rPr>
                <w:ins w:id="2733" w:author="jonathan pritchard" w:date="2024-10-23T10:50:00Z" w16du:dateUtc="2024-10-23T09:50:00Z"/>
                <w:i/>
              </w:rPr>
              <w:pPrChange w:id="2734" w:author="jonathan pritchard" w:date="2024-10-23T10:50:00Z" w16du:dateUtc="2024-10-23T09:50:00Z">
                <w:pPr>
                  <w:pStyle w:val="ListParagraph"/>
                  <w:numPr>
                    <w:numId w:val="84"/>
                  </w:numPr>
                  <w:ind w:hanging="360"/>
                </w:pPr>
              </w:pPrChange>
            </w:pPr>
          </w:p>
          <w:p w14:paraId="0609F41D" w14:textId="4B4EB39E" w:rsidR="00610740" w:rsidRDefault="00610740" w:rsidP="00610740">
            <w:pPr>
              <w:pStyle w:val="ListParagraph"/>
              <w:numPr>
                <w:ilvl w:val="0"/>
                <w:numId w:val="84"/>
              </w:numPr>
              <w:rPr>
                <w:ins w:id="2735" w:author="jonathan pritchard" w:date="2024-10-23T10:50:00Z" w16du:dateUtc="2024-10-23T09:50:00Z"/>
                <w:i/>
              </w:rPr>
            </w:pPr>
            <w:ins w:id="2736" w:author="jonathan pritchard" w:date="2024-10-23T10:50:00Z" w16du:dateUtc="2024-10-23T09:50:00Z">
              <w:r>
                <w:rPr>
                  <w:i/>
                </w:rPr>
                <w:t>Loading of S-104</w:t>
              </w:r>
            </w:ins>
          </w:p>
          <w:p w14:paraId="13CAF5F7" w14:textId="336381E9" w:rsidR="00610740" w:rsidRDefault="00610740" w:rsidP="00610740">
            <w:pPr>
              <w:pStyle w:val="ListParagraph"/>
              <w:numPr>
                <w:ilvl w:val="0"/>
                <w:numId w:val="84"/>
              </w:numPr>
              <w:rPr>
                <w:ins w:id="2737" w:author="jonathan pritchard" w:date="2024-10-23T11:02:00Z" w16du:dateUtc="2024-10-23T10:02:00Z"/>
                <w:i/>
              </w:rPr>
            </w:pPr>
            <w:ins w:id="2738" w:author="jonathan pritchard" w:date="2024-10-23T10:50:00Z" w16du:dateUtc="2024-10-23T09:50:00Z">
              <w:r>
                <w:rPr>
                  <w:i/>
                </w:rPr>
                <w:t>Date ranges</w:t>
              </w:r>
            </w:ins>
          </w:p>
          <w:p w14:paraId="6FF1A06B" w14:textId="41C663E2" w:rsidR="00650770" w:rsidRDefault="00650770" w:rsidP="00610740">
            <w:pPr>
              <w:pStyle w:val="ListParagraph"/>
              <w:numPr>
                <w:ilvl w:val="0"/>
                <w:numId w:val="84"/>
              </w:numPr>
              <w:rPr>
                <w:ins w:id="2739" w:author="jonathan pritchard" w:date="2024-10-23T10:50:00Z" w16du:dateUtc="2024-10-23T09:50:00Z"/>
                <w:i/>
              </w:rPr>
            </w:pPr>
            <w:ins w:id="2740" w:author="jonathan pritchard" w:date="2024-10-23T11:02:00Z" w16du:dateUtc="2024-10-23T10:02:00Z">
              <w:r>
                <w:rPr>
                  <w:i/>
                </w:rPr>
                <w:t xml:space="preserve">Update of </w:t>
              </w:r>
            </w:ins>
            <w:ins w:id="2741" w:author="jonathan pritchard" w:date="2024-10-23T11:03:00Z" w16du:dateUtc="2024-10-23T10:03:00Z">
              <w:r>
                <w:rPr>
                  <w:i/>
                </w:rPr>
                <w:t>S-104</w:t>
              </w:r>
            </w:ins>
          </w:p>
          <w:p w14:paraId="46E6B182" w14:textId="77777777" w:rsidR="00610740" w:rsidRPr="00610740" w:rsidRDefault="00610740">
            <w:pPr>
              <w:rPr>
                <w:ins w:id="2742" w:author="jonathan pritchard" w:date="2024-10-23T10:50:00Z" w16du:dateUtc="2024-10-23T09:50:00Z"/>
                <w:i/>
                <w:rPrChange w:id="2743" w:author="jonathan pritchard" w:date="2024-10-23T10:50:00Z" w16du:dateUtc="2024-10-23T09:50:00Z">
                  <w:rPr>
                    <w:ins w:id="2744" w:author="jonathan pritchard" w:date="2024-10-23T10:50:00Z" w16du:dateUtc="2024-10-23T09:50:00Z"/>
                  </w:rPr>
                </w:rPrChange>
              </w:rPr>
              <w:pPrChange w:id="2745" w:author="jonathan pritchard" w:date="2024-10-23T10:50:00Z" w16du:dateUtc="2024-10-23T09:50:00Z">
                <w:pPr>
                  <w:pStyle w:val="ListParagraph"/>
                  <w:numPr>
                    <w:numId w:val="84"/>
                  </w:numPr>
                  <w:ind w:hanging="360"/>
                </w:pPr>
              </w:pPrChange>
            </w:pPr>
          </w:p>
        </w:tc>
      </w:tr>
    </w:tbl>
    <w:p w14:paraId="7AF65849" w14:textId="77777777" w:rsidR="00610740" w:rsidRPr="00610740" w:rsidRDefault="00610740" w:rsidP="00610740">
      <w:pPr>
        <w:rPr>
          <w:ins w:id="2746" w:author="jonathan pritchard" w:date="2024-10-23T10:15:00Z" w16du:dateUtc="2024-10-23T09:15:00Z"/>
          <w:lang w:val="en-US"/>
          <w:rPrChange w:id="2747" w:author="jonathan pritchard" w:date="2024-10-23T10:50:00Z" w16du:dateUtc="2024-10-23T09:50:00Z">
            <w:rPr>
              <w:ins w:id="2748" w:author="jonathan pritchard" w:date="2024-10-23T10:15:00Z" w16du:dateUtc="2024-10-23T09:15:00Z"/>
            </w:rPr>
          </w:rPrChange>
        </w:rPr>
      </w:pPr>
    </w:p>
    <w:p w14:paraId="57B7A1CA" w14:textId="77777777" w:rsidR="0063004D" w:rsidRDefault="0063004D" w:rsidP="0063004D">
      <w:pPr>
        <w:rPr>
          <w:ins w:id="2749" w:author="jonathan pritchard" w:date="2024-10-23T10:15:00Z" w16du:dateUtc="2024-10-23T09:15:00Z"/>
        </w:rPr>
      </w:pPr>
    </w:p>
    <w:p w14:paraId="6686131E" w14:textId="6EE3CA51" w:rsidR="00610740" w:rsidRPr="00610740" w:rsidRDefault="00D25516" w:rsidP="00610740">
      <w:pPr>
        <w:rPr>
          <w:ins w:id="2750" w:author="jonathan pritchard" w:date="2024-10-23T10:15:00Z" w16du:dateUtc="2024-10-23T09:15:00Z"/>
        </w:rPr>
      </w:pPr>
      <w:r>
        <w:t>c</w:t>
      </w:r>
    </w:p>
    <w:p w14:paraId="6920F461" w14:textId="77777777" w:rsidR="0063004D" w:rsidRDefault="0063004D">
      <w:pPr>
        <w:pPrChange w:id="2751" w:author="jonathan pritchard" w:date="2024-10-22T11:42:00Z" w16du:dateUtc="2024-10-22T10:42:00Z">
          <w:pPr>
            <w:widowControl/>
            <w:spacing w:line="240" w:lineRule="auto"/>
            <w:jc w:val="left"/>
          </w:pPr>
        </w:pPrChange>
      </w:pPr>
    </w:p>
    <w:p w14:paraId="665CF68E" w14:textId="77777777" w:rsidR="0063004D" w:rsidRDefault="0063004D">
      <w:pPr>
        <w:widowControl/>
        <w:spacing w:line="240" w:lineRule="auto"/>
        <w:jc w:val="left"/>
        <w:rPr>
          <w:ins w:id="2752" w:author="jonathan pritchard" w:date="2024-10-23T10:16:00Z" w16du:dateUtc="2024-10-23T09:16:00Z"/>
          <w:b/>
        </w:rPr>
      </w:pPr>
      <w:bookmarkStart w:id="2753" w:name="_Toc152748579"/>
      <w:bookmarkStart w:id="2754" w:name="_Toc152748590"/>
      <w:ins w:id="2755" w:author="jonathan pritchard" w:date="2024-10-23T10:16:00Z" w16du:dateUtc="2024-10-23T09:16:00Z">
        <w:r>
          <w:br w:type="page"/>
        </w:r>
      </w:ins>
    </w:p>
    <w:p w14:paraId="63D735B9" w14:textId="50A50927" w:rsidR="006C7785" w:rsidRPr="003953FA" w:rsidRDefault="006C7785" w:rsidP="006C7785">
      <w:pPr>
        <w:pStyle w:val="Heading1"/>
        <w:rPr>
          <w:b w:val="0"/>
        </w:rPr>
      </w:pPr>
      <w:r w:rsidRPr="006C7785">
        <w:lastRenderedPageBreak/>
        <w:t>Chart</w:t>
      </w:r>
      <w:r w:rsidRPr="003953FA">
        <w:t xml:space="preserve"> Display</w:t>
      </w:r>
      <w:bookmarkStart w:id="2756" w:name="_Toc152748580"/>
      <w:bookmarkEnd w:id="2753"/>
    </w:p>
    <w:p w14:paraId="6240F16A" w14:textId="3E12615A" w:rsidR="00BE407A" w:rsidRDefault="00BE407A" w:rsidP="006C7785">
      <w:pPr>
        <w:pStyle w:val="Heading2"/>
        <w:rPr>
          <w:ins w:id="2757" w:author="jonathan pritchard" w:date="2024-10-22T11:44:00Z" w16du:dateUtc="2024-10-22T10:44:00Z"/>
        </w:rPr>
      </w:pPr>
      <w:ins w:id="2758" w:author="jonathan pritchard" w:date="2024-10-22T11:44:00Z" w16du:dateUtc="2024-10-22T10:44:00Z">
        <w:r>
          <w:t>Dataset Selection and Loading</w:t>
        </w:r>
      </w:ins>
    </w:p>
    <w:p w14:paraId="3725CDD2" w14:textId="0D18F70C" w:rsidR="00BE407A" w:rsidRPr="00BE407A" w:rsidRDefault="00BE407A">
      <w:pPr>
        <w:pStyle w:val="Heading3"/>
        <w:rPr>
          <w:ins w:id="2759" w:author="jonathan pritchard" w:date="2024-10-22T11:44:00Z" w16du:dateUtc="2024-10-22T10:44:00Z"/>
        </w:rPr>
        <w:pPrChange w:id="2760" w:author="jonathan pritchard" w:date="2024-10-22T11:44:00Z" w16du:dateUtc="2024-10-22T10:44:00Z">
          <w:pPr>
            <w:pStyle w:val="Heading2"/>
          </w:pPr>
        </w:pPrChange>
      </w:pPr>
      <w:ins w:id="2761" w:author="jonathan pritchard" w:date="2024-10-22T11:44:00Z" w16du:dateUtc="2024-10-22T10:44:00Z">
        <w:r>
          <w:t>Dataset Selection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A81079">
        <w:trPr>
          <w:trHeight w:val="454"/>
          <w:tblHeader/>
          <w:ins w:id="2762" w:author="jonathan pritchard" w:date="2024-10-22T11:44:00Z"/>
        </w:trPr>
        <w:tc>
          <w:tcPr>
            <w:tcW w:w="2381" w:type="dxa"/>
            <w:shd w:val="clear" w:color="auto" w:fill="E5B8B7" w:themeFill="accent2" w:themeFillTint="66"/>
            <w:vAlign w:val="center"/>
          </w:tcPr>
          <w:p w14:paraId="1CF86262" w14:textId="77777777" w:rsidR="00BE407A" w:rsidRPr="004065B1" w:rsidRDefault="00BE407A" w:rsidP="00A81079">
            <w:pPr>
              <w:rPr>
                <w:ins w:id="2763" w:author="jonathan pritchard" w:date="2024-10-22T11:44:00Z" w16du:dateUtc="2024-10-22T10:44:00Z"/>
              </w:rPr>
            </w:pPr>
            <w:ins w:id="2764" w:author="jonathan pritchard" w:date="2024-10-22T11:44:00Z" w16du:dateUtc="2024-10-22T10:44:00Z">
              <w:r w:rsidRPr="000A066E">
                <w:rPr>
                  <w:b/>
                </w:rPr>
                <w:t>Test Reference</w:t>
              </w:r>
            </w:ins>
          </w:p>
        </w:tc>
        <w:tc>
          <w:tcPr>
            <w:tcW w:w="2381" w:type="dxa"/>
            <w:shd w:val="clear" w:color="auto" w:fill="E5B8B7" w:themeFill="accent2" w:themeFillTint="66"/>
            <w:vAlign w:val="center"/>
          </w:tcPr>
          <w:p w14:paraId="7FE31786" w14:textId="32C864F2" w:rsidR="00BE407A" w:rsidRPr="004065B1" w:rsidRDefault="00BE407A" w:rsidP="00A81079">
            <w:pPr>
              <w:rPr>
                <w:ins w:id="2765" w:author="jonathan pritchard" w:date="2024-10-22T11:44:00Z" w16du:dateUtc="2024-10-22T10:44:00Z"/>
              </w:rPr>
            </w:pPr>
            <w:ins w:id="2766" w:author="jonathan pritchard" w:date="2024-10-22T11:44:00Z" w16du:dateUtc="2024-10-22T10:44:00Z">
              <w:r>
                <w:t>Dataset Selection</w:t>
              </w:r>
            </w:ins>
          </w:p>
        </w:tc>
        <w:tc>
          <w:tcPr>
            <w:tcW w:w="2382" w:type="dxa"/>
            <w:shd w:val="clear" w:color="auto" w:fill="E5B8B7" w:themeFill="accent2" w:themeFillTint="66"/>
            <w:vAlign w:val="center"/>
          </w:tcPr>
          <w:p w14:paraId="460A6C49" w14:textId="77777777" w:rsidR="00BE407A" w:rsidRPr="004065B1" w:rsidRDefault="00BE407A" w:rsidP="00A81079">
            <w:pPr>
              <w:rPr>
                <w:ins w:id="2767" w:author="jonathan pritchard" w:date="2024-10-22T11:44:00Z" w16du:dateUtc="2024-10-22T10:44:00Z"/>
              </w:rPr>
            </w:pPr>
            <w:ins w:id="2768" w:author="jonathan pritchard" w:date="2024-10-22T11:44:00Z" w16du:dateUtc="2024-10-22T10:44:00Z">
              <w:r w:rsidRPr="000A066E">
                <w:rPr>
                  <w:b/>
                </w:rPr>
                <w:t>IHO Reference</w:t>
              </w:r>
            </w:ins>
          </w:p>
        </w:tc>
        <w:tc>
          <w:tcPr>
            <w:tcW w:w="2382" w:type="dxa"/>
            <w:shd w:val="clear" w:color="auto" w:fill="E5B8B7" w:themeFill="accent2" w:themeFillTint="66"/>
            <w:vAlign w:val="center"/>
          </w:tcPr>
          <w:p w14:paraId="18E9090F" w14:textId="2CE908C9" w:rsidR="00BE407A" w:rsidRPr="004065B1" w:rsidRDefault="004464B0" w:rsidP="00A81079">
            <w:pPr>
              <w:jc w:val="left"/>
              <w:rPr>
                <w:ins w:id="2769" w:author="jonathan pritchard" w:date="2024-10-22T11:44:00Z" w16du:dateUtc="2024-10-22T10:44:00Z"/>
              </w:rPr>
            </w:pPr>
            <w:r>
              <w:t>S-98 Appendix E</w:t>
            </w:r>
          </w:p>
        </w:tc>
      </w:tr>
      <w:tr w:rsidR="00BE407A" w14:paraId="644182B2" w14:textId="77777777" w:rsidTr="00A81079">
        <w:trPr>
          <w:tblHeader/>
          <w:ins w:id="2770" w:author="jonathan pritchard" w:date="2024-10-22T11:44:00Z"/>
        </w:trPr>
        <w:tc>
          <w:tcPr>
            <w:tcW w:w="9526" w:type="dxa"/>
            <w:gridSpan w:val="4"/>
            <w:shd w:val="clear" w:color="auto" w:fill="E5B8B7" w:themeFill="accent2" w:themeFillTint="66"/>
            <w:vAlign w:val="center"/>
          </w:tcPr>
          <w:p w14:paraId="7B075B2B" w14:textId="77777777" w:rsidR="00BE407A" w:rsidRDefault="00BE407A" w:rsidP="00A81079">
            <w:pPr>
              <w:rPr>
                <w:ins w:id="2771" w:author="jonathan pritchard" w:date="2024-10-22T11:44:00Z" w16du:dateUtc="2024-10-22T10:44:00Z"/>
              </w:rPr>
            </w:pPr>
            <w:ins w:id="2772" w:author="jonathan pritchard" w:date="2024-10-22T11:44:00Z" w16du:dateUtc="2024-10-22T10:44:00Z">
              <w:r w:rsidRPr="000A066E">
                <w:rPr>
                  <w:b/>
                </w:rPr>
                <w:t>Test description</w:t>
              </w:r>
            </w:ins>
          </w:p>
        </w:tc>
      </w:tr>
      <w:tr w:rsidR="00BE407A" w:rsidRPr="005D2431" w14:paraId="7D01B501" w14:textId="77777777" w:rsidTr="00A81079">
        <w:trPr>
          <w:tblHeader/>
          <w:ins w:id="2773" w:author="jonathan pritchard" w:date="2024-10-22T11:44:00Z"/>
        </w:trPr>
        <w:tc>
          <w:tcPr>
            <w:tcW w:w="9526" w:type="dxa"/>
            <w:gridSpan w:val="4"/>
            <w:vAlign w:val="center"/>
          </w:tcPr>
          <w:p w14:paraId="6D1DD06F" w14:textId="77777777" w:rsidR="00650770" w:rsidRDefault="00650770">
            <w:pPr>
              <w:pStyle w:val="ListParagraph"/>
              <w:rPr>
                <w:ins w:id="2774" w:author="jonathan pritchard" w:date="2024-10-23T11:06:00Z" w16du:dateUtc="2024-10-23T10:06:00Z"/>
                <w:i/>
              </w:rPr>
              <w:pPrChange w:id="2775" w:author="jonathan pritchard" w:date="2024-10-23T11:06:00Z" w16du:dateUtc="2024-10-23T10:06:00Z">
                <w:pPr>
                  <w:pStyle w:val="ListParagraph"/>
                  <w:numPr>
                    <w:numId w:val="84"/>
                  </w:numPr>
                  <w:ind w:hanging="360"/>
                </w:pPr>
              </w:pPrChange>
            </w:pPr>
          </w:p>
          <w:p w14:paraId="2D52CCA0" w14:textId="7B4A514C" w:rsidR="00BE407A" w:rsidRDefault="00BE407A" w:rsidP="00A81079">
            <w:pPr>
              <w:pStyle w:val="ListParagraph"/>
              <w:numPr>
                <w:ilvl w:val="0"/>
                <w:numId w:val="84"/>
              </w:numPr>
              <w:rPr>
                <w:ins w:id="2776" w:author="jonathan pritchard" w:date="2024-10-22T11:45:00Z" w16du:dateUtc="2024-10-22T10:45:00Z"/>
                <w:i/>
              </w:rPr>
            </w:pPr>
            <w:ins w:id="2777" w:author="jonathan pritchard" w:date="2024-10-22T11:44:00Z" w16du:dateUtc="2024-10-22T10:44:00Z">
              <w:r>
                <w:rPr>
                  <w:i/>
                </w:rPr>
                <w:t xml:space="preserve">Algorithm tests. Should test for </w:t>
              </w:r>
            </w:ins>
            <w:ins w:id="2778" w:author="jonathan pritchard" w:date="2024-10-22T11:45:00Z" w16du:dateUtc="2024-10-22T10:45:00Z">
              <w:r>
                <w:rPr>
                  <w:i/>
                </w:rPr>
                <w:t>correct selection of datasets from a group at given scales.</w:t>
              </w:r>
            </w:ins>
          </w:p>
          <w:p w14:paraId="18CD116B" w14:textId="77777777" w:rsidR="00BE407A" w:rsidRDefault="00BE407A" w:rsidP="00A81079">
            <w:pPr>
              <w:pStyle w:val="ListParagraph"/>
              <w:numPr>
                <w:ilvl w:val="0"/>
                <w:numId w:val="84"/>
              </w:numPr>
              <w:rPr>
                <w:ins w:id="2779" w:author="jonathan pritchard" w:date="2024-10-22T11:45:00Z" w16du:dateUtc="2024-10-22T10:45:00Z"/>
                <w:i/>
              </w:rPr>
            </w:pPr>
            <w:ins w:id="2780" w:author="jonathan pritchard" w:date="2024-10-22T11:45:00Z" w16du:dateUtc="2024-10-22T10:45:00Z">
              <w:r>
                <w:rPr>
                  <w:i/>
                </w:rPr>
                <w:t>Test overlap of min/max (or opt/min) etc..</w:t>
              </w:r>
            </w:ins>
          </w:p>
          <w:p w14:paraId="3FD6D9C3" w14:textId="77777777" w:rsidR="00BE407A" w:rsidRDefault="00BE407A" w:rsidP="00A81079">
            <w:pPr>
              <w:pStyle w:val="ListParagraph"/>
              <w:numPr>
                <w:ilvl w:val="0"/>
                <w:numId w:val="84"/>
              </w:numPr>
              <w:rPr>
                <w:ins w:id="2781" w:author="jonathan pritchard" w:date="2024-10-22T11:46:00Z" w16du:dateUtc="2024-10-22T10:46:00Z"/>
                <w:i/>
              </w:rPr>
            </w:pPr>
            <w:ins w:id="2782" w:author="jonathan pritchard" w:date="2024-10-22T11:45:00Z" w16du:dateUtc="2024-10-22T10:45:00Z">
              <w:r>
                <w:rPr>
                  <w:i/>
                </w:rPr>
                <w:t>Scale band boundary test(s)</w:t>
              </w:r>
            </w:ins>
          </w:p>
          <w:p w14:paraId="5722E989" w14:textId="77777777" w:rsidR="00BE407A" w:rsidRDefault="00BE407A" w:rsidP="00A81079">
            <w:pPr>
              <w:pStyle w:val="ListParagraph"/>
              <w:numPr>
                <w:ilvl w:val="0"/>
                <w:numId w:val="84"/>
              </w:numPr>
              <w:rPr>
                <w:ins w:id="2783" w:author="jonathan pritchard" w:date="2024-10-22T11:47:00Z" w16du:dateUtc="2024-10-22T10:47:00Z"/>
                <w:i/>
              </w:rPr>
            </w:pPr>
            <w:ins w:id="2784" w:author="jonathan pritchard" w:date="2024-10-22T11:46:00Z" w16du:dateUtc="2024-10-22T10:46:00Z">
              <w:r>
                <w:rPr>
                  <w:i/>
                </w:rPr>
                <w:t>Multiple DataCoverage features</w:t>
              </w:r>
            </w:ins>
          </w:p>
          <w:p w14:paraId="6493707F" w14:textId="77777777" w:rsidR="00BE407A" w:rsidRDefault="00BE407A" w:rsidP="00A81079">
            <w:pPr>
              <w:pStyle w:val="ListParagraph"/>
              <w:numPr>
                <w:ilvl w:val="0"/>
                <w:numId w:val="84"/>
              </w:numPr>
              <w:rPr>
                <w:ins w:id="2785" w:author="jonathan pritchard" w:date="2024-10-23T11:06:00Z" w16du:dateUtc="2024-10-23T10:06:00Z"/>
                <w:i/>
              </w:rPr>
            </w:pPr>
            <w:ins w:id="2786" w:author="jonathan pritchard" w:date="2024-10-22T11:47:00Z" w16du:dateUtc="2024-10-22T10:47:00Z">
              <w:r>
                <w:rPr>
                  <w:i/>
                </w:rPr>
                <w:t>If there are user prompts in the event of overlaps these should be added here.</w:t>
              </w:r>
            </w:ins>
          </w:p>
          <w:p w14:paraId="4638682F" w14:textId="0AA257B3" w:rsidR="00650770" w:rsidRPr="00A81079" w:rsidRDefault="00650770">
            <w:pPr>
              <w:pStyle w:val="ListParagraph"/>
              <w:rPr>
                <w:ins w:id="2787" w:author="jonathan pritchard" w:date="2024-10-22T11:44:00Z" w16du:dateUtc="2024-10-22T10:44:00Z"/>
                <w:i/>
              </w:rPr>
              <w:pPrChange w:id="2788" w:author="jonathan pritchard" w:date="2024-10-23T11:06:00Z" w16du:dateUtc="2024-10-23T10:06:00Z">
                <w:pPr>
                  <w:pStyle w:val="ListParagraph"/>
                  <w:numPr>
                    <w:numId w:val="84"/>
                  </w:numPr>
                  <w:ind w:hanging="360"/>
                </w:pPr>
              </w:pPrChange>
            </w:pPr>
          </w:p>
        </w:tc>
      </w:tr>
    </w:tbl>
    <w:p w14:paraId="70D1F9BD" w14:textId="77777777" w:rsidR="00BE407A" w:rsidRDefault="00BE407A" w:rsidP="00BE407A">
      <w:pPr>
        <w:rPr>
          <w:ins w:id="2789" w:author="jonathan pritchard" w:date="2024-10-22T11:45:00Z" w16du:dateUtc="2024-10-22T10:45:00Z"/>
        </w:rPr>
      </w:pPr>
    </w:p>
    <w:p w14:paraId="64BE069D" w14:textId="77777777" w:rsidR="00BE407A" w:rsidRDefault="00BE407A" w:rsidP="00BE407A">
      <w:pPr>
        <w:rPr>
          <w:ins w:id="2790" w:author="jonathan pritchard" w:date="2024-10-22T11:45:00Z" w16du:dateUtc="2024-10-22T10:45:00Z"/>
        </w:rPr>
      </w:pPr>
    </w:p>
    <w:p w14:paraId="6FE60ADC" w14:textId="272EF32E" w:rsidR="00BE407A" w:rsidRDefault="00BE407A">
      <w:pPr>
        <w:pStyle w:val="Heading3"/>
        <w:rPr>
          <w:ins w:id="2791" w:author="jonathan pritchard" w:date="2024-10-22T11:45:00Z" w16du:dateUtc="2024-10-22T10:45:00Z"/>
        </w:rPr>
        <w:pPrChange w:id="2792" w:author="jonathan pritchard" w:date="2024-10-22T11:45:00Z" w16du:dateUtc="2024-10-22T10:45:00Z">
          <w:pPr/>
        </w:pPrChange>
      </w:pPr>
      <w:ins w:id="2793" w:author="jonathan pritchard" w:date="2024-10-22T11:45:00Z" w16du:dateUtc="2024-10-22T10:45:00Z">
        <w:r>
          <w:t>Dataset Rendering</w:t>
        </w:r>
      </w:ins>
    </w:p>
    <w:p w14:paraId="6EA2DCFA" w14:textId="77777777" w:rsidR="00BE407A" w:rsidRDefault="00BE407A" w:rsidP="00BE407A">
      <w:pPr>
        <w:rPr>
          <w:ins w:id="2794" w:author="jonathan pritchard" w:date="2024-10-22T11:45:00Z" w16du:dateUtc="2024-10-22T10: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A81079">
        <w:trPr>
          <w:trHeight w:val="454"/>
          <w:tblHeader/>
          <w:ins w:id="2795" w:author="jonathan pritchard" w:date="2024-10-22T11:45:00Z"/>
        </w:trPr>
        <w:tc>
          <w:tcPr>
            <w:tcW w:w="2381" w:type="dxa"/>
            <w:shd w:val="clear" w:color="auto" w:fill="E5B8B7" w:themeFill="accent2" w:themeFillTint="66"/>
            <w:vAlign w:val="center"/>
          </w:tcPr>
          <w:p w14:paraId="44096E52" w14:textId="77777777" w:rsidR="00BE407A" w:rsidRPr="004065B1" w:rsidRDefault="00BE407A" w:rsidP="00A81079">
            <w:pPr>
              <w:rPr>
                <w:ins w:id="2796" w:author="jonathan pritchard" w:date="2024-10-22T11:45:00Z" w16du:dateUtc="2024-10-22T10:45:00Z"/>
              </w:rPr>
            </w:pPr>
            <w:ins w:id="2797" w:author="jonathan pritchard" w:date="2024-10-22T11:45:00Z" w16du:dateUtc="2024-10-22T10:45:00Z">
              <w:r w:rsidRPr="000A066E">
                <w:rPr>
                  <w:b/>
                </w:rPr>
                <w:t>Test Reference</w:t>
              </w:r>
            </w:ins>
          </w:p>
        </w:tc>
        <w:tc>
          <w:tcPr>
            <w:tcW w:w="2381" w:type="dxa"/>
            <w:shd w:val="clear" w:color="auto" w:fill="E5B8B7" w:themeFill="accent2" w:themeFillTint="66"/>
            <w:vAlign w:val="center"/>
          </w:tcPr>
          <w:p w14:paraId="38DA14FC" w14:textId="782AB76A" w:rsidR="00BE407A" w:rsidRPr="004065B1" w:rsidRDefault="004464B0" w:rsidP="00A81079">
            <w:pPr>
              <w:rPr>
                <w:ins w:id="2798" w:author="jonathan pritchard" w:date="2024-10-22T11:45:00Z" w16du:dateUtc="2024-10-22T10:45:00Z"/>
              </w:rPr>
            </w:pPr>
            <w:proofErr w:type="spellStart"/>
            <w:r>
              <w:t>DatasetRendering</w:t>
            </w:r>
            <w:proofErr w:type="spellEnd"/>
          </w:p>
        </w:tc>
        <w:tc>
          <w:tcPr>
            <w:tcW w:w="2382" w:type="dxa"/>
            <w:shd w:val="clear" w:color="auto" w:fill="E5B8B7" w:themeFill="accent2" w:themeFillTint="66"/>
            <w:vAlign w:val="center"/>
          </w:tcPr>
          <w:p w14:paraId="2163CF2E" w14:textId="77777777" w:rsidR="00BE407A" w:rsidRPr="004065B1" w:rsidRDefault="00BE407A" w:rsidP="00A81079">
            <w:pPr>
              <w:rPr>
                <w:ins w:id="2799" w:author="jonathan pritchard" w:date="2024-10-22T11:45:00Z" w16du:dateUtc="2024-10-22T10:45:00Z"/>
              </w:rPr>
            </w:pPr>
            <w:ins w:id="2800" w:author="jonathan pritchard" w:date="2024-10-22T11:45:00Z" w16du:dateUtc="2024-10-22T10:45:00Z">
              <w:r w:rsidRPr="000A066E">
                <w:rPr>
                  <w:b/>
                </w:rPr>
                <w:t>IHO Reference</w:t>
              </w:r>
            </w:ins>
          </w:p>
        </w:tc>
        <w:tc>
          <w:tcPr>
            <w:tcW w:w="2382" w:type="dxa"/>
            <w:shd w:val="clear" w:color="auto" w:fill="E5B8B7" w:themeFill="accent2" w:themeFillTint="66"/>
            <w:vAlign w:val="center"/>
          </w:tcPr>
          <w:p w14:paraId="0D0FE411" w14:textId="2A8F69EF" w:rsidR="00BE407A" w:rsidRPr="004065B1" w:rsidRDefault="004464B0" w:rsidP="00A81079">
            <w:pPr>
              <w:jc w:val="left"/>
              <w:rPr>
                <w:ins w:id="2801" w:author="jonathan pritchard" w:date="2024-10-22T11:45:00Z" w16du:dateUtc="2024-10-22T10:45:00Z"/>
              </w:rPr>
            </w:pPr>
            <w:r>
              <w:t>S-98 Appendix E</w:t>
            </w:r>
          </w:p>
        </w:tc>
      </w:tr>
      <w:tr w:rsidR="00BE407A" w14:paraId="6DC1B6DB" w14:textId="77777777" w:rsidTr="00A81079">
        <w:trPr>
          <w:tblHeader/>
          <w:ins w:id="2802" w:author="jonathan pritchard" w:date="2024-10-22T11:45:00Z"/>
        </w:trPr>
        <w:tc>
          <w:tcPr>
            <w:tcW w:w="9526" w:type="dxa"/>
            <w:gridSpan w:val="4"/>
            <w:shd w:val="clear" w:color="auto" w:fill="E5B8B7" w:themeFill="accent2" w:themeFillTint="66"/>
            <w:vAlign w:val="center"/>
          </w:tcPr>
          <w:p w14:paraId="4C5ED943" w14:textId="77777777" w:rsidR="00BE407A" w:rsidRDefault="00BE407A" w:rsidP="00A81079">
            <w:pPr>
              <w:rPr>
                <w:ins w:id="2803" w:author="jonathan pritchard" w:date="2024-10-22T11:45:00Z" w16du:dateUtc="2024-10-22T10:45:00Z"/>
              </w:rPr>
            </w:pPr>
            <w:ins w:id="2804" w:author="jonathan pritchard" w:date="2024-10-22T11:45:00Z" w16du:dateUtc="2024-10-22T10:45:00Z">
              <w:r w:rsidRPr="000A066E">
                <w:rPr>
                  <w:b/>
                </w:rPr>
                <w:t>Test description</w:t>
              </w:r>
            </w:ins>
          </w:p>
        </w:tc>
      </w:tr>
      <w:tr w:rsidR="00BE407A" w:rsidRPr="005D2431" w14:paraId="07E062B3" w14:textId="77777777" w:rsidTr="00A81079">
        <w:trPr>
          <w:tblHeader/>
          <w:ins w:id="2805" w:author="jonathan pritchard" w:date="2024-10-22T11:45:00Z"/>
        </w:trPr>
        <w:tc>
          <w:tcPr>
            <w:tcW w:w="9526" w:type="dxa"/>
            <w:gridSpan w:val="4"/>
            <w:vAlign w:val="center"/>
          </w:tcPr>
          <w:p w14:paraId="49807633" w14:textId="77777777" w:rsidR="00650770" w:rsidRDefault="00650770">
            <w:pPr>
              <w:pStyle w:val="ListParagraph"/>
              <w:rPr>
                <w:ins w:id="2806" w:author="jonathan pritchard" w:date="2024-10-23T11:06:00Z" w16du:dateUtc="2024-10-23T10:06:00Z"/>
                <w:i/>
              </w:rPr>
              <w:pPrChange w:id="2807" w:author="jonathan pritchard" w:date="2024-10-23T11:07:00Z" w16du:dateUtc="2024-10-23T10:07:00Z">
                <w:pPr>
                  <w:pStyle w:val="ListParagraph"/>
                  <w:numPr>
                    <w:numId w:val="84"/>
                  </w:numPr>
                  <w:ind w:hanging="360"/>
                </w:pPr>
              </w:pPrChange>
            </w:pPr>
          </w:p>
          <w:p w14:paraId="1150A23A" w14:textId="1E269720" w:rsidR="00BE407A" w:rsidRDefault="00BE407A" w:rsidP="00A81079">
            <w:pPr>
              <w:pStyle w:val="ListParagraph"/>
              <w:numPr>
                <w:ilvl w:val="0"/>
                <w:numId w:val="84"/>
              </w:numPr>
              <w:rPr>
                <w:ins w:id="2808" w:author="jonathan pritchard" w:date="2024-10-22T11:46:00Z" w16du:dateUtc="2024-10-22T10:46:00Z"/>
                <w:i/>
              </w:rPr>
            </w:pPr>
            <w:ins w:id="2809" w:author="jonathan pritchard" w:date="2024-10-22T11:46:00Z" w16du:dateUtc="2024-10-22T10:46:00Z">
              <w:r>
                <w:rPr>
                  <w:i/>
                </w:rPr>
                <w:t>Test for correct rendering</w:t>
              </w:r>
            </w:ins>
          </w:p>
          <w:p w14:paraId="0D9A658F" w14:textId="77777777" w:rsidR="00BE407A" w:rsidRDefault="00BE407A" w:rsidP="00A81079">
            <w:pPr>
              <w:pStyle w:val="ListParagraph"/>
              <w:numPr>
                <w:ilvl w:val="0"/>
                <w:numId w:val="84"/>
              </w:numPr>
              <w:rPr>
                <w:ins w:id="2810" w:author="jonathan pritchard" w:date="2024-10-22T11:46:00Z" w16du:dateUtc="2024-10-22T10:46:00Z"/>
                <w:i/>
              </w:rPr>
            </w:pPr>
            <w:ins w:id="2811" w:author="jonathan pritchard" w:date="2024-10-22T11:46:00Z" w16du:dateUtc="2024-10-22T10:46:00Z">
              <w:r>
                <w:rPr>
                  <w:i/>
                </w:rPr>
                <w:t>Features which extend beyond the dataset boundary</w:t>
              </w:r>
            </w:ins>
          </w:p>
          <w:p w14:paraId="25230406" w14:textId="77777777" w:rsidR="00BE407A" w:rsidRDefault="00BE407A" w:rsidP="00A81079">
            <w:pPr>
              <w:pStyle w:val="ListParagraph"/>
              <w:numPr>
                <w:ilvl w:val="0"/>
                <w:numId w:val="84"/>
              </w:numPr>
              <w:rPr>
                <w:ins w:id="2812" w:author="jonathan pritchard" w:date="2024-10-22T11:46:00Z" w16du:dateUtc="2024-10-22T10:46:00Z"/>
                <w:i/>
              </w:rPr>
            </w:pPr>
            <w:ins w:id="2813" w:author="jonathan pritchard" w:date="2024-10-22T11:46:00Z" w16du:dateUtc="2024-10-22T10:46:00Z">
              <w:r>
                <w:rPr>
                  <w:i/>
                </w:rPr>
                <w:t>Text</w:t>
              </w:r>
            </w:ins>
          </w:p>
          <w:p w14:paraId="3F0FC723" w14:textId="77777777" w:rsidR="00BE407A" w:rsidRDefault="00BE407A" w:rsidP="00A81079">
            <w:pPr>
              <w:pStyle w:val="ListParagraph"/>
              <w:numPr>
                <w:ilvl w:val="0"/>
                <w:numId w:val="84"/>
              </w:numPr>
              <w:rPr>
                <w:ins w:id="2814" w:author="jonathan pritchard" w:date="2024-10-22T11:46:00Z" w16du:dateUtc="2024-10-22T10:46:00Z"/>
                <w:i/>
              </w:rPr>
            </w:pPr>
            <w:ins w:id="2815" w:author="jonathan pritchard" w:date="2024-10-22T11:46:00Z" w16du:dateUtc="2024-10-22T10:46:00Z">
              <w:r>
                <w:rPr>
                  <w:i/>
                </w:rPr>
                <w:t>Edge cases?</w:t>
              </w:r>
            </w:ins>
          </w:p>
          <w:p w14:paraId="4FCEBC7E" w14:textId="77777777" w:rsidR="00BE407A" w:rsidRDefault="00BE407A" w:rsidP="00A81079">
            <w:pPr>
              <w:pStyle w:val="ListParagraph"/>
              <w:numPr>
                <w:ilvl w:val="0"/>
                <w:numId w:val="84"/>
              </w:numPr>
              <w:rPr>
                <w:ins w:id="2816" w:author="jonathan pritchard" w:date="2024-10-22T11:47:00Z" w16du:dateUtc="2024-10-22T10:47:00Z"/>
                <w:i/>
              </w:rPr>
            </w:pPr>
            <w:ins w:id="2817" w:author="jonathan pritchard" w:date="2024-10-22T11:46:00Z" w16du:dateUtc="2024-10-22T10:46:00Z">
              <w:r>
                <w:rPr>
                  <w:i/>
                </w:rPr>
                <w:t>Seaml</w:t>
              </w:r>
            </w:ins>
            <w:ins w:id="2818" w:author="jonathan pritchard" w:date="2024-10-22T11:47:00Z" w16du:dateUtc="2024-10-22T10:47:00Z">
              <w:r>
                <w:rPr>
                  <w:i/>
                </w:rPr>
                <w:t>ess Presentation</w:t>
              </w:r>
            </w:ins>
          </w:p>
          <w:p w14:paraId="2D7B0666" w14:textId="77777777" w:rsidR="00BE407A" w:rsidRDefault="00BE407A" w:rsidP="00A81079">
            <w:pPr>
              <w:pStyle w:val="ListParagraph"/>
              <w:numPr>
                <w:ilvl w:val="0"/>
                <w:numId w:val="84"/>
              </w:numPr>
              <w:rPr>
                <w:ins w:id="2819" w:author="jonathan pritchard" w:date="2024-10-23T11:06:00Z" w16du:dateUtc="2024-10-23T10:06:00Z"/>
                <w:i/>
              </w:rPr>
            </w:pPr>
            <w:ins w:id="2820" w:author="jonathan pritchard" w:date="2024-10-22T11:47:00Z" w16du:dateUtc="2024-10-22T10:47:00Z">
              <w:r>
                <w:rPr>
                  <w:i/>
                </w:rPr>
                <w:t>Others?</w:t>
              </w:r>
            </w:ins>
          </w:p>
          <w:p w14:paraId="5A8A54B4" w14:textId="206C1741" w:rsidR="00650770" w:rsidRPr="00A81079" w:rsidRDefault="00650770">
            <w:pPr>
              <w:pStyle w:val="ListParagraph"/>
              <w:rPr>
                <w:ins w:id="2821" w:author="jonathan pritchard" w:date="2024-10-22T11:45:00Z" w16du:dateUtc="2024-10-22T10:45:00Z"/>
                <w:i/>
              </w:rPr>
              <w:pPrChange w:id="2822" w:author="jonathan pritchard" w:date="2024-10-23T11:06:00Z" w16du:dateUtc="2024-10-23T10:06:00Z">
                <w:pPr>
                  <w:pStyle w:val="ListParagraph"/>
                  <w:numPr>
                    <w:numId w:val="84"/>
                  </w:numPr>
                  <w:ind w:hanging="360"/>
                </w:pPr>
              </w:pPrChange>
            </w:pPr>
          </w:p>
        </w:tc>
      </w:tr>
    </w:tbl>
    <w:p w14:paraId="018BDC8C" w14:textId="77777777" w:rsidR="00BE407A" w:rsidRDefault="00BE407A" w:rsidP="00BE407A">
      <w:pPr>
        <w:rPr>
          <w:ins w:id="2823" w:author="jonathan pritchard" w:date="2024-10-22T11:45:00Z" w16du:dateUtc="2024-10-22T10:45:00Z"/>
        </w:rPr>
      </w:pPr>
    </w:p>
    <w:p w14:paraId="4EB670C8" w14:textId="77777777" w:rsidR="00BE407A" w:rsidRPr="00BE407A" w:rsidRDefault="00BE407A">
      <w:pPr>
        <w:rPr>
          <w:ins w:id="2824" w:author="jonathan pritchard" w:date="2024-10-22T11:44:00Z" w16du:dateUtc="2024-10-22T10:44:00Z"/>
        </w:rPr>
        <w:pPrChange w:id="2825" w:author="jonathan pritchard" w:date="2024-10-22T11:44:00Z" w16du:dateUtc="2024-10-22T10:44:00Z">
          <w:pPr>
            <w:pStyle w:val="Heading2"/>
          </w:pPr>
        </w:pPrChange>
      </w:pPr>
    </w:p>
    <w:p w14:paraId="5234E581" w14:textId="50D6F9FB" w:rsidR="006C7785" w:rsidRPr="003953FA" w:rsidRDefault="006C7785" w:rsidP="006C7785">
      <w:pPr>
        <w:pStyle w:val="Heading2"/>
      </w:pPr>
      <w:r w:rsidRPr="003953FA">
        <w:t>Display of ENC data</w:t>
      </w:r>
      <w:bookmarkEnd w:id="2756"/>
    </w:p>
    <w:p w14:paraId="525563E6" w14:textId="77777777" w:rsidR="006C7785" w:rsidRPr="003953FA" w:rsidRDefault="006C7785" w:rsidP="006C7785">
      <w:pPr>
        <w:pStyle w:val="Heading3"/>
      </w:pPr>
      <w:r w:rsidRPr="003953FA">
        <w:t>Display Base category</w:t>
      </w:r>
    </w:p>
    <w:tbl>
      <w:tblPr>
        <w:tblW w:w="9351" w:type="dxa"/>
        <w:tblLook w:val="04A0" w:firstRow="1" w:lastRow="0" w:firstColumn="1" w:lastColumn="0" w:noHBand="0" w:noVBand="1"/>
        <w:tblPrChange w:id="2826" w:author="jonathan pritchard" w:date="2024-10-04T15:04:00Z" w16du:dateUtc="2024-10-04T14:04:00Z">
          <w:tblPr>
            <w:tblW w:w="9351" w:type="dxa"/>
            <w:tblLook w:val="04A0" w:firstRow="1" w:lastRow="0" w:firstColumn="1" w:lastColumn="0" w:noHBand="0" w:noVBand="1"/>
          </w:tblPr>
        </w:tblPrChange>
      </w:tblPr>
      <w:tblGrid>
        <w:gridCol w:w="2381"/>
        <w:gridCol w:w="1725"/>
        <w:gridCol w:w="3038"/>
        <w:gridCol w:w="2207"/>
        <w:tblGridChange w:id="2827">
          <w:tblGrid>
            <w:gridCol w:w="2381"/>
            <w:gridCol w:w="1725"/>
            <w:gridCol w:w="3038"/>
            <w:gridCol w:w="2207"/>
          </w:tblGrid>
        </w:tblGridChange>
      </w:tblGrid>
      <w:tr w:rsidR="006C7785" w:rsidRPr="00340B0D" w14:paraId="5F646168" w14:textId="77777777" w:rsidTr="001F17E4">
        <w:trPr>
          <w:trHeight w:val="428"/>
          <w:tblHeader/>
          <w:trPrChange w:id="2828" w:author="jonathan pritchard" w:date="2024-10-04T15:04:00Z" w16du:dateUtc="2024-10-04T14:04:00Z">
            <w:trPr>
              <w:trHeight w:val="428"/>
              <w:tblHeader/>
            </w:trPr>
          </w:trPrChange>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829" w:author="jonathan pritchard" w:date="2024-10-04T15:04:00Z" w16du:dateUtc="2024-10-04T14:04:00Z">
              <w:tcPr>
                <w:tcW w:w="2381" w:type="dxa"/>
                <w:tcBorders>
                  <w:top w:val="single" w:sz="4" w:space="0" w:color="auto"/>
                  <w:left w:val="single" w:sz="4" w:space="0" w:color="auto"/>
                  <w:bottom w:val="single" w:sz="4" w:space="0" w:color="auto"/>
                  <w:right w:val="single" w:sz="4" w:space="0" w:color="auto"/>
                </w:tcBorders>
                <w:shd w:val="clear" w:color="auto" w:fill="CCFFCC"/>
              </w:tcPr>
            </w:tcPrChange>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830" w:author="jonathan pritchard" w:date="2024-10-04T15:04:00Z" w16du:dateUtc="2024-10-04T14:04:00Z">
              <w:tcPr>
                <w:tcW w:w="1725" w:type="dxa"/>
                <w:tcBorders>
                  <w:top w:val="single" w:sz="4" w:space="0" w:color="auto"/>
                  <w:left w:val="single" w:sz="4" w:space="0" w:color="auto"/>
                  <w:bottom w:val="single" w:sz="4" w:space="0" w:color="auto"/>
                  <w:right w:val="single" w:sz="4" w:space="0" w:color="auto"/>
                </w:tcBorders>
                <w:shd w:val="clear" w:color="auto" w:fill="CCFFCC"/>
              </w:tcPr>
            </w:tcPrChange>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831" w:author="jonathan pritchard" w:date="2024-10-04T15:04:00Z" w16du:dateUtc="2024-10-04T14:04:00Z">
              <w:tcPr>
                <w:tcW w:w="3038" w:type="dxa"/>
                <w:tcBorders>
                  <w:top w:val="single" w:sz="4" w:space="0" w:color="auto"/>
                  <w:left w:val="single" w:sz="4" w:space="0" w:color="auto"/>
                  <w:bottom w:val="single" w:sz="4" w:space="0" w:color="auto"/>
                  <w:right w:val="single" w:sz="4" w:space="0" w:color="auto"/>
                </w:tcBorders>
                <w:shd w:val="clear" w:color="auto" w:fill="CCFFCC"/>
              </w:tcPr>
            </w:tcPrChange>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832" w:author="jonathan pritchard" w:date="2024-10-04T15:04:00Z" w16du:dateUtc="2024-10-04T14:04:00Z">
              <w:tcPr>
                <w:tcW w:w="2207" w:type="dxa"/>
                <w:tcBorders>
                  <w:top w:val="single" w:sz="4" w:space="0" w:color="auto"/>
                  <w:left w:val="single" w:sz="4" w:space="0" w:color="auto"/>
                  <w:bottom w:val="single" w:sz="4" w:space="0" w:color="auto"/>
                  <w:right w:val="single" w:sz="4" w:space="0" w:color="auto"/>
                </w:tcBorders>
                <w:shd w:val="clear" w:color="auto" w:fill="CCFFCC"/>
              </w:tcPr>
            </w:tcPrChange>
          </w:tcPr>
          <w:p w14:paraId="5537F950" w14:textId="77777777" w:rsidR="006C7785" w:rsidRPr="00800E31" w:rsidRDefault="006C7785" w:rsidP="00380FCD">
            <w:pPr>
              <w:spacing w:line="240" w:lineRule="auto"/>
              <w:rPr>
                <w:rFonts w:ascii="Calibri" w:hAnsi="Calibri" w:cs="Calibri"/>
                <w:color w:val="000000"/>
              </w:rPr>
            </w:pPr>
            <w:r>
              <w:rPr>
                <w:rFonts w:ascii="Calibri" w:hAnsi="Calibri" w:cs="Calibri"/>
                <w:color w:val="000000"/>
              </w:rPr>
              <w:t>S-98 C-9.5.2</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48"/>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6F9DEE4C" w14:textId="77777777" w:rsidR="006C7785" w:rsidRDefault="006C7785" w:rsidP="006C7785"/>
    <w:p w14:paraId="18CBD984" w14:textId="77777777" w:rsidR="006C7785" w:rsidRDefault="006C7785" w:rsidP="006C7785"/>
    <w:p w14:paraId="5F6452D3" w14:textId="77777777" w:rsidR="006C7785" w:rsidRDefault="006C7785" w:rsidP="006C7785"/>
    <w:p w14:paraId="26CA597F" w14:textId="77777777" w:rsidR="006C7785" w:rsidRDefault="006C7785" w:rsidP="006C7785"/>
    <w:p w14:paraId="3BD825BE" w14:textId="77777777" w:rsidR="006C7785" w:rsidRDefault="006C7785" w:rsidP="006C7785"/>
    <w:p w14:paraId="6E2CC43C" w14:textId="77777777" w:rsidR="006C7785" w:rsidRDefault="006C7785" w:rsidP="006C7785"/>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r w:rsidRPr="00591672">
        <w:t>Standard Display category</w:t>
      </w:r>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DDAB576" w14:textId="77777777" w:rsidR="006C7785" w:rsidRPr="00591672" w:rsidRDefault="006C7785" w:rsidP="00380FCD">
            <w:pPr>
              <w:jc w:val="center"/>
              <w:rPr>
                <w:rFonts w:cs="Arial"/>
              </w:rPr>
            </w:pPr>
            <w:r w:rsidRPr="00591672">
              <w:rPr>
                <w:rFonts w:cs="Arial"/>
              </w:rPr>
              <w:t>S-98 C-9.5.3</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49"/>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2833" w:name="_Hlk157782526"/>
      <w:bookmarkStart w:id="2834"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2833"/>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2834"/>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50"/>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51"/>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52"/>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r w:rsidRPr="006442FC">
        <w:lastRenderedPageBreak/>
        <w:t>Other Display category</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bookmarkStart w:id="2835" w:name="_Hlk188530253"/>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FD10170" w14:textId="77777777" w:rsidR="006C7785" w:rsidRPr="00340B0D" w:rsidRDefault="006C7785" w:rsidP="00380FCD">
            <w:pPr>
              <w:jc w:val="center"/>
              <w:rPr>
                <w:rFonts w:cs="Arial"/>
                <w:sz w:val="18"/>
                <w:szCs w:val="18"/>
              </w:rPr>
            </w:pPr>
            <w:r w:rsidRPr="009F562B">
              <w:rPr>
                <w:rFonts w:cs="Arial"/>
                <w:sz w:val="18"/>
                <w:szCs w:val="18"/>
              </w:rPr>
              <w:t>S-98 C-9.5.4</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53"/>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54"/>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5"/>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bookmarkEnd w:id="2835"/>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56"/>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r w:rsidRPr="00273D67">
        <w:lastRenderedPageBreak/>
        <w:t>ECDIS Viewing groups names. Standard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49A4654" w14:textId="77777777" w:rsidR="006C7785" w:rsidRDefault="006C7785" w:rsidP="00380FCD">
            <w:pPr>
              <w:jc w:val="center"/>
              <w:rPr>
                <w:rFonts w:ascii="Calibri" w:hAnsi="Calibri" w:cs="Calibri"/>
                <w:color w:val="000000"/>
              </w:rPr>
            </w:pPr>
            <w:r>
              <w:rPr>
                <w:rFonts w:ascii="Calibri" w:hAnsi="Calibri" w:cs="Calibri"/>
                <w:color w:val="000000"/>
              </w:rPr>
              <w:t>S-98 C-9.5.5</w:t>
            </w:r>
          </w:p>
          <w:p w14:paraId="3D88F210" w14:textId="77777777" w:rsidR="006C7785" w:rsidRPr="00340B0D" w:rsidRDefault="006C7785" w:rsidP="00380FCD">
            <w:pPr>
              <w:jc w:val="center"/>
              <w:rPr>
                <w:rFonts w:cs="Arial"/>
                <w:sz w:val="18"/>
                <w:szCs w:val="18"/>
              </w:rPr>
            </w:pP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66366733" w:rsidR="004464B0" w:rsidRDefault="004464B0">
      <w:pPr>
        <w:widowControl/>
        <w:spacing w:line="240" w:lineRule="auto"/>
        <w:jc w:val="left"/>
      </w:pPr>
      <w:r>
        <w:br w:type="page"/>
      </w:r>
    </w:p>
    <w:p w14:paraId="5022011E"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7"/>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4391C3D3" w:rsidR="004464B0" w:rsidRDefault="004464B0">
      <w:pPr>
        <w:widowControl/>
        <w:spacing w:line="240" w:lineRule="auto"/>
        <w:jc w:val="left"/>
      </w:pPr>
      <w:r>
        <w:br w:type="page"/>
      </w:r>
    </w:p>
    <w:p w14:paraId="4A124D05"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58"/>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3B218AB7" w:rsidR="004464B0" w:rsidRDefault="004464B0">
      <w:pPr>
        <w:widowControl/>
        <w:spacing w:line="240" w:lineRule="auto"/>
        <w:jc w:val="left"/>
      </w:pPr>
      <w:r>
        <w:br w:type="page"/>
      </w:r>
    </w:p>
    <w:p w14:paraId="10D3566A"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59"/>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16A6E25F" w:rsidR="004464B0" w:rsidRDefault="004464B0">
      <w:pPr>
        <w:widowControl/>
        <w:spacing w:line="240" w:lineRule="auto"/>
        <w:jc w:val="left"/>
      </w:pPr>
      <w:r>
        <w:br w:type="page"/>
      </w:r>
    </w:p>
    <w:p w14:paraId="1B472364"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60"/>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132574BE" w:rsidR="004464B0" w:rsidRDefault="004464B0">
      <w:pPr>
        <w:widowControl/>
        <w:spacing w:line="240" w:lineRule="auto"/>
        <w:jc w:val="left"/>
      </w:pPr>
      <w:r>
        <w:br w:type="page"/>
      </w:r>
    </w:p>
    <w:p w14:paraId="1EFC6675"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61"/>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53F34A47" w:rsidR="004464B0" w:rsidRDefault="004464B0">
      <w:pPr>
        <w:widowControl/>
        <w:spacing w:line="240" w:lineRule="auto"/>
        <w:jc w:val="left"/>
      </w:pPr>
      <w:r>
        <w:br w:type="page"/>
      </w:r>
    </w:p>
    <w:p w14:paraId="37757357"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62"/>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2FD69983" w:rsidR="004464B0" w:rsidRDefault="004464B0">
      <w:pPr>
        <w:widowControl/>
        <w:spacing w:line="240" w:lineRule="auto"/>
        <w:jc w:val="left"/>
      </w:pPr>
      <w:r>
        <w:br w:type="page"/>
      </w:r>
    </w:p>
    <w:p w14:paraId="56CC0650"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63"/>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7B647E2A" w14:textId="77777777" w:rsidR="006C7785" w:rsidRDefault="006C7785" w:rsidP="006C7785"/>
    <w:p w14:paraId="5949070B" w14:textId="6C1B0F17" w:rsidR="004464B0" w:rsidRDefault="004464B0">
      <w:pPr>
        <w:widowControl/>
        <w:spacing w:line="240" w:lineRule="auto"/>
        <w:jc w:val="left"/>
      </w:pPr>
      <w:r>
        <w:br w:type="page"/>
      </w:r>
    </w:p>
    <w:p w14:paraId="651ED200"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4464B0" w:rsidRPr="00340B0D" w14:paraId="274C4566" w14:textId="77777777" w:rsidTr="004464B0">
        <w:tc>
          <w:tcPr>
            <w:tcW w:w="9072" w:type="dxa"/>
            <w:tcBorders>
              <w:top w:val="single" w:sz="4" w:space="0" w:color="auto"/>
              <w:left w:val="single" w:sz="12" w:space="0" w:color="auto"/>
              <w:bottom w:val="single" w:sz="12" w:space="0" w:color="auto"/>
              <w:right w:val="single" w:sz="12" w:space="0" w:color="auto"/>
            </w:tcBorders>
            <w:shd w:val="clear" w:color="auto" w:fill="A6A6A6" w:themeFill="background1" w:themeFillShade="A6"/>
            <w:vAlign w:val="center"/>
          </w:tcPr>
          <w:p w14:paraId="4AE3FC20" w14:textId="54D735F4" w:rsidR="004464B0" w:rsidRPr="00E46410" w:rsidRDefault="004464B0" w:rsidP="00380FCD">
            <w:pPr>
              <w:jc w:val="center"/>
              <w:rPr>
                <w:rFonts w:cs="Arial"/>
                <w:bCs/>
                <w:i/>
              </w:rPr>
            </w:pPr>
            <w:r w:rsidRPr="007B495E">
              <w:rPr>
                <w:rFonts w:cs="Arial"/>
                <w:b/>
                <w:bCs/>
              </w:rPr>
              <w:t>Results</w:t>
            </w:r>
          </w:p>
        </w:tc>
      </w:tr>
      <w:tr w:rsidR="004464B0" w:rsidRPr="00340B0D" w14:paraId="67AF80DC"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B4EF19" w14:textId="77777777" w:rsidR="004464B0" w:rsidRDefault="004464B0" w:rsidP="00380FCD">
            <w:pPr>
              <w:jc w:val="center"/>
              <w:rPr>
                <w:rFonts w:cs="Arial"/>
                <w:bCs/>
                <w:i/>
              </w:rPr>
            </w:pPr>
          </w:p>
          <w:p w14:paraId="11FAB189" w14:textId="2889123F" w:rsidR="004464B0" w:rsidRDefault="004464B0" w:rsidP="004464B0">
            <w:pPr>
              <w:jc w:val="center"/>
              <w:rPr>
                <w:rFonts w:cs="Arial"/>
                <w:bCs/>
                <w:i/>
              </w:rPr>
            </w:pPr>
            <w:r w:rsidRPr="00E46410">
              <w:rPr>
                <w:rFonts w:cs="Arial"/>
                <w:bCs/>
                <w:i/>
              </w:rPr>
              <w:t>The Features are shown as presented in the screen plot below</w:t>
            </w:r>
          </w:p>
          <w:p w14:paraId="1644BCD4" w14:textId="77777777" w:rsidR="004464B0" w:rsidRDefault="004464B0" w:rsidP="00380FCD">
            <w:pPr>
              <w:jc w:val="center"/>
              <w:rPr>
                <w:rFonts w:cs="Arial"/>
                <w:bCs/>
                <w:i/>
              </w:rPr>
            </w:pPr>
          </w:p>
          <w:p w14:paraId="2B86C2B6" w14:textId="21494984" w:rsidR="004464B0" w:rsidRDefault="004464B0" w:rsidP="00380FCD">
            <w:pPr>
              <w:jc w:val="center"/>
              <w:rPr>
                <w:rFonts w:cs="Arial"/>
                <w:bCs/>
                <w:i/>
              </w:rPr>
            </w:pPr>
            <w:r>
              <w:rPr>
                <w:rFonts w:cs="Arial"/>
                <w:bCs/>
                <w:i/>
                <w:noProof/>
              </w:rPr>
              <w:drawing>
                <wp:inline distT="0" distB="0" distL="0" distR="0" wp14:anchorId="1396060D" wp14:editId="7D72E3EE">
                  <wp:extent cx="5133340" cy="3663950"/>
                  <wp:effectExtent l="0" t="0" r="0" b="0"/>
                  <wp:docPr id="1498233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340" cy="3663950"/>
                          </a:xfrm>
                          <a:prstGeom prst="rect">
                            <a:avLst/>
                          </a:prstGeom>
                          <a:noFill/>
                        </pic:spPr>
                      </pic:pic>
                    </a:graphicData>
                  </a:graphic>
                </wp:inline>
              </w:drawing>
            </w:r>
          </w:p>
          <w:p w14:paraId="548F8760" w14:textId="77777777" w:rsidR="004464B0" w:rsidRDefault="004464B0" w:rsidP="00380FCD">
            <w:pPr>
              <w:jc w:val="center"/>
              <w:rPr>
                <w:rFonts w:cs="Arial"/>
                <w:bCs/>
                <w:i/>
              </w:rPr>
            </w:pPr>
          </w:p>
          <w:p w14:paraId="411F4539" w14:textId="77777777" w:rsidR="004464B0" w:rsidRPr="00E46410" w:rsidRDefault="004464B0" w:rsidP="00380FCD">
            <w:pPr>
              <w:jc w:val="center"/>
              <w:rPr>
                <w:rFonts w:cs="Arial"/>
                <w:bCs/>
                <w:i/>
              </w:rPr>
            </w:pPr>
          </w:p>
        </w:tc>
      </w:tr>
    </w:tbl>
    <w:p w14:paraId="2D7E276E" w14:textId="77777777" w:rsidR="006C7785" w:rsidRDefault="006C7785" w:rsidP="006C7785"/>
    <w:p w14:paraId="6DE7AFC0" w14:textId="6C4E49BD" w:rsidR="004464B0" w:rsidRDefault="004464B0">
      <w:pPr>
        <w:widowControl/>
        <w:spacing w:line="240" w:lineRule="auto"/>
        <w:jc w:val="left"/>
      </w:pPr>
      <w:r>
        <w:br w:type="page"/>
      </w:r>
    </w:p>
    <w:p w14:paraId="126FD492" w14:textId="77777777" w:rsidR="004464B0" w:rsidRDefault="004464B0"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5"/>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673A90B8" w:rsidR="004464B0" w:rsidRDefault="004464B0">
      <w:pPr>
        <w:widowControl/>
        <w:spacing w:line="240" w:lineRule="auto"/>
        <w:jc w:val="left"/>
      </w:pPr>
      <w:r>
        <w:br w:type="page"/>
      </w:r>
    </w:p>
    <w:p w14:paraId="5747DF47" w14:textId="77777777" w:rsidR="006C7785" w:rsidRPr="006B34EE" w:rsidRDefault="006C7785" w:rsidP="006C7785">
      <w:pPr>
        <w:pStyle w:val="Heading3"/>
      </w:pPr>
      <w:r w:rsidRPr="006B34EE">
        <w:lastRenderedPageBreak/>
        <w:t>ECDIS Viewing Layers. Other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A30E1AE" w14:textId="77777777" w:rsidR="006C7785" w:rsidRDefault="006C7785" w:rsidP="00380FCD">
            <w:pPr>
              <w:rPr>
                <w:rFonts w:ascii="Calibri" w:hAnsi="Calibri" w:cs="Calibri"/>
                <w:color w:val="000000"/>
              </w:rPr>
            </w:pPr>
            <w:r>
              <w:rPr>
                <w:rFonts w:ascii="Calibri" w:hAnsi="Calibri" w:cs="Calibri"/>
                <w:color w:val="000000"/>
              </w:rPr>
              <w:t>S-98 C-7.2.10</w:t>
            </w:r>
          </w:p>
          <w:p w14:paraId="604E8961" w14:textId="77777777" w:rsidR="006C7785" w:rsidRPr="00340B0D" w:rsidRDefault="006C7785" w:rsidP="00380FCD">
            <w:pPr>
              <w:jc w:val="center"/>
              <w:rPr>
                <w:rFonts w:cs="Arial"/>
                <w:sz w:val="18"/>
                <w:szCs w:val="18"/>
              </w:rPr>
            </w:pP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lastRenderedPageBreak/>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4464B0">
        <w:trPr>
          <w:tblHeader/>
        </w:trPr>
        <w:tc>
          <w:tcPr>
            <w:tcW w:w="9526" w:type="dxa"/>
            <w:shd w:val="clear" w:color="auto" w:fill="A6A6A6" w:themeFill="background1" w:themeFillShade="A6"/>
            <w:vAlign w:val="center"/>
          </w:tcPr>
          <w:p w14:paraId="0744F302" w14:textId="77777777" w:rsidR="006C7785" w:rsidRPr="004065B1" w:rsidRDefault="006C7785" w:rsidP="004464B0">
            <w:pPr>
              <w:jc w:val="center"/>
            </w:pPr>
            <w:r w:rsidRPr="000A066E">
              <w:rPr>
                <w:b/>
              </w:rPr>
              <w:t>Action</w:t>
            </w:r>
          </w:p>
        </w:tc>
      </w:tr>
      <w:tr w:rsidR="006C7785" w14:paraId="565671DD" w14:textId="77777777" w:rsidTr="004464B0">
        <w:trPr>
          <w:cantSplit/>
          <w:tblHeader/>
        </w:trPr>
        <w:tc>
          <w:tcPr>
            <w:tcW w:w="9526"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4464B0">
        <w:trPr>
          <w:tblHeader/>
        </w:trPr>
        <w:tc>
          <w:tcPr>
            <w:tcW w:w="9526" w:type="dxa"/>
            <w:tcBorders>
              <w:bottom w:val="single" w:sz="4" w:space="0" w:color="auto"/>
            </w:tcBorders>
            <w:shd w:val="clear" w:color="auto" w:fill="A6A6A6" w:themeFill="background1" w:themeFillShade="A6"/>
            <w:vAlign w:val="center"/>
          </w:tcPr>
          <w:p w14:paraId="4D5B135C" w14:textId="77777777" w:rsidR="006C7785" w:rsidRPr="004065B1" w:rsidRDefault="006C7785" w:rsidP="004464B0">
            <w:pPr>
              <w:jc w:val="center"/>
            </w:pPr>
            <w:r w:rsidRPr="000A066E">
              <w:rPr>
                <w:b/>
              </w:rPr>
              <w:t>Results</w:t>
            </w:r>
          </w:p>
        </w:tc>
      </w:tr>
      <w:tr w:rsidR="006C7785" w14:paraId="20F8DBC1" w14:textId="77777777" w:rsidTr="004464B0">
        <w:trPr>
          <w:tblHeader/>
        </w:trPr>
        <w:tc>
          <w:tcPr>
            <w:tcW w:w="9526"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4464B0">
        <w:trPr>
          <w:tblHeader/>
        </w:trPr>
        <w:tc>
          <w:tcPr>
            <w:tcW w:w="9526"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66"/>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4464B0">
        <w:trPr>
          <w:tblHeader/>
        </w:trPr>
        <w:tc>
          <w:tcPr>
            <w:tcW w:w="9526" w:type="dxa"/>
            <w:shd w:val="clear" w:color="auto" w:fill="A6A6A6" w:themeFill="background1" w:themeFillShade="A6"/>
            <w:vAlign w:val="center"/>
          </w:tcPr>
          <w:p w14:paraId="1DAE8B24" w14:textId="77777777" w:rsidR="006C7785" w:rsidRPr="00E46410" w:rsidRDefault="006C7785" w:rsidP="004464B0">
            <w:pPr>
              <w:jc w:val="cente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4464B0">
        <w:trPr>
          <w:trHeight w:val="194"/>
          <w:tblHeader/>
        </w:trPr>
        <w:tc>
          <w:tcPr>
            <w:tcW w:w="9526" w:type="dxa"/>
            <w:tcBorders>
              <w:bottom w:val="single" w:sz="4" w:space="0" w:color="auto"/>
            </w:tcBorders>
            <w:shd w:val="clear" w:color="auto" w:fill="A6A6A6" w:themeFill="background1" w:themeFillShade="A6"/>
            <w:vAlign w:val="center"/>
          </w:tcPr>
          <w:p w14:paraId="540CC2D0" w14:textId="77777777" w:rsidR="006C7785" w:rsidRPr="00E46410" w:rsidRDefault="006C7785" w:rsidP="004464B0">
            <w:pPr>
              <w:jc w:val="cente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67"/>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4464B0">
        <w:trPr>
          <w:tblHeader/>
        </w:trPr>
        <w:tc>
          <w:tcPr>
            <w:tcW w:w="9526" w:type="dxa"/>
            <w:shd w:val="clear" w:color="auto" w:fill="A6A6A6" w:themeFill="background1" w:themeFillShade="A6"/>
            <w:vAlign w:val="center"/>
          </w:tcPr>
          <w:p w14:paraId="22CC2E74" w14:textId="77777777" w:rsidR="006C7785" w:rsidRPr="00E46410" w:rsidRDefault="006C7785" w:rsidP="004464B0">
            <w:pPr>
              <w:jc w:val="cente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4464B0">
        <w:trPr>
          <w:tblHeader/>
        </w:trPr>
        <w:tc>
          <w:tcPr>
            <w:tcW w:w="9526" w:type="dxa"/>
            <w:tcBorders>
              <w:bottom w:val="single" w:sz="4" w:space="0" w:color="auto"/>
            </w:tcBorders>
            <w:shd w:val="clear" w:color="auto" w:fill="A6A6A6" w:themeFill="background1" w:themeFillShade="A6"/>
            <w:vAlign w:val="center"/>
          </w:tcPr>
          <w:p w14:paraId="18FA9C8C" w14:textId="77777777" w:rsidR="006C7785" w:rsidRPr="00E46410" w:rsidRDefault="006C7785" w:rsidP="004464B0">
            <w:pPr>
              <w:jc w:val="cente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68"/>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4464B0">
        <w:trPr>
          <w:tblHeader/>
        </w:trPr>
        <w:tc>
          <w:tcPr>
            <w:tcW w:w="9526" w:type="dxa"/>
            <w:shd w:val="clear" w:color="auto" w:fill="A6A6A6" w:themeFill="background1" w:themeFillShade="A6"/>
            <w:vAlign w:val="center"/>
          </w:tcPr>
          <w:p w14:paraId="0BFAD32B" w14:textId="77777777" w:rsidR="006C7785" w:rsidRPr="00E46410" w:rsidRDefault="006C7785" w:rsidP="004464B0">
            <w:pPr>
              <w:jc w:val="cente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4464B0">
        <w:trPr>
          <w:tblHeader/>
        </w:trPr>
        <w:tc>
          <w:tcPr>
            <w:tcW w:w="9526" w:type="dxa"/>
            <w:tcBorders>
              <w:bottom w:val="single" w:sz="4" w:space="0" w:color="auto"/>
            </w:tcBorders>
            <w:shd w:val="clear" w:color="auto" w:fill="A6A6A6" w:themeFill="background1" w:themeFillShade="A6"/>
            <w:vAlign w:val="center"/>
          </w:tcPr>
          <w:p w14:paraId="3D3C2203" w14:textId="77777777" w:rsidR="006C7785" w:rsidRPr="00E46410" w:rsidRDefault="006C7785" w:rsidP="004464B0">
            <w:pPr>
              <w:jc w:val="cente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69"/>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4464B0">
        <w:trPr>
          <w:tblHeader/>
        </w:trPr>
        <w:tc>
          <w:tcPr>
            <w:tcW w:w="9526" w:type="dxa"/>
            <w:shd w:val="clear" w:color="auto" w:fill="A6A6A6" w:themeFill="background1" w:themeFillShade="A6"/>
            <w:vAlign w:val="center"/>
          </w:tcPr>
          <w:p w14:paraId="6B1BFD3A" w14:textId="77777777" w:rsidR="006C7785" w:rsidRPr="00392061" w:rsidRDefault="006C7785" w:rsidP="004464B0">
            <w:pPr>
              <w:jc w:val="cente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4464B0">
        <w:trPr>
          <w:tblHeader/>
        </w:trPr>
        <w:tc>
          <w:tcPr>
            <w:tcW w:w="9526" w:type="dxa"/>
            <w:tcBorders>
              <w:bottom w:val="single" w:sz="4" w:space="0" w:color="auto"/>
            </w:tcBorders>
            <w:shd w:val="clear" w:color="auto" w:fill="A6A6A6" w:themeFill="background1" w:themeFillShade="A6"/>
            <w:vAlign w:val="center"/>
          </w:tcPr>
          <w:p w14:paraId="33904D2B" w14:textId="77777777" w:rsidR="006C7785" w:rsidRPr="00392061" w:rsidRDefault="006C7785" w:rsidP="004464B0">
            <w:pPr>
              <w:jc w:val="cente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70"/>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4464B0">
        <w:trPr>
          <w:tblHeader/>
        </w:trPr>
        <w:tc>
          <w:tcPr>
            <w:tcW w:w="9526" w:type="dxa"/>
            <w:shd w:val="clear" w:color="auto" w:fill="A6A6A6" w:themeFill="background1" w:themeFillShade="A6"/>
            <w:vAlign w:val="center"/>
          </w:tcPr>
          <w:p w14:paraId="3210B201" w14:textId="77777777" w:rsidR="006C7785" w:rsidRPr="00392061" w:rsidRDefault="006C7785" w:rsidP="004464B0">
            <w:pPr>
              <w:jc w:val="cente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4464B0">
        <w:trPr>
          <w:tblHeader/>
        </w:trPr>
        <w:tc>
          <w:tcPr>
            <w:tcW w:w="9526" w:type="dxa"/>
            <w:tcBorders>
              <w:bottom w:val="single" w:sz="4" w:space="0" w:color="auto"/>
            </w:tcBorders>
            <w:shd w:val="clear" w:color="auto" w:fill="A6A6A6" w:themeFill="background1" w:themeFillShade="A6"/>
            <w:vAlign w:val="center"/>
          </w:tcPr>
          <w:p w14:paraId="54F94A95" w14:textId="77777777" w:rsidR="006C7785" w:rsidRPr="00392061" w:rsidRDefault="006C7785" w:rsidP="004464B0">
            <w:pPr>
              <w:jc w:val="cente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71"/>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4464B0">
        <w:trPr>
          <w:tblHeader/>
        </w:trPr>
        <w:tc>
          <w:tcPr>
            <w:tcW w:w="9526" w:type="dxa"/>
            <w:shd w:val="clear" w:color="auto" w:fill="A6A6A6" w:themeFill="background1" w:themeFillShade="A6"/>
            <w:vAlign w:val="center"/>
          </w:tcPr>
          <w:p w14:paraId="43C30B98" w14:textId="77777777" w:rsidR="006C7785" w:rsidRPr="00392061" w:rsidRDefault="006C7785" w:rsidP="004464B0">
            <w:pPr>
              <w:spacing w:after="100" w:afterAutospacing="1"/>
              <w:jc w:val="center"/>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4464B0">
        <w:trPr>
          <w:tblHeader/>
        </w:trPr>
        <w:tc>
          <w:tcPr>
            <w:tcW w:w="9526" w:type="dxa"/>
            <w:tcBorders>
              <w:bottom w:val="single" w:sz="4" w:space="0" w:color="auto"/>
            </w:tcBorders>
            <w:shd w:val="clear" w:color="auto" w:fill="A6A6A6" w:themeFill="background1" w:themeFillShade="A6"/>
            <w:vAlign w:val="center"/>
          </w:tcPr>
          <w:p w14:paraId="0DCB493E" w14:textId="77777777" w:rsidR="006C7785" w:rsidRPr="00392061" w:rsidRDefault="006C7785" w:rsidP="004464B0">
            <w:pPr>
              <w:jc w:val="cente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72"/>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4464B0">
        <w:trPr>
          <w:tblHeader/>
        </w:trPr>
        <w:tc>
          <w:tcPr>
            <w:tcW w:w="9526" w:type="dxa"/>
            <w:shd w:val="clear" w:color="auto" w:fill="A6A6A6" w:themeFill="background1" w:themeFillShade="A6"/>
            <w:vAlign w:val="center"/>
          </w:tcPr>
          <w:p w14:paraId="0C9A5AF9" w14:textId="77777777" w:rsidR="006C7785" w:rsidRPr="00392061" w:rsidRDefault="006C7785" w:rsidP="004464B0">
            <w:pPr>
              <w:jc w:val="cente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4464B0">
        <w:trPr>
          <w:tblHeader/>
        </w:trPr>
        <w:tc>
          <w:tcPr>
            <w:tcW w:w="9526" w:type="dxa"/>
            <w:tcBorders>
              <w:bottom w:val="single" w:sz="4" w:space="0" w:color="auto"/>
            </w:tcBorders>
            <w:shd w:val="clear" w:color="auto" w:fill="A6A6A6" w:themeFill="background1" w:themeFillShade="A6"/>
            <w:vAlign w:val="center"/>
          </w:tcPr>
          <w:p w14:paraId="57D62437" w14:textId="77777777" w:rsidR="006C7785" w:rsidRPr="00392061" w:rsidRDefault="006C7785" w:rsidP="004464B0">
            <w:pPr>
              <w:jc w:val="cente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73"/>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3750BBE3" w:rsidR="004464B0" w:rsidRDefault="004464B0">
      <w:pPr>
        <w:widowControl/>
        <w:spacing w:line="240" w:lineRule="auto"/>
        <w:jc w:val="left"/>
      </w:pPr>
      <w:r>
        <w:br w:type="page"/>
      </w:r>
    </w:p>
    <w:p w14:paraId="5394FF28" w14:textId="77777777" w:rsidR="006C7785" w:rsidRPr="000B13F9" w:rsidRDefault="006C7785" w:rsidP="006C7785">
      <w:pPr>
        <w:pStyle w:val="Heading3"/>
      </w:pPr>
      <w:r w:rsidRPr="000B13F9">
        <w:lastRenderedPageBreak/>
        <w:t>Text Grouping</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1EE230" w14:textId="77777777" w:rsidR="006C7785" w:rsidRDefault="006C7785" w:rsidP="00380FCD">
            <w:pPr>
              <w:rPr>
                <w:rFonts w:ascii="Calibri" w:hAnsi="Calibri" w:cs="Calibri"/>
                <w:color w:val="000000"/>
              </w:rPr>
            </w:pPr>
            <w:r>
              <w:rPr>
                <w:rFonts w:ascii="Calibri" w:hAnsi="Calibri" w:cs="Calibri"/>
                <w:color w:val="000000"/>
              </w:rPr>
              <w:t>S-98 C-11.2</w:t>
            </w:r>
          </w:p>
          <w:p w14:paraId="6DD8310A" w14:textId="77777777" w:rsidR="006C7785" w:rsidRPr="00340B0D" w:rsidRDefault="006C7785" w:rsidP="00380FCD">
            <w:pPr>
              <w:jc w:val="center"/>
              <w:rPr>
                <w:rFonts w:cs="Arial"/>
                <w:sz w:val="18"/>
                <w:szCs w:val="18"/>
              </w:rPr>
            </w:pP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51F04">
        <w:trPr>
          <w:tblHeader/>
        </w:trPr>
        <w:tc>
          <w:tcPr>
            <w:tcW w:w="9526" w:type="dxa"/>
            <w:shd w:val="clear" w:color="auto" w:fill="A6A6A6" w:themeFill="background1" w:themeFillShade="A6"/>
            <w:vAlign w:val="center"/>
          </w:tcPr>
          <w:p w14:paraId="19BAE0F2" w14:textId="77777777" w:rsidR="006C7785" w:rsidRPr="00820927" w:rsidRDefault="006C7785" w:rsidP="00351F04">
            <w:pPr>
              <w:jc w:val="center"/>
              <w:rPr>
                <w:rFonts w:cs="Arial"/>
              </w:rPr>
            </w:pPr>
            <w:r w:rsidRPr="00820927">
              <w:rPr>
                <w:rFonts w:cs="Arial"/>
                <w:b/>
              </w:rPr>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51F04">
        <w:trPr>
          <w:tblHeader/>
        </w:trPr>
        <w:tc>
          <w:tcPr>
            <w:tcW w:w="9526" w:type="dxa"/>
            <w:tcBorders>
              <w:bottom w:val="single" w:sz="4" w:space="0" w:color="auto"/>
            </w:tcBorders>
            <w:shd w:val="clear" w:color="auto" w:fill="A6A6A6" w:themeFill="background1" w:themeFillShade="A6"/>
            <w:vAlign w:val="center"/>
          </w:tcPr>
          <w:p w14:paraId="6ACBF6B2" w14:textId="77777777" w:rsidR="006C7785" w:rsidRPr="00820927" w:rsidRDefault="006C7785" w:rsidP="00351F04">
            <w:pPr>
              <w:jc w:val="cente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74"/>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51F04">
        <w:trPr>
          <w:tblHeader/>
        </w:trPr>
        <w:tc>
          <w:tcPr>
            <w:tcW w:w="9526" w:type="dxa"/>
            <w:shd w:val="clear" w:color="auto" w:fill="A6A6A6" w:themeFill="background1" w:themeFillShade="A6"/>
            <w:vAlign w:val="center"/>
          </w:tcPr>
          <w:p w14:paraId="724551C5" w14:textId="77777777" w:rsidR="006C7785" w:rsidRPr="00820927" w:rsidRDefault="006C7785" w:rsidP="00351F04">
            <w:pPr>
              <w:jc w:val="cente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51F04">
        <w:trPr>
          <w:tblHeader/>
        </w:trPr>
        <w:tc>
          <w:tcPr>
            <w:tcW w:w="9526" w:type="dxa"/>
            <w:tcBorders>
              <w:bottom w:val="single" w:sz="4" w:space="0" w:color="auto"/>
            </w:tcBorders>
            <w:shd w:val="clear" w:color="auto" w:fill="A6A6A6" w:themeFill="background1" w:themeFillShade="A6"/>
            <w:vAlign w:val="center"/>
          </w:tcPr>
          <w:p w14:paraId="1719F10B" w14:textId="77777777" w:rsidR="006C7785" w:rsidRPr="00820927" w:rsidRDefault="006C7785" w:rsidP="00351F04">
            <w:pPr>
              <w:jc w:val="cente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5"/>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51F04">
        <w:trPr>
          <w:tblHeader/>
        </w:trPr>
        <w:tc>
          <w:tcPr>
            <w:tcW w:w="9526" w:type="dxa"/>
            <w:shd w:val="clear" w:color="auto" w:fill="A6A6A6" w:themeFill="background1" w:themeFillShade="A6"/>
            <w:vAlign w:val="center"/>
          </w:tcPr>
          <w:p w14:paraId="1C810EC0" w14:textId="77777777" w:rsidR="006C7785" w:rsidRPr="00820927" w:rsidRDefault="006C7785" w:rsidP="00351F04">
            <w:pPr>
              <w:jc w:val="cente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51F04">
        <w:trPr>
          <w:tblHeader/>
        </w:trPr>
        <w:tc>
          <w:tcPr>
            <w:tcW w:w="9526" w:type="dxa"/>
            <w:tcBorders>
              <w:bottom w:val="single" w:sz="4" w:space="0" w:color="auto"/>
            </w:tcBorders>
            <w:shd w:val="clear" w:color="auto" w:fill="A6A6A6" w:themeFill="background1" w:themeFillShade="A6"/>
            <w:vAlign w:val="center"/>
          </w:tcPr>
          <w:p w14:paraId="5EC81554" w14:textId="77777777" w:rsidR="006C7785" w:rsidRPr="00820927" w:rsidRDefault="006C7785" w:rsidP="00351F04">
            <w:pPr>
              <w:jc w:val="cente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76"/>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51F04">
        <w:trPr>
          <w:tblHeader/>
        </w:trPr>
        <w:tc>
          <w:tcPr>
            <w:tcW w:w="9526" w:type="dxa"/>
            <w:shd w:val="clear" w:color="auto" w:fill="A6A6A6" w:themeFill="background1" w:themeFillShade="A6"/>
            <w:vAlign w:val="center"/>
          </w:tcPr>
          <w:p w14:paraId="13D97225" w14:textId="77777777" w:rsidR="006C7785" w:rsidRPr="00820927" w:rsidRDefault="006C7785" w:rsidP="00351F04">
            <w:pPr>
              <w:jc w:val="cente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51F04">
        <w:trPr>
          <w:tblHeader/>
        </w:trPr>
        <w:tc>
          <w:tcPr>
            <w:tcW w:w="9526" w:type="dxa"/>
            <w:tcBorders>
              <w:bottom w:val="single" w:sz="4" w:space="0" w:color="auto"/>
            </w:tcBorders>
            <w:shd w:val="clear" w:color="auto" w:fill="A6A6A6" w:themeFill="background1" w:themeFillShade="A6"/>
            <w:vAlign w:val="center"/>
          </w:tcPr>
          <w:p w14:paraId="2C3C148B" w14:textId="77777777" w:rsidR="006C7785" w:rsidRPr="00820927" w:rsidRDefault="006C7785" w:rsidP="00351F04">
            <w:pPr>
              <w:jc w:val="cente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77"/>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51F04">
        <w:trPr>
          <w:tblHeader/>
        </w:trPr>
        <w:tc>
          <w:tcPr>
            <w:tcW w:w="9526" w:type="dxa"/>
            <w:shd w:val="clear" w:color="auto" w:fill="A6A6A6" w:themeFill="background1" w:themeFillShade="A6"/>
            <w:vAlign w:val="center"/>
          </w:tcPr>
          <w:p w14:paraId="1539A8CD" w14:textId="77777777" w:rsidR="006C7785" w:rsidRPr="004065B1" w:rsidRDefault="006C7785" w:rsidP="00351F04">
            <w:pPr>
              <w:jc w:val="center"/>
            </w:pPr>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51F04">
        <w:trPr>
          <w:tblHeader/>
        </w:trPr>
        <w:tc>
          <w:tcPr>
            <w:tcW w:w="9526" w:type="dxa"/>
            <w:tcBorders>
              <w:bottom w:val="single" w:sz="4" w:space="0" w:color="auto"/>
            </w:tcBorders>
            <w:shd w:val="clear" w:color="auto" w:fill="A6A6A6" w:themeFill="background1" w:themeFillShade="A6"/>
            <w:vAlign w:val="center"/>
          </w:tcPr>
          <w:p w14:paraId="632FC3CB" w14:textId="77777777" w:rsidR="006C7785" w:rsidRPr="00E0664B" w:rsidRDefault="006C7785" w:rsidP="00351F04">
            <w:pPr>
              <w:jc w:val="cente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78"/>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51F04">
        <w:trPr>
          <w:tblHeader/>
        </w:trPr>
        <w:tc>
          <w:tcPr>
            <w:tcW w:w="9526" w:type="dxa"/>
            <w:shd w:val="clear" w:color="auto" w:fill="A6A6A6" w:themeFill="background1" w:themeFillShade="A6"/>
            <w:vAlign w:val="center"/>
          </w:tcPr>
          <w:p w14:paraId="2038FA90" w14:textId="77777777" w:rsidR="006C7785" w:rsidRPr="00820927" w:rsidRDefault="006C7785" w:rsidP="00351F04">
            <w:pPr>
              <w:jc w:val="cente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51F04">
        <w:trPr>
          <w:tblHeader/>
        </w:trPr>
        <w:tc>
          <w:tcPr>
            <w:tcW w:w="9526" w:type="dxa"/>
            <w:tcBorders>
              <w:bottom w:val="single" w:sz="4" w:space="0" w:color="auto"/>
            </w:tcBorders>
            <w:shd w:val="clear" w:color="auto" w:fill="A6A6A6" w:themeFill="background1" w:themeFillShade="A6"/>
            <w:vAlign w:val="center"/>
          </w:tcPr>
          <w:p w14:paraId="4DF0D9FC" w14:textId="77777777" w:rsidR="006C7785" w:rsidRPr="00820927" w:rsidRDefault="006C7785" w:rsidP="00351F04">
            <w:pPr>
              <w:jc w:val="cente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79"/>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80"/>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51F04">
        <w:trPr>
          <w:tblHeader/>
        </w:trPr>
        <w:tc>
          <w:tcPr>
            <w:tcW w:w="9526" w:type="dxa"/>
            <w:shd w:val="clear" w:color="auto" w:fill="A6A6A6" w:themeFill="background1" w:themeFillShade="A6"/>
            <w:vAlign w:val="center"/>
          </w:tcPr>
          <w:p w14:paraId="5A2173EC" w14:textId="77777777" w:rsidR="006C7785" w:rsidRPr="00412978" w:rsidRDefault="006C7785" w:rsidP="00351F04">
            <w:pPr>
              <w:jc w:val="cente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51F04">
        <w:trPr>
          <w:tblHeader/>
        </w:trPr>
        <w:tc>
          <w:tcPr>
            <w:tcW w:w="9526" w:type="dxa"/>
            <w:tcBorders>
              <w:bottom w:val="single" w:sz="4" w:space="0" w:color="auto"/>
            </w:tcBorders>
            <w:shd w:val="clear" w:color="auto" w:fill="A6A6A6" w:themeFill="background1" w:themeFillShade="A6"/>
            <w:vAlign w:val="center"/>
          </w:tcPr>
          <w:p w14:paraId="7A2BCBD3" w14:textId="77777777" w:rsidR="006C7785" w:rsidRPr="00412978" w:rsidRDefault="006C7785" w:rsidP="00351F04">
            <w:pPr>
              <w:jc w:val="cente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81"/>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2836" w:name="_Toc152748581"/>
      <w:r w:rsidRPr="00FE02EB">
        <w:t>Invalid features</w:t>
      </w:r>
      <w:bookmarkEnd w:id="2836"/>
    </w:p>
    <w:p w14:paraId="382C2186" w14:textId="77777777" w:rsidR="006C7785" w:rsidRPr="00FE02EB" w:rsidRDefault="006C7785" w:rsidP="006C7785">
      <w:pPr>
        <w:pStyle w:val="Heading3"/>
      </w:pPr>
      <w:r w:rsidRPr="00FE02EB">
        <w:t>Display of Unrecognised features</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90120DD" w14:textId="77777777" w:rsidR="006C7785" w:rsidRDefault="006C7785" w:rsidP="00380FCD">
            <w:pPr>
              <w:rPr>
                <w:rFonts w:ascii="Calibri" w:hAnsi="Calibri" w:cs="Calibri"/>
                <w:color w:val="000000"/>
              </w:rPr>
            </w:pPr>
            <w:r>
              <w:rPr>
                <w:rFonts w:ascii="Calibri" w:hAnsi="Calibri" w:cs="Calibri"/>
                <w:color w:val="000000"/>
              </w:rPr>
              <w:t>S-98 C-12.6.2</w:t>
            </w:r>
          </w:p>
          <w:p w14:paraId="6B56B412" w14:textId="77777777" w:rsidR="006C7785" w:rsidRPr="00340B0D" w:rsidRDefault="006C7785" w:rsidP="00380FCD">
            <w:pPr>
              <w:jc w:val="center"/>
              <w:rPr>
                <w:rFonts w:cs="Arial"/>
                <w:sz w:val="18"/>
                <w:szCs w:val="18"/>
              </w:rPr>
            </w:pP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3DBE010" w14:textId="77777777" w:rsidR="006C7785" w:rsidRDefault="006C7785" w:rsidP="00380FCD">
            <w:pPr>
              <w:rPr>
                <w:rFonts w:ascii="Calibri" w:hAnsi="Calibri" w:cs="Calibri"/>
                <w:color w:val="000000"/>
              </w:rPr>
            </w:pPr>
            <w:r>
              <w:rPr>
                <w:rFonts w:ascii="Calibri" w:hAnsi="Calibri" w:cs="Calibri"/>
                <w:color w:val="000000"/>
              </w:rPr>
              <w:t>S-98 C-12.6.2</w:t>
            </w:r>
          </w:p>
          <w:p w14:paraId="452F81D4" w14:textId="77777777" w:rsidR="006C7785" w:rsidRPr="00340B0D" w:rsidRDefault="006C7785" w:rsidP="00380FCD">
            <w:pPr>
              <w:jc w:val="center"/>
              <w:rPr>
                <w:rFonts w:cs="Arial"/>
                <w:sz w:val="18"/>
                <w:szCs w:val="18"/>
              </w:rPr>
            </w:pP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Display of features with unrecognised feature class or display of features for which available or not 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B051E" w:rsidRDefault="006C7785" w:rsidP="006C7785">
            <w:pPr>
              <w:pStyle w:val="ListParagraph"/>
              <w:numPr>
                <w:ilvl w:val="0"/>
                <w:numId w:val="50"/>
              </w:numPr>
              <w:rPr>
                <w:rFonts w:cs="Arial"/>
                <w:i/>
                <w:highlight w:val="yellow"/>
              </w:rPr>
            </w:pPr>
            <w:proofErr w:type="spellStart"/>
            <w:r w:rsidRPr="005B051E">
              <w:rPr>
                <w:rFonts w:cs="Arial"/>
                <w:b/>
                <w:bCs/>
                <w:i/>
                <w:highlight w:val="yellow"/>
              </w:rPr>
              <w:t>InvalidFeatures</w:t>
            </w:r>
            <w:proofErr w:type="spellEnd"/>
            <w:r w:rsidRPr="005B051E">
              <w:rPr>
                <w:rFonts w:cs="Arial"/>
                <w:i/>
                <w:highlight w:val="yellow"/>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B051E">
              <w:rPr>
                <w:rFonts w:cs="Arial"/>
                <w:b/>
                <w:bCs/>
                <w:i/>
                <w:highlight w:val="yellow"/>
              </w:rPr>
              <w:t>PowerUp</w:t>
            </w:r>
            <w:proofErr w:type="spellEnd"/>
            <w:r w:rsidRPr="005B051E">
              <w:rPr>
                <w:rFonts w:cs="Arial"/>
                <w:b/>
                <w:bCs/>
                <w:i/>
                <w:highlight w:val="yellow"/>
              </w:rPr>
              <w:t xml:space="preserve"> (</w:t>
            </w:r>
            <w:r w:rsidRPr="005B051E">
              <w:rPr>
                <w:rFonts w:cs="Arial"/>
                <w:i/>
                <w:highlight w:val="yellow"/>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r w:rsidRPr="00614B0E">
        <w:lastRenderedPageBreak/>
        <w:t>Invalid Features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351F04">
        <w:trPr>
          <w:trHeight w:val="433"/>
          <w:tblHeader/>
        </w:trPr>
        <w:tc>
          <w:tcPr>
            <w:tcW w:w="2381" w:type="dxa"/>
            <w:shd w:val="clear" w:color="auto" w:fill="A6A6A6" w:themeFill="background1" w:themeFillShade="A6"/>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A6A6A6" w:themeFill="background1" w:themeFillShade="A6"/>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CCFFCC"/>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CCFFCC"/>
            <w:vAlign w:val="center"/>
          </w:tcPr>
          <w:p w14:paraId="4E91F324" w14:textId="77777777" w:rsidR="006C7785" w:rsidRDefault="006C7785" w:rsidP="00380FCD">
            <w:pPr>
              <w:spacing w:line="240" w:lineRule="auto"/>
              <w:rPr>
                <w:rFonts w:ascii="Calibri" w:hAnsi="Calibri" w:cs="Calibri"/>
                <w:color w:val="000000"/>
              </w:rPr>
            </w:pPr>
            <w:r>
              <w:rPr>
                <w:rFonts w:ascii="Calibri" w:hAnsi="Calibri" w:cs="Calibri"/>
                <w:color w:val="000000"/>
              </w:rPr>
              <w:t>S-98 C-12.6.2</w:t>
            </w:r>
          </w:p>
          <w:p w14:paraId="502989BD" w14:textId="77777777" w:rsidR="006C7785" w:rsidRPr="004065B1" w:rsidRDefault="006C7785" w:rsidP="00380FCD"/>
        </w:tc>
      </w:tr>
      <w:tr w:rsidR="006C7785" w14:paraId="64816B87" w14:textId="77777777" w:rsidTr="00351F04">
        <w:trPr>
          <w:tblHeader/>
        </w:trPr>
        <w:tc>
          <w:tcPr>
            <w:tcW w:w="9526" w:type="dxa"/>
            <w:gridSpan w:val="4"/>
            <w:shd w:val="clear" w:color="auto" w:fill="A6A6A6" w:themeFill="background1" w:themeFillShade="A6"/>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51F04">
        <w:trPr>
          <w:tblHeader/>
        </w:trPr>
        <w:tc>
          <w:tcPr>
            <w:tcW w:w="9526" w:type="dxa"/>
            <w:gridSpan w:val="4"/>
            <w:shd w:val="clear" w:color="auto" w:fill="A6A6A6" w:themeFill="background1" w:themeFillShade="A6"/>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51F04">
        <w:trPr>
          <w:tblHeader/>
        </w:trPr>
        <w:tc>
          <w:tcPr>
            <w:tcW w:w="9526" w:type="dxa"/>
            <w:gridSpan w:val="4"/>
            <w:shd w:val="clear" w:color="auto" w:fill="A6A6A6" w:themeFill="background1" w:themeFillShade="A6"/>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51F04">
        <w:trPr>
          <w:tblHeader/>
        </w:trPr>
        <w:tc>
          <w:tcPr>
            <w:tcW w:w="9526" w:type="dxa"/>
            <w:gridSpan w:val="4"/>
            <w:shd w:val="clear" w:color="auto" w:fill="A6A6A6" w:themeFill="background1" w:themeFillShade="A6"/>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51F04">
        <w:trPr>
          <w:trHeight w:val="454"/>
          <w:tblHeader/>
        </w:trPr>
        <w:tc>
          <w:tcPr>
            <w:tcW w:w="2381" w:type="dxa"/>
            <w:shd w:val="clear" w:color="auto" w:fill="A6A6A6" w:themeFill="background1" w:themeFillShade="A6"/>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A6A6A6" w:themeFill="background1" w:themeFillShade="A6"/>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A6A6A6" w:themeFill="background1" w:themeFillShade="A6"/>
            <w:vAlign w:val="center"/>
          </w:tcPr>
          <w:p w14:paraId="2D263A6D" w14:textId="77777777" w:rsidR="006C7785" w:rsidRPr="004065B1" w:rsidRDefault="006C7785" w:rsidP="00380FCD">
            <w:r w:rsidRPr="000A066E">
              <w:rPr>
                <w:b/>
              </w:rPr>
              <w:t>IHO Reference</w:t>
            </w:r>
          </w:p>
        </w:tc>
        <w:tc>
          <w:tcPr>
            <w:tcW w:w="2382" w:type="dxa"/>
            <w:shd w:val="clear" w:color="auto" w:fill="A6A6A6" w:themeFill="background1" w:themeFillShade="A6"/>
            <w:vAlign w:val="center"/>
          </w:tcPr>
          <w:p w14:paraId="2E9C2963" w14:textId="77777777" w:rsidR="006C7785" w:rsidRPr="004065B1" w:rsidRDefault="006C7785" w:rsidP="00380FCD"/>
        </w:tc>
      </w:tr>
      <w:tr w:rsidR="006C7785" w14:paraId="5EF971B3" w14:textId="77777777" w:rsidTr="00351F04">
        <w:trPr>
          <w:tblHeader/>
        </w:trPr>
        <w:tc>
          <w:tcPr>
            <w:tcW w:w="9526" w:type="dxa"/>
            <w:gridSpan w:val="4"/>
            <w:shd w:val="clear" w:color="auto" w:fill="A6A6A6" w:themeFill="background1" w:themeFillShade="A6"/>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51F04">
        <w:trPr>
          <w:tblHeader/>
        </w:trPr>
        <w:tc>
          <w:tcPr>
            <w:tcW w:w="9526" w:type="dxa"/>
            <w:gridSpan w:val="4"/>
            <w:shd w:val="clear" w:color="auto" w:fill="A6A6A6" w:themeFill="background1" w:themeFillShade="A6"/>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51F04">
        <w:trPr>
          <w:tblHeader/>
        </w:trPr>
        <w:tc>
          <w:tcPr>
            <w:tcW w:w="9526" w:type="dxa"/>
            <w:gridSpan w:val="4"/>
            <w:shd w:val="clear" w:color="auto" w:fill="A6A6A6" w:themeFill="background1" w:themeFillShade="A6"/>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51F04">
        <w:trPr>
          <w:tblHeader/>
        </w:trPr>
        <w:tc>
          <w:tcPr>
            <w:tcW w:w="9526" w:type="dxa"/>
            <w:gridSpan w:val="4"/>
            <w:shd w:val="clear" w:color="auto" w:fill="A6A6A6" w:themeFill="background1" w:themeFillShade="A6"/>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351F04">
        <w:trPr>
          <w:trHeight w:val="454"/>
          <w:tblHeader/>
        </w:trPr>
        <w:tc>
          <w:tcPr>
            <w:tcW w:w="2381" w:type="dxa"/>
            <w:shd w:val="clear" w:color="auto" w:fill="A6A6A6" w:themeFill="background1" w:themeFillShade="A6"/>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CCFFCC"/>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A6A6A6" w:themeFill="background1" w:themeFillShade="A6"/>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CCFFCC"/>
            <w:vAlign w:val="center"/>
          </w:tcPr>
          <w:p w14:paraId="7A56BA2B" w14:textId="77777777" w:rsidR="006C7785" w:rsidRPr="006D3CA8" w:rsidRDefault="006C7785" w:rsidP="00380FCD">
            <w:pPr>
              <w:spacing w:line="240" w:lineRule="auto"/>
              <w:rPr>
                <w:rFonts w:cs="Arial"/>
                <w:color w:val="000000"/>
              </w:rPr>
            </w:pPr>
            <w:r w:rsidRPr="006D3CA8">
              <w:rPr>
                <w:rFonts w:cs="Arial"/>
                <w:color w:val="000000"/>
              </w:rPr>
              <w:t>S-98 C-12.6.2</w:t>
            </w:r>
          </w:p>
          <w:p w14:paraId="6C30EDB8" w14:textId="77777777" w:rsidR="006C7785" w:rsidRPr="006D3CA8" w:rsidRDefault="006C7785" w:rsidP="00380FCD">
            <w:pPr>
              <w:rPr>
                <w:rFonts w:cs="Arial"/>
              </w:rPr>
            </w:pPr>
          </w:p>
        </w:tc>
      </w:tr>
      <w:tr w:rsidR="006C7785" w14:paraId="7C1A9AC6" w14:textId="77777777" w:rsidTr="00351F04">
        <w:trPr>
          <w:tblHeader/>
        </w:trPr>
        <w:tc>
          <w:tcPr>
            <w:tcW w:w="9526" w:type="dxa"/>
            <w:gridSpan w:val="4"/>
            <w:shd w:val="clear" w:color="auto" w:fill="A6A6A6" w:themeFill="background1" w:themeFillShade="A6"/>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51F04">
        <w:trPr>
          <w:tblHeader/>
        </w:trPr>
        <w:tc>
          <w:tcPr>
            <w:tcW w:w="9526" w:type="dxa"/>
            <w:gridSpan w:val="4"/>
            <w:shd w:val="clear" w:color="auto" w:fill="A6A6A6" w:themeFill="background1" w:themeFillShade="A6"/>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51F04">
        <w:trPr>
          <w:tblHeader/>
        </w:trPr>
        <w:tc>
          <w:tcPr>
            <w:tcW w:w="9526" w:type="dxa"/>
            <w:gridSpan w:val="4"/>
            <w:shd w:val="clear" w:color="auto" w:fill="A6A6A6" w:themeFill="background1" w:themeFillShade="A6"/>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51F04">
        <w:trPr>
          <w:tblHeader/>
        </w:trPr>
        <w:tc>
          <w:tcPr>
            <w:tcW w:w="9526" w:type="dxa"/>
            <w:gridSpan w:val="4"/>
            <w:shd w:val="clear" w:color="auto" w:fill="A6A6A6" w:themeFill="background1" w:themeFillShade="A6"/>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351F04">
        <w:trPr>
          <w:trHeight w:val="454"/>
          <w:tblHeader/>
        </w:trPr>
        <w:tc>
          <w:tcPr>
            <w:tcW w:w="2381" w:type="dxa"/>
            <w:shd w:val="clear" w:color="auto" w:fill="A6A6A6" w:themeFill="background1" w:themeFillShade="A6"/>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CCFFCC"/>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A6A6A6" w:themeFill="background1" w:themeFillShade="A6"/>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CCFFCC"/>
            <w:vAlign w:val="center"/>
          </w:tcPr>
          <w:p w14:paraId="1A516B46" w14:textId="77777777" w:rsidR="006C7785" w:rsidRPr="00CE65F2" w:rsidRDefault="006C7785" w:rsidP="00380FCD">
            <w:pPr>
              <w:spacing w:line="240" w:lineRule="auto"/>
              <w:rPr>
                <w:rFonts w:cs="Arial"/>
                <w:color w:val="000000"/>
              </w:rPr>
            </w:pPr>
            <w:r w:rsidRPr="00CE65F2">
              <w:rPr>
                <w:rFonts w:cs="Arial"/>
                <w:color w:val="000000"/>
              </w:rPr>
              <w:t>S-98 C-12.6.2</w:t>
            </w:r>
          </w:p>
          <w:p w14:paraId="408D1CDE" w14:textId="77777777" w:rsidR="006C7785" w:rsidRPr="00CE65F2" w:rsidRDefault="006C7785" w:rsidP="00380FCD">
            <w:pPr>
              <w:rPr>
                <w:rFonts w:cs="Arial"/>
              </w:rPr>
            </w:pPr>
          </w:p>
        </w:tc>
      </w:tr>
      <w:tr w:rsidR="006C7785" w14:paraId="0425FE37" w14:textId="77777777" w:rsidTr="00351F04">
        <w:trPr>
          <w:tblHeader/>
        </w:trPr>
        <w:tc>
          <w:tcPr>
            <w:tcW w:w="9526" w:type="dxa"/>
            <w:gridSpan w:val="4"/>
            <w:shd w:val="clear" w:color="auto" w:fill="A6A6A6" w:themeFill="background1" w:themeFillShade="A6"/>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51F04">
        <w:trPr>
          <w:tblHeader/>
        </w:trPr>
        <w:tc>
          <w:tcPr>
            <w:tcW w:w="9526" w:type="dxa"/>
            <w:gridSpan w:val="4"/>
            <w:shd w:val="clear" w:color="auto" w:fill="A6A6A6" w:themeFill="background1" w:themeFillShade="A6"/>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51F04">
        <w:trPr>
          <w:tblHeader/>
        </w:trPr>
        <w:tc>
          <w:tcPr>
            <w:tcW w:w="9526" w:type="dxa"/>
            <w:gridSpan w:val="4"/>
            <w:shd w:val="clear" w:color="auto" w:fill="A6A6A6" w:themeFill="background1" w:themeFillShade="A6"/>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51F04">
        <w:trPr>
          <w:tblHeader/>
        </w:trPr>
        <w:tc>
          <w:tcPr>
            <w:tcW w:w="9526" w:type="dxa"/>
            <w:gridSpan w:val="4"/>
            <w:shd w:val="clear" w:color="auto" w:fill="A6A6A6" w:themeFill="background1" w:themeFillShade="A6"/>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2837" w:name="_Toc152748582"/>
      <w:r w:rsidRPr="00FE02EB">
        <w:lastRenderedPageBreak/>
        <w:t>Independent Mariner Selections</w:t>
      </w:r>
      <w:bookmarkEnd w:id="2837"/>
    </w:p>
    <w:p w14:paraId="4C383F15" w14:textId="77777777" w:rsidR="006C7785" w:rsidRDefault="006C7785" w:rsidP="006C7785">
      <w:pPr>
        <w:pStyle w:val="Heading3"/>
      </w:pPr>
      <w:r w:rsidRPr="00FE02EB">
        <w:t>Portrayal of simplified point symbols</w:t>
      </w:r>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633878F"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lastRenderedPageBreak/>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82"/>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CCFFCC"/>
          </w:tcPr>
          <w:p w14:paraId="0F697A2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83"/>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r w:rsidRPr="003F7127">
        <w:t>Symbolized and plain boundaries</w:t>
      </w:r>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51FE41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lastRenderedPageBreak/>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84"/>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5"/>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86"/>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FE356B8"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87"/>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88"/>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89"/>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r w:rsidRPr="00A66F97">
        <w:lastRenderedPageBreak/>
        <w:t>Date Dependent Display and Functionality</w:t>
      </w:r>
    </w:p>
    <w:p w14:paraId="2FF29D5F" w14:textId="77777777" w:rsidR="006C7785" w:rsidRDefault="006C7785" w:rsidP="006C7785">
      <w:pPr>
        <w:pStyle w:val="Heading3"/>
      </w:pPr>
      <w:proofErr w:type="spellStart"/>
      <w:r w:rsidRPr="00A66F97">
        <w:t>DateStart</w:t>
      </w:r>
      <w:proofErr w:type="spellEnd"/>
      <w:r w:rsidRPr="00A66F97">
        <w:t>/</w:t>
      </w:r>
      <w:proofErr w:type="spellStart"/>
      <w:r w:rsidRPr="00A66F97">
        <w:t>DateEnd</w:t>
      </w:r>
      <w:proofErr w:type="spellEnd"/>
      <w:r w:rsidRPr="00A66F97">
        <w:t xml:space="preserve"> on buoys</w:t>
      </w:r>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1C5E4A50"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90"/>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A5562CE"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91"/>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0C67371"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92"/>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351F04">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531D8CD"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93"/>
                          <a:stretch>
                            <a:fillRect/>
                          </a:stretch>
                        </pic:blipFill>
                        <pic:spPr>
                          <a:xfrm>
                            <a:off x="0" y="0"/>
                            <a:ext cx="4639318" cy="1743321"/>
                          </a:xfrm>
                          <a:prstGeom prst="rect">
                            <a:avLst/>
                          </a:prstGeom>
                          <a:noFill/>
                          <a:ln>
                            <a:noFill/>
                            <a:prstDash/>
                          </a:ln>
                        </pic:spPr>
                      </pic:pic>
                    </a:graphicData>
                  </a:graphic>
                </wp:inline>
              </w:drawing>
            </w:r>
          </w:p>
          <w:p w14:paraId="5D7A57BD" w14:textId="05735A8D" w:rsidR="006C7785" w:rsidRPr="00614B0E" w:rsidRDefault="006C7785" w:rsidP="00380FCD">
            <w:pPr>
              <w:rPr>
                <w:rFonts w:cs="Arial"/>
              </w:rPr>
            </w:pPr>
            <w:r w:rsidRPr="00A66F97">
              <w:rPr>
                <w:rFonts w:cs="Arial"/>
                <w:i/>
              </w:rPr>
              <w:t>Note: A permanent indication that the date has been adjusted should be shown as specified in S-98</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r w:rsidRPr="00A66F97">
        <w:t>Periodic Date Range on buoys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74FFEEE9" w14:textId="6695607F" w:rsidR="006C7785" w:rsidRPr="005F57EB" w:rsidRDefault="006C7785" w:rsidP="00380FCD">
            <w:pPr>
              <w:rPr>
                <w:rFonts w:cs="Arial"/>
                <w:b/>
              </w:rPr>
            </w:pPr>
            <w:r w:rsidRPr="00A66F97">
              <w:rPr>
                <w:rFonts w:cs="Arial"/>
                <w:b/>
              </w:rPr>
              <w:t>Test Referenc</w:t>
            </w:r>
            <w:r w:rsidR="00351F04">
              <w:rPr>
                <w:rFonts w:cs="Arial"/>
                <w:b/>
              </w:rPr>
              <w:t>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64BFE704" w14:textId="77777777" w:rsidR="006C7785" w:rsidRPr="00A66F97" w:rsidRDefault="006C7785" w:rsidP="00380FCD">
            <w:pPr>
              <w:spacing w:line="240" w:lineRule="auto"/>
              <w:rPr>
                <w:rFonts w:cs="Arial"/>
                <w:color w:val="000000"/>
              </w:rPr>
            </w:pPr>
            <w:r w:rsidRPr="00A66F97">
              <w:rPr>
                <w:rFonts w:cs="Arial"/>
                <w:color w:val="000000"/>
              </w:rPr>
              <w:t>S-98 C-7.2.16</w:t>
            </w:r>
          </w:p>
          <w:p w14:paraId="310E7692" w14:textId="77777777" w:rsidR="006C7785" w:rsidRPr="005F57EB" w:rsidRDefault="006C7785" w:rsidP="00380FCD">
            <w:pPr>
              <w:spacing w:line="240" w:lineRule="auto"/>
              <w:rPr>
                <w:rFonts w:cs="Arial"/>
                <w:color w:val="000000"/>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94"/>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5B112BA6"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5"/>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380FCD">
        <w:trPr>
          <w:trHeight w:val="454"/>
          <w:tblHeader/>
        </w:trPr>
        <w:tc>
          <w:tcPr>
            <w:tcW w:w="2358" w:type="dxa"/>
            <w:shd w:val="clear" w:color="auto" w:fill="CCFFCC"/>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CCFFCC"/>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CCFFCC"/>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CCFFCC"/>
            <w:vAlign w:val="center"/>
          </w:tcPr>
          <w:p w14:paraId="0BD18F64" w14:textId="77777777" w:rsidR="006C7785" w:rsidRPr="00A66F97" w:rsidRDefault="006C7785" w:rsidP="00380FCD">
            <w:pPr>
              <w:spacing w:line="240" w:lineRule="auto"/>
              <w:rPr>
                <w:rFonts w:cs="Arial"/>
                <w:color w:val="000000"/>
              </w:rPr>
            </w:pPr>
            <w:r w:rsidRPr="00A66F97">
              <w:rPr>
                <w:rFonts w:cs="Arial"/>
                <w:color w:val="000000"/>
              </w:rPr>
              <w:t>S-98 C-7.2.16</w:t>
            </w:r>
          </w:p>
          <w:p w14:paraId="01769B2A" w14:textId="77777777" w:rsidR="006C7785" w:rsidRPr="00A66F97" w:rsidRDefault="006C7785" w:rsidP="00380FCD">
            <w:pPr>
              <w:rPr>
                <w:rFonts w:cs="Arial"/>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96"/>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39118B0D"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97"/>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r w:rsidRPr="006353D8">
        <w:t>Fixed Date Range on 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51F04">
        <w:trPr>
          <w:trHeight w:val="454"/>
          <w:tblHeader/>
        </w:trPr>
        <w:tc>
          <w:tcPr>
            <w:tcW w:w="2381" w:type="dxa"/>
            <w:shd w:val="clear" w:color="auto" w:fill="BFBFBF" w:themeFill="background1" w:themeFillShade="BF"/>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BFBFBF" w:themeFill="background1" w:themeFillShade="BF"/>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41D219A3" w14:textId="3B62DEE8" w:rsidR="006C7785" w:rsidRPr="00351F04" w:rsidRDefault="006C7785" w:rsidP="00351F04">
            <w:pPr>
              <w:spacing w:line="240" w:lineRule="auto"/>
              <w:rPr>
                <w:rFonts w:cs="Arial"/>
                <w:color w:val="000000"/>
              </w:rPr>
            </w:pPr>
            <w:r w:rsidRPr="00A66F97">
              <w:rPr>
                <w:rFonts w:cs="Arial"/>
                <w:color w:val="000000"/>
              </w:rPr>
              <w:t>S-98 C-7.2.16</w:t>
            </w: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98"/>
                          <a:stretch>
                            <a:fillRect/>
                          </a:stretch>
                        </pic:blipFill>
                        <pic:spPr>
                          <a:xfrm>
                            <a:off x="0" y="0"/>
                            <a:ext cx="5836920" cy="2668270"/>
                          </a:xfrm>
                          <a:prstGeom prst="rect">
                            <a:avLst/>
                          </a:prstGeom>
                        </pic:spPr>
                      </pic:pic>
                    </a:graphicData>
                  </a:graphic>
                </wp:inline>
              </w:drawing>
            </w:r>
          </w:p>
        </w:tc>
      </w:tr>
    </w:tbl>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51F04">
        <w:trPr>
          <w:trHeight w:val="454"/>
          <w:tblHeader/>
        </w:trPr>
        <w:tc>
          <w:tcPr>
            <w:tcW w:w="2381" w:type="dxa"/>
            <w:shd w:val="clear" w:color="auto" w:fill="A6A6A6" w:themeFill="background1" w:themeFillShade="A6"/>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A6A6A6" w:themeFill="background1" w:themeFillShade="A6"/>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71CD32A" w14:textId="765F04CE" w:rsidR="006C7785" w:rsidRPr="00351F04" w:rsidRDefault="006C7785" w:rsidP="00351F04">
            <w:pPr>
              <w:spacing w:line="240" w:lineRule="auto"/>
              <w:rPr>
                <w:rFonts w:cs="Arial"/>
                <w:color w:val="000000"/>
              </w:rPr>
            </w:pPr>
            <w:r w:rsidRPr="00A66F97">
              <w:rPr>
                <w:rFonts w:cs="Arial"/>
                <w:color w:val="000000"/>
              </w:rPr>
              <w:t xml:space="preserve">S-98 </w:t>
            </w:r>
            <w:r w:rsidRPr="00351F04">
              <w:rPr>
                <w:rFonts w:cs="Arial"/>
                <w:color w:val="000000"/>
                <w:shd w:val="clear" w:color="auto" w:fill="FFFFFF" w:themeFill="background1"/>
              </w:rPr>
              <w:t>C</w:t>
            </w:r>
            <w:r w:rsidRPr="00A66F97">
              <w:rPr>
                <w:rFonts w:cs="Arial"/>
                <w:color w:val="000000"/>
              </w:rPr>
              <w:t>-7.2.16</w:t>
            </w:r>
          </w:p>
        </w:tc>
      </w:tr>
      <w:tr w:rsidR="006C7785" w:rsidRPr="00A66F97" w14:paraId="53288058" w14:textId="77777777" w:rsidTr="00351F04">
        <w:trPr>
          <w:tblHeader/>
        </w:trPr>
        <w:tc>
          <w:tcPr>
            <w:tcW w:w="9526" w:type="dxa"/>
            <w:gridSpan w:val="4"/>
            <w:shd w:val="clear" w:color="auto" w:fill="A6A6A6" w:themeFill="background1" w:themeFillShade="A6"/>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51F04">
        <w:trPr>
          <w:tblHeader/>
        </w:trPr>
        <w:tc>
          <w:tcPr>
            <w:tcW w:w="9526" w:type="dxa"/>
            <w:gridSpan w:val="4"/>
            <w:shd w:val="clear" w:color="auto" w:fill="A6A6A6" w:themeFill="background1" w:themeFillShade="A6"/>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51F04">
        <w:trPr>
          <w:tblHeader/>
        </w:trPr>
        <w:tc>
          <w:tcPr>
            <w:tcW w:w="9526" w:type="dxa"/>
            <w:gridSpan w:val="4"/>
            <w:shd w:val="clear" w:color="auto" w:fill="A6A6A6" w:themeFill="background1" w:themeFillShade="A6"/>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9"/>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6181A49B" w:rsidR="006C7785" w:rsidRPr="003E3884" w:rsidRDefault="006C7785" w:rsidP="006C7785">
      <w:pPr>
        <w:rPr>
          <w:rFonts w:cs="Arial"/>
          <w:color w:val="FF0000"/>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51F04">
        <w:trPr>
          <w:trHeight w:val="454"/>
          <w:tblHeader/>
        </w:trPr>
        <w:tc>
          <w:tcPr>
            <w:tcW w:w="2381" w:type="dxa"/>
            <w:shd w:val="clear" w:color="auto" w:fill="A6A6A6" w:themeFill="background1" w:themeFillShade="A6"/>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A6A6A6" w:themeFill="background1" w:themeFillShade="A6"/>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1FCE4B2A" w14:textId="36484E05" w:rsidR="006C7785" w:rsidRPr="00351F04" w:rsidRDefault="006C7785" w:rsidP="00351F04">
            <w:pPr>
              <w:spacing w:line="240" w:lineRule="auto"/>
              <w:rPr>
                <w:rFonts w:cs="Arial"/>
                <w:color w:val="000000"/>
              </w:rPr>
            </w:pPr>
            <w:r w:rsidRPr="00A66F97">
              <w:rPr>
                <w:rFonts w:cs="Arial"/>
                <w:color w:val="000000"/>
              </w:rPr>
              <w:t>S-98 C-7.2.16</w:t>
            </w:r>
          </w:p>
        </w:tc>
      </w:tr>
      <w:tr w:rsidR="006C7785" w:rsidRPr="00A66F97" w14:paraId="7C929D1F" w14:textId="77777777" w:rsidTr="00351F04">
        <w:trPr>
          <w:tblHeader/>
        </w:trPr>
        <w:tc>
          <w:tcPr>
            <w:tcW w:w="9526" w:type="dxa"/>
            <w:gridSpan w:val="4"/>
            <w:shd w:val="clear" w:color="auto" w:fill="A6A6A6" w:themeFill="background1" w:themeFillShade="A6"/>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51F04">
        <w:trPr>
          <w:tblHeader/>
        </w:trPr>
        <w:tc>
          <w:tcPr>
            <w:tcW w:w="9526" w:type="dxa"/>
            <w:gridSpan w:val="4"/>
            <w:shd w:val="clear" w:color="auto" w:fill="A6A6A6" w:themeFill="background1" w:themeFillShade="A6"/>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51F04">
        <w:trPr>
          <w:tblHeader/>
        </w:trPr>
        <w:tc>
          <w:tcPr>
            <w:tcW w:w="9526" w:type="dxa"/>
            <w:gridSpan w:val="4"/>
            <w:shd w:val="clear" w:color="auto" w:fill="A6A6A6" w:themeFill="background1" w:themeFillShade="A6"/>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100"/>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E72BE6">
        <w:trPr>
          <w:trHeight w:val="454"/>
          <w:tblHeader/>
        </w:trPr>
        <w:tc>
          <w:tcPr>
            <w:tcW w:w="2381" w:type="dxa"/>
            <w:shd w:val="clear" w:color="auto" w:fill="BFBFBF" w:themeFill="background1" w:themeFillShade="BF"/>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BFBFBF" w:themeFill="background1" w:themeFillShade="BF"/>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BFBFBF" w:themeFill="background1" w:themeFillShade="BF"/>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BFBFBF" w:themeFill="background1" w:themeFillShade="BF"/>
            <w:vAlign w:val="center"/>
          </w:tcPr>
          <w:p w14:paraId="6AB52F1E" w14:textId="0A6E8993" w:rsidR="006C7785" w:rsidRPr="00351F04" w:rsidRDefault="006C7785" w:rsidP="00351F04">
            <w:pPr>
              <w:spacing w:line="240" w:lineRule="auto"/>
              <w:rPr>
                <w:rFonts w:cs="Arial"/>
                <w:color w:val="000000"/>
              </w:rPr>
            </w:pPr>
            <w:r w:rsidRPr="00A66F97">
              <w:rPr>
                <w:rFonts w:cs="Arial"/>
                <w:color w:val="000000"/>
              </w:rPr>
              <w:t>S-98 C-7.2.16</w:t>
            </w:r>
          </w:p>
        </w:tc>
      </w:tr>
      <w:tr w:rsidR="006C7785" w:rsidRPr="00A66F97" w14:paraId="1FDF6D34" w14:textId="77777777" w:rsidTr="00E72BE6">
        <w:trPr>
          <w:tblHeader/>
        </w:trPr>
        <w:tc>
          <w:tcPr>
            <w:tcW w:w="9526" w:type="dxa"/>
            <w:gridSpan w:val="4"/>
            <w:shd w:val="clear" w:color="auto" w:fill="BFBFBF" w:themeFill="background1" w:themeFillShade="BF"/>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E72BE6">
        <w:trPr>
          <w:tblHeader/>
        </w:trPr>
        <w:tc>
          <w:tcPr>
            <w:tcW w:w="9526" w:type="dxa"/>
            <w:gridSpan w:val="4"/>
            <w:shd w:val="clear" w:color="auto" w:fill="BFBFBF" w:themeFill="background1" w:themeFillShade="BF"/>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E72BE6">
        <w:trPr>
          <w:tblHeader/>
        </w:trPr>
        <w:tc>
          <w:tcPr>
            <w:tcW w:w="9526" w:type="dxa"/>
            <w:gridSpan w:val="4"/>
            <w:shd w:val="clear" w:color="auto" w:fill="BFBFBF" w:themeFill="background1" w:themeFillShade="BF"/>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E72BE6">
        <w:trPr>
          <w:tblHeader/>
        </w:trPr>
        <w:tc>
          <w:tcPr>
            <w:tcW w:w="9526" w:type="dxa"/>
            <w:gridSpan w:val="4"/>
            <w:tcBorders>
              <w:bottom w:val="single" w:sz="4" w:space="0" w:color="auto"/>
            </w:tcBorders>
            <w:shd w:val="clear" w:color="auto" w:fill="BFBFBF" w:themeFill="background1" w:themeFillShade="BF"/>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101"/>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r w:rsidRPr="00A13023">
        <w:rPr>
          <w:rFonts w:cs="Arial"/>
          <w:color w:val="000000" w:themeColor="text1"/>
        </w:rPr>
        <w:lastRenderedPageBreak/>
        <w:t>Safety contour</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E72BE6">
        <w:trPr>
          <w:trHeight w:val="454"/>
          <w:tblHeader/>
        </w:trPr>
        <w:tc>
          <w:tcPr>
            <w:tcW w:w="2333" w:type="dxa"/>
            <w:shd w:val="clear" w:color="auto" w:fill="BFBFBF" w:themeFill="background1" w:themeFillShade="BF"/>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BFBFBF" w:themeFill="background1" w:themeFillShade="BF"/>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FFFFFF" w:themeFill="background1"/>
            <w:vAlign w:val="center"/>
          </w:tcPr>
          <w:p w14:paraId="211D271A" w14:textId="27196D2C" w:rsidR="006C7785" w:rsidRPr="00E72BE6" w:rsidRDefault="006C7785" w:rsidP="00E72BE6">
            <w:pPr>
              <w:spacing w:line="240" w:lineRule="auto"/>
              <w:rPr>
                <w:rFonts w:cs="Arial"/>
                <w:color w:val="000000"/>
              </w:rPr>
            </w:pPr>
            <w:r w:rsidRPr="00A66F97">
              <w:rPr>
                <w:rFonts w:cs="Arial"/>
                <w:color w:val="000000"/>
              </w:rPr>
              <w:t>S-98 C-7.2.5</w:t>
            </w: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6D1EAAA" w14:textId="77777777" w:rsidR="006C7785" w:rsidRDefault="006C7785" w:rsidP="006C7785"/>
    <w:p w14:paraId="5E24403E"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w:t>
      </w:r>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E72BE6">
        <w:trPr>
          <w:trHeight w:val="454"/>
          <w:tblHeader/>
        </w:trPr>
        <w:tc>
          <w:tcPr>
            <w:tcW w:w="2333" w:type="dxa"/>
            <w:shd w:val="clear" w:color="auto" w:fill="BFBFBF" w:themeFill="background1" w:themeFillShade="BF"/>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BFBFBF" w:themeFill="background1" w:themeFillShade="BF"/>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FFFFFF" w:themeFill="background1"/>
            <w:vAlign w:val="center"/>
          </w:tcPr>
          <w:p w14:paraId="21011351" w14:textId="77777777" w:rsidR="006C7785" w:rsidRPr="00A66F97" w:rsidRDefault="006C7785" w:rsidP="00380FCD">
            <w:pPr>
              <w:spacing w:line="240" w:lineRule="auto"/>
              <w:rPr>
                <w:rFonts w:cs="Arial"/>
                <w:color w:val="000000"/>
              </w:rPr>
            </w:pPr>
            <w:r w:rsidRPr="00A66F97">
              <w:rPr>
                <w:rFonts w:cs="Arial"/>
                <w:color w:val="000000"/>
              </w:rPr>
              <w:t>S-98 C-7.2.5</w:t>
            </w:r>
          </w:p>
          <w:p w14:paraId="414EC82B" w14:textId="77777777" w:rsidR="006C7785" w:rsidRPr="00A66F97" w:rsidRDefault="006C7785" w:rsidP="00380FCD">
            <w:pPr>
              <w:rPr>
                <w:rFonts w:cs="Arial"/>
              </w:rPr>
            </w:pP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E72BE6">
        <w:trPr>
          <w:trHeight w:val="454"/>
          <w:tblHeader/>
        </w:trPr>
        <w:tc>
          <w:tcPr>
            <w:tcW w:w="2381" w:type="dxa"/>
            <w:shd w:val="clear" w:color="auto" w:fill="BFBFBF" w:themeFill="background1" w:themeFillShade="BF"/>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BFBFBF" w:themeFill="background1" w:themeFillShade="BF"/>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FFFFFF" w:themeFill="background1"/>
            <w:vAlign w:val="center"/>
          </w:tcPr>
          <w:p w14:paraId="5DEE4E96" w14:textId="77777777" w:rsidR="006C7785" w:rsidRPr="00A66F97" w:rsidRDefault="006C7785" w:rsidP="00380FCD">
            <w:pPr>
              <w:spacing w:line="240" w:lineRule="auto"/>
              <w:rPr>
                <w:rFonts w:cs="Arial"/>
                <w:color w:val="000000"/>
              </w:rPr>
            </w:pPr>
            <w:r w:rsidRPr="00A66F97">
              <w:rPr>
                <w:rFonts w:cs="Arial"/>
                <w:color w:val="000000"/>
              </w:rPr>
              <w:t>S-98 C-7.2.5</w:t>
            </w:r>
          </w:p>
          <w:p w14:paraId="1A49C276"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46E73D2E" w14:textId="10EDE9AA" w:rsidR="006C7785" w:rsidRDefault="006C7785" w:rsidP="006C7785">
      <w:r>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E72BE6">
        <w:trPr>
          <w:trHeight w:val="454"/>
          <w:tblHeader/>
        </w:trPr>
        <w:tc>
          <w:tcPr>
            <w:tcW w:w="2381" w:type="dxa"/>
            <w:shd w:val="clear" w:color="auto" w:fill="BFBFBF" w:themeFill="background1" w:themeFillShade="BF"/>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BFBFBF" w:themeFill="background1" w:themeFillShade="BF"/>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36C59570" w14:textId="77777777" w:rsidR="006C7785" w:rsidRPr="00A66F97" w:rsidRDefault="006C7785" w:rsidP="00380FCD">
            <w:pPr>
              <w:spacing w:line="240" w:lineRule="auto"/>
              <w:rPr>
                <w:rFonts w:cs="Arial"/>
                <w:color w:val="000000"/>
              </w:rPr>
            </w:pPr>
            <w:r w:rsidRPr="00A66F97">
              <w:rPr>
                <w:rFonts w:cs="Arial"/>
                <w:color w:val="000000"/>
              </w:rPr>
              <w:t>S-98 C-7.2.5</w:t>
            </w:r>
          </w:p>
          <w:p w14:paraId="5502B045"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401"/>
        <w:gridCol w:w="476"/>
        <w:gridCol w:w="1470"/>
        <w:gridCol w:w="254"/>
        <w:gridCol w:w="572"/>
        <w:gridCol w:w="1688"/>
        <w:gridCol w:w="397"/>
        <w:gridCol w:w="1537"/>
        <w:gridCol w:w="693"/>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9290B28" w14:textId="77777777" w:rsidR="006C7785" w:rsidRPr="00A66F97" w:rsidRDefault="006C7785" w:rsidP="00380FCD">
            <w:pPr>
              <w:rPr>
                <w:rFonts w:cs="Arial"/>
                <w:b/>
                <w:i/>
              </w:rPr>
            </w:pPr>
            <w:r w:rsidRPr="00A66F97">
              <w:rPr>
                <w:rFonts w:cs="Arial"/>
                <w:b/>
                <w:i/>
              </w:rPr>
              <w:t>If the equipment under test supports four colour depth shades the following test shall also be performed.</w:t>
            </w:r>
          </w:p>
          <w:p w14:paraId="169DD1E7" w14:textId="77777777" w:rsidR="006C7785" w:rsidRPr="005B051E" w:rsidRDefault="006C7785" w:rsidP="00380FCD">
            <w:pPr>
              <w:rPr>
                <w:rFonts w:cs="Arial"/>
              </w:rPr>
            </w:pPr>
            <w:r w:rsidRPr="00A66F97">
              <w:rPr>
                <w:rFonts w:cs="Arial"/>
                <w:i/>
              </w:rPr>
              <w:t>Display of Safety Contour and isolated dangers within the safe water enclosed by the ship’s Safety Contour using four shades for depth areas.</w:t>
            </w: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58B21852"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435BE6B8" w14:textId="77777777" w:rsidR="006C7785" w:rsidRPr="00A66F97" w:rsidRDefault="006C7785" w:rsidP="006C7785">
      <w:pPr>
        <w:rPr>
          <w:rFonts w:cs="Arial"/>
        </w:rPr>
      </w:pPr>
    </w:p>
    <w:p w14:paraId="37AEEE05" w14:textId="77777777" w:rsidR="006C7785" w:rsidRDefault="006C7785" w:rsidP="006C7785">
      <w:pPr>
        <w:pStyle w:val="Heading1"/>
        <w:numPr>
          <w:ilvl w:val="1"/>
          <w:numId w:val="72"/>
        </w:numPr>
        <w:tabs>
          <w:tab w:val="left" w:pos="567"/>
        </w:tabs>
        <w:spacing w:after="120"/>
        <w:ind w:left="567" w:hanging="567"/>
        <w:rPr>
          <w:ins w:id="2838" w:author="jonathan pritchard" w:date="2025-01-23T13:37:00Z" w16du:dateUtc="2025-01-23T13:37:00Z"/>
          <w:rFonts w:cs="Arial"/>
          <w:color w:val="000000" w:themeColor="text1"/>
        </w:rPr>
      </w:pPr>
      <w:bookmarkStart w:id="2839" w:name="_Toc152748583"/>
      <w:r w:rsidRPr="000B045F">
        <w:rPr>
          <w:rFonts w:cs="Arial"/>
          <w:color w:val="000000" w:themeColor="text1"/>
        </w:rPr>
        <w:t>Display of User Selected Safety Contour.</w:t>
      </w:r>
      <w:bookmarkEnd w:id="2839"/>
    </w:p>
    <w:p w14:paraId="2A34F6C0" w14:textId="77777777" w:rsidR="006E73FA" w:rsidRPr="006E73FA" w:rsidRDefault="006E73FA">
      <w:pPr>
        <w:rPr>
          <w:b/>
          <w:rPrChange w:id="2840" w:author="jonathan pritchard" w:date="2025-01-23T13:37:00Z" w16du:dateUtc="2025-01-23T13:37:00Z">
            <w:rPr>
              <w:rFonts w:cs="Arial"/>
              <w:b w:val="0"/>
              <w:color w:val="000000" w:themeColor="text1"/>
            </w:rPr>
          </w:rPrChange>
        </w:rPr>
        <w:pPrChange w:id="2841" w:author="jonathan pritchard" w:date="2025-01-23T13:37:00Z" w16du:dateUtc="2025-01-23T13:37:00Z">
          <w:pPr>
            <w:pStyle w:val="Heading1"/>
            <w:numPr>
              <w:ilvl w:val="1"/>
              <w:numId w:val="72"/>
            </w:numPr>
            <w:tabs>
              <w:tab w:val="clear" w:pos="432"/>
              <w:tab w:val="left" w:pos="567"/>
            </w:tabs>
            <w:spacing w:after="120"/>
            <w:ind w:left="567" w:hanging="567"/>
          </w:pPr>
        </w:pPrChange>
      </w:pPr>
    </w:p>
    <w:p w14:paraId="4CEE131A" w14:textId="77777777" w:rsidR="006C7785" w:rsidRPr="006E73FA" w:rsidRDefault="006C7785" w:rsidP="00E72BE6">
      <w:pPr>
        <w:pStyle w:val="Heading3"/>
        <w:rPr>
          <w:ins w:id="2842" w:author="jonathan pritchard" w:date="2025-01-23T13:38:00Z" w16du:dateUtc="2025-01-23T13:38:00Z"/>
          <w:highlight w:val="yellow"/>
          <w:rPrChange w:id="2843" w:author="jonathan pritchard" w:date="2025-01-23T13:38:00Z" w16du:dateUtc="2025-01-23T13:38:00Z">
            <w:rPr>
              <w:ins w:id="2844" w:author="jonathan pritchard" w:date="2025-01-23T13:38:00Z" w16du:dateUtc="2025-01-23T13:38:00Z"/>
            </w:rPr>
          </w:rPrChange>
        </w:rPr>
      </w:pPr>
      <w:r w:rsidRPr="006E73FA">
        <w:rPr>
          <w:highlight w:val="yellow"/>
          <w:rPrChange w:id="2845" w:author="jonathan pritchard" w:date="2025-01-23T13:38:00Z" w16du:dateUtc="2025-01-23T13:38:00Z">
            <w:rPr/>
          </w:rPrChange>
        </w:rPr>
        <w:t>Setting User Selected Safety Contour.</w:t>
      </w:r>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6E73FA" w:rsidRPr="00340B0D" w14:paraId="212BBE25" w14:textId="77777777" w:rsidTr="00E72BE6">
        <w:trPr>
          <w:trHeight w:val="416"/>
          <w:ins w:id="2846" w:author="jonathan pritchard" w:date="2025-01-23T13:3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4CF341D" w14:textId="77777777" w:rsidR="006E73FA" w:rsidRPr="00340B0D" w:rsidRDefault="006E73FA" w:rsidP="00541D1A">
            <w:pPr>
              <w:jc w:val="center"/>
              <w:rPr>
                <w:ins w:id="2847" w:author="jonathan pritchard" w:date="2025-01-23T13:38:00Z" w16du:dateUtc="2025-01-23T13:38:00Z"/>
                <w:rFonts w:cs="Arial"/>
                <w:b/>
                <w:bCs/>
                <w:sz w:val="18"/>
                <w:szCs w:val="18"/>
              </w:rPr>
            </w:pPr>
            <w:ins w:id="2848" w:author="jonathan pritchard" w:date="2025-01-23T13:38:00Z" w16du:dateUtc="2025-01-23T13:38:00Z">
              <w:r w:rsidRPr="00340B0D">
                <w:rPr>
                  <w:rFonts w:cs="Arial"/>
                  <w:b/>
                  <w:bCs/>
                  <w:sz w:val="18"/>
                  <w:szCs w:val="18"/>
                </w:rPr>
                <w:t>Test Reference</w:t>
              </w:r>
            </w:ins>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C0F3D09" w14:textId="0DABF2C1" w:rsidR="006E73FA" w:rsidRPr="00C87169" w:rsidRDefault="00E72BE6" w:rsidP="00541D1A">
            <w:pPr>
              <w:jc w:val="center"/>
              <w:rPr>
                <w:ins w:id="2849" w:author="jonathan pritchard" w:date="2025-01-23T13:38:00Z" w16du:dateUtc="2025-01-23T13:38:00Z"/>
                <w:rFonts w:cs="Arial"/>
                <w:bCs/>
              </w:rPr>
            </w:pPr>
            <w:proofErr w:type="spellStart"/>
            <w:r w:rsidRPr="00A66F97">
              <w:rPr>
                <w:rFonts w:cs="Arial"/>
              </w:rPr>
              <w:t>UserSelectedSafetyContour</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A56FE3" w14:textId="77777777" w:rsidR="006E73FA" w:rsidRPr="00340B0D" w:rsidRDefault="006E73FA" w:rsidP="00541D1A">
            <w:pPr>
              <w:jc w:val="center"/>
              <w:rPr>
                <w:ins w:id="2850" w:author="jonathan pritchard" w:date="2025-01-23T13:38:00Z" w16du:dateUtc="2025-01-23T13:38:00Z"/>
                <w:rFonts w:cs="Arial"/>
                <w:b/>
                <w:bCs/>
                <w:sz w:val="18"/>
                <w:szCs w:val="18"/>
              </w:rPr>
            </w:pPr>
            <w:ins w:id="2851" w:author="jonathan pritchard" w:date="2025-01-23T13:38:00Z" w16du:dateUtc="2025-01-23T13:3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C24DB5" w14:textId="0F0AC869" w:rsidR="006E73FA" w:rsidRPr="00340B0D" w:rsidRDefault="00E72BE6" w:rsidP="00541D1A">
            <w:pPr>
              <w:jc w:val="center"/>
              <w:rPr>
                <w:ins w:id="2852" w:author="jonathan pritchard" w:date="2025-01-23T13:38:00Z" w16du:dateUtc="2025-01-23T13:38:00Z"/>
                <w:rFonts w:cs="Arial"/>
                <w:sz w:val="18"/>
                <w:szCs w:val="18"/>
              </w:rPr>
            </w:pPr>
            <w:r w:rsidRPr="00A66F97">
              <w:rPr>
                <w:rFonts w:cs="Arial"/>
              </w:rPr>
              <w:t>(S-100 Part 9/S-98)</w:t>
            </w:r>
          </w:p>
        </w:tc>
      </w:tr>
      <w:tr w:rsidR="006E73FA" w:rsidRPr="00340B0D" w14:paraId="424EB2C1" w14:textId="77777777" w:rsidTr="00541D1A">
        <w:trPr>
          <w:ins w:id="2853"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2A5D6C" w14:textId="77777777" w:rsidR="006E73FA" w:rsidRPr="00340B0D" w:rsidRDefault="006E73FA" w:rsidP="00541D1A">
            <w:pPr>
              <w:rPr>
                <w:ins w:id="2854" w:author="jonathan pritchard" w:date="2025-01-23T13:38:00Z" w16du:dateUtc="2025-01-23T13:38:00Z"/>
                <w:rFonts w:cs="Arial"/>
                <w:b/>
                <w:bCs/>
                <w:sz w:val="18"/>
                <w:szCs w:val="18"/>
              </w:rPr>
            </w:pPr>
            <w:ins w:id="2855" w:author="jonathan pritchard" w:date="2025-01-23T13:38:00Z" w16du:dateUtc="2025-01-23T13:38:00Z">
              <w:r w:rsidRPr="00340B0D">
                <w:rPr>
                  <w:rFonts w:cs="Arial"/>
                  <w:b/>
                  <w:bCs/>
                  <w:sz w:val="18"/>
                  <w:szCs w:val="18"/>
                </w:rPr>
                <w:t>Test Description</w:t>
              </w:r>
            </w:ins>
          </w:p>
        </w:tc>
      </w:tr>
      <w:tr w:rsidR="006E73FA" w:rsidRPr="00340B0D" w14:paraId="5CE43937" w14:textId="77777777" w:rsidTr="00541D1A">
        <w:trPr>
          <w:ins w:id="2856"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02C6AA1" w14:textId="004E5F2F" w:rsidR="006E73FA" w:rsidRPr="009C22F4" w:rsidRDefault="00E72BE6" w:rsidP="00541D1A">
            <w:pPr>
              <w:rPr>
                <w:ins w:id="2857" w:author="jonathan pritchard" w:date="2025-01-23T13:38:00Z" w16du:dateUtc="2025-01-23T13:38:00Z"/>
                <w:rFonts w:cs="Arial"/>
                <w:i/>
              </w:rPr>
            </w:pPr>
            <w:r w:rsidRPr="00A66F97">
              <w:rPr>
                <w:rFonts w:cs="Arial"/>
                <w:i/>
              </w:rPr>
              <w:t>This test ensures the user is able to set a user selected safety contour in areas of S-102 and S-104 coverage..</w:t>
            </w:r>
          </w:p>
          <w:p w14:paraId="23039E7F" w14:textId="77777777" w:rsidR="006E73FA" w:rsidRPr="009C22F4" w:rsidRDefault="006E73FA" w:rsidP="00541D1A">
            <w:pPr>
              <w:rPr>
                <w:ins w:id="2858" w:author="jonathan pritchard" w:date="2025-01-23T13:38:00Z" w16du:dateUtc="2025-01-23T13:38:00Z"/>
                <w:rFonts w:cs="Arial"/>
                <w:i/>
              </w:rPr>
            </w:pPr>
          </w:p>
        </w:tc>
      </w:tr>
      <w:tr w:rsidR="006E73FA" w:rsidRPr="00340B0D" w14:paraId="078B25B5" w14:textId="77777777" w:rsidTr="00541D1A">
        <w:trPr>
          <w:ins w:id="2859"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73CCF8" w14:textId="77777777" w:rsidR="006E73FA" w:rsidRPr="00340B0D" w:rsidRDefault="006E73FA" w:rsidP="00541D1A">
            <w:pPr>
              <w:jc w:val="center"/>
              <w:rPr>
                <w:ins w:id="2860" w:author="jonathan pritchard" w:date="2025-01-23T13:38:00Z" w16du:dateUtc="2025-01-23T13:38:00Z"/>
                <w:rFonts w:cs="Arial"/>
                <w:b/>
                <w:bCs/>
                <w:sz w:val="18"/>
                <w:szCs w:val="18"/>
              </w:rPr>
            </w:pPr>
            <w:ins w:id="2861" w:author="jonathan pritchard" w:date="2025-01-23T13:38:00Z" w16du:dateUtc="2025-01-23T13:38:00Z">
              <w:r w:rsidRPr="00340B0D">
                <w:rPr>
                  <w:rFonts w:cs="Arial"/>
                  <w:b/>
                  <w:bCs/>
                  <w:sz w:val="18"/>
                  <w:szCs w:val="18"/>
                </w:rPr>
                <w:t>Loaded Data</w:t>
              </w:r>
            </w:ins>
          </w:p>
        </w:tc>
      </w:tr>
      <w:tr w:rsidR="006E73FA" w:rsidRPr="00340B0D" w14:paraId="30C8B2E2" w14:textId="77777777" w:rsidTr="00541D1A">
        <w:trPr>
          <w:ins w:id="2862"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0323B8B" w14:textId="77777777" w:rsidR="006E73FA" w:rsidRPr="00340B0D" w:rsidRDefault="006E73FA" w:rsidP="00541D1A">
            <w:pPr>
              <w:jc w:val="center"/>
              <w:rPr>
                <w:ins w:id="2863" w:author="jonathan pritchard" w:date="2025-01-23T13:38:00Z" w16du:dateUtc="2025-01-23T13:38:00Z"/>
                <w:rFonts w:cs="Arial"/>
                <w:b/>
                <w:bCs/>
                <w:sz w:val="18"/>
                <w:szCs w:val="18"/>
              </w:rPr>
            </w:pPr>
            <w:ins w:id="2864" w:author="jonathan pritchard" w:date="2025-01-23T13:38:00Z" w16du:dateUtc="2025-01-23T13:3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22EC1C" w14:textId="77777777" w:rsidR="006E73FA" w:rsidRPr="00340B0D" w:rsidRDefault="006E73FA" w:rsidP="00541D1A">
            <w:pPr>
              <w:jc w:val="center"/>
              <w:rPr>
                <w:ins w:id="2865" w:author="jonathan pritchard" w:date="2025-01-23T13:38:00Z" w16du:dateUtc="2025-01-23T13:38:00Z"/>
                <w:rFonts w:cs="Arial"/>
                <w:b/>
                <w:bCs/>
                <w:sz w:val="18"/>
                <w:szCs w:val="18"/>
              </w:rPr>
            </w:pPr>
          </w:p>
        </w:tc>
      </w:tr>
      <w:tr w:rsidR="006E73FA" w:rsidRPr="00340B0D" w14:paraId="37938D7D" w14:textId="77777777" w:rsidTr="00541D1A">
        <w:trPr>
          <w:ins w:id="2866"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E835F9F" w14:textId="77777777" w:rsidR="006E73FA" w:rsidRPr="00340B0D" w:rsidRDefault="006E73FA" w:rsidP="00541D1A">
            <w:pPr>
              <w:rPr>
                <w:ins w:id="2867"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0F8103C" w14:textId="77777777" w:rsidR="006E73FA" w:rsidRPr="00340B0D" w:rsidRDefault="006E73FA" w:rsidP="00541D1A">
            <w:pPr>
              <w:rPr>
                <w:ins w:id="2868" w:author="jonathan pritchard" w:date="2025-01-23T13:38:00Z" w16du:dateUtc="2025-01-23T13:38:00Z"/>
                <w:rFonts w:cs="Arial"/>
                <w:sz w:val="18"/>
                <w:szCs w:val="18"/>
              </w:rPr>
            </w:pPr>
          </w:p>
        </w:tc>
      </w:tr>
      <w:tr w:rsidR="006E73FA" w:rsidRPr="00340B0D" w14:paraId="17568305" w14:textId="77777777" w:rsidTr="00541D1A">
        <w:trPr>
          <w:ins w:id="2869" w:author="jonathan pritchard" w:date="2025-01-23T13:3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2A7B706" w14:textId="77777777" w:rsidR="006E73FA" w:rsidRPr="00340B0D" w:rsidRDefault="006E73FA" w:rsidP="00541D1A">
            <w:pPr>
              <w:rPr>
                <w:ins w:id="2870"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7252703" w14:textId="77777777" w:rsidR="006E73FA" w:rsidRPr="00340B0D" w:rsidRDefault="006E73FA" w:rsidP="00541D1A">
            <w:pPr>
              <w:rPr>
                <w:ins w:id="2871" w:author="jonathan pritchard" w:date="2025-01-23T13:38:00Z" w16du:dateUtc="2025-01-23T13:38:00Z"/>
                <w:rFonts w:cs="Arial"/>
                <w:sz w:val="18"/>
                <w:szCs w:val="18"/>
              </w:rPr>
            </w:pPr>
          </w:p>
        </w:tc>
      </w:tr>
      <w:tr w:rsidR="006E73FA" w:rsidRPr="00340B0D" w14:paraId="41D7E155" w14:textId="77777777" w:rsidTr="00541D1A">
        <w:trPr>
          <w:ins w:id="2872" w:author="jonathan pritchard" w:date="2025-01-23T13:3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ED23FD" w14:textId="77777777" w:rsidR="006E73FA" w:rsidRPr="00340B0D" w:rsidRDefault="006E73FA" w:rsidP="00541D1A">
            <w:pPr>
              <w:jc w:val="center"/>
              <w:rPr>
                <w:ins w:id="2873" w:author="jonathan pritchard" w:date="2025-01-23T13:38:00Z" w16du:dateUtc="2025-01-23T13:38:00Z"/>
                <w:rFonts w:cs="Arial"/>
                <w:b/>
                <w:bCs/>
                <w:sz w:val="18"/>
                <w:szCs w:val="18"/>
              </w:rPr>
            </w:pPr>
            <w:ins w:id="2874" w:author="jonathan pritchard" w:date="2025-01-23T13:38:00Z" w16du:dateUtc="2025-01-23T13:3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8AA48F" w14:textId="77777777" w:rsidR="006E73FA" w:rsidRPr="00340B0D" w:rsidRDefault="006E73FA" w:rsidP="00541D1A">
            <w:pPr>
              <w:jc w:val="center"/>
              <w:rPr>
                <w:ins w:id="2875" w:author="jonathan pritchard" w:date="2025-01-23T13:38:00Z" w16du:dateUtc="2025-01-23T13:38:00Z"/>
                <w:rFonts w:cs="Arial"/>
                <w:b/>
                <w:bCs/>
                <w:sz w:val="18"/>
                <w:szCs w:val="18"/>
              </w:rPr>
            </w:pPr>
            <w:ins w:id="2876" w:author="jonathan pritchard" w:date="2025-01-23T13:38:00Z" w16du:dateUtc="2025-01-23T13:38:00Z">
              <w:r w:rsidRPr="00340B0D">
                <w:rPr>
                  <w:rFonts w:cs="Arial"/>
                  <w:b/>
                  <w:bCs/>
                  <w:sz w:val="18"/>
                  <w:szCs w:val="18"/>
                </w:rPr>
                <w:t>Independent Mariner’s Selections</w:t>
              </w:r>
              <w:r>
                <w:rPr>
                  <w:rFonts w:cs="Arial"/>
                  <w:b/>
                  <w:bCs/>
                  <w:sz w:val="18"/>
                  <w:szCs w:val="18"/>
                </w:rPr>
                <w:t xml:space="preserve"> (default=On)</w:t>
              </w:r>
            </w:ins>
          </w:p>
        </w:tc>
      </w:tr>
      <w:tr w:rsidR="006E73FA" w:rsidRPr="00340B0D" w14:paraId="73BB45EA" w14:textId="77777777" w:rsidTr="00541D1A">
        <w:trPr>
          <w:ins w:id="2877" w:author="jonathan pritchard" w:date="2025-01-23T13:38:00Z"/>
        </w:trPr>
        <w:customXmlInsRangeStart w:id="2878" w:author="jonathan pritchard" w:date="2025-01-23T13:38:00Z"/>
        <w:sdt>
          <w:sdtPr>
            <w:rPr>
              <w:rFonts w:cs="Arial"/>
              <w:sz w:val="18"/>
              <w:szCs w:val="18"/>
            </w:rPr>
            <w:alias w:val="Diplay Category"/>
            <w:tag w:val="Diplay Categor"/>
            <w:id w:val="-2005267413"/>
            <w:placeholder>
              <w:docPart w:val="F2E59E1C430B456092EA4FADCC5C271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287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1EC5C7D" w14:textId="77777777" w:rsidR="006E73FA" w:rsidRPr="00340B0D" w:rsidRDefault="006E73FA" w:rsidP="00541D1A">
                <w:pPr>
                  <w:rPr>
                    <w:ins w:id="2879" w:author="jonathan pritchard" w:date="2025-01-23T13:38:00Z" w16du:dateUtc="2025-01-23T13:38:00Z"/>
                    <w:rFonts w:cs="Arial"/>
                    <w:sz w:val="18"/>
                    <w:szCs w:val="18"/>
                  </w:rPr>
                </w:pPr>
                <w:ins w:id="2880" w:author="jonathan pritchard" w:date="2025-01-23T13:38:00Z" w16du:dateUtc="2025-01-23T13:38:00Z">
                  <w:r>
                    <w:rPr>
                      <w:rFonts w:cs="Arial"/>
                      <w:sz w:val="18"/>
                      <w:szCs w:val="18"/>
                    </w:rPr>
                    <w:t>Other</w:t>
                  </w:r>
                </w:ins>
              </w:p>
            </w:tc>
            <w:customXmlInsRangeStart w:id="2881" w:author="jonathan pritchard" w:date="2025-01-23T13:38:00Z"/>
          </w:sdtContent>
        </w:sdt>
        <w:customXmlInsRangeEnd w:id="2881"/>
        <w:tc>
          <w:tcPr>
            <w:tcW w:w="3871" w:type="dxa"/>
            <w:gridSpan w:val="5"/>
            <w:tcBorders>
              <w:left w:val="single" w:sz="12" w:space="0" w:color="auto"/>
              <w:bottom w:val="single" w:sz="4" w:space="0" w:color="auto"/>
              <w:right w:val="single" w:sz="4" w:space="0" w:color="auto"/>
            </w:tcBorders>
            <w:shd w:val="clear" w:color="auto" w:fill="auto"/>
          </w:tcPr>
          <w:p w14:paraId="33A4DC63" w14:textId="77777777" w:rsidR="006E73FA" w:rsidRPr="00340B0D" w:rsidRDefault="006E73FA" w:rsidP="00541D1A">
            <w:pPr>
              <w:rPr>
                <w:ins w:id="2882" w:author="jonathan pritchard" w:date="2025-01-23T13:38:00Z" w16du:dateUtc="2025-01-23T13:38:00Z"/>
                <w:rFonts w:cs="Arial"/>
                <w:sz w:val="18"/>
                <w:szCs w:val="18"/>
              </w:rPr>
            </w:pPr>
            <w:ins w:id="2883" w:author="jonathan pritchard" w:date="2025-01-23T13:38:00Z" w16du:dateUtc="2025-01-23T13:3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A7858D" w14:textId="77777777" w:rsidR="006E73FA" w:rsidRPr="00340B0D" w:rsidRDefault="006E73FA" w:rsidP="00541D1A">
            <w:pPr>
              <w:jc w:val="center"/>
              <w:rPr>
                <w:ins w:id="2884" w:author="jonathan pritchard" w:date="2025-01-23T13:38:00Z" w16du:dateUtc="2025-01-23T13:38:00Z"/>
                <w:rFonts w:cs="Arial"/>
                <w:sz w:val="18"/>
                <w:szCs w:val="18"/>
              </w:rPr>
            </w:pPr>
          </w:p>
        </w:tc>
      </w:tr>
      <w:tr w:rsidR="006E73FA" w:rsidRPr="00340B0D" w14:paraId="6255BB5F" w14:textId="77777777" w:rsidTr="00541D1A">
        <w:trPr>
          <w:ins w:id="2885" w:author="jonathan pritchard" w:date="2025-01-23T13:3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761E16" w14:textId="77777777" w:rsidR="006E73FA" w:rsidRPr="00340B0D" w:rsidRDefault="006E73FA" w:rsidP="00541D1A">
            <w:pPr>
              <w:jc w:val="center"/>
              <w:rPr>
                <w:ins w:id="2886" w:author="jonathan pritchard" w:date="2025-01-23T13:38:00Z" w16du:dateUtc="2025-01-23T13:38:00Z"/>
                <w:rFonts w:cs="Arial"/>
                <w:b/>
                <w:bCs/>
                <w:sz w:val="18"/>
                <w:szCs w:val="18"/>
              </w:rPr>
            </w:pPr>
            <w:ins w:id="2887" w:author="jonathan pritchard" w:date="2025-01-23T13:38:00Z" w16du:dateUtc="2025-01-23T13:3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6D2A67" w14:textId="77777777" w:rsidR="006E73FA" w:rsidRPr="00340B0D" w:rsidRDefault="006E73FA" w:rsidP="00541D1A">
            <w:pPr>
              <w:rPr>
                <w:ins w:id="2888" w:author="jonathan pritchard" w:date="2025-01-23T13:38:00Z" w16du:dateUtc="2025-01-23T13:38:00Z"/>
                <w:rFonts w:cs="Arial"/>
                <w:sz w:val="18"/>
                <w:szCs w:val="18"/>
              </w:rPr>
            </w:pPr>
            <w:ins w:id="2889" w:author="jonathan pritchard" w:date="2025-01-23T13:38:00Z" w16du:dateUtc="2025-01-23T13:3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F00875C" w14:textId="77777777" w:rsidR="006E73FA" w:rsidRPr="00340B0D" w:rsidRDefault="006E73FA" w:rsidP="00541D1A">
            <w:pPr>
              <w:jc w:val="center"/>
              <w:rPr>
                <w:ins w:id="2890" w:author="jonathan pritchard" w:date="2025-01-23T13:38:00Z" w16du:dateUtc="2025-01-23T13:38:00Z"/>
                <w:rFonts w:cs="Arial"/>
                <w:sz w:val="18"/>
                <w:szCs w:val="18"/>
              </w:rPr>
            </w:pPr>
          </w:p>
        </w:tc>
      </w:tr>
      <w:tr w:rsidR="006E73FA" w:rsidRPr="00340B0D" w14:paraId="451950A9" w14:textId="77777777" w:rsidTr="00541D1A">
        <w:trPr>
          <w:ins w:id="2891"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21B62" w14:textId="77777777" w:rsidR="006E73FA" w:rsidRPr="00340B0D" w:rsidRDefault="006E73FA" w:rsidP="00541D1A">
            <w:pPr>
              <w:rPr>
                <w:ins w:id="2892" w:author="jonathan pritchard" w:date="2025-01-23T13:38:00Z" w16du:dateUtc="2025-01-23T13:38:00Z"/>
                <w:rFonts w:cs="Arial"/>
                <w:sz w:val="18"/>
                <w:szCs w:val="18"/>
              </w:rPr>
            </w:pPr>
            <w:ins w:id="2893" w:author="jonathan pritchard" w:date="2025-01-23T13:38:00Z" w16du:dateUtc="2025-01-23T13:3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E13959" w14:textId="77777777" w:rsidR="006E73FA" w:rsidRPr="00340B0D" w:rsidRDefault="006E73FA" w:rsidP="00541D1A">
            <w:pPr>
              <w:rPr>
                <w:ins w:id="2894" w:author="jonathan pritchard" w:date="2025-01-23T13:38:00Z" w16du:dateUtc="2025-01-23T13:38:00Z"/>
                <w:rFonts w:cs="Arial"/>
                <w:sz w:val="18"/>
                <w:szCs w:val="18"/>
              </w:rPr>
            </w:pPr>
          </w:p>
        </w:tc>
        <w:tc>
          <w:tcPr>
            <w:tcW w:w="3871" w:type="dxa"/>
            <w:gridSpan w:val="5"/>
            <w:tcBorders>
              <w:left w:val="single" w:sz="12" w:space="0" w:color="auto"/>
            </w:tcBorders>
          </w:tcPr>
          <w:p w14:paraId="3861CE65" w14:textId="77777777" w:rsidR="006E73FA" w:rsidRPr="00340B0D" w:rsidRDefault="006E73FA" w:rsidP="00541D1A">
            <w:pPr>
              <w:rPr>
                <w:ins w:id="2895" w:author="jonathan pritchard" w:date="2025-01-23T13:38:00Z" w16du:dateUtc="2025-01-23T13:38:00Z"/>
                <w:rFonts w:cs="Arial"/>
                <w:sz w:val="18"/>
                <w:szCs w:val="18"/>
              </w:rPr>
            </w:pPr>
            <w:ins w:id="2896" w:author="jonathan pritchard" w:date="2025-01-23T13:38:00Z" w16du:dateUtc="2025-01-23T13:38:00Z">
              <w:r w:rsidRPr="00340B0D">
                <w:rPr>
                  <w:rFonts w:cs="Arial"/>
                  <w:sz w:val="18"/>
                  <w:szCs w:val="18"/>
                </w:rPr>
                <w:t>Highlight date dependent</w:t>
              </w:r>
            </w:ins>
          </w:p>
        </w:tc>
        <w:tc>
          <w:tcPr>
            <w:tcW w:w="672" w:type="dxa"/>
            <w:tcBorders>
              <w:right w:val="single" w:sz="12" w:space="0" w:color="auto"/>
            </w:tcBorders>
          </w:tcPr>
          <w:p w14:paraId="1B37C1FA" w14:textId="77777777" w:rsidR="006E73FA" w:rsidRPr="00340B0D" w:rsidRDefault="006E73FA" w:rsidP="00541D1A">
            <w:pPr>
              <w:jc w:val="center"/>
              <w:rPr>
                <w:ins w:id="2897" w:author="jonathan pritchard" w:date="2025-01-23T13:38:00Z" w16du:dateUtc="2025-01-23T13:38:00Z"/>
                <w:rFonts w:cs="Arial"/>
                <w:sz w:val="18"/>
                <w:szCs w:val="18"/>
              </w:rPr>
            </w:pPr>
          </w:p>
        </w:tc>
      </w:tr>
      <w:tr w:rsidR="006E73FA" w:rsidRPr="00340B0D" w14:paraId="5E424573" w14:textId="77777777" w:rsidTr="00541D1A">
        <w:trPr>
          <w:ins w:id="2898"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38501D" w14:textId="77777777" w:rsidR="006E73FA" w:rsidRPr="00340B0D" w:rsidRDefault="006E73FA" w:rsidP="00541D1A">
            <w:pPr>
              <w:rPr>
                <w:ins w:id="2899" w:author="jonathan pritchard" w:date="2025-01-23T13:38:00Z" w16du:dateUtc="2025-01-23T13:38:00Z"/>
                <w:rFonts w:cs="Arial"/>
                <w:sz w:val="18"/>
                <w:szCs w:val="18"/>
              </w:rPr>
            </w:pPr>
            <w:ins w:id="2900" w:author="jonathan pritchard" w:date="2025-01-23T13:38:00Z" w16du:dateUtc="2025-01-23T13:3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657E1" w14:textId="77777777" w:rsidR="006E73FA" w:rsidRPr="00340B0D" w:rsidRDefault="006E73FA" w:rsidP="00541D1A">
            <w:pPr>
              <w:rPr>
                <w:ins w:id="2901" w:author="jonathan pritchard" w:date="2025-01-23T13:38:00Z" w16du:dateUtc="2025-01-23T13:38:00Z"/>
                <w:rFonts w:cs="Arial"/>
                <w:sz w:val="18"/>
                <w:szCs w:val="18"/>
              </w:rPr>
            </w:pPr>
          </w:p>
        </w:tc>
        <w:tc>
          <w:tcPr>
            <w:tcW w:w="3871" w:type="dxa"/>
            <w:gridSpan w:val="5"/>
            <w:tcBorders>
              <w:left w:val="single" w:sz="12" w:space="0" w:color="auto"/>
            </w:tcBorders>
          </w:tcPr>
          <w:p w14:paraId="5F462994" w14:textId="77777777" w:rsidR="006E73FA" w:rsidRPr="00340B0D" w:rsidRDefault="006E73FA" w:rsidP="00541D1A">
            <w:pPr>
              <w:rPr>
                <w:ins w:id="2902" w:author="jonathan pritchard" w:date="2025-01-23T13:38:00Z" w16du:dateUtc="2025-01-23T13:38:00Z"/>
                <w:rFonts w:cs="Arial"/>
                <w:sz w:val="18"/>
                <w:szCs w:val="18"/>
              </w:rPr>
            </w:pPr>
            <w:ins w:id="2903" w:author="jonathan pritchard" w:date="2025-01-23T13:38:00Z" w16du:dateUtc="2025-01-23T13:38:00Z">
              <w:r w:rsidRPr="00340B0D">
                <w:rPr>
                  <w:rFonts w:cs="Arial"/>
                  <w:sz w:val="18"/>
                  <w:szCs w:val="18"/>
                </w:rPr>
                <w:t>Highlight document</w:t>
              </w:r>
            </w:ins>
          </w:p>
        </w:tc>
        <w:tc>
          <w:tcPr>
            <w:tcW w:w="672" w:type="dxa"/>
            <w:tcBorders>
              <w:right w:val="single" w:sz="12" w:space="0" w:color="auto"/>
            </w:tcBorders>
          </w:tcPr>
          <w:p w14:paraId="21B6009D" w14:textId="77777777" w:rsidR="006E73FA" w:rsidRPr="00340B0D" w:rsidRDefault="006E73FA" w:rsidP="00541D1A">
            <w:pPr>
              <w:jc w:val="center"/>
              <w:rPr>
                <w:ins w:id="2904" w:author="jonathan pritchard" w:date="2025-01-23T13:38:00Z" w16du:dateUtc="2025-01-23T13:38:00Z"/>
                <w:rFonts w:cs="Arial"/>
                <w:sz w:val="18"/>
                <w:szCs w:val="18"/>
              </w:rPr>
            </w:pPr>
          </w:p>
        </w:tc>
      </w:tr>
      <w:tr w:rsidR="006E73FA" w:rsidRPr="00340B0D" w14:paraId="16007CA0" w14:textId="77777777" w:rsidTr="00541D1A">
        <w:trPr>
          <w:ins w:id="2905"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6F3262" w14:textId="77777777" w:rsidR="006E73FA" w:rsidRPr="00340B0D" w:rsidRDefault="006E73FA" w:rsidP="00541D1A">
            <w:pPr>
              <w:rPr>
                <w:ins w:id="2906" w:author="jonathan pritchard" w:date="2025-01-23T13:38:00Z" w16du:dateUtc="2025-01-23T13:38:00Z"/>
                <w:rFonts w:cs="Arial"/>
                <w:sz w:val="18"/>
                <w:szCs w:val="18"/>
              </w:rPr>
            </w:pPr>
            <w:ins w:id="2907" w:author="jonathan pritchard" w:date="2025-01-23T13:38:00Z" w16du:dateUtc="2025-01-23T13:3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EC98C4" w14:textId="77777777" w:rsidR="006E73FA" w:rsidRPr="00340B0D" w:rsidRDefault="006E73FA" w:rsidP="00541D1A">
            <w:pPr>
              <w:rPr>
                <w:ins w:id="2908" w:author="jonathan pritchard" w:date="2025-01-23T13:38:00Z" w16du:dateUtc="2025-01-23T13:38:00Z"/>
                <w:rFonts w:cs="Arial"/>
                <w:sz w:val="18"/>
                <w:szCs w:val="18"/>
              </w:rPr>
            </w:pPr>
          </w:p>
        </w:tc>
        <w:tc>
          <w:tcPr>
            <w:tcW w:w="3871" w:type="dxa"/>
            <w:gridSpan w:val="5"/>
            <w:tcBorders>
              <w:left w:val="single" w:sz="12" w:space="0" w:color="auto"/>
            </w:tcBorders>
          </w:tcPr>
          <w:p w14:paraId="2AAD75C4" w14:textId="77777777" w:rsidR="006E73FA" w:rsidRPr="00340B0D" w:rsidRDefault="006E73FA" w:rsidP="00541D1A">
            <w:pPr>
              <w:rPr>
                <w:ins w:id="2909" w:author="jonathan pritchard" w:date="2025-01-23T13:38:00Z" w16du:dateUtc="2025-01-23T13:38:00Z"/>
                <w:rFonts w:cs="Arial"/>
                <w:b/>
                <w:bCs/>
                <w:sz w:val="18"/>
                <w:szCs w:val="18"/>
              </w:rPr>
            </w:pPr>
            <w:ins w:id="2910" w:author="jonathan pritchard" w:date="2025-01-23T13:38:00Z" w16du:dateUtc="2025-01-23T13:38:00Z">
              <w:r w:rsidRPr="00340B0D">
                <w:rPr>
                  <w:rFonts w:cs="Arial"/>
                  <w:sz w:val="18"/>
                  <w:szCs w:val="18"/>
                </w:rPr>
                <w:t>Highlight info</w:t>
              </w:r>
            </w:ins>
          </w:p>
        </w:tc>
        <w:tc>
          <w:tcPr>
            <w:tcW w:w="672" w:type="dxa"/>
            <w:tcBorders>
              <w:right w:val="single" w:sz="12" w:space="0" w:color="auto"/>
            </w:tcBorders>
          </w:tcPr>
          <w:p w14:paraId="5B8B9C85" w14:textId="77777777" w:rsidR="006E73FA" w:rsidRPr="00340B0D" w:rsidRDefault="006E73FA" w:rsidP="00541D1A">
            <w:pPr>
              <w:jc w:val="center"/>
              <w:rPr>
                <w:ins w:id="2911" w:author="jonathan pritchard" w:date="2025-01-23T13:38:00Z" w16du:dateUtc="2025-01-23T13:38:00Z"/>
                <w:rFonts w:cs="Arial"/>
                <w:sz w:val="18"/>
                <w:szCs w:val="18"/>
              </w:rPr>
            </w:pPr>
          </w:p>
        </w:tc>
      </w:tr>
      <w:tr w:rsidR="006E73FA" w:rsidRPr="00340B0D" w14:paraId="21686677" w14:textId="77777777" w:rsidTr="00541D1A">
        <w:trPr>
          <w:ins w:id="2912"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B9C597" w14:textId="77777777" w:rsidR="006E73FA" w:rsidRPr="00340B0D" w:rsidRDefault="006E73FA" w:rsidP="00541D1A">
            <w:pPr>
              <w:rPr>
                <w:ins w:id="2913" w:author="jonathan pritchard" w:date="2025-01-23T13:38:00Z" w16du:dateUtc="2025-01-23T13:38:00Z"/>
                <w:rFonts w:cs="Arial"/>
                <w:sz w:val="18"/>
                <w:szCs w:val="18"/>
              </w:rPr>
            </w:pPr>
            <w:ins w:id="2914" w:author="jonathan pritchard" w:date="2025-01-23T13:38:00Z" w16du:dateUtc="2025-01-23T13:3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DE05EE" w14:textId="77777777" w:rsidR="006E73FA" w:rsidRPr="00340B0D" w:rsidRDefault="006E73FA" w:rsidP="00541D1A">
            <w:pPr>
              <w:rPr>
                <w:ins w:id="2915" w:author="jonathan pritchard" w:date="2025-01-23T13:38:00Z" w16du:dateUtc="2025-01-23T13:38:00Z"/>
                <w:rFonts w:cs="Arial"/>
                <w:sz w:val="18"/>
                <w:szCs w:val="18"/>
              </w:rPr>
            </w:pPr>
          </w:p>
        </w:tc>
        <w:tc>
          <w:tcPr>
            <w:tcW w:w="3871" w:type="dxa"/>
            <w:gridSpan w:val="5"/>
            <w:tcBorders>
              <w:left w:val="single" w:sz="12" w:space="0" w:color="auto"/>
            </w:tcBorders>
          </w:tcPr>
          <w:p w14:paraId="3096274C" w14:textId="77777777" w:rsidR="006E73FA" w:rsidRPr="00340B0D" w:rsidRDefault="006E73FA" w:rsidP="00541D1A">
            <w:pPr>
              <w:rPr>
                <w:ins w:id="2916" w:author="jonathan pritchard" w:date="2025-01-23T13:38:00Z" w16du:dateUtc="2025-01-23T13:38:00Z"/>
                <w:rFonts w:cs="Arial"/>
                <w:sz w:val="18"/>
                <w:szCs w:val="18"/>
              </w:rPr>
            </w:pPr>
            <w:ins w:id="2917" w:author="jonathan pritchard" w:date="2025-01-23T13:38:00Z" w16du:dateUtc="2025-01-23T13:38:00Z">
              <w:r w:rsidRPr="00340B0D">
                <w:rPr>
                  <w:rFonts w:cs="Arial"/>
                  <w:sz w:val="18"/>
                  <w:szCs w:val="18"/>
                </w:rPr>
                <w:t>Shallow Pattern</w:t>
              </w:r>
            </w:ins>
          </w:p>
        </w:tc>
        <w:tc>
          <w:tcPr>
            <w:tcW w:w="672" w:type="dxa"/>
            <w:tcBorders>
              <w:right w:val="single" w:sz="12" w:space="0" w:color="auto"/>
            </w:tcBorders>
          </w:tcPr>
          <w:p w14:paraId="0B6E4C0E" w14:textId="77777777" w:rsidR="006E73FA" w:rsidRPr="00340B0D" w:rsidRDefault="006E73FA" w:rsidP="00541D1A">
            <w:pPr>
              <w:jc w:val="center"/>
              <w:rPr>
                <w:ins w:id="2918" w:author="jonathan pritchard" w:date="2025-01-23T13:38:00Z" w16du:dateUtc="2025-01-23T13:38:00Z"/>
                <w:rFonts w:cs="Arial"/>
                <w:sz w:val="18"/>
                <w:szCs w:val="18"/>
              </w:rPr>
            </w:pPr>
          </w:p>
        </w:tc>
      </w:tr>
      <w:tr w:rsidR="006E73FA" w:rsidRPr="00340B0D" w14:paraId="2E7F30F0" w14:textId="77777777" w:rsidTr="00541D1A">
        <w:trPr>
          <w:ins w:id="2919"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2FB19B" w14:textId="77777777" w:rsidR="006E73FA" w:rsidRPr="00340B0D" w:rsidRDefault="006E73FA" w:rsidP="00541D1A">
            <w:pPr>
              <w:rPr>
                <w:ins w:id="2920" w:author="jonathan pritchard" w:date="2025-01-23T13:38:00Z" w16du:dateUtc="2025-01-23T13:38:00Z"/>
                <w:rFonts w:cs="Arial"/>
                <w:sz w:val="18"/>
                <w:szCs w:val="18"/>
              </w:rPr>
            </w:pPr>
            <w:ins w:id="2921" w:author="jonathan pritchard" w:date="2025-01-23T13:38:00Z" w16du:dateUtc="2025-01-23T13:3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BD60FF" w14:textId="77777777" w:rsidR="006E73FA" w:rsidRPr="00340B0D" w:rsidRDefault="006E73FA" w:rsidP="00541D1A">
            <w:pPr>
              <w:rPr>
                <w:ins w:id="2922" w:author="jonathan pritchard" w:date="2025-01-23T13:38:00Z" w16du:dateUtc="2025-01-23T13:38:00Z"/>
                <w:rFonts w:cs="Arial"/>
                <w:sz w:val="18"/>
                <w:szCs w:val="18"/>
              </w:rPr>
            </w:pPr>
          </w:p>
        </w:tc>
        <w:tc>
          <w:tcPr>
            <w:tcW w:w="3871" w:type="dxa"/>
            <w:gridSpan w:val="5"/>
            <w:tcBorders>
              <w:left w:val="single" w:sz="12" w:space="0" w:color="auto"/>
            </w:tcBorders>
          </w:tcPr>
          <w:p w14:paraId="213F00BD" w14:textId="77777777" w:rsidR="006E73FA" w:rsidRPr="00340B0D" w:rsidRDefault="006E73FA" w:rsidP="00541D1A">
            <w:pPr>
              <w:rPr>
                <w:ins w:id="2923" w:author="jonathan pritchard" w:date="2025-01-23T13:38:00Z" w16du:dateUtc="2025-01-23T13:38:00Z"/>
                <w:rFonts w:cs="Arial"/>
                <w:sz w:val="18"/>
                <w:szCs w:val="18"/>
              </w:rPr>
            </w:pPr>
            <w:ins w:id="2924" w:author="jonathan pritchard" w:date="2025-01-23T13:38:00Z" w16du:dateUtc="2025-01-23T13:38:00Z">
              <w:r w:rsidRPr="00340B0D">
                <w:rPr>
                  <w:rFonts w:cs="Arial"/>
                  <w:sz w:val="18"/>
                  <w:szCs w:val="18"/>
                </w:rPr>
                <w:t>Unknown</w:t>
              </w:r>
            </w:ins>
          </w:p>
        </w:tc>
        <w:tc>
          <w:tcPr>
            <w:tcW w:w="672" w:type="dxa"/>
            <w:tcBorders>
              <w:right w:val="single" w:sz="12" w:space="0" w:color="auto"/>
            </w:tcBorders>
          </w:tcPr>
          <w:p w14:paraId="090C0DEF" w14:textId="77777777" w:rsidR="006E73FA" w:rsidRPr="00340B0D" w:rsidRDefault="006E73FA" w:rsidP="00541D1A">
            <w:pPr>
              <w:jc w:val="center"/>
              <w:rPr>
                <w:ins w:id="2925" w:author="jonathan pritchard" w:date="2025-01-23T13:38:00Z" w16du:dateUtc="2025-01-23T13:38:00Z"/>
                <w:rFonts w:cs="Arial"/>
                <w:sz w:val="18"/>
                <w:szCs w:val="18"/>
              </w:rPr>
            </w:pPr>
          </w:p>
        </w:tc>
      </w:tr>
      <w:tr w:rsidR="006E73FA" w:rsidRPr="00340B0D" w14:paraId="679C0198" w14:textId="77777777" w:rsidTr="00541D1A">
        <w:trPr>
          <w:ins w:id="2926"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8539FB" w14:textId="77777777" w:rsidR="006E73FA" w:rsidRPr="00340B0D" w:rsidRDefault="006E73FA" w:rsidP="00541D1A">
            <w:pPr>
              <w:rPr>
                <w:ins w:id="2927" w:author="jonathan pritchard" w:date="2025-01-23T13:38:00Z" w16du:dateUtc="2025-01-23T13:38:00Z"/>
                <w:rFonts w:cs="Arial"/>
                <w:sz w:val="18"/>
                <w:szCs w:val="18"/>
              </w:rPr>
            </w:pPr>
            <w:ins w:id="2928" w:author="jonathan pritchard" w:date="2025-01-23T13:38:00Z" w16du:dateUtc="2025-01-23T13:3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0E475E" w14:textId="77777777" w:rsidR="006E73FA" w:rsidRPr="00340B0D" w:rsidRDefault="006E73FA" w:rsidP="00541D1A">
            <w:pPr>
              <w:rPr>
                <w:ins w:id="2929" w:author="jonathan pritchard" w:date="2025-01-23T13:38:00Z" w16du:dateUtc="2025-01-23T13:38:00Z"/>
                <w:rFonts w:cs="Arial"/>
                <w:sz w:val="18"/>
                <w:szCs w:val="18"/>
              </w:rPr>
            </w:pPr>
          </w:p>
        </w:tc>
        <w:tc>
          <w:tcPr>
            <w:tcW w:w="3871" w:type="dxa"/>
            <w:gridSpan w:val="5"/>
            <w:tcBorders>
              <w:left w:val="single" w:sz="12" w:space="0" w:color="auto"/>
            </w:tcBorders>
          </w:tcPr>
          <w:p w14:paraId="28D4E4A6" w14:textId="77777777" w:rsidR="006E73FA" w:rsidRPr="00340B0D" w:rsidRDefault="006E73FA" w:rsidP="00541D1A">
            <w:pPr>
              <w:rPr>
                <w:ins w:id="2930" w:author="jonathan pritchard" w:date="2025-01-23T13:38:00Z" w16du:dateUtc="2025-01-23T13:38:00Z"/>
                <w:rFonts w:cs="Arial"/>
                <w:sz w:val="18"/>
                <w:szCs w:val="18"/>
              </w:rPr>
            </w:pPr>
            <w:ins w:id="2931" w:author="jonathan pritchard" w:date="2025-01-23T13:38:00Z" w16du:dateUtc="2025-01-23T13:38:00Z">
              <w:r w:rsidRPr="00340B0D">
                <w:rPr>
                  <w:rFonts w:cs="Arial"/>
                  <w:sz w:val="18"/>
                  <w:szCs w:val="18"/>
                </w:rPr>
                <w:t>Update Review</w:t>
              </w:r>
            </w:ins>
          </w:p>
        </w:tc>
        <w:tc>
          <w:tcPr>
            <w:tcW w:w="672" w:type="dxa"/>
            <w:tcBorders>
              <w:right w:val="single" w:sz="12" w:space="0" w:color="auto"/>
            </w:tcBorders>
          </w:tcPr>
          <w:p w14:paraId="0A5485C1" w14:textId="77777777" w:rsidR="006E73FA" w:rsidRPr="00340B0D" w:rsidRDefault="006E73FA" w:rsidP="00541D1A">
            <w:pPr>
              <w:jc w:val="center"/>
              <w:rPr>
                <w:ins w:id="2932" w:author="jonathan pritchard" w:date="2025-01-23T13:38:00Z" w16du:dateUtc="2025-01-23T13:38:00Z"/>
                <w:rFonts w:cs="Arial"/>
                <w:sz w:val="18"/>
                <w:szCs w:val="18"/>
              </w:rPr>
            </w:pPr>
          </w:p>
        </w:tc>
      </w:tr>
      <w:tr w:rsidR="006E73FA" w:rsidRPr="00340B0D" w14:paraId="5DB7E8B5" w14:textId="77777777" w:rsidTr="00541D1A">
        <w:trPr>
          <w:ins w:id="2933"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6252B" w14:textId="77777777" w:rsidR="006E73FA" w:rsidRPr="00340B0D" w:rsidRDefault="006E73FA" w:rsidP="00541D1A">
            <w:pPr>
              <w:rPr>
                <w:ins w:id="2934" w:author="jonathan pritchard" w:date="2025-01-23T13:38:00Z" w16du:dateUtc="2025-01-23T13:38:00Z"/>
                <w:rFonts w:cs="Arial"/>
                <w:sz w:val="18"/>
                <w:szCs w:val="18"/>
              </w:rPr>
            </w:pPr>
            <w:ins w:id="2935" w:author="jonathan pritchard" w:date="2025-01-23T13:38:00Z" w16du:dateUtc="2025-01-23T13:3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CD39E" w14:textId="77777777" w:rsidR="006E73FA" w:rsidRPr="00340B0D" w:rsidRDefault="006E73FA" w:rsidP="00541D1A">
            <w:pPr>
              <w:rPr>
                <w:ins w:id="2936" w:author="jonathan pritchard" w:date="2025-01-23T13:38:00Z" w16du:dateUtc="2025-01-23T13:38:00Z"/>
                <w:rFonts w:cs="Arial"/>
                <w:sz w:val="18"/>
                <w:szCs w:val="18"/>
              </w:rPr>
            </w:pPr>
          </w:p>
        </w:tc>
        <w:tc>
          <w:tcPr>
            <w:tcW w:w="3871" w:type="dxa"/>
            <w:gridSpan w:val="5"/>
            <w:tcBorders>
              <w:left w:val="single" w:sz="12" w:space="0" w:color="auto"/>
            </w:tcBorders>
          </w:tcPr>
          <w:p w14:paraId="7D4F0493" w14:textId="77777777" w:rsidR="006E73FA" w:rsidRPr="00340B0D" w:rsidRDefault="006E73FA" w:rsidP="00541D1A">
            <w:pPr>
              <w:rPr>
                <w:ins w:id="2937" w:author="jonathan pritchard" w:date="2025-01-23T13:38:00Z" w16du:dateUtc="2025-01-23T13:38:00Z"/>
                <w:rFonts w:cs="Arial"/>
                <w:sz w:val="18"/>
                <w:szCs w:val="18"/>
              </w:rPr>
            </w:pPr>
            <w:ins w:id="2938" w:author="jonathan pritchard" w:date="2025-01-23T13:38:00Z" w16du:dateUtc="2025-01-23T13:38:00Z">
              <w:r w:rsidRPr="00340B0D">
                <w:rPr>
                  <w:rFonts w:cs="Arial"/>
                  <w:b/>
                  <w:bCs/>
                  <w:sz w:val="18"/>
                  <w:szCs w:val="18"/>
                </w:rPr>
                <w:t>Text Groups</w:t>
              </w:r>
            </w:ins>
          </w:p>
        </w:tc>
        <w:tc>
          <w:tcPr>
            <w:tcW w:w="672" w:type="dxa"/>
            <w:tcBorders>
              <w:right w:val="single" w:sz="12" w:space="0" w:color="auto"/>
            </w:tcBorders>
          </w:tcPr>
          <w:p w14:paraId="5B6F73BC" w14:textId="77777777" w:rsidR="006E73FA" w:rsidRPr="00340B0D" w:rsidRDefault="006E73FA" w:rsidP="00541D1A">
            <w:pPr>
              <w:jc w:val="center"/>
              <w:rPr>
                <w:ins w:id="2939" w:author="jonathan pritchard" w:date="2025-01-23T13:38:00Z" w16du:dateUtc="2025-01-23T13:38:00Z"/>
                <w:rFonts w:cs="Arial"/>
                <w:sz w:val="18"/>
                <w:szCs w:val="18"/>
              </w:rPr>
            </w:pPr>
          </w:p>
        </w:tc>
      </w:tr>
      <w:tr w:rsidR="006E73FA" w:rsidRPr="00340B0D" w14:paraId="6D3B29DE" w14:textId="77777777" w:rsidTr="00541D1A">
        <w:trPr>
          <w:ins w:id="2940"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6759CB" w14:textId="77777777" w:rsidR="006E73FA" w:rsidRPr="00340B0D" w:rsidRDefault="006E73FA" w:rsidP="00541D1A">
            <w:pPr>
              <w:rPr>
                <w:ins w:id="2941" w:author="jonathan pritchard" w:date="2025-01-23T13:38:00Z" w16du:dateUtc="2025-01-23T13:38:00Z"/>
                <w:rFonts w:cs="Arial"/>
                <w:sz w:val="18"/>
                <w:szCs w:val="18"/>
              </w:rPr>
            </w:pPr>
            <w:ins w:id="2942" w:author="jonathan pritchard" w:date="2025-01-23T13:38:00Z" w16du:dateUtc="2025-01-23T13:3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CAC1E" w14:textId="77777777" w:rsidR="006E73FA" w:rsidRPr="00340B0D" w:rsidRDefault="006E73FA" w:rsidP="00541D1A">
            <w:pPr>
              <w:rPr>
                <w:ins w:id="2943" w:author="jonathan pritchard" w:date="2025-01-23T13:38:00Z" w16du:dateUtc="2025-01-23T13:38:00Z"/>
                <w:rFonts w:cs="Arial"/>
                <w:sz w:val="18"/>
                <w:szCs w:val="18"/>
              </w:rPr>
            </w:pPr>
          </w:p>
        </w:tc>
        <w:tc>
          <w:tcPr>
            <w:tcW w:w="3871" w:type="dxa"/>
            <w:gridSpan w:val="5"/>
            <w:tcBorders>
              <w:left w:val="single" w:sz="12" w:space="0" w:color="auto"/>
            </w:tcBorders>
          </w:tcPr>
          <w:p w14:paraId="3893DFFA" w14:textId="77777777" w:rsidR="006E73FA" w:rsidRPr="00340B0D" w:rsidRDefault="006E73FA" w:rsidP="00541D1A">
            <w:pPr>
              <w:rPr>
                <w:ins w:id="2944" w:author="jonathan pritchard" w:date="2025-01-23T13:38:00Z" w16du:dateUtc="2025-01-23T13:38:00Z"/>
                <w:rFonts w:cs="Arial"/>
                <w:sz w:val="18"/>
                <w:szCs w:val="18"/>
              </w:rPr>
            </w:pPr>
            <w:ins w:id="2945" w:author="jonathan pritchard" w:date="2025-01-23T13:38:00Z" w16du:dateUtc="2025-01-23T13:38:00Z">
              <w:r w:rsidRPr="00340B0D">
                <w:rPr>
                  <w:rFonts w:cs="Arial"/>
                  <w:sz w:val="18"/>
                  <w:szCs w:val="18"/>
                </w:rPr>
                <w:t>Chart Text</w:t>
              </w:r>
            </w:ins>
          </w:p>
        </w:tc>
        <w:tc>
          <w:tcPr>
            <w:tcW w:w="672" w:type="dxa"/>
            <w:tcBorders>
              <w:right w:val="single" w:sz="12" w:space="0" w:color="auto"/>
            </w:tcBorders>
          </w:tcPr>
          <w:p w14:paraId="1C0454F0" w14:textId="77777777" w:rsidR="006E73FA" w:rsidRPr="00340B0D" w:rsidRDefault="006E73FA" w:rsidP="00541D1A">
            <w:pPr>
              <w:jc w:val="center"/>
              <w:rPr>
                <w:ins w:id="2946" w:author="jonathan pritchard" w:date="2025-01-23T13:38:00Z" w16du:dateUtc="2025-01-23T13:38:00Z"/>
                <w:rFonts w:cs="Arial"/>
                <w:sz w:val="18"/>
                <w:szCs w:val="18"/>
              </w:rPr>
            </w:pPr>
          </w:p>
        </w:tc>
      </w:tr>
      <w:tr w:rsidR="006E73FA" w:rsidRPr="00340B0D" w14:paraId="41FEE6C8" w14:textId="77777777" w:rsidTr="00541D1A">
        <w:trPr>
          <w:ins w:id="2947"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C209B6" w14:textId="77777777" w:rsidR="006E73FA" w:rsidRPr="00340B0D" w:rsidRDefault="006E73FA" w:rsidP="00541D1A">
            <w:pPr>
              <w:rPr>
                <w:ins w:id="2948" w:author="jonathan pritchard" w:date="2025-01-23T13:38:00Z" w16du:dateUtc="2025-01-23T13:38:00Z"/>
                <w:rFonts w:cs="Arial"/>
                <w:sz w:val="18"/>
                <w:szCs w:val="18"/>
              </w:rPr>
            </w:pPr>
            <w:ins w:id="2949" w:author="jonathan pritchard" w:date="2025-01-23T13:38:00Z" w16du:dateUtc="2025-01-23T13:3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B397F" w14:textId="77777777" w:rsidR="006E73FA" w:rsidRPr="00340B0D" w:rsidRDefault="006E73FA" w:rsidP="00541D1A">
            <w:pPr>
              <w:rPr>
                <w:ins w:id="2950" w:author="jonathan pritchard" w:date="2025-01-23T13:38:00Z" w16du:dateUtc="2025-01-23T13:38:00Z"/>
                <w:rFonts w:cs="Arial"/>
                <w:sz w:val="18"/>
                <w:szCs w:val="18"/>
              </w:rPr>
            </w:pPr>
          </w:p>
        </w:tc>
        <w:tc>
          <w:tcPr>
            <w:tcW w:w="3871" w:type="dxa"/>
            <w:gridSpan w:val="5"/>
            <w:tcBorders>
              <w:left w:val="single" w:sz="12" w:space="0" w:color="auto"/>
            </w:tcBorders>
          </w:tcPr>
          <w:p w14:paraId="4FD9A7AF" w14:textId="77777777" w:rsidR="006E73FA" w:rsidRPr="00340B0D" w:rsidRDefault="006E73FA" w:rsidP="00541D1A">
            <w:pPr>
              <w:rPr>
                <w:ins w:id="2951" w:author="jonathan pritchard" w:date="2025-01-23T13:38:00Z" w16du:dateUtc="2025-01-23T13:38:00Z"/>
                <w:rFonts w:cs="Arial"/>
                <w:sz w:val="18"/>
                <w:szCs w:val="18"/>
              </w:rPr>
            </w:pPr>
            <w:ins w:id="2952" w:author="jonathan pritchard" w:date="2025-01-23T13:38:00Z" w16du:dateUtc="2025-01-23T13:38:00Z">
              <w:r w:rsidRPr="00340B0D">
                <w:rPr>
                  <w:rFonts w:cs="Arial"/>
                  <w:sz w:val="18"/>
                  <w:szCs w:val="18"/>
                </w:rPr>
                <w:t xml:space="preserve">    Important text</w:t>
              </w:r>
            </w:ins>
          </w:p>
        </w:tc>
        <w:tc>
          <w:tcPr>
            <w:tcW w:w="672" w:type="dxa"/>
            <w:tcBorders>
              <w:right w:val="single" w:sz="12" w:space="0" w:color="auto"/>
            </w:tcBorders>
          </w:tcPr>
          <w:p w14:paraId="6C02C9A6" w14:textId="77777777" w:rsidR="006E73FA" w:rsidRPr="00340B0D" w:rsidRDefault="006E73FA" w:rsidP="00541D1A">
            <w:pPr>
              <w:jc w:val="center"/>
              <w:rPr>
                <w:ins w:id="2953" w:author="jonathan pritchard" w:date="2025-01-23T13:38:00Z" w16du:dateUtc="2025-01-23T13:38:00Z"/>
                <w:rFonts w:cs="Arial"/>
                <w:sz w:val="18"/>
                <w:szCs w:val="18"/>
              </w:rPr>
            </w:pPr>
          </w:p>
        </w:tc>
      </w:tr>
      <w:tr w:rsidR="006E73FA" w:rsidRPr="00340B0D" w14:paraId="52980B6B" w14:textId="77777777" w:rsidTr="00541D1A">
        <w:trPr>
          <w:ins w:id="2954"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E85BB3" w14:textId="77777777" w:rsidR="006E73FA" w:rsidRPr="00340B0D" w:rsidRDefault="006E73FA" w:rsidP="00541D1A">
            <w:pPr>
              <w:rPr>
                <w:ins w:id="2955" w:author="jonathan pritchard" w:date="2025-01-23T13:38:00Z" w16du:dateUtc="2025-01-23T13:38:00Z"/>
                <w:rFonts w:cs="Arial"/>
                <w:sz w:val="18"/>
                <w:szCs w:val="18"/>
              </w:rPr>
            </w:pPr>
            <w:ins w:id="2956" w:author="jonathan pritchard" w:date="2025-01-23T13:38:00Z" w16du:dateUtc="2025-01-23T13:3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12C215" w14:textId="77777777" w:rsidR="006E73FA" w:rsidRPr="00340B0D" w:rsidRDefault="006E73FA" w:rsidP="00541D1A">
            <w:pPr>
              <w:rPr>
                <w:ins w:id="2957" w:author="jonathan pritchard" w:date="2025-01-23T13:38:00Z" w16du:dateUtc="2025-01-23T13:38:00Z"/>
                <w:rFonts w:cs="Arial"/>
                <w:sz w:val="18"/>
                <w:szCs w:val="18"/>
              </w:rPr>
            </w:pPr>
          </w:p>
        </w:tc>
        <w:tc>
          <w:tcPr>
            <w:tcW w:w="3871" w:type="dxa"/>
            <w:gridSpan w:val="5"/>
            <w:tcBorders>
              <w:left w:val="single" w:sz="12" w:space="0" w:color="auto"/>
            </w:tcBorders>
          </w:tcPr>
          <w:p w14:paraId="3DAC9ABD" w14:textId="77777777" w:rsidR="006E73FA" w:rsidRPr="00340B0D" w:rsidRDefault="006E73FA" w:rsidP="00541D1A">
            <w:pPr>
              <w:rPr>
                <w:ins w:id="2958" w:author="jonathan pritchard" w:date="2025-01-23T13:38:00Z" w16du:dateUtc="2025-01-23T13:38:00Z"/>
                <w:rFonts w:cs="Arial"/>
                <w:b/>
                <w:bCs/>
                <w:sz w:val="18"/>
                <w:szCs w:val="18"/>
              </w:rPr>
            </w:pPr>
            <w:ins w:id="2959" w:author="jonathan pritchard" w:date="2025-01-23T13:38:00Z" w16du:dateUtc="2025-01-23T13:38:00Z">
              <w:r w:rsidRPr="00340B0D">
                <w:rPr>
                  <w:rFonts w:cs="Arial"/>
                  <w:b/>
                  <w:bCs/>
                  <w:sz w:val="18"/>
                  <w:szCs w:val="18"/>
                </w:rPr>
                <w:t xml:space="preserve">    Other Text</w:t>
              </w:r>
            </w:ins>
          </w:p>
        </w:tc>
        <w:tc>
          <w:tcPr>
            <w:tcW w:w="672" w:type="dxa"/>
            <w:tcBorders>
              <w:right w:val="single" w:sz="12" w:space="0" w:color="auto"/>
            </w:tcBorders>
          </w:tcPr>
          <w:p w14:paraId="21B908EC" w14:textId="77777777" w:rsidR="006E73FA" w:rsidRPr="00340B0D" w:rsidRDefault="006E73FA" w:rsidP="00541D1A">
            <w:pPr>
              <w:jc w:val="center"/>
              <w:rPr>
                <w:ins w:id="2960" w:author="jonathan pritchard" w:date="2025-01-23T13:38:00Z" w16du:dateUtc="2025-01-23T13:38:00Z"/>
                <w:rFonts w:cs="Arial"/>
                <w:sz w:val="18"/>
                <w:szCs w:val="18"/>
              </w:rPr>
            </w:pPr>
          </w:p>
        </w:tc>
      </w:tr>
      <w:tr w:rsidR="006E73FA" w:rsidRPr="00340B0D" w14:paraId="40D6D643" w14:textId="77777777" w:rsidTr="00541D1A">
        <w:trPr>
          <w:ins w:id="2961"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ADEDD" w14:textId="77777777" w:rsidR="006E73FA" w:rsidRPr="00340B0D" w:rsidRDefault="006E73FA" w:rsidP="00541D1A">
            <w:pPr>
              <w:rPr>
                <w:ins w:id="2962" w:author="jonathan pritchard" w:date="2025-01-23T13:38:00Z" w16du:dateUtc="2025-01-23T13:38:00Z"/>
                <w:rFonts w:cs="Arial"/>
                <w:sz w:val="18"/>
                <w:szCs w:val="18"/>
              </w:rPr>
            </w:pPr>
            <w:ins w:id="2963" w:author="jonathan pritchard" w:date="2025-01-23T13:38:00Z" w16du:dateUtc="2025-01-23T13:3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C4499B5" w14:textId="77777777" w:rsidR="006E73FA" w:rsidRPr="00340B0D" w:rsidRDefault="006E73FA" w:rsidP="00541D1A">
            <w:pPr>
              <w:rPr>
                <w:ins w:id="2964" w:author="jonathan pritchard" w:date="2025-01-23T13:38:00Z" w16du:dateUtc="2025-01-23T13:38:00Z"/>
                <w:rFonts w:cs="Arial"/>
                <w:sz w:val="18"/>
                <w:szCs w:val="18"/>
              </w:rPr>
            </w:pPr>
          </w:p>
        </w:tc>
        <w:tc>
          <w:tcPr>
            <w:tcW w:w="3871" w:type="dxa"/>
            <w:gridSpan w:val="5"/>
            <w:tcBorders>
              <w:left w:val="single" w:sz="12" w:space="0" w:color="auto"/>
            </w:tcBorders>
          </w:tcPr>
          <w:p w14:paraId="3EC96AED" w14:textId="77777777" w:rsidR="006E73FA" w:rsidRPr="00340B0D" w:rsidRDefault="006E73FA" w:rsidP="00541D1A">
            <w:pPr>
              <w:rPr>
                <w:ins w:id="2965" w:author="jonathan pritchard" w:date="2025-01-23T13:38:00Z" w16du:dateUtc="2025-01-23T13:38:00Z"/>
                <w:rFonts w:cs="Arial"/>
                <w:sz w:val="18"/>
                <w:szCs w:val="18"/>
              </w:rPr>
            </w:pPr>
            <w:ins w:id="2966" w:author="jonathan pritchard" w:date="2025-01-23T13:38:00Z" w16du:dateUtc="2025-01-23T13:38:00Z">
              <w:r w:rsidRPr="00340B0D">
                <w:rPr>
                  <w:rFonts w:cs="Arial"/>
                  <w:sz w:val="18"/>
                  <w:szCs w:val="18"/>
                </w:rPr>
                <w:t xml:space="preserve">        Names</w:t>
              </w:r>
            </w:ins>
          </w:p>
        </w:tc>
        <w:tc>
          <w:tcPr>
            <w:tcW w:w="672" w:type="dxa"/>
            <w:tcBorders>
              <w:right w:val="single" w:sz="12" w:space="0" w:color="auto"/>
            </w:tcBorders>
          </w:tcPr>
          <w:p w14:paraId="5017EC73" w14:textId="77777777" w:rsidR="006E73FA" w:rsidRPr="00340B0D" w:rsidRDefault="006E73FA" w:rsidP="00541D1A">
            <w:pPr>
              <w:jc w:val="center"/>
              <w:rPr>
                <w:ins w:id="2967" w:author="jonathan pritchard" w:date="2025-01-23T13:38:00Z" w16du:dateUtc="2025-01-23T13:38:00Z"/>
                <w:rFonts w:cs="Arial"/>
                <w:sz w:val="18"/>
                <w:szCs w:val="18"/>
              </w:rPr>
            </w:pPr>
          </w:p>
        </w:tc>
      </w:tr>
      <w:tr w:rsidR="006E73FA" w:rsidRPr="00340B0D" w14:paraId="6BC02B91" w14:textId="77777777" w:rsidTr="00541D1A">
        <w:trPr>
          <w:ins w:id="2968" w:author="jonathan pritchard" w:date="2025-01-23T13:3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CE6A40E" w14:textId="77777777" w:rsidR="006E73FA" w:rsidRPr="00340B0D" w:rsidRDefault="006E73FA" w:rsidP="00541D1A">
            <w:pPr>
              <w:jc w:val="center"/>
              <w:rPr>
                <w:ins w:id="2969" w:author="jonathan pritchard" w:date="2025-01-23T13:38:00Z" w16du:dateUtc="2025-01-23T13:38:00Z"/>
                <w:rFonts w:cs="Arial"/>
                <w:b/>
                <w:bCs/>
                <w:sz w:val="18"/>
                <w:szCs w:val="18"/>
              </w:rPr>
            </w:pPr>
            <w:ins w:id="2970" w:author="jonathan pritchard" w:date="2025-01-23T13:38:00Z" w16du:dateUtc="2025-01-23T13:38:00Z">
              <w:r w:rsidRPr="00340B0D">
                <w:rPr>
                  <w:rFonts w:cs="Arial"/>
                  <w:b/>
                  <w:bCs/>
                  <w:sz w:val="18"/>
                  <w:szCs w:val="18"/>
                </w:rPr>
                <w:t>Palette</w:t>
              </w:r>
            </w:ins>
          </w:p>
        </w:tc>
        <w:tc>
          <w:tcPr>
            <w:tcW w:w="3871" w:type="dxa"/>
            <w:gridSpan w:val="5"/>
            <w:tcBorders>
              <w:left w:val="single" w:sz="12" w:space="0" w:color="auto"/>
            </w:tcBorders>
          </w:tcPr>
          <w:p w14:paraId="07306D27" w14:textId="77777777" w:rsidR="006E73FA" w:rsidRPr="00340B0D" w:rsidRDefault="006E73FA" w:rsidP="00541D1A">
            <w:pPr>
              <w:rPr>
                <w:ins w:id="2971" w:author="jonathan pritchard" w:date="2025-01-23T13:38:00Z" w16du:dateUtc="2025-01-23T13:38:00Z"/>
                <w:rFonts w:cs="Arial"/>
                <w:b/>
                <w:bCs/>
                <w:sz w:val="18"/>
                <w:szCs w:val="18"/>
              </w:rPr>
            </w:pPr>
            <w:ins w:id="2972" w:author="jonathan pritchard" w:date="2025-01-23T13:38:00Z" w16du:dateUtc="2025-01-23T13:38:00Z">
              <w:r w:rsidRPr="00340B0D">
                <w:rPr>
                  <w:rFonts w:cs="Arial"/>
                  <w:sz w:val="18"/>
                  <w:szCs w:val="18"/>
                </w:rPr>
                <w:t xml:space="preserve">        Light description</w:t>
              </w:r>
            </w:ins>
          </w:p>
        </w:tc>
        <w:tc>
          <w:tcPr>
            <w:tcW w:w="672" w:type="dxa"/>
            <w:tcBorders>
              <w:right w:val="single" w:sz="12" w:space="0" w:color="auto"/>
            </w:tcBorders>
          </w:tcPr>
          <w:p w14:paraId="67D83041" w14:textId="77777777" w:rsidR="006E73FA" w:rsidRPr="00340B0D" w:rsidRDefault="006E73FA" w:rsidP="00541D1A">
            <w:pPr>
              <w:jc w:val="center"/>
              <w:rPr>
                <w:ins w:id="2973" w:author="jonathan pritchard" w:date="2025-01-23T13:38:00Z" w16du:dateUtc="2025-01-23T13:38:00Z"/>
                <w:rFonts w:cs="Arial"/>
                <w:sz w:val="18"/>
                <w:szCs w:val="18"/>
              </w:rPr>
            </w:pPr>
          </w:p>
        </w:tc>
      </w:tr>
      <w:tr w:rsidR="006E73FA" w:rsidRPr="00340B0D" w14:paraId="5E6F9041" w14:textId="77777777" w:rsidTr="00541D1A">
        <w:trPr>
          <w:ins w:id="2974" w:author="jonathan pritchard" w:date="2025-01-23T13:38:00Z"/>
        </w:trPr>
        <w:customXmlInsRangeStart w:id="2975" w:author="jonathan pritchard" w:date="2025-01-23T13:38:00Z"/>
        <w:sdt>
          <w:sdtPr>
            <w:rPr>
              <w:rFonts w:cs="Arial"/>
              <w:sz w:val="18"/>
              <w:szCs w:val="18"/>
            </w:rPr>
            <w:alias w:val="Palette"/>
            <w:tag w:val="Palette"/>
            <w:id w:val="361636787"/>
            <w:placeholder>
              <w:docPart w:val="201073F663864D6B8CE0D84F9581136A"/>
            </w:placeholder>
            <w:comboBox>
              <w:listItem w:displayText="Day" w:value="Day"/>
              <w:listItem w:displayText="Dusk" w:value="Dusk"/>
              <w:listItem w:displayText="Night" w:value="Night"/>
            </w:comboBox>
          </w:sdtPr>
          <w:sdtContent>
            <w:customXmlInsRangeEnd w:id="2975"/>
            <w:tc>
              <w:tcPr>
                <w:tcW w:w="4656" w:type="dxa"/>
                <w:gridSpan w:val="5"/>
                <w:tcBorders>
                  <w:left w:val="single" w:sz="12" w:space="0" w:color="auto"/>
                  <w:bottom w:val="single" w:sz="12" w:space="0" w:color="auto"/>
                  <w:right w:val="single" w:sz="12" w:space="0" w:color="auto"/>
                </w:tcBorders>
              </w:tcPr>
              <w:p w14:paraId="4654407A" w14:textId="77777777" w:rsidR="006E73FA" w:rsidRPr="00340B0D" w:rsidRDefault="006E73FA" w:rsidP="00541D1A">
                <w:pPr>
                  <w:rPr>
                    <w:ins w:id="2976" w:author="jonathan pritchard" w:date="2025-01-23T13:38:00Z" w16du:dateUtc="2025-01-23T13:38:00Z"/>
                    <w:rFonts w:cs="Arial"/>
                    <w:sz w:val="18"/>
                    <w:szCs w:val="18"/>
                  </w:rPr>
                </w:pPr>
                <w:ins w:id="2977" w:author="jonathan pritchard" w:date="2025-01-23T13:38:00Z" w16du:dateUtc="2025-01-23T13:38:00Z">
                  <w:r w:rsidRPr="00340B0D">
                    <w:rPr>
                      <w:rFonts w:cs="Arial"/>
                      <w:sz w:val="18"/>
                      <w:szCs w:val="18"/>
                    </w:rPr>
                    <w:t>Day</w:t>
                  </w:r>
                </w:ins>
              </w:p>
            </w:tc>
            <w:customXmlInsRangeStart w:id="2978" w:author="jonathan pritchard" w:date="2025-01-23T13:38:00Z"/>
          </w:sdtContent>
        </w:sdt>
        <w:customXmlInsRangeEnd w:id="2978"/>
        <w:tc>
          <w:tcPr>
            <w:tcW w:w="3871" w:type="dxa"/>
            <w:gridSpan w:val="5"/>
            <w:tcBorders>
              <w:left w:val="single" w:sz="12" w:space="0" w:color="auto"/>
            </w:tcBorders>
          </w:tcPr>
          <w:p w14:paraId="293A6A41" w14:textId="77777777" w:rsidR="006E73FA" w:rsidRPr="00340B0D" w:rsidRDefault="006E73FA" w:rsidP="00541D1A">
            <w:pPr>
              <w:rPr>
                <w:ins w:id="2979" w:author="jonathan pritchard" w:date="2025-01-23T13:38:00Z" w16du:dateUtc="2025-01-23T13:38:00Z"/>
                <w:rFonts w:cs="Arial"/>
                <w:b/>
                <w:bCs/>
                <w:sz w:val="18"/>
                <w:szCs w:val="18"/>
              </w:rPr>
            </w:pPr>
            <w:ins w:id="2980" w:author="jonathan pritchard" w:date="2025-01-23T13:38:00Z" w16du:dateUtc="2025-01-23T13:38:00Z">
              <w:r w:rsidRPr="00340B0D">
                <w:rPr>
                  <w:rFonts w:cs="Arial"/>
                  <w:sz w:val="18"/>
                  <w:szCs w:val="18"/>
                </w:rPr>
                <w:t xml:space="preserve">        All other chart text</w:t>
              </w:r>
            </w:ins>
          </w:p>
        </w:tc>
        <w:tc>
          <w:tcPr>
            <w:tcW w:w="672" w:type="dxa"/>
            <w:tcBorders>
              <w:right w:val="single" w:sz="12" w:space="0" w:color="auto"/>
            </w:tcBorders>
          </w:tcPr>
          <w:p w14:paraId="410B0299" w14:textId="77777777" w:rsidR="006E73FA" w:rsidRPr="00340B0D" w:rsidRDefault="006E73FA" w:rsidP="00541D1A">
            <w:pPr>
              <w:jc w:val="center"/>
              <w:rPr>
                <w:ins w:id="2981" w:author="jonathan pritchard" w:date="2025-01-23T13:38:00Z" w16du:dateUtc="2025-01-23T13:38:00Z"/>
                <w:rFonts w:cs="Arial"/>
                <w:sz w:val="18"/>
                <w:szCs w:val="18"/>
              </w:rPr>
            </w:pPr>
          </w:p>
        </w:tc>
      </w:tr>
      <w:tr w:rsidR="006E73FA" w:rsidRPr="00340B0D" w14:paraId="3A58DECD" w14:textId="77777777" w:rsidTr="00541D1A">
        <w:trPr>
          <w:ins w:id="2982"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8FE044C" w14:textId="77777777" w:rsidR="006E73FA" w:rsidRPr="00340B0D" w:rsidRDefault="006E73FA" w:rsidP="00541D1A">
            <w:pPr>
              <w:jc w:val="center"/>
              <w:rPr>
                <w:ins w:id="2983" w:author="jonathan pritchard" w:date="2025-01-23T13:38:00Z" w16du:dateUtc="2025-01-23T13:38:00Z"/>
                <w:rFonts w:cs="Arial"/>
                <w:b/>
                <w:bCs/>
                <w:sz w:val="18"/>
                <w:szCs w:val="18"/>
              </w:rPr>
            </w:pPr>
          </w:p>
        </w:tc>
        <w:tc>
          <w:tcPr>
            <w:tcW w:w="3871" w:type="dxa"/>
            <w:gridSpan w:val="5"/>
            <w:tcBorders>
              <w:left w:val="single" w:sz="12" w:space="0" w:color="auto"/>
            </w:tcBorders>
          </w:tcPr>
          <w:p w14:paraId="43F7CD06" w14:textId="77777777" w:rsidR="006E73FA" w:rsidRPr="00340B0D" w:rsidRDefault="006E73FA" w:rsidP="00541D1A">
            <w:pPr>
              <w:rPr>
                <w:ins w:id="2984" w:author="jonathan pritchard" w:date="2025-01-23T13:38:00Z" w16du:dateUtc="2025-01-23T13:38:00Z"/>
                <w:rFonts w:cs="Arial"/>
                <w:sz w:val="18"/>
                <w:szCs w:val="18"/>
              </w:rPr>
            </w:pPr>
          </w:p>
        </w:tc>
        <w:tc>
          <w:tcPr>
            <w:tcW w:w="672" w:type="dxa"/>
            <w:tcBorders>
              <w:right w:val="single" w:sz="12" w:space="0" w:color="auto"/>
            </w:tcBorders>
            <w:vAlign w:val="center"/>
          </w:tcPr>
          <w:p w14:paraId="14812AEF" w14:textId="77777777" w:rsidR="006E73FA" w:rsidRPr="00340B0D" w:rsidRDefault="006E73FA" w:rsidP="00541D1A">
            <w:pPr>
              <w:jc w:val="center"/>
              <w:rPr>
                <w:ins w:id="2985" w:author="jonathan pritchard" w:date="2025-01-23T13:38:00Z" w16du:dateUtc="2025-01-23T13:38:00Z"/>
                <w:rFonts w:cs="Arial"/>
                <w:sz w:val="18"/>
                <w:szCs w:val="18"/>
              </w:rPr>
            </w:pPr>
          </w:p>
        </w:tc>
      </w:tr>
      <w:tr w:rsidR="006E73FA" w:rsidRPr="00340B0D" w14:paraId="1A2A483A" w14:textId="77777777" w:rsidTr="00541D1A">
        <w:trPr>
          <w:ins w:id="2986" w:author="jonathan pritchard" w:date="2025-01-23T13:3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E683F5A" w14:textId="77777777" w:rsidR="006E73FA" w:rsidRPr="00340B0D" w:rsidRDefault="006E73FA" w:rsidP="00541D1A">
            <w:pPr>
              <w:rPr>
                <w:ins w:id="2987" w:author="jonathan pritchard" w:date="2025-01-23T13:38:00Z" w16du:dateUtc="2025-01-23T13:38:00Z"/>
                <w:rFonts w:cs="Arial"/>
                <w:sz w:val="18"/>
                <w:szCs w:val="18"/>
              </w:rPr>
            </w:pPr>
          </w:p>
        </w:tc>
        <w:tc>
          <w:tcPr>
            <w:tcW w:w="3871" w:type="dxa"/>
            <w:gridSpan w:val="5"/>
            <w:tcBorders>
              <w:left w:val="single" w:sz="12" w:space="0" w:color="auto"/>
              <w:bottom w:val="single" w:sz="12" w:space="0" w:color="auto"/>
            </w:tcBorders>
          </w:tcPr>
          <w:p w14:paraId="00535A95" w14:textId="77777777" w:rsidR="006E73FA" w:rsidRPr="00340B0D" w:rsidRDefault="006E73FA" w:rsidP="00541D1A">
            <w:pPr>
              <w:jc w:val="center"/>
              <w:rPr>
                <w:ins w:id="2988" w:author="jonathan pritchard" w:date="2025-01-23T13:38:00Z" w16du:dateUtc="2025-01-23T13:38:00Z"/>
                <w:rFonts w:cs="Arial"/>
                <w:sz w:val="18"/>
                <w:szCs w:val="18"/>
              </w:rPr>
            </w:pPr>
          </w:p>
        </w:tc>
        <w:tc>
          <w:tcPr>
            <w:tcW w:w="672" w:type="dxa"/>
            <w:tcBorders>
              <w:bottom w:val="single" w:sz="12" w:space="0" w:color="auto"/>
              <w:right w:val="single" w:sz="12" w:space="0" w:color="auto"/>
            </w:tcBorders>
            <w:vAlign w:val="center"/>
          </w:tcPr>
          <w:p w14:paraId="18C6B569" w14:textId="77777777" w:rsidR="006E73FA" w:rsidRPr="00340B0D" w:rsidRDefault="006E73FA" w:rsidP="00541D1A">
            <w:pPr>
              <w:jc w:val="center"/>
              <w:rPr>
                <w:ins w:id="2989" w:author="jonathan pritchard" w:date="2025-01-23T13:38:00Z" w16du:dateUtc="2025-01-23T13:38:00Z"/>
                <w:rFonts w:cs="Arial"/>
                <w:sz w:val="18"/>
                <w:szCs w:val="18"/>
              </w:rPr>
            </w:pPr>
          </w:p>
        </w:tc>
      </w:tr>
      <w:tr w:rsidR="006E73FA" w:rsidRPr="00340B0D" w14:paraId="7E2DE720" w14:textId="77777777" w:rsidTr="00541D1A">
        <w:trPr>
          <w:ins w:id="2990"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3219B10" w14:textId="77777777" w:rsidR="006E73FA" w:rsidRPr="00340B0D" w:rsidRDefault="006E73FA" w:rsidP="00541D1A">
            <w:pPr>
              <w:jc w:val="center"/>
              <w:rPr>
                <w:ins w:id="2991" w:author="jonathan pritchard" w:date="2025-01-23T13:38:00Z" w16du:dateUtc="2025-01-23T13:38:00Z"/>
                <w:rFonts w:cs="Arial"/>
                <w:b/>
                <w:bCs/>
                <w:sz w:val="18"/>
                <w:szCs w:val="18"/>
              </w:rPr>
            </w:pPr>
            <w:ins w:id="2992" w:author="jonathan pritchard" w:date="2025-01-23T13:38:00Z" w16du:dateUtc="2025-01-23T13:3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46977A" w14:textId="77777777" w:rsidR="006E73FA" w:rsidRPr="00340B0D" w:rsidRDefault="006E73FA" w:rsidP="00541D1A">
            <w:pPr>
              <w:jc w:val="center"/>
              <w:rPr>
                <w:ins w:id="2993" w:author="jonathan pritchard" w:date="2025-01-23T13:38:00Z" w16du:dateUtc="2025-01-23T13:38:00Z"/>
                <w:rFonts w:cs="Arial"/>
                <w:sz w:val="18"/>
                <w:szCs w:val="18"/>
              </w:rPr>
            </w:pPr>
            <w:ins w:id="2994" w:author="jonathan pritchard" w:date="2025-01-23T13:38:00Z" w16du:dateUtc="2025-01-23T13:38:00Z">
              <w:r w:rsidRPr="00340B0D">
                <w:rPr>
                  <w:rFonts w:cs="Arial"/>
                  <w:b/>
                  <w:bCs/>
                  <w:sz w:val="18"/>
                  <w:szCs w:val="18"/>
                </w:rPr>
                <w:t>Display</w:t>
              </w:r>
            </w:ins>
          </w:p>
        </w:tc>
      </w:tr>
      <w:tr w:rsidR="006E73FA" w:rsidRPr="00340B0D" w14:paraId="49469978" w14:textId="77777777" w:rsidTr="00541D1A">
        <w:trPr>
          <w:trHeight w:val="287"/>
          <w:ins w:id="2995" w:author="jonathan pritchard" w:date="2025-01-23T13:38:00Z"/>
        </w:trPr>
        <w:tc>
          <w:tcPr>
            <w:tcW w:w="1789" w:type="dxa"/>
            <w:tcBorders>
              <w:left w:val="single" w:sz="12" w:space="0" w:color="auto"/>
              <w:bottom w:val="single" w:sz="4" w:space="0" w:color="auto"/>
            </w:tcBorders>
          </w:tcPr>
          <w:p w14:paraId="4208C597" w14:textId="77777777" w:rsidR="006E73FA" w:rsidRPr="00340B0D" w:rsidRDefault="006E73FA" w:rsidP="00541D1A">
            <w:pPr>
              <w:rPr>
                <w:ins w:id="2996" w:author="jonathan pritchard" w:date="2025-01-23T13:38:00Z" w16du:dateUtc="2025-01-23T13:38:00Z"/>
                <w:rFonts w:cs="Arial"/>
                <w:sz w:val="18"/>
                <w:szCs w:val="18"/>
              </w:rPr>
            </w:pPr>
            <w:ins w:id="2997" w:author="jonathan pritchard" w:date="2025-01-23T13:38:00Z" w16du:dateUtc="2025-01-23T13:38:00Z">
              <w:r w:rsidRPr="00340B0D">
                <w:rPr>
                  <w:rFonts w:cs="Arial"/>
                  <w:sz w:val="18"/>
                  <w:szCs w:val="18"/>
                </w:rPr>
                <w:t>Start Date</w:t>
              </w:r>
            </w:ins>
          </w:p>
        </w:tc>
        <w:tc>
          <w:tcPr>
            <w:tcW w:w="2867" w:type="dxa"/>
            <w:gridSpan w:val="4"/>
            <w:tcBorders>
              <w:bottom w:val="single" w:sz="4" w:space="0" w:color="auto"/>
              <w:right w:val="single" w:sz="12" w:space="0" w:color="auto"/>
            </w:tcBorders>
          </w:tcPr>
          <w:p w14:paraId="6590FB35" w14:textId="77777777" w:rsidR="006E73FA" w:rsidRPr="00340B0D" w:rsidRDefault="006E73FA" w:rsidP="00541D1A">
            <w:pPr>
              <w:rPr>
                <w:ins w:id="2998" w:author="jonathan pritchard" w:date="2025-01-23T13:38:00Z" w16du:dateUtc="2025-01-23T13:3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0219CB" w14:textId="77777777" w:rsidR="006E73FA" w:rsidRPr="00340B0D" w:rsidRDefault="006E73FA" w:rsidP="00541D1A">
            <w:pPr>
              <w:rPr>
                <w:ins w:id="2999" w:author="jonathan pritchard" w:date="2025-01-23T13:38:00Z" w16du:dateUtc="2025-01-23T13:38:00Z"/>
                <w:rFonts w:cs="Arial"/>
                <w:sz w:val="18"/>
                <w:szCs w:val="18"/>
              </w:rPr>
            </w:pPr>
            <w:ins w:id="3000" w:author="jonathan pritchard" w:date="2025-01-23T13:38:00Z" w16du:dateUtc="2025-01-23T13:3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9A425B0" w14:textId="77777777" w:rsidR="006E73FA" w:rsidRPr="00C87169" w:rsidRDefault="006E73FA" w:rsidP="00541D1A">
            <w:pPr>
              <w:rPr>
                <w:ins w:id="3001" w:author="jonathan pritchard" w:date="2025-01-23T13:38:00Z" w16du:dateUtc="2025-01-23T13:38:00Z"/>
                <w:rFonts w:cs="Arial"/>
              </w:rPr>
            </w:pPr>
          </w:p>
        </w:tc>
      </w:tr>
      <w:tr w:rsidR="006E73FA" w:rsidRPr="00340B0D" w14:paraId="5F2DD3D9" w14:textId="77777777" w:rsidTr="00541D1A">
        <w:trPr>
          <w:ins w:id="3002" w:author="jonathan pritchard" w:date="2025-01-23T13:38:00Z"/>
        </w:trPr>
        <w:tc>
          <w:tcPr>
            <w:tcW w:w="1789" w:type="dxa"/>
            <w:tcBorders>
              <w:left w:val="single" w:sz="12" w:space="0" w:color="auto"/>
              <w:bottom w:val="single" w:sz="4" w:space="0" w:color="auto"/>
            </w:tcBorders>
          </w:tcPr>
          <w:p w14:paraId="347A63D7" w14:textId="77777777" w:rsidR="006E73FA" w:rsidRPr="00340B0D" w:rsidRDefault="006E73FA" w:rsidP="00541D1A">
            <w:pPr>
              <w:rPr>
                <w:ins w:id="3003" w:author="jonathan pritchard" w:date="2025-01-23T13:38:00Z" w16du:dateUtc="2025-01-23T13:38:00Z"/>
                <w:rFonts w:cs="Arial"/>
                <w:sz w:val="18"/>
                <w:szCs w:val="18"/>
              </w:rPr>
            </w:pPr>
            <w:ins w:id="3004" w:author="jonathan pritchard" w:date="2025-01-23T13:38:00Z" w16du:dateUtc="2025-01-23T13:3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6550160" w14:textId="77777777" w:rsidR="006E73FA" w:rsidRPr="00340B0D" w:rsidRDefault="006E73FA" w:rsidP="00541D1A">
            <w:pPr>
              <w:rPr>
                <w:ins w:id="3005" w:author="jonathan pritchard" w:date="2025-01-23T13:38:00Z" w16du:dateUtc="2025-01-23T13:3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622AAA7" w14:textId="77777777" w:rsidR="006E73FA" w:rsidRPr="00340B0D" w:rsidRDefault="006E73FA" w:rsidP="00541D1A">
            <w:pPr>
              <w:rPr>
                <w:ins w:id="3006" w:author="jonathan pritchard" w:date="2025-01-23T13:38:00Z" w16du:dateUtc="2025-01-23T13:38:00Z"/>
                <w:rFonts w:cs="Arial"/>
                <w:sz w:val="18"/>
                <w:szCs w:val="18"/>
              </w:rPr>
            </w:pPr>
            <w:ins w:id="3007" w:author="jonathan pritchard" w:date="2025-01-23T13:38:00Z" w16du:dateUtc="2025-01-23T13:3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F975ED" w14:textId="77777777" w:rsidR="006E73FA" w:rsidRPr="00340B0D" w:rsidRDefault="006E73FA" w:rsidP="00541D1A">
            <w:pPr>
              <w:rPr>
                <w:ins w:id="3008" w:author="jonathan pritchard" w:date="2025-01-23T13:38:00Z" w16du:dateUtc="2025-01-23T13:38:00Z"/>
                <w:rFonts w:cs="Arial"/>
                <w:sz w:val="18"/>
                <w:szCs w:val="18"/>
              </w:rPr>
            </w:pPr>
            <w:ins w:id="3009" w:author="jonathan pritchard" w:date="2025-01-23T13:38:00Z" w16du:dateUtc="2025-01-23T13:38:00Z">
              <w:r w:rsidRPr="00340B0D">
                <w:rPr>
                  <w:rFonts w:cs="Arial"/>
                  <w:sz w:val="18"/>
                  <w:szCs w:val="18"/>
                </w:rPr>
                <w:t>1:</w:t>
              </w:r>
              <w:r>
                <w:rPr>
                  <w:rFonts w:cs="Arial"/>
                  <w:sz w:val="18"/>
                  <w:szCs w:val="18"/>
                </w:rPr>
                <w:t>60000</w:t>
              </w:r>
            </w:ins>
          </w:p>
        </w:tc>
      </w:tr>
      <w:tr w:rsidR="006E73FA" w:rsidRPr="00340B0D" w14:paraId="4A803DE5" w14:textId="77777777" w:rsidTr="00541D1A">
        <w:trPr>
          <w:ins w:id="3010" w:author="jonathan pritchard" w:date="2025-01-23T13:3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C2501FF" w14:textId="77777777" w:rsidR="006E73FA" w:rsidRPr="00340B0D" w:rsidRDefault="006E73FA" w:rsidP="00541D1A">
            <w:pPr>
              <w:jc w:val="center"/>
              <w:rPr>
                <w:ins w:id="3011" w:author="jonathan pritchard" w:date="2025-01-23T13:38:00Z" w16du:dateUtc="2025-01-23T13:3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2CA8F7F" w14:textId="77777777" w:rsidR="006E73FA" w:rsidRPr="00340B0D" w:rsidRDefault="006E73FA" w:rsidP="00541D1A">
            <w:pPr>
              <w:rPr>
                <w:ins w:id="3012" w:author="jonathan pritchard" w:date="2025-01-23T13:38:00Z" w16du:dateUtc="2025-01-23T13:38:00Z"/>
                <w:rFonts w:cs="Arial"/>
                <w:sz w:val="18"/>
                <w:szCs w:val="18"/>
              </w:rPr>
            </w:pPr>
            <w:ins w:id="3013" w:author="jonathan pritchard" w:date="2025-01-23T13:38:00Z" w16du:dateUtc="2025-01-23T13:3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FB85B" w14:textId="77777777" w:rsidR="006E73FA" w:rsidRPr="00340B0D" w:rsidRDefault="006E73FA" w:rsidP="00541D1A">
            <w:pPr>
              <w:rPr>
                <w:ins w:id="3014" w:author="jonathan pritchard" w:date="2025-01-23T13:38:00Z" w16du:dateUtc="2025-01-23T13:38:00Z"/>
                <w:rFonts w:cs="Arial"/>
                <w:sz w:val="18"/>
                <w:szCs w:val="18"/>
              </w:rPr>
            </w:pPr>
          </w:p>
        </w:tc>
      </w:tr>
      <w:tr w:rsidR="006E73FA" w:rsidRPr="00340B0D" w14:paraId="2A6E0707" w14:textId="77777777" w:rsidTr="00541D1A">
        <w:trPr>
          <w:ins w:id="3015"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34D354EE" w14:textId="77777777" w:rsidR="006E73FA" w:rsidRPr="00340B0D" w:rsidRDefault="006E73FA" w:rsidP="00541D1A">
            <w:pPr>
              <w:rPr>
                <w:ins w:id="3016" w:author="jonathan pritchard" w:date="2025-01-23T13:38:00Z" w16du:dateUtc="2025-01-23T13:38:00Z"/>
                <w:rFonts w:cs="Arial"/>
                <w:sz w:val="18"/>
                <w:szCs w:val="18"/>
              </w:rPr>
            </w:pPr>
          </w:p>
        </w:tc>
      </w:tr>
      <w:tr w:rsidR="006E73FA" w:rsidRPr="00340B0D" w14:paraId="421FE231" w14:textId="77777777" w:rsidTr="00541D1A">
        <w:trPr>
          <w:ins w:id="3017"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1065D7" w14:textId="77777777" w:rsidR="006E73FA" w:rsidRPr="00340B0D" w:rsidRDefault="006E73FA" w:rsidP="00541D1A">
            <w:pPr>
              <w:jc w:val="center"/>
              <w:rPr>
                <w:ins w:id="3018" w:author="jonathan pritchard" w:date="2025-01-23T13:38:00Z" w16du:dateUtc="2025-01-23T13:38:00Z"/>
                <w:rFonts w:cs="Arial"/>
                <w:b/>
                <w:bCs/>
                <w:sz w:val="18"/>
                <w:szCs w:val="18"/>
              </w:rPr>
            </w:pPr>
            <w:ins w:id="3019" w:author="jonathan pritchard" w:date="2025-01-23T13:38:00Z" w16du:dateUtc="2025-01-23T13:38:00Z">
              <w:r w:rsidRPr="00340B0D">
                <w:rPr>
                  <w:rFonts w:cs="Arial"/>
                  <w:b/>
                  <w:bCs/>
                  <w:sz w:val="18"/>
                  <w:szCs w:val="18"/>
                </w:rPr>
                <w:t>Viewing Group</w:t>
              </w:r>
              <w:r>
                <w:rPr>
                  <w:rFonts w:cs="Arial"/>
                  <w:b/>
                  <w:bCs/>
                  <w:sz w:val="18"/>
                  <w:szCs w:val="18"/>
                </w:rPr>
                <w:t>s (Default = On)</w:t>
              </w:r>
            </w:ins>
          </w:p>
        </w:tc>
      </w:tr>
      <w:tr w:rsidR="006E73FA" w:rsidRPr="00340B0D" w14:paraId="55DDBEE1" w14:textId="77777777" w:rsidTr="00E72BE6">
        <w:trPr>
          <w:ins w:id="3020" w:author="jonathan pritchard" w:date="2025-01-23T13:38:00Z"/>
        </w:trPr>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3539A8" w14:textId="77777777" w:rsidR="006E73FA" w:rsidRPr="00340B0D" w:rsidRDefault="006E73FA" w:rsidP="00541D1A">
            <w:pPr>
              <w:jc w:val="center"/>
              <w:rPr>
                <w:ins w:id="3021" w:author="jonathan pritchard" w:date="2025-01-23T13:38:00Z" w16du:dateUtc="2025-01-23T13:38:00Z"/>
                <w:rFonts w:cs="Arial"/>
                <w:b/>
                <w:bCs/>
                <w:sz w:val="18"/>
                <w:szCs w:val="18"/>
              </w:rPr>
            </w:pPr>
            <w:ins w:id="3022" w:author="jonathan pritchard" w:date="2025-01-23T13:38:00Z" w16du:dateUtc="2025-01-23T13:38:00Z">
              <w:r w:rsidRPr="00340B0D">
                <w:rPr>
                  <w:rFonts w:cs="Arial"/>
                  <w:b/>
                  <w:bCs/>
                  <w:sz w:val="18"/>
                  <w:szCs w:val="18"/>
                </w:rPr>
                <w:t>Standard Display</w:t>
              </w:r>
            </w:ins>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F1C34B" w14:textId="77777777" w:rsidR="006E73FA" w:rsidRPr="00340B0D" w:rsidRDefault="006E73FA" w:rsidP="00541D1A">
            <w:pPr>
              <w:jc w:val="center"/>
              <w:rPr>
                <w:ins w:id="3023" w:author="jonathan pritchard" w:date="2025-01-23T13:38:00Z" w16du:dateUtc="2025-01-23T13:38:00Z"/>
                <w:rFonts w:cs="Arial"/>
                <w:b/>
                <w:bCs/>
                <w:sz w:val="18"/>
                <w:szCs w:val="18"/>
              </w:rPr>
            </w:pPr>
            <w:ins w:id="3024" w:author="jonathan pritchard" w:date="2025-01-23T13:38:00Z" w16du:dateUtc="2025-01-23T13:38:00Z">
              <w:r w:rsidRPr="00340B0D">
                <w:rPr>
                  <w:rFonts w:cs="Arial"/>
                  <w:b/>
                  <w:bCs/>
                  <w:sz w:val="18"/>
                  <w:szCs w:val="18"/>
                </w:rPr>
                <w:t>Other</w:t>
              </w:r>
            </w:ins>
          </w:p>
        </w:tc>
      </w:tr>
      <w:tr w:rsidR="006E73FA" w:rsidRPr="00340B0D" w14:paraId="0C90CF57" w14:textId="77777777" w:rsidTr="00E72BE6">
        <w:trPr>
          <w:ins w:id="3025"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6F0A524" w14:textId="77777777" w:rsidR="006E73FA" w:rsidRPr="00340B0D" w:rsidRDefault="006E73FA" w:rsidP="00541D1A">
            <w:pPr>
              <w:rPr>
                <w:ins w:id="3026" w:author="jonathan pritchard" w:date="2025-01-23T13:38:00Z" w16du:dateUtc="2025-01-23T13:38:00Z"/>
                <w:rFonts w:cs="Arial"/>
                <w:sz w:val="18"/>
                <w:szCs w:val="18"/>
              </w:rPr>
            </w:pPr>
            <w:ins w:id="3027" w:author="jonathan pritchard" w:date="2025-01-23T13:38:00Z" w16du:dateUtc="2025-01-23T13:38:00Z">
              <w:r w:rsidRPr="00340B0D">
                <w:rPr>
                  <w:rFonts w:cs="Arial"/>
                  <w:sz w:val="18"/>
                  <w:szCs w:val="18"/>
                </w:rPr>
                <w:t>Drying lines</w:t>
              </w:r>
            </w:ins>
          </w:p>
        </w:tc>
        <w:tc>
          <w:tcPr>
            <w:tcW w:w="713" w:type="dxa"/>
            <w:gridSpan w:val="2"/>
            <w:tcBorders>
              <w:top w:val="single" w:sz="4" w:space="0" w:color="auto"/>
              <w:left w:val="single" w:sz="4" w:space="0" w:color="auto"/>
              <w:bottom w:val="single" w:sz="4" w:space="0" w:color="auto"/>
              <w:right w:val="single" w:sz="12" w:space="0" w:color="auto"/>
            </w:tcBorders>
          </w:tcPr>
          <w:p w14:paraId="48FC2E7E" w14:textId="77777777" w:rsidR="006E73FA" w:rsidRPr="00340B0D" w:rsidRDefault="006E73FA" w:rsidP="00541D1A">
            <w:pPr>
              <w:jc w:val="center"/>
              <w:rPr>
                <w:ins w:id="3028"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D907E81" w14:textId="77777777" w:rsidR="006E73FA" w:rsidRPr="00340B0D" w:rsidRDefault="006E73FA" w:rsidP="00541D1A">
            <w:pPr>
              <w:pStyle w:val="Default"/>
              <w:rPr>
                <w:ins w:id="3029" w:author="jonathan pritchard" w:date="2025-01-23T13:38:00Z" w16du:dateUtc="2025-01-23T13:38:00Z"/>
                <w:sz w:val="18"/>
                <w:szCs w:val="18"/>
              </w:rPr>
            </w:pPr>
            <w:ins w:id="3030" w:author="jonathan pritchard" w:date="2025-01-23T13:38:00Z" w16du:dateUtc="2025-01-23T13:3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B51CF76" w14:textId="77777777" w:rsidR="006E73FA" w:rsidRPr="00340B0D" w:rsidRDefault="006E73FA" w:rsidP="00541D1A">
            <w:pPr>
              <w:rPr>
                <w:ins w:id="3031" w:author="jonathan pritchard" w:date="2025-01-23T13:38:00Z" w16du:dateUtc="2025-01-23T13:38:00Z"/>
                <w:rFonts w:cs="Arial"/>
                <w:sz w:val="18"/>
                <w:szCs w:val="18"/>
              </w:rPr>
            </w:pPr>
          </w:p>
        </w:tc>
      </w:tr>
      <w:tr w:rsidR="006E73FA" w:rsidRPr="00340B0D" w14:paraId="7284D84C" w14:textId="77777777" w:rsidTr="00E72BE6">
        <w:trPr>
          <w:ins w:id="3032"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A6EFE9E" w14:textId="77777777" w:rsidR="006E73FA" w:rsidRPr="00340B0D" w:rsidRDefault="006E73FA" w:rsidP="00541D1A">
            <w:pPr>
              <w:pStyle w:val="Default"/>
              <w:rPr>
                <w:ins w:id="3033" w:author="jonathan pritchard" w:date="2025-01-23T13:38:00Z" w16du:dateUtc="2025-01-23T13:38:00Z"/>
                <w:sz w:val="18"/>
                <w:szCs w:val="18"/>
              </w:rPr>
            </w:pPr>
            <w:ins w:id="3034" w:author="jonathan pritchard" w:date="2025-01-23T13:38:00Z" w16du:dateUtc="2025-01-23T13:38:00Z">
              <w:r w:rsidRPr="00340B0D">
                <w:rPr>
                  <w:sz w:val="18"/>
                  <w:szCs w:val="18"/>
                </w:rPr>
                <w:t>Buoys. Beacons, aids to navigation</w:t>
              </w:r>
            </w:ins>
          </w:p>
        </w:tc>
        <w:tc>
          <w:tcPr>
            <w:tcW w:w="713" w:type="dxa"/>
            <w:gridSpan w:val="2"/>
            <w:tcBorders>
              <w:top w:val="single" w:sz="4" w:space="0" w:color="auto"/>
              <w:left w:val="single" w:sz="4" w:space="0" w:color="auto"/>
              <w:bottom w:val="single" w:sz="4" w:space="0" w:color="auto"/>
              <w:right w:val="single" w:sz="12" w:space="0" w:color="auto"/>
            </w:tcBorders>
          </w:tcPr>
          <w:p w14:paraId="7F2ACE35" w14:textId="77777777" w:rsidR="006E73FA" w:rsidRPr="00340B0D" w:rsidRDefault="006E73FA" w:rsidP="00541D1A">
            <w:pPr>
              <w:jc w:val="center"/>
              <w:rPr>
                <w:ins w:id="3035"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835CD27" w14:textId="77777777" w:rsidR="006E73FA" w:rsidRPr="00340B0D" w:rsidRDefault="006E73FA" w:rsidP="00541D1A">
            <w:pPr>
              <w:pStyle w:val="Default"/>
              <w:rPr>
                <w:ins w:id="3036" w:author="jonathan pritchard" w:date="2025-01-23T13:38:00Z" w16du:dateUtc="2025-01-23T13:38:00Z"/>
                <w:sz w:val="18"/>
                <w:szCs w:val="18"/>
              </w:rPr>
            </w:pPr>
            <w:ins w:id="3037" w:author="jonathan pritchard" w:date="2025-01-23T13:38:00Z" w16du:dateUtc="2025-01-23T13:3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0C1B6C" w14:textId="77777777" w:rsidR="006E73FA" w:rsidRPr="00340B0D" w:rsidRDefault="006E73FA" w:rsidP="00541D1A">
            <w:pPr>
              <w:rPr>
                <w:ins w:id="3038" w:author="jonathan pritchard" w:date="2025-01-23T13:38:00Z" w16du:dateUtc="2025-01-23T13:38:00Z"/>
                <w:rFonts w:cs="Arial"/>
                <w:sz w:val="18"/>
                <w:szCs w:val="18"/>
              </w:rPr>
            </w:pPr>
          </w:p>
        </w:tc>
      </w:tr>
      <w:tr w:rsidR="006E73FA" w:rsidRPr="00340B0D" w14:paraId="6BB57568" w14:textId="77777777" w:rsidTr="00E72BE6">
        <w:trPr>
          <w:ins w:id="3039"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D6AC22F" w14:textId="77777777" w:rsidR="006E73FA" w:rsidRPr="00340B0D" w:rsidRDefault="006E73FA" w:rsidP="00541D1A">
            <w:pPr>
              <w:pStyle w:val="Default"/>
              <w:ind w:left="720"/>
              <w:rPr>
                <w:ins w:id="3040" w:author="jonathan pritchard" w:date="2025-01-23T13:38:00Z" w16du:dateUtc="2025-01-23T13:38:00Z"/>
                <w:sz w:val="18"/>
                <w:szCs w:val="18"/>
              </w:rPr>
            </w:pPr>
            <w:ins w:id="3041" w:author="jonathan pritchard" w:date="2025-01-23T13:38:00Z" w16du:dateUtc="2025-01-23T13:38:00Z">
              <w:r w:rsidRPr="00340B0D">
                <w:rPr>
                  <w:sz w:val="18"/>
                  <w:szCs w:val="18"/>
                </w:rPr>
                <w:t xml:space="preserve">Buoys, beacons, structures </w:t>
              </w:r>
            </w:ins>
          </w:p>
        </w:tc>
        <w:tc>
          <w:tcPr>
            <w:tcW w:w="713" w:type="dxa"/>
            <w:gridSpan w:val="2"/>
            <w:tcBorders>
              <w:top w:val="single" w:sz="4" w:space="0" w:color="auto"/>
              <w:left w:val="single" w:sz="4" w:space="0" w:color="auto"/>
              <w:bottom w:val="single" w:sz="4" w:space="0" w:color="auto"/>
              <w:right w:val="single" w:sz="12" w:space="0" w:color="auto"/>
            </w:tcBorders>
          </w:tcPr>
          <w:p w14:paraId="33A8788A" w14:textId="77777777" w:rsidR="006E73FA" w:rsidRPr="00340B0D" w:rsidRDefault="006E73FA" w:rsidP="00541D1A">
            <w:pPr>
              <w:jc w:val="center"/>
              <w:rPr>
                <w:ins w:id="3042"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1251C86" w14:textId="77777777" w:rsidR="006E73FA" w:rsidRPr="00340B0D" w:rsidRDefault="006E73FA" w:rsidP="00541D1A">
            <w:pPr>
              <w:pStyle w:val="Default"/>
              <w:rPr>
                <w:ins w:id="3043" w:author="jonathan pritchard" w:date="2025-01-23T13:38:00Z" w16du:dateUtc="2025-01-23T13:38:00Z"/>
                <w:sz w:val="18"/>
                <w:szCs w:val="18"/>
              </w:rPr>
            </w:pPr>
            <w:ins w:id="3044" w:author="jonathan pritchard" w:date="2025-01-23T13:38:00Z" w16du:dateUtc="2025-01-23T13:3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7C42B13" w14:textId="77777777" w:rsidR="006E73FA" w:rsidRPr="00340B0D" w:rsidRDefault="006E73FA" w:rsidP="00541D1A">
            <w:pPr>
              <w:rPr>
                <w:ins w:id="3045" w:author="jonathan pritchard" w:date="2025-01-23T13:38:00Z" w16du:dateUtc="2025-01-23T13:38:00Z"/>
                <w:rFonts w:cs="Arial"/>
                <w:sz w:val="18"/>
                <w:szCs w:val="18"/>
              </w:rPr>
            </w:pPr>
          </w:p>
        </w:tc>
      </w:tr>
      <w:tr w:rsidR="006E73FA" w:rsidRPr="00340B0D" w14:paraId="2E2148C6" w14:textId="77777777" w:rsidTr="00E72BE6">
        <w:trPr>
          <w:ins w:id="3046"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B65FA23" w14:textId="77777777" w:rsidR="006E73FA" w:rsidRPr="00340B0D" w:rsidRDefault="006E73FA" w:rsidP="00541D1A">
            <w:pPr>
              <w:pStyle w:val="Default"/>
              <w:ind w:left="720"/>
              <w:rPr>
                <w:ins w:id="3047" w:author="jonathan pritchard" w:date="2025-01-23T13:38:00Z" w16du:dateUtc="2025-01-23T13:38:00Z"/>
                <w:sz w:val="18"/>
                <w:szCs w:val="18"/>
              </w:rPr>
            </w:pPr>
            <w:ins w:id="3048" w:author="jonathan pritchard" w:date="2025-01-23T13:38:00Z" w16du:dateUtc="2025-01-23T13:38:00Z">
              <w:r w:rsidRPr="00340B0D">
                <w:rPr>
                  <w:sz w:val="18"/>
                  <w:szCs w:val="18"/>
                </w:rPr>
                <w:t>Lights</w:t>
              </w:r>
            </w:ins>
          </w:p>
        </w:tc>
        <w:tc>
          <w:tcPr>
            <w:tcW w:w="713" w:type="dxa"/>
            <w:gridSpan w:val="2"/>
            <w:tcBorders>
              <w:top w:val="single" w:sz="4" w:space="0" w:color="auto"/>
              <w:left w:val="single" w:sz="4" w:space="0" w:color="auto"/>
              <w:bottom w:val="single" w:sz="4" w:space="0" w:color="auto"/>
              <w:right w:val="single" w:sz="12" w:space="0" w:color="auto"/>
            </w:tcBorders>
          </w:tcPr>
          <w:p w14:paraId="0239E52A" w14:textId="77777777" w:rsidR="006E73FA" w:rsidRPr="00340B0D" w:rsidRDefault="006E73FA" w:rsidP="00541D1A">
            <w:pPr>
              <w:jc w:val="center"/>
              <w:rPr>
                <w:ins w:id="3049"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2192493" w14:textId="77777777" w:rsidR="006E73FA" w:rsidRPr="00340B0D" w:rsidRDefault="006E73FA" w:rsidP="00541D1A">
            <w:pPr>
              <w:pStyle w:val="Default"/>
              <w:rPr>
                <w:ins w:id="3050" w:author="jonathan pritchard" w:date="2025-01-23T13:38:00Z" w16du:dateUtc="2025-01-23T13:38:00Z"/>
                <w:sz w:val="18"/>
                <w:szCs w:val="18"/>
              </w:rPr>
            </w:pPr>
            <w:ins w:id="3051" w:author="jonathan pritchard" w:date="2025-01-23T13:38:00Z" w16du:dateUtc="2025-01-23T13:3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9CC43E" w14:textId="77777777" w:rsidR="006E73FA" w:rsidRPr="00340B0D" w:rsidRDefault="006E73FA" w:rsidP="00541D1A">
            <w:pPr>
              <w:rPr>
                <w:ins w:id="3052" w:author="jonathan pritchard" w:date="2025-01-23T13:38:00Z" w16du:dateUtc="2025-01-23T13:38:00Z"/>
                <w:rFonts w:cs="Arial"/>
                <w:sz w:val="18"/>
                <w:szCs w:val="18"/>
              </w:rPr>
            </w:pPr>
          </w:p>
        </w:tc>
      </w:tr>
      <w:tr w:rsidR="006E73FA" w:rsidRPr="00340B0D" w14:paraId="234F47CB" w14:textId="77777777" w:rsidTr="00E72BE6">
        <w:trPr>
          <w:ins w:id="305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DF1A65E" w14:textId="77777777" w:rsidR="006E73FA" w:rsidRPr="00340B0D" w:rsidRDefault="006E73FA" w:rsidP="00541D1A">
            <w:pPr>
              <w:pStyle w:val="Default"/>
              <w:rPr>
                <w:ins w:id="3054" w:author="jonathan pritchard" w:date="2025-01-23T13:38:00Z" w16du:dateUtc="2025-01-23T13:38:00Z"/>
                <w:sz w:val="18"/>
                <w:szCs w:val="18"/>
              </w:rPr>
            </w:pPr>
            <w:ins w:id="3055" w:author="jonathan pritchard" w:date="2025-01-23T13:38:00Z" w16du:dateUtc="2025-01-23T13:38:00Z">
              <w:r w:rsidRPr="00340B0D">
                <w:rPr>
                  <w:sz w:val="18"/>
                  <w:szCs w:val="18"/>
                </w:rPr>
                <w:t>Boundaries and limits</w:t>
              </w:r>
            </w:ins>
          </w:p>
        </w:tc>
        <w:tc>
          <w:tcPr>
            <w:tcW w:w="713" w:type="dxa"/>
            <w:gridSpan w:val="2"/>
            <w:tcBorders>
              <w:top w:val="single" w:sz="4" w:space="0" w:color="auto"/>
              <w:left w:val="single" w:sz="4" w:space="0" w:color="auto"/>
              <w:bottom w:val="single" w:sz="4" w:space="0" w:color="auto"/>
              <w:right w:val="single" w:sz="12" w:space="0" w:color="auto"/>
            </w:tcBorders>
          </w:tcPr>
          <w:p w14:paraId="4A8854FD" w14:textId="77777777" w:rsidR="006E73FA" w:rsidRPr="00340B0D" w:rsidRDefault="006E73FA" w:rsidP="00541D1A">
            <w:pPr>
              <w:jc w:val="center"/>
              <w:rPr>
                <w:ins w:id="3056"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B315CE0" w14:textId="77777777" w:rsidR="006E73FA" w:rsidRPr="00340B0D" w:rsidRDefault="006E73FA" w:rsidP="00541D1A">
            <w:pPr>
              <w:pStyle w:val="Default"/>
              <w:rPr>
                <w:ins w:id="3057" w:author="jonathan pritchard" w:date="2025-01-23T13:38:00Z" w16du:dateUtc="2025-01-23T13:38:00Z"/>
                <w:sz w:val="18"/>
                <w:szCs w:val="18"/>
              </w:rPr>
            </w:pPr>
            <w:ins w:id="3058" w:author="jonathan pritchard" w:date="2025-01-23T13:38:00Z" w16du:dateUtc="2025-01-23T13:3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4FDF3" w14:textId="77777777" w:rsidR="006E73FA" w:rsidRPr="00340B0D" w:rsidRDefault="006E73FA" w:rsidP="00541D1A">
            <w:pPr>
              <w:rPr>
                <w:ins w:id="3059" w:author="jonathan pritchard" w:date="2025-01-23T13:38:00Z" w16du:dateUtc="2025-01-23T13:38:00Z"/>
                <w:rFonts w:cs="Arial"/>
                <w:sz w:val="18"/>
                <w:szCs w:val="18"/>
              </w:rPr>
            </w:pPr>
          </w:p>
        </w:tc>
      </w:tr>
      <w:tr w:rsidR="006E73FA" w:rsidRPr="00340B0D" w14:paraId="2963CC79" w14:textId="77777777" w:rsidTr="00E72BE6">
        <w:trPr>
          <w:ins w:id="3060"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381FB88" w14:textId="77777777" w:rsidR="006E73FA" w:rsidRPr="00340B0D" w:rsidRDefault="006E73FA" w:rsidP="00541D1A">
            <w:pPr>
              <w:pStyle w:val="Default"/>
              <w:rPr>
                <w:ins w:id="3061" w:author="jonathan pritchard" w:date="2025-01-23T13:38:00Z" w16du:dateUtc="2025-01-23T13:38:00Z"/>
                <w:sz w:val="18"/>
                <w:szCs w:val="18"/>
              </w:rPr>
            </w:pPr>
            <w:ins w:id="3062" w:author="jonathan pritchard" w:date="2025-01-23T13:38:00Z" w16du:dateUtc="2025-01-23T13:38:00Z">
              <w:r w:rsidRPr="00340B0D">
                <w:rPr>
                  <w:sz w:val="18"/>
                  <w:szCs w:val="18"/>
                </w:rPr>
                <w:t>Prohibited and restricted areas</w:t>
              </w:r>
            </w:ins>
          </w:p>
        </w:tc>
        <w:tc>
          <w:tcPr>
            <w:tcW w:w="713" w:type="dxa"/>
            <w:gridSpan w:val="2"/>
            <w:tcBorders>
              <w:top w:val="single" w:sz="4" w:space="0" w:color="auto"/>
              <w:left w:val="single" w:sz="4" w:space="0" w:color="auto"/>
              <w:bottom w:val="single" w:sz="4" w:space="0" w:color="auto"/>
              <w:right w:val="single" w:sz="12" w:space="0" w:color="auto"/>
            </w:tcBorders>
          </w:tcPr>
          <w:p w14:paraId="1C9B6082" w14:textId="77777777" w:rsidR="006E73FA" w:rsidRPr="00340B0D" w:rsidRDefault="006E73FA" w:rsidP="00541D1A">
            <w:pPr>
              <w:jc w:val="center"/>
              <w:rPr>
                <w:ins w:id="3063"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FD21560" w14:textId="77777777" w:rsidR="006E73FA" w:rsidRPr="00340B0D" w:rsidRDefault="006E73FA" w:rsidP="00541D1A">
            <w:pPr>
              <w:pStyle w:val="Default"/>
              <w:rPr>
                <w:ins w:id="3064" w:author="jonathan pritchard" w:date="2025-01-23T13:38:00Z" w16du:dateUtc="2025-01-23T13:38:00Z"/>
                <w:sz w:val="18"/>
                <w:szCs w:val="18"/>
              </w:rPr>
            </w:pPr>
            <w:ins w:id="3065" w:author="jonathan pritchard" w:date="2025-01-23T13:38:00Z" w16du:dateUtc="2025-01-23T13:3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98AB58E" w14:textId="77777777" w:rsidR="006E73FA" w:rsidRPr="00340B0D" w:rsidRDefault="006E73FA" w:rsidP="00541D1A">
            <w:pPr>
              <w:rPr>
                <w:ins w:id="3066" w:author="jonathan pritchard" w:date="2025-01-23T13:38:00Z" w16du:dateUtc="2025-01-23T13:38:00Z"/>
                <w:rFonts w:cs="Arial"/>
                <w:sz w:val="18"/>
                <w:szCs w:val="18"/>
              </w:rPr>
            </w:pPr>
          </w:p>
        </w:tc>
      </w:tr>
      <w:tr w:rsidR="006E73FA" w:rsidRPr="00340B0D" w14:paraId="3F2AEC33" w14:textId="77777777" w:rsidTr="00E72BE6">
        <w:trPr>
          <w:ins w:id="3067"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74A80729" w14:textId="77777777" w:rsidR="006E73FA" w:rsidRPr="00340B0D" w:rsidRDefault="006E73FA" w:rsidP="00541D1A">
            <w:pPr>
              <w:pStyle w:val="Default"/>
              <w:rPr>
                <w:ins w:id="3068" w:author="jonathan pritchard" w:date="2025-01-23T13:38:00Z" w16du:dateUtc="2025-01-23T13:38:00Z"/>
                <w:sz w:val="18"/>
                <w:szCs w:val="18"/>
              </w:rPr>
            </w:pPr>
            <w:ins w:id="3069" w:author="jonathan pritchard" w:date="2025-01-23T13:38:00Z" w16du:dateUtc="2025-01-23T13:38:00Z">
              <w:r w:rsidRPr="00340B0D">
                <w:rPr>
                  <w:sz w:val="18"/>
                  <w:szCs w:val="18"/>
                </w:rPr>
                <w:t>Chart scale boundaries</w:t>
              </w:r>
            </w:ins>
          </w:p>
        </w:tc>
        <w:tc>
          <w:tcPr>
            <w:tcW w:w="713" w:type="dxa"/>
            <w:gridSpan w:val="2"/>
            <w:tcBorders>
              <w:top w:val="single" w:sz="4" w:space="0" w:color="auto"/>
              <w:left w:val="single" w:sz="4" w:space="0" w:color="auto"/>
              <w:bottom w:val="single" w:sz="4" w:space="0" w:color="auto"/>
              <w:right w:val="single" w:sz="12" w:space="0" w:color="auto"/>
            </w:tcBorders>
          </w:tcPr>
          <w:p w14:paraId="6D279B7D" w14:textId="77777777" w:rsidR="006E73FA" w:rsidRPr="00340B0D" w:rsidRDefault="006E73FA" w:rsidP="00541D1A">
            <w:pPr>
              <w:jc w:val="center"/>
              <w:rPr>
                <w:ins w:id="3070"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3850452" w14:textId="77777777" w:rsidR="006E73FA" w:rsidRPr="00340B0D" w:rsidRDefault="006E73FA" w:rsidP="00541D1A">
            <w:pPr>
              <w:pStyle w:val="Default"/>
              <w:rPr>
                <w:ins w:id="3071" w:author="jonathan pritchard" w:date="2025-01-23T13:38:00Z" w16du:dateUtc="2025-01-23T13:38:00Z"/>
                <w:sz w:val="18"/>
                <w:szCs w:val="18"/>
              </w:rPr>
            </w:pPr>
            <w:ins w:id="3072" w:author="jonathan pritchard" w:date="2025-01-23T13:38:00Z" w16du:dateUtc="2025-01-23T13:3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10385A5" w14:textId="77777777" w:rsidR="006E73FA" w:rsidRPr="00340B0D" w:rsidRDefault="006E73FA" w:rsidP="00541D1A">
            <w:pPr>
              <w:rPr>
                <w:ins w:id="3073" w:author="jonathan pritchard" w:date="2025-01-23T13:38:00Z" w16du:dateUtc="2025-01-23T13:38:00Z"/>
                <w:rFonts w:cs="Arial"/>
                <w:sz w:val="18"/>
                <w:szCs w:val="18"/>
              </w:rPr>
            </w:pPr>
          </w:p>
        </w:tc>
      </w:tr>
      <w:tr w:rsidR="006E73FA" w:rsidRPr="00340B0D" w14:paraId="1F9081E7" w14:textId="77777777" w:rsidTr="00E72BE6">
        <w:trPr>
          <w:ins w:id="3074"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CB43186" w14:textId="77777777" w:rsidR="006E73FA" w:rsidRPr="00340B0D" w:rsidRDefault="006E73FA" w:rsidP="00541D1A">
            <w:pPr>
              <w:pStyle w:val="Default"/>
              <w:rPr>
                <w:ins w:id="3075" w:author="jonathan pritchard" w:date="2025-01-23T13:38:00Z" w16du:dateUtc="2025-01-23T13:38:00Z"/>
                <w:sz w:val="18"/>
                <w:szCs w:val="18"/>
              </w:rPr>
            </w:pPr>
            <w:ins w:id="3076" w:author="jonathan pritchard" w:date="2025-01-23T13:38:00Z" w16du:dateUtc="2025-01-23T13:38:00Z">
              <w:r w:rsidRPr="00340B0D">
                <w:rPr>
                  <w:sz w:val="18"/>
                  <w:szCs w:val="18"/>
                </w:rPr>
                <w:t>Cautionary notes</w:t>
              </w:r>
            </w:ins>
          </w:p>
        </w:tc>
        <w:tc>
          <w:tcPr>
            <w:tcW w:w="713" w:type="dxa"/>
            <w:gridSpan w:val="2"/>
            <w:tcBorders>
              <w:top w:val="single" w:sz="4" w:space="0" w:color="auto"/>
              <w:left w:val="single" w:sz="4" w:space="0" w:color="auto"/>
              <w:bottom w:val="single" w:sz="4" w:space="0" w:color="auto"/>
              <w:right w:val="single" w:sz="12" w:space="0" w:color="auto"/>
            </w:tcBorders>
          </w:tcPr>
          <w:p w14:paraId="57DCC914" w14:textId="77777777" w:rsidR="006E73FA" w:rsidRPr="00340B0D" w:rsidRDefault="006E73FA" w:rsidP="00541D1A">
            <w:pPr>
              <w:jc w:val="center"/>
              <w:rPr>
                <w:ins w:id="3077"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4C1AF794" w14:textId="77777777" w:rsidR="006E73FA" w:rsidRPr="00340B0D" w:rsidRDefault="006E73FA" w:rsidP="00541D1A">
            <w:pPr>
              <w:pStyle w:val="Default"/>
              <w:rPr>
                <w:ins w:id="3078" w:author="jonathan pritchard" w:date="2025-01-23T13:38:00Z" w16du:dateUtc="2025-01-23T13:38:00Z"/>
                <w:sz w:val="18"/>
                <w:szCs w:val="18"/>
              </w:rPr>
            </w:pPr>
            <w:ins w:id="3079" w:author="jonathan pritchard" w:date="2025-01-23T13:38:00Z" w16du:dateUtc="2025-01-23T13:3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4198D783" w14:textId="77777777" w:rsidR="006E73FA" w:rsidRPr="00340B0D" w:rsidRDefault="006E73FA" w:rsidP="00541D1A">
            <w:pPr>
              <w:rPr>
                <w:ins w:id="3080" w:author="jonathan pritchard" w:date="2025-01-23T13:38:00Z" w16du:dateUtc="2025-01-23T13:38:00Z"/>
                <w:rFonts w:cs="Arial"/>
                <w:sz w:val="18"/>
                <w:szCs w:val="18"/>
              </w:rPr>
            </w:pPr>
          </w:p>
        </w:tc>
      </w:tr>
      <w:tr w:rsidR="006E73FA" w:rsidRPr="00340B0D" w14:paraId="74006479" w14:textId="77777777" w:rsidTr="00E72BE6">
        <w:trPr>
          <w:ins w:id="3081"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05D42F12" w14:textId="77777777" w:rsidR="006E73FA" w:rsidRPr="00340B0D" w:rsidRDefault="006E73FA" w:rsidP="00541D1A">
            <w:pPr>
              <w:pStyle w:val="Default"/>
              <w:rPr>
                <w:ins w:id="3082" w:author="jonathan pritchard" w:date="2025-01-23T13:38:00Z" w16du:dateUtc="2025-01-23T13:38:00Z"/>
                <w:sz w:val="18"/>
                <w:szCs w:val="18"/>
              </w:rPr>
            </w:pPr>
            <w:ins w:id="3083" w:author="jonathan pritchard" w:date="2025-01-23T13:38:00Z" w16du:dateUtc="2025-01-23T13:38:00Z">
              <w:r w:rsidRPr="00340B0D">
                <w:rPr>
                  <w:sz w:val="18"/>
                  <w:szCs w:val="18"/>
                </w:rPr>
                <w:t>Ships’ routeing systems and ferry routes</w:t>
              </w:r>
            </w:ins>
          </w:p>
        </w:tc>
        <w:tc>
          <w:tcPr>
            <w:tcW w:w="713" w:type="dxa"/>
            <w:gridSpan w:val="2"/>
            <w:tcBorders>
              <w:top w:val="single" w:sz="4" w:space="0" w:color="auto"/>
              <w:left w:val="single" w:sz="4" w:space="0" w:color="auto"/>
              <w:bottom w:val="single" w:sz="4" w:space="0" w:color="auto"/>
              <w:right w:val="single" w:sz="12" w:space="0" w:color="auto"/>
            </w:tcBorders>
          </w:tcPr>
          <w:p w14:paraId="381E8933" w14:textId="77777777" w:rsidR="006E73FA" w:rsidRPr="00340B0D" w:rsidRDefault="006E73FA" w:rsidP="00541D1A">
            <w:pPr>
              <w:jc w:val="center"/>
              <w:rPr>
                <w:ins w:id="3084"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6824432" w14:textId="77777777" w:rsidR="006E73FA" w:rsidRPr="00340B0D" w:rsidRDefault="006E73FA" w:rsidP="00541D1A">
            <w:pPr>
              <w:rPr>
                <w:ins w:id="3085"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EDD66" w14:textId="77777777" w:rsidR="006E73FA" w:rsidRPr="00340B0D" w:rsidRDefault="006E73FA" w:rsidP="00541D1A">
            <w:pPr>
              <w:rPr>
                <w:ins w:id="3086" w:author="jonathan pritchard" w:date="2025-01-23T13:38:00Z" w16du:dateUtc="2025-01-23T13:38:00Z"/>
                <w:rFonts w:cs="Arial"/>
                <w:sz w:val="18"/>
                <w:szCs w:val="18"/>
              </w:rPr>
            </w:pPr>
          </w:p>
        </w:tc>
      </w:tr>
      <w:tr w:rsidR="006E73FA" w:rsidRPr="00340B0D" w14:paraId="0F62747A" w14:textId="77777777" w:rsidTr="00E72BE6">
        <w:trPr>
          <w:ins w:id="3087"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E1B6EAA" w14:textId="77777777" w:rsidR="006E73FA" w:rsidRPr="00340B0D" w:rsidRDefault="006E73FA" w:rsidP="00541D1A">
            <w:pPr>
              <w:pStyle w:val="Default"/>
              <w:rPr>
                <w:ins w:id="3088" w:author="jonathan pritchard" w:date="2025-01-23T13:38:00Z" w16du:dateUtc="2025-01-23T13:38:00Z"/>
                <w:sz w:val="18"/>
                <w:szCs w:val="18"/>
              </w:rPr>
            </w:pPr>
            <w:ins w:id="3089" w:author="jonathan pritchard" w:date="2025-01-23T13:38:00Z" w16du:dateUtc="2025-01-23T13:38:00Z">
              <w:r w:rsidRPr="00340B0D">
                <w:rPr>
                  <w:sz w:val="18"/>
                  <w:szCs w:val="18"/>
                </w:rPr>
                <w:t xml:space="preserve">Archipelagic sea lanes </w:t>
              </w:r>
            </w:ins>
          </w:p>
        </w:tc>
        <w:tc>
          <w:tcPr>
            <w:tcW w:w="713" w:type="dxa"/>
            <w:gridSpan w:val="2"/>
            <w:tcBorders>
              <w:top w:val="single" w:sz="4" w:space="0" w:color="auto"/>
              <w:left w:val="single" w:sz="4" w:space="0" w:color="auto"/>
              <w:bottom w:val="single" w:sz="4" w:space="0" w:color="auto"/>
              <w:right w:val="single" w:sz="12" w:space="0" w:color="auto"/>
            </w:tcBorders>
          </w:tcPr>
          <w:p w14:paraId="0D716194" w14:textId="77777777" w:rsidR="006E73FA" w:rsidRPr="00340B0D" w:rsidRDefault="006E73FA" w:rsidP="00541D1A">
            <w:pPr>
              <w:jc w:val="center"/>
              <w:rPr>
                <w:ins w:id="3090"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51B91ADE" w14:textId="77777777" w:rsidR="006E73FA" w:rsidRPr="00340B0D" w:rsidRDefault="006E73FA" w:rsidP="00541D1A">
            <w:pPr>
              <w:rPr>
                <w:ins w:id="3091"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548A804" w14:textId="77777777" w:rsidR="006E73FA" w:rsidRPr="00340B0D" w:rsidRDefault="006E73FA" w:rsidP="00541D1A">
            <w:pPr>
              <w:rPr>
                <w:ins w:id="3092" w:author="jonathan pritchard" w:date="2025-01-23T13:38:00Z" w16du:dateUtc="2025-01-23T13:38:00Z"/>
                <w:rFonts w:cs="Arial"/>
                <w:sz w:val="18"/>
                <w:szCs w:val="18"/>
              </w:rPr>
            </w:pPr>
          </w:p>
        </w:tc>
      </w:tr>
      <w:tr w:rsidR="006E73FA" w:rsidRPr="00340B0D" w14:paraId="09B364F5" w14:textId="77777777" w:rsidTr="00E72BE6">
        <w:trPr>
          <w:ins w:id="309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F1B29B0" w14:textId="77777777" w:rsidR="006E73FA" w:rsidRPr="00340B0D" w:rsidRDefault="006E73FA" w:rsidP="00541D1A">
            <w:pPr>
              <w:pStyle w:val="Default"/>
              <w:rPr>
                <w:ins w:id="3094" w:author="jonathan pritchard" w:date="2025-01-23T13:38:00Z" w16du:dateUtc="2025-01-23T13:38:00Z"/>
                <w:sz w:val="18"/>
                <w:szCs w:val="18"/>
              </w:rPr>
            </w:pPr>
            <w:ins w:id="3095" w:author="jonathan pritchard" w:date="2025-01-23T13:38:00Z" w16du:dateUtc="2025-01-23T13:38:00Z">
              <w:r w:rsidRPr="00340B0D">
                <w:rPr>
                  <w:sz w:val="18"/>
                  <w:szCs w:val="18"/>
                </w:rPr>
                <w:t>Miscellaneous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601B15B5" w14:textId="77777777" w:rsidR="006E73FA" w:rsidRPr="00340B0D" w:rsidRDefault="006E73FA" w:rsidP="00541D1A">
            <w:pPr>
              <w:jc w:val="center"/>
              <w:rPr>
                <w:ins w:id="3096"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A1CB99E" w14:textId="77777777" w:rsidR="006E73FA" w:rsidRPr="00340B0D" w:rsidRDefault="006E73FA" w:rsidP="00541D1A">
            <w:pPr>
              <w:rPr>
                <w:ins w:id="3097"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0B09955A" w14:textId="77777777" w:rsidR="006E73FA" w:rsidRPr="00340B0D" w:rsidRDefault="006E73FA" w:rsidP="00541D1A">
            <w:pPr>
              <w:rPr>
                <w:ins w:id="3098" w:author="jonathan pritchard" w:date="2025-01-23T13:38:00Z" w16du:dateUtc="2025-01-23T13:38:00Z"/>
                <w:rFonts w:cs="Arial"/>
                <w:sz w:val="18"/>
                <w:szCs w:val="18"/>
              </w:rPr>
            </w:pPr>
          </w:p>
        </w:tc>
      </w:tr>
      <w:tr w:rsidR="006E73FA" w:rsidRPr="00340B0D" w14:paraId="09576A1E" w14:textId="77777777" w:rsidTr="00E72BE6">
        <w:trPr>
          <w:ins w:id="3099"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234B484" w14:textId="77777777" w:rsidR="006E73FA" w:rsidRPr="00340B0D" w:rsidRDefault="006E73FA" w:rsidP="00541D1A">
            <w:pPr>
              <w:pStyle w:val="Default"/>
              <w:ind w:left="720"/>
              <w:rPr>
                <w:ins w:id="3100" w:author="jonathan pritchard" w:date="2025-01-23T13:38:00Z" w16du:dateUtc="2025-01-23T13:38:00Z"/>
                <w:sz w:val="18"/>
                <w:szCs w:val="18"/>
              </w:rPr>
            </w:pPr>
            <w:ins w:id="3101" w:author="jonathan pritchard" w:date="2025-01-23T13:38:00Z" w16du:dateUtc="2025-01-23T13:38:00Z">
              <w:r w:rsidRPr="00340B0D">
                <w:rPr>
                  <w:sz w:val="18"/>
                  <w:szCs w:val="18"/>
                </w:rPr>
                <w:t>Chart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7AFDF78D" w14:textId="77777777" w:rsidR="006E73FA" w:rsidRPr="00340B0D" w:rsidRDefault="006E73FA" w:rsidP="00541D1A">
            <w:pPr>
              <w:jc w:val="center"/>
              <w:rPr>
                <w:ins w:id="3102"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7C0EE6FD" w14:textId="77777777" w:rsidR="006E73FA" w:rsidRPr="00340B0D" w:rsidRDefault="006E73FA" w:rsidP="00541D1A">
            <w:pPr>
              <w:rPr>
                <w:ins w:id="3103"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62C06108" w14:textId="77777777" w:rsidR="006E73FA" w:rsidRPr="00340B0D" w:rsidRDefault="006E73FA" w:rsidP="00541D1A">
            <w:pPr>
              <w:rPr>
                <w:ins w:id="3104" w:author="jonathan pritchard" w:date="2025-01-23T13:38:00Z" w16du:dateUtc="2025-01-23T13:38:00Z"/>
                <w:rFonts w:cs="Arial"/>
                <w:sz w:val="18"/>
                <w:szCs w:val="18"/>
              </w:rPr>
            </w:pPr>
          </w:p>
        </w:tc>
      </w:tr>
      <w:tr w:rsidR="006E73FA" w:rsidRPr="00340B0D" w14:paraId="56FFB02C" w14:textId="77777777" w:rsidTr="00E72BE6">
        <w:trPr>
          <w:ins w:id="3105" w:author="jonathan pritchard" w:date="2025-01-23T13:38:00Z"/>
        </w:trPr>
        <w:tc>
          <w:tcPr>
            <w:tcW w:w="4375" w:type="dxa"/>
            <w:gridSpan w:val="4"/>
            <w:tcBorders>
              <w:top w:val="single" w:sz="4" w:space="0" w:color="auto"/>
              <w:left w:val="single" w:sz="12" w:space="0" w:color="auto"/>
              <w:bottom w:val="single" w:sz="12" w:space="0" w:color="auto"/>
              <w:right w:val="single" w:sz="4" w:space="0" w:color="auto"/>
            </w:tcBorders>
          </w:tcPr>
          <w:p w14:paraId="798EBE30" w14:textId="77777777" w:rsidR="006E73FA" w:rsidRPr="00340B0D" w:rsidRDefault="006E73FA" w:rsidP="00541D1A">
            <w:pPr>
              <w:pStyle w:val="Default"/>
              <w:ind w:left="720"/>
              <w:rPr>
                <w:ins w:id="3106" w:author="jonathan pritchard" w:date="2025-01-23T13:38:00Z" w16du:dateUtc="2025-01-23T13:38:00Z"/>
                <w:sz w:val="18"/>
                <w:szCs w:val="18"/>
              </w:rPr>
            </w:pPr>
            <w:ins w:id="3107" w:author="jonathan pritchard" w:date="2025-01-23T13:38:00Z" w16du:dateUtc="2025-01-23T13:38:00Z">
              <w:r w:rsidRPr="00340B0D">
                <w:rPr>
                  <w:sz w:val="18"/>
                  <w:szCs w:val="18"/>
                </w:rPr>
                <w:t>Alert Highlights (Standard)</w:t>
              </w:r>
            </w:ins>
          </w:p>
        </w:tc>
        <w:tc>
          <w:tcPr>
            <w:tcW w:w="713" w:type="dxa"/>
            <w:gridSpan w:val="2"/>
            <w:tcBorders>
              <w:top w:val="single" w:sz="4" w:space="0" w:color="auto"/>
              <w:left w:val="single" w:sz="4" w:space="0" w:color="auto"/>
              <w:bottom w:val="single" w:sz="12" w:space="0" w:color="auto"/>
              <w:right w:val="single" w:sz="12" w:space="0" w:color="auto"/>
            </w:tcBorders>
          </w:tcPr>
          <w:p w14:paraId="7423279A" w14:textId="77777777" w:rsidR="006E73FA" w:rsidRPr="00340B0D" w:rsidRDefault="006E73FA" w:rsidP="00541D1A">
            <w:pPr>
              <w:jc w:val="center"/>
              <w:rPr>
                <w:ins w:id="3108"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12" w:space="0" w:color="auto"/>
            </w:tcBorders>
          </w:tcPr>
          <w:p w14:paraId="03B33C01" w14:textId="77777777" w:rsidR="006E73FA" w:rsidRPr="00340B0D" w:rsidRDefault="006E73FA" w:rsidP="00541D1A">
            <w:pPr>
              <w:rPr>
                <w:ins w:id="3109" w:author="jonathan pritchard" w:date="2025-01-23T13:38:00Z" w16du:dateUtc="2025-01-23T13:38:00Z"/>
                <w:rFonts w:cs="Arial"/>
                <w:sz w:val="18"/>
                <w:szCs w:val="18"/>
              </w:rPr>
            </w:pPr>
          </w:p>
        </w:tc>
        <w:tc>
          <w:tcPr>
            <w:tcW w:w="672" w:type="dxa"/>
            <w:tcBorders>
              <w:top w:val="single" w:sz="4" w:space="0" w:color="auto"/>
              <w:bottom w:val="single" w:sz="12" w:space="0" w:color="auto"/>
              <w:right w:val="single" w:sz="12" w:space="0" w:color="auto"/>
            </w:tcBorders>
            <w:vAlign w:val="center"/>
          </w:tcPr>
          <w:p w14:paraId="0E11ABFD" w14:textId="77777777" w:rsidR="006E73FA" w:rsidRPr="00340B0D" w:rsidRDefault="006E73FA" w:rsidP="00541D1A">
            <w:pPr>
              <w:rPr>
                <w:ins w:id="3110" w:author="jonathan pritchard" w:date="2025-01-23T13:38:00Z" w16du:dateUtc="2025-01-23T13:38:00Z"/>
                <w:rFonts w:cs="Arial"/>
                <w:sz w:val="18"/>
                <w:szCs w:val="18"/>
              </w:rPr>
            </w:pPr>
          </w:p>
        </w:tc>
      </w:tr>
      <w:tr w:rsidR="006E73FA" w:rsidRPr="00340B0D" w14:paraId="38BC216D" w14:textId="77777777" w:rsidTr="00541D1A">
        <w:trPr>
          <w:ins w:id="3111"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1668B8" w14:textId="77777777" w:rsidR="006E73FA" w:rsidRPr="00EF63B4" w:rsidRDefault="006E73FA" w:rsidP="00541D1A">
            <w:pPr>
              <w:jc w:val="center"/>
              <w:rPr>
                <w:ins w:id="3112" w:author="jonathan pritchard" w:date="2025-01-23T13:38:00Z" w16du:dateUtc="2025-01-23T13:38:00Z"/>
                <w:rFonts w:cs="Arial"/>
                <w:sz w:val="18"/>
                <w:szCs w:val="18"/>
              </w:rPr>
            </w:pPr>
            <w:ins w:id="3113" w:author="jonathan pritchard" w:date="2025-01-23T13:38:00Z" w16du:dateUtc="2025-01-23T13:38:00Z">
              <w:r>
                <w:rPr>
                  <w:rFonts w:cs="Arial"/>
                  <w:b/>
                  <w:bCs/>
                  <w:sz w:val="18"/>
                  <w:szCs w:val="18"/>
                </w:rPr>
                <w:t>Additional</w:t>
              </w:r>
            </w:ins>
          </w:p>
        </w:tc>
      </w:tr>
      <w:tr w:rsidR="006E73FA" w:rsidRPr="00340B0D" w14:paraId="29921410" w14:textId="77777777" w:rsidTr="00E72BE6">
        <w:trPr>
          <w:ins w:id="3114"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45B307C" w14:textId="77777777" w:rsidR="006E73FA" w:rsidRPr="00340B0D" w:rsidRDefault="006E73FA" w:rsidP="00541D1A">
            <w:pPr>
              <w:pStyle w:val="Default"/>
              <w:ind w:left="720"/>
              <w:rPr>
                <w:ins w:id="3115"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95FCF60" w14:textId="77777777" w:rsidR="006E73FA" w:rsidRPr="00340B0D" w:rsidRDefault="006E73FA" w:rsidP="00541D1A">
            <w:pPr>
              <w:jc w:val="center"/>
              <w:rPr>
                <w:ins w:id="3116"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4BA376E8" w14:textId="77777777" w:rsidR="006E73FA" w:rsidRPr="00340B0D" w:rsidRDefault="006E73FA" w:rsidP="00541D1A">
            <w:pPr>
              <w:rPr>
                <w:ins w:id="3117"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91584BC" w14:textId="77777777" w:rsidR="006E73FA" w:rsidRPr="00340B0D" w:rsidRDefault="006E73FA" w:rsidP="00541D1A">
            <w:pPr>
              <w:rPr>
                <w:ins w:id="3118" w:author="jonathan pritchard" w:date="2025-01-23T13:38:00Z" w16du:dateUtc="2025-01-23T13:38:00Z"/>
                <w:rFonts w:cs="Arial"/>
                <w:sz w:val="18"/>
                <w:szCs w:val="18"/>
              </w:rPr>
            </w:pPr>
          </w:p>
        </w:tc>
      </w:tr>
      <w:tr w:rsidR="006E73FA" w:rsidRPr="00340B0D" w14:paraId="4E32A91C" w14:textId="77777777" w:rsidTr="00E72BE6">
        <w:trPr>
          <w:ins w:id="3119"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41875A3" w14:textId="77777777" w:rsidR="006E73FA" w:rsidRPr="00340B0D" w:rsidRDefault="006E73FA" w:rsidP="00541D1A">
            <w:pPr>
              <w:pStyle w:val="Default"/>
              <w:ind w:left="720"/>
              <w:rPr>
                <w:ins w:id="3120"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1965E787" w14:textId="77777777" w:rsidR="006E73FA" w:rsidRPr="00340B0D" w:rsidRDefault="006E73FA" w:rsidP="00541D1A">
            <w:pPr>
              <w:jc w:val="center"/>
              <w:rPr>
                <w:ins w:id="3121"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756FDC70" w14:textId="77777777" w:rsidR="006E73FA" w:rsidRPr="00340B0D" w:rsidRDefault="006E73FA" w:rsidP="00541D1A">
            <w:pPr>
              <w:rPr>
                <w:ins w:id="3122"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F68AFF1" w14:textId="77777777" w:rsidR="006E73FA" w:rsidRPr="00340B0D" w:rsidRDefault="006E73FA" w:rsidP="00541D1A">
            <w:pPr>
              <w:rPr>
                <w:ins w:id="3123" w:author="jonathan pritchard" w:date="2025-01-23T13:38:00Z" w16du:dateUtc="2025-01-23T13:38:00Z"/>
                <w:rFonts w:cs="Arial"/>
                <w:sz w:val="18"/>
                <w:szCs w:val="18"/>
              </w:rPr>
            </w:pPr>
          </w:p>
        </w:tc>
      </w:tr>
      <w:tr w:rsidR="006E73FA" w:rsidRPr="00340B0D" w14:paraId="5D10A08F" w14:textId="77777777" w:rsidTr="00541D1A">
        <w:trPr>
          <w:ins w:id="3124"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8E7AFB" w14:textId="77777777" w:rsidR="006E73FA" w:rsidRPr="00340B0D" w:rsidRDefault="006E73FA" w:rsidP="00541D1A">
            <w:pPr>
              <w:jc w:val="center"/>
              <w:rPr>
                <w:ins w:id="3125" w:author="jonathan pritchard" w:date="2025-01-23T13:38:00Z" w16du:dateUtc="2025-01-23T13:38:00Z"/>
                <w:rFonts w:cs="Arial"/>
                <w:b/>
                <w:bCs/>
                <w:sz w:val="18"/>
                <w:szCs w:val="18"/>
              </w:rPr>
            </w:pPr>
            <w:ins w:id="3126" w:author="jonathan pritchard" w:date="2025-01-23T13:38:00Z" w16du:dateUtc="2025-01-23T13:38:00Z">
              <w:r w:rsidRPr="00340B0D">
                <w:rPr>
                  <w:rFonts w:cs="Arial"/>
                  <w:b/>
                  <w:bCs/>
                  <w:sz w:val="18"/>
                  <w:szCs w:val="18"/>
                </w:rPr>
                <w:t>Setup</w:t>
              </w:r>
            </w:ins>
          </w:p>
        </w:tc>
      </w:tr>
      <w:tr w:rsidR="006E73FA" w:rsidRPr="00340B0D" w14:paraId="14638B57" w14:textId="77777777" w:rsidTr="00541D1A">
        <w:trPr>
          <w:ins w:id="3127"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61EC82B0" w14:textId="77777777" w:rsidR="006E73FA" w:rsidRDefault="006E73FA" w:rsidP="00541D1A">
            <w:pPr>
              <w:rPr>
                <w:ins w:id="3128" w:author="jonathan pritchard" w:date="2025-01-23T13:38:00Z" w16du:dateUtc="2025-01-23T13:38:00Z"/>
                <w:rFonts w:cs="Arial"/>
                <w:sz w:val="18"/>
                <w:szCs w:val="18"/>
              </w:rPr>
            </w:pPr>
          </w:p>
          <w:p w14:paraId="54D69BEF" w14:textId="77777777" w:rsidR="00E72BE6" w:rsidRPr="00A66F97" w:rsidRDefault="00E72BE6" w:rsidP="00E72BE6">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4828FDC9" w14:textId="77777777" w:rsidR="00E72BE6" w:rsidRPr="00A66F97" w:rsidRDefault="00E72BE6" w:rsidP="00E72BE6">
            <w:pPr>
              <w:pStyle w:val="ListParagraph"/>
              <w:numPr>
                <w:ilvl w:val="0"/>
                <w:numId w:val="51"/>
              </w:numPr>
              <w:rPr>
                <w:rFonts w:cs="Arial"/>
                <w:i/>
              </w:rPr>
            </w:pPr>
            <w:r w:rsidRPr="00A66F97">
              <w:rPr>
                <w:rFonts w:cs="Arial"/>
                <w:i/>
              </w:rPr>
              <w:t>Set User selected safety contour = 11.4m</w:t>
            </w:r>
          </w:p>
          <w:p w14:paraId="679CD951" w14:textId="77777777" w:rsidR="00E72BE6" w:rsidRPr="00A66F97" w:rsidRDefault="00E72BE6" w:rsidP="00E72BE6">
            <w:pPr>
              <w:pStyle w:val="ListParagraph"/>
              <w:numPr>
                <w:ilvl w:val="0"/>
                <w:numId w:val="51"/>
              </w:numPr>
              <w:rPr>
                <w:rFonts w:cs="Arial"/>
                <w:i/>
              </w:rPr>
            </w:pPr>
            <w:r w:rsidRPr="00A66F97">
              <w:rPr>
                <w:rFonts w:cs="Arial"/>
                <w:i/>
              </w:rPr>
              <w:t>Set Water Level Adjustment = false</w:t>
            </w:r>
          </w:p>
          <w:p w14:paraId="495E73A0" w14:textId="609BD210" w:rsidR="006E73FA" w:rsidRPr="00110428" w:rsidRDefault="006E73FA" w:rsidP="00541D1A">
            <w:pPr>
              <w:rPr>
                <w:ins w:id="3129" w:author="jonathan pritchard" w:date="2025-01-23T13:38:00Z" w16du:dateUtc="2025-01-23T13:38:00Z"/>
                <w:rFonts w:cs="Arial"/>
              </w:rPr>
            </w:pPr>
          </w:p>
          <w:p w14:paraId="4786AB39" w14:textId="77777777" w:rsidR="006E73FA" w:rsidRPr="00340B0D" w:rsidRDefault="006E73FA" w:rsidP="00541D1A">
            <w:pPr>
              <w:rPr>
                <w:ins w:id="3130" w:author="jonathan pritchard" w:date="2025-01-23T13:38:00Z" w16du:dateUtc="2025-01-23T13:38:00Z"/>
                <w:rFonts w:cs="Arial"/>
                <w:sz w:val="18"/>
                <w:szCs w:val="18"/>
              </w:rPr>
            </w:pPr>
          </w:p>
        </w:tc>
      </w:tr>
      <w:tr w:rsidR="006E73FA" w:rsidRPr="00340B0D" w14:paraId="7E24366C" w14:textId="77777777" w:rsidTr="00541D1A">
        <w:trPr>
          <w:ins w:id="3131"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E55615" w14:textId="77777777" w:rsidR="006E73FA" w:rsidRPr="00340B0D" w:rsidRDefault="006E73FA" w:rsidP="00541D1A">
            <w:pPr>
              <w:jc w:val="center"/>
              <w:rPr>
                <w:ins w:id="3132" w:author="jonathan pritchard" w:date="2025-01-23T13:38:00Z" w16du:dateUtc="2025-01-23T13:38:00Z"/>
                <w:rFonts w:cs="Arial"/>
                <w:b/>
                <w:bCs/>
                <w:sz w:val="18"/>
                <w:szCs w:val="18"/>
              </w:rPr>
            </w:pPr>
            <w:ins w:id="3133" w:author="jonathan pritchard" w:date="2025-01-23T13:38:00Z" w16du:dateUtc="2025-01-23T13:38:00Z">
              <w:r w:rsidRPr="00340B0D">
                <w:rPr>
                  <w:rFonts w:cs="Arial"/>
                  <w:b/>
                  <w:bCs/>
                  <w:sz w:val="18"/>
                  <w:szCs w:val="18"/>
                </w:rPr>
                <w:t>Action</w:t>
              </w:r>
            </w:ins>
          </w:p>
        </w:tc>
      </w:tr>
      <w:tr w:rsidR="00E72BE6" w:rsidRPr="00340B0D" w14:paraId="5857865E" w14:textId="77777777" w:rsidTr="00541D1A">
        <w:trPr>
          <w:ins w:id="3134"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48C26C" w14:textId="788E2204" w:rsidR="00E72BE6" w:rsidRPr="00110428" w:rsidRDefault="00E72BE6" w:rsidP="00E72BE6">
            <w:pPr>
              <w:rPr>
                <w:ins w:id="3135" w:author="jonathan pritchard" w:date="2025-01-23T13:38:00Z" w16du:dateUtc="2025-01-23T13:38:00Z"/>
                <w:rFonts w:cs="Arial"/>
                <w:b/>
                <w:bCs/>
              </w:rPr>
            </w:pPr>
            <w:r w:rsidRPr="00A66F97">
              <w:rPr>
                <w:rFonts w:cs="Arial"/>
                <w:i/>
              </w:rPr>
              <w:t>1. Set ship’s position to XX YY, Viewing Scale NN,000</w:t>
            </w:r>
          </w:p>
        </w:tc>
      </w:tr>
      <w:tr w:rsidR="00E72BE6" w:rsidRPr="00340B0D" w14:paraId="6C96B0FB" w14:textId="77777777" w:rsidTr="00541D1A">
        <w:trPr>
          <w:ins w:id="3136"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CABBE3" w14:textId="77777777" w:rsidR="00E72BE6" w:rsidRPr="00340B0D" w:rsidRDefault="00E72BE6" w:rsidP="00E72BE6">
            <w:pPr>
              <w:jc w:val="center"/>
              <w:rPr>
                <w:ins w:id="3137" w:author="jonathan pritchard" w:date="2025-01-23T13:38:00Z" w16du:dateUtc="2025-01-23T13:38:00Z"/>
                <w:rFonts w:cs="Arial"/>
                <w:sz w:val="18"/>
                <w:szCs w:val="18"/>
              </w:rPr>
            </w:pPr>
            <w:ins w:id="3138" w:author="jonathan pritchard" w:date="2025-01-23T13:38:00Z" w16du:dateUtc="2025-01-23T13:38:00Z">
              <w:r w:rsidRPr="00340B0D">
                <w:rPr>
                  <w:rFonts w:cs="Arial"/>
                  <w:b/>
                  <w:bCs/>
                  <w:sz w:val="18"/>
                  <w:szCs w:val="18"/>
                </w:rPr>
                <w:t>Results</w:t>
              </w:r>
            </w:ins>
          </w:p>
        </w:tc>
      </w:tr>
      <w:tr w:rsidR="00E72BE6" w:rsidRPr="00340B0D" w14:paraId="1CECCA6F" w14:textId="77777777" w:rsidTr="00541D1A">
        <w:trPr>
          <w:ins w:id="3139"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tcPr>
          <w:p w14:paraId="6C106BE4" w14:textId="77777777" w:rsidR="00E72BE6" w:rsidRDefault="00E72BE6" w:rsidP="00E72BE6">
            <w:pPr>
              <w:rPr>
                <w:ins w:id="3140" w:author="jonathan pritchard" w:date="2025-01-23T13:38:00Z" w16du:dateUtc="2025-01-23T13:38:00Z"/>
                <w:rFonts w:cs="Arial"/>
                <w:sz w:val="18"/>
                <w:szCs w:val="18"/>
              </w:rPr>
            </w:pPr>
          </w:p>
          <w:p w14:paraId="1FEBD9DA" w14:textId="77777777" w:rsidR="00E72BE6" w:rsidRPr="00A66F97" w:rsidRDefault="00E72BE6" w:rsidP="00E72BE6">
            <w:pPr>
              <w:rPr>
                <w:rFonts w:cs="Arial"/>
                <w:i/>
              </w:rPr>
            </w:pPr>
            <w:r w:rsidRPr="00A66F97">
              <w:rPr>
                <w:rFonts w:cs="Arial"/>
                <w:i/>
              </w:rPr>
              <w:t xml:space="preserve">The ENC depth area is substituted for the S-102 values and a safety contour drawn delimiting the area deeper than 11.3m </w:t>
            </w:r>
          </w:p>
          <w:p w14:paraId="3611353F" w14:textId="77777777" w:rsidR="00E72BE6" w:rsidRPr="00A66F97" w:rsidRDefault="00E72BE6" w:rsidP="00E72BE6">
            <w:pPr>
              <w:rPr>
                <w:rFonts w:cs="Arial"/>
                <w:i/>
                <w:iCs/>
                <w:position w:val="-1"/>
                <w:lang w:val="en-US"/>
              </w:rPr>
            </w:pPr>
          </w:p>
          <w:p w14:paraId="4D347C71" w14:textId="77777777" w:rsidR="00E72BE6" w:rsidRPr="00A66F97" w:rsidRDefault="00E72BE6" w:rsidP="00E72BE6">
            <w:pPr>
              <w:rPr>
                <w:rFonts w:cs="Arial"/>
                <w:i/>
                <w:iCs/>
                <w:position w:val="-1"/>
                <w:lang w:val="en-US"/>
              </w:rPr>
            </w:pPr>
            <w:r w:rsidRPr="00A66F97">
              <w:rPr>
                <w:rFonts w:cs="Arial"/>
                <w:i/>
                <w:iCs/>
                <w:position w:val="-1"/>
                <w:lang w:val="en-US"/>
              </w:rPr>
              <w:t xml:space="preserve">Verify </w:t>
            </w:r>
          </w:p>
          <w:p w14:paraId="7196CA9F" w14:textId="77777777" w:rsidR="00E72BE6" w:rsidRPr="00A66F97" w:rsidRDefault="00E72BE6" w:rsidP="00E72BE6">
            <w:pPr>
              <w:rPr>
                <w:rFonts w:cs="Arial"/>
                <w:i/>
                <w:iCs/>
                <w:position w:val="-1"/>
                <w:lang w:val="en-US"/>
              </w:rPr>
            </w:pPr>
          </w:p>
          <w:p w14:paraId="40E83238" w14:textId="77777777" w:rsidR="00E72BE6" w:rsidRPr="00A66F97" w:rsidRDefault="00E72BE6" w:rsidP="00E72BE6">
            <w:pPr>
              <w:pStyle w:val="ListParagraph"/>
              <w:numPr>
                <w:ilvl w:val="0"/>
                <w:numId w:val="43"/>
              </w:numPr>
              <w:jc w:val="left"/>
              <w:rPr>
                <w:rFonts w:cs="Arial"/>
              </w:rPr>
            </w:pPr>
            <w:r w:rsidRPr="00A66F97">
              <w:rPr>
                <w:rFonts w:cs="Arial"/>
              </w:rPr>
              <w:t>User is able to set a user defined safety contour</w:t>
            </w:r>
          </w:p>
          <w:p w14:paraId="26DB5CF2" w14:textId="77777777" w:rsidR="00E72BE6" w:rsidRPr="00A66F97" w:rsidRDefault="00E72BE6" w:rsidP="00E72BE6">
            <w:pPr>
              <w:pStyle w:val="ListParagraph"/>
              <w:numPr>
                <w:ilvl w:val="0"/>
                <w:numId w:val="43"/>
              </w:numPr>
              <w:jc w:val="left"/>
              <w:rPr>
                <w:rFonts w:cs="Arial"/>
              </w:rPr>
            </w:pPr>
            <w:r w:rsidRPr="00A66F97">
              <w:rPr>
                <w:rFonts w:cs="Arial"/>
              </w:rPr>
              <w:t xml:space="preserve">Verify portrayal of </w:t>
            </w:r>
            <w:proofErr w:type="spellStart"/>
            <w:r w:rsidRPr="00A66F97">
              <w:rPr>
                <w:rFonts w:cs="Arial"/>
              </w:rPr>
              <w:t>DepthArea</w:t>
            </w:r>
            <w:proofErr w:type="spellEnd"/>
            <w:r w:rsidRPr="00A66F97">
              <w:rPr>
                <w:rFonts w:cs="Arial"/>
              </w:rPr>
              <w:t xml:space="preserve">,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4D07FA72" w14:textId="77777777" w:rsidR="00E72BE6" w:rsidRDefault="00E72BE6" w:rsidP="00E72BE6">
            <w:pPr>
              <w:rPr>
                <w:ins w:id="3141" w:author="jonathan pritchard" w:date="2025-01-23T13:38:00Z" w16du:dateUtc="2025-01-23T13:38:00Z"/>
                <w:rFonts w:cs="Arial"/>
                <w:sz w:val="18"/>
                <w:szCs w:val="18"/>
              </w:rPr>
            </w:pPr>
          </w:p>
          <w:p w14:paraId="461FC18E" w14:textId="77777777" w:rsidR="00E72BE6" w:rsidRDefault="00E72BE6" w:rsidP="00E72BE6">
            <w:pPr>
              <w:rPr>
                <w:ins w:id="3142" w:author="jonathan pritchard" w:date="2025-01-23T13:38:00Z" w16du:dateUtc="2025-01-23T13:38:00Z"/>
                <w:rFonts w:cs="Arial"/>
                <w:sz w:val="18"/>
                <w:szCs w:val="18"/>
              </w:rPr>
            </w:pPr>
          </w:p>
          <w:p w14:paraId="4B512BC4" w14:textId="77777777" w:rsidR="00E72BE6" w:rsidRPr="00340B0D" w:rsidRDefault="00E72BE6" w:rsidP="00E72BE6">
            <w:pPr>
              <w:jc w:val="center"/>
              <w:rPr>
                <w:ins w:id="3143" w:author="jonathan pritchard" w:date="2025-01-23T13:38:00Z" w16du:dateUtc="2025-01-23T13:38:00Z"/>
                <w:rFonts w:cs="Arial"/>
                <w:sz w:val="18"/>
                <w:szCs w:val="18"/>
              </w:rPr>
            </w:pPr>
          </w:p>
          <w:p w14:paraId="0408ED7A" w14:textId="4A04B88D" w:rsidR="00E72BE6" w:rsidRDefault="00E72BE6" w:rsidP="00E72BE6">
            <w:pPr>
              <w:tabs>
                <w:tab w:val="left" w:pos="3048"/>
              </w:tabs>
              <w:jc w:val="center"/>
              <w:rPr>
                <w:ins w:id="3144" w:author="jonathan pritchard" w:date="2025-01-23T13:38:00Z" w16du:dateUtc="2025-01-23T13:38:00Z"/>
                <w:rFonts w:cs="Arial"/>
                <w:sz w:val="18"/>
                <w:szCs w:val="18"/>
              </w:rPr>
            </w:pPr>
            <w:r w:rsidRPr="00A66F97">
              <w:rPr>
                <w:rFonts w:cs="Arial"/>
                <w:noProof/>
                <w:lang w:val="en-IN" w:eastAsia="en-IN"/>
              </w:rPr>
              <w:drawing>
                <wp:inline distT="0" distB="0" distL="0" distR="0" wp14:anchorId="3228CDAB" wp14:editId="6266E7CB">
                  <wp:extent cx="3021965" cy="2680970"/>
                  <wp:effectExtent l="0" t="0" r="698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1965" cy="2680970"/>
                          </a:xfrm>
                          <a:prstGeom prst="rect">
                            <a:avLst/>
                          </a:prstGeom>
                          <a:noFill/>
                          <a:ln>
                            <a:noFill/>
                          </a:ln>
                        </pic:spPr>
                      </pic:pic>
                    </a:graphicData>
                  </a:graphic>
                </wp:inline>
              </w:drawing>
            </w:r>
          </w:p>
          <w:p w14:paraId="658B0AAE" w14:textId="77777777" w:rsidR="00E72BE6" w:rsidRPr="00340B0D" w:rsidRDefault="00E72BE6" w:rsidP="00E72BE6">
            <w:pPr>
              <w:tabs>
                <w:tab w:val="left" w:pos="3048"/>
              </w:tabs>
              <w:jc w:val="center"/>
              <w:rPr>
                <w:ins w:id="3145" w:author="jonathan pritchard" w:date="2025-01-23T13:38:00Z" w16du:dateUtc="2025-01-23T13:38:00Z"/>
                <w:rFonts w:cs="Arial"/>
                <w:sz w:val="18"/>
                <w:szCs w:val="18"/>
              </w:rPr>
            </w:pPr>
          </w:p>
          <w:p w14:paraId="2225993E" w14:textId="65CA3444" w:rsidR="00E72BE6" w:rsidRDefault="00E72BE6" w:rsidP="00E72BE6">
            <w:pPr>
              <w:jc w:val="center"/>
              <w:rPr>
                <w:ins w:id="3146" w:author="jonathan pritchard" w:date="2025-01-23T13:38:00Z" w16du:dateUtc="2025-01-23T13:38:00Z"/>
                <w:rFonts w:cs="Arial"/>
                <w:sz w:val="18"/>
                <w:szCs w:val="18"/>
              </w:rPr>
            </w:pPr>
            <w:proofErr w:type="spellStart"/>
            <w:r>
              <w:rPr>
                <w:rFonts w:cs="Arial"/>
                <w:sz w:val="18"/>
                <w:szCs w:val="18"/>
              </w:rPr>
              <w:t>tbd</w:t>
            </w:r>
            <w:proofErr w:type="spellEnd"/>
          </w:p>
          <w:p w14:paraId="1774A5CF" w14:textId="77777777" w:rsidR="00E72BE6" w:rsidRDefault="00E72BE6" w:rsidP="00E72BE6">
            <w:pPr>
              <w:jc w:val="center"/>
              <w:rPr>
                <w:ins w:id="3147" w:author="jonathan pritchard" w:date="2025-01-23T13:38:00Z" w16du:dateUtc="2025-01-23T13:38:00Z"/>
                <w:rFonts w:cs="Arial"/>
                <w:sz w:val="18"/>
                <w:szCs w:val="18"/>
              </w:rPr>
            </w:pPr>
          </w:p>
          <w:p w14:paraId="7109B835" w14:textId="77777777" w:rsidR="00E72BE6" w:rsidRPr="00340B0D" w:rsidRDefault="00E72BE6" w:rsidP="00E72BE6">
            <w:pPr>
              <w:rPr>
                <w:ins w:id="3148" w:author="jonathan pritchard" w:date="2025-01-23T13:38:00Z" w16du:dateUtc="2025-01-23T13:38:00Z"/>
                <w:rFonts w:cs="Arial"/>
                <w:sz w:val="18"/>
                <w:szCs w:val="18"/>
              </w:rPr>
            </w:pPr>
          </w:p>
        </w:tc>
      </w:tr>
    </w:tbl>
    <w:p w14:paraId="14285F3A" w14:textId="77777777" w:rsidR="006E73FA" w:rsidRDefault="006E73FA" w:rsidP="006E73FA">
      <w:pPr>
        <w:rPr>
          <w:ins w:id="3149" w:author="jonathan pritchard" w:date="2025-01-23T13:38:00Z" w16du:dateUtc="2025-01-23T13:38:00Z"/>
        </w:rPr>
      </w:pPr>
    </w:p>
    <w:p w14:paraId="01421DC8" w14:textId="77777777" w:rsidR="006E73FA" w:rsidRPr="006E73FA" w:rsidRDefault="006E73FA">
      <w:pPr>
        <w:pPrChange w:id="3150" w:author="jonathan pritchard" w:date="2025-01-23T13:38:00Z" w16du:dateUtc="2025-01-23T13:38:00Z">
          <w:pPr>
            <w:pStyle w:val="Heading1"/>
            <w:numPr>
              <w:ilvl w:val="2"/>
              <w:numId w:val="72"/>
            </w:numPr>
            <w:tabs>
              <w:tab w:val="clear" w:pos="432"/>
              <w:tab w:val="left" w:pos="567"/>
            </w:tabs>
            <w:spacing w:after="120"/>
            <w:ind w:left="2160" w:hanging="1224"/>
          </w:pPr>
        </w:pPrChange>
      </w:pPr>
    </w:p>
    <w:p w14:paraId="2514E683" w14:textId="77777777" w:rsidR="006C7785" w:rsidRDefault="006C7785" w:rsidP="006C7785">
      <w:pPr>
        <w:spacing w:line="240" w:lineRule="auto"/>
      </w:pPr>
    </w:p>
    <w:p w14:paraId="33F4EB7C" w14:textId="1943FA3C" w:rsidR="00E72BE6" w:rsidRDefault="00E72BE6">
      <w:pPr>
        <w:widowControl/>
        <w:spacing w:line="240" w:lineRule="auto"/>
        <w:jc w:val="left"/>
        <w:rPr>
          <w:b/>
          <w:color w:val="FF0000"/>
        </w:rPr>
      </w:pPr>
      <w:r>
        <w:rPr>
          <w:b/>
          <w:color w:val="FF0000"/>
        </w:rPr>
        <w:br w:type="page"/>
      </w:r>
    </w:p>
    <w:p w14:paraId="7163A244" w14:textId="77777777" w:rsidR="0099359B" w:rsidRDefault="0099359B" w:rsidP="006C7785">
      <w:pPr>
        <w:spacing w:line="240" w:lineRule="auto"/>
        <w:rPr>
          <w:ins w:id="3151" w:author="jonathan pritchard" w:date="2024-10-23T10:00:00Z" w16du:dateUtc="2024-10-23T09:00:00Z"/>
          <w:b/>
          <w:color w:val="FF0000"/>
        </w:rPr>
      </w:pPr>
    </w:p>
    <w:p w14:paraId="2DDBFE91" w14:textId="4C74E3B1" w:rsidR="006C7785" w:rsidRPr="008C2033" w:rsidDel="0099359B" w:rsidRDefault="006C7785" w:rsidP="006C7785">
      <w:pPr>
        <w:spacing w:line="240" w:lineRule="auto"/>
        <w:rPr>
          <w:del w:id="3152" w:author="jonathan pritchard" w:date="2024-10-23T10:00:00Z" w16du:dateUtc="2024-10-23T09:00:00Z"/>
          <w:color w:val="FF0000"/>
        </w:rPr>
      </w:pPr>
      <w:del w:id="3153" w:author="jonathan pritchard" w:date="2024-10-23T10:00:00Z" w16du:dateUtc="2024-10-23T09:00: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r w:rsidRPr="0047307B">
        <w:rPr>
          <w:rFonts w:cs="Arial"/>
          <w:color w:val="000000" w:themeColor="text1"/>
        </w:rPr>
        <w:t>Safety depth</w:t>
      </w: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154" w:author="jonathan pritchard" w:date="2025-01-23T13:38:00Z" w16du:dateUtc="2025-01-23T13:38:00Z">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57"/>
        <w:gridCol w:w="2653"/>
        <w:gridCol w:w="2558"/>
        <w:gridCol w:w="1868"/>
        <w:tblGridChange w:id="3155">
          <w:tblGrid>
            <w:gridCol w:w="2557"/>
            <w:gridCol w:w="2653"/>
            <w:gridCol w:w="2558"/>
            <w:gridCol w:w="1868"/>
          </w:tblGrid>
        </w:tblGridChange>
      </w:tblGrid>
      <w:tr w:rsidR="006C7785" w14:paraId="1B52C9D1" w14:textId="77777777" w:rsidTr="006E73FA">
        <w:trPr>
          <w:trHeight w:val="454"/>
          <w:tblHeader/>
          <w:trPrChange w:id="3156" w:author="jonathan pritchard" w:date="2025-01-23T13:38:00Z" w16du:dateUtc="2025-01-23T13:38:00Z">
            <w:trPr>
              <w:trHeight w:val="454"/>
              <w:tblHeader/>
            </w:trPr>
          </w:trPrChange>
        </w:trPr>
        <w:tc>
          <w:tcPr>
            <w:tcW w:w="2557" w:type="dxa"/>
            <w:shd w:val="clear" w:color="auto" w:fill="BFBFBF" w:themeFill="background1" w:themeFillShade="BF"/>
            <w:vAlign w:val="center"/>
            <w:tcPrChange w:id="3157" w:author="jonathan pritchard" w:date="2025-01-23T13:38:00Z" w16du:dateUtc="2025-01-23T13:38:00Z">
              <w:tcPr>
                <w:tcW w:w="2557" w:type="dxa"/>
                <w:shd w:val="clear" w:color="auto" w:fill="CCFFCC"/>
                <w:vAlign w:val="center"/>
              </w:tcPr>
            </w:tcPrChange>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BFBFBF" w:themeFill="background1" w:themeFillShade="BF"/>
            <w:vAlign w:val="center"/>
            <w:tcPrChange w:id="3158" w:author="jonathan pritchard" w:date="2025-01-23T13:38:00Z" w16du:dateUtc="2025-01-23T13:38:00Z">
              <w:tcPr>
                <w:tcW w:w="2653" w:type="dxa"/>
                <w:shd w:val="clear" w:color="auto" w:fill="CCFFCC"/>
                <w:vAlign w:val="center"/>
              </w:tcPr>
            </w:tcPrChange>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Change w:id="3159" w:author="jonathan pritchard" w:date="2025-01-23T13:38:00Z" w16du:dateUtc="2025-01-23T13:38:00Z">
              <w:tcPr>
                <w:tcW w:w="2558" w:type="dxa"/>
                <w:shd w:val="clear" w:color="auto" w:fill="CCFFCC"/>
                <w:vAlign w:val="center"/>
              </w:tcPr>
            </w:tcPrChange>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BFBFBF" w:themeFill="background1" w:themeFillShade="BF"/>
            <w:vAlign w:val="center"/>
            <w:tcPrChange w:id="3160" w:author="jonathan pritchard" w:date="2025-01-23T13:38:00Z" w16du:dateUtc="2025-01-23T13:38:00Z">
              <w:tcPr>
                <w:tcW w:w="1868" w:type="dxa"/>
                <w:shd w:val="clear" w:color="auto" w:fill="CCFFCC"/>
                <w:vAlign w:val="center"/>
              </w:tcPr>
            </w:tcPrChange>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lastRenderedPageBreak/>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2A465DED" w14:textId="36E4FDF4" w:rsidR="006C7785" w:rsidRDefault="006C7785" w:rsidP="006C7785"/>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4829035" w14:textId="4A73C2BD" w:rsidR="006C7785" w:rsidDel="0099359B" w:rsidRDefault="006C7785" w:rsidP="006C7785">
      <w:pPr>
        <w:rPr>
          <w:del w:id="3161" w:author="jonathan pritchard" w:date="2024-10-23T10:01:00Z" w16du:dateUtc="2024-10-23T09:01:00Z"/>
          <w:b/>
          <w:color w:val="FF0000"/>
        </w:rPr>
      </w:pPr>
      <w:del w:id="3162"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F5B46EE" w14:textId="77777777" w:rsidR="0099359B" w:rsidRPr="008C2033" w:rsidRDefault="0099359B" w:rsidP="006C7785">
      <w:pPr>
        <w:spacing w:line="240" w:lineRule="auto"/>
        <w:rPr>
          <w:ins w:id="3163" w:author="jonathan pritchard" w:date="2024-10-23T10:01:00Z" w16du:dateUtc="2024-10-23T09:01:00Z"/>
          <w:color w:val="FF0000"/>
        </w:rPr>
      </w:pPr>
    </w:p>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380FCD">
        <w:trPr>
          <w:trHeight w:val="454"/>
          <w:tblHeader/>
        </w:trPr>
        <w:tc>
          <w:tcPr>
            <w:tcW w:w="2557" w:type="dxa"/>
            <w:shd w:val="clear" w:color="auto" w:fill="CCFFCC"/>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lastRenderedPageBreak/>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t>.</w:t>
      </w:r>
    </w:p>
    <w:p w14:paraId="5B6CBFCC" w14:textId="518B285E" w:rsidR="006C7785" w:rsidDel="0099359B" w:rsidRDefault="006C7785" w:rsidP="006C7785">
      <w:pPr>
        <w:rPr>
          <w:del w:id="3164" w:author="jonathan pritchard" w:date="2024-10-23T10:01:00Z" w16du:dateUtc="2024-10-23T09:01:00Z"/>
          <w:b/>
          <w:color w:val="FF0000"/>
        </w:rPr>
      </w:pPr>
      <w:del w:id="3165"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0CF2AB0" w14:textId="77777777" w:rsidR="0099359B" w:rsidRPr="008C2033" w:rsidRDefault="0099359B" w:rsidP="006C7785">
      <w:pPr>
        <w:spacing w:line="240" w:lineRule="auto"/>
        <w:rPr>
          <w:ins w:id="3166" w:author="jonathan pritchard" w:date="2024-10-23T10:01:00Z" w16du:dateUtc="2024-10-23T09:01:00Z"/>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E72BE6">
        <w:trPr>
          <w:trHeight w:val="454"/>
          <w:tblHeader/>
        </w:trPr>
        <w:tc>
          <w:tcPr>
            <w:tcW w:w="2557" w:type="dxa"/>
            <w:shd w:val="clear" w:color="auto" w:fill="BFBFBF" w:themeFill="background1" w:themeFillShade="BF"/>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28A3934" w14:textId="52BA22A7" w:rsidR="006C7785" w:rsidDel="0099359B" w:rsidRDefault="006C7785" w:rsidP="006C7785">
      <w:pPr>
        <w:rPr>
          <w:del w:id="3167" w:author="jonathan pritchard" w:date="2024-10-23T10:01:00Z" w16du:dateUtc="2024-10-23T09:01:00Z"/>
          <w:b/>
          <w:color w:val="FF0000"/>
        </w:rPr>
      </w:pPr>
      <w:del w:id="3168"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15B664F3" w14:textId="77777777" w:rsidR="0099359B" w:rsidRPr="008C2033" w:rsidRDefault="0099359B" w:rsidP="006C7785">
      <w:pPr>
        <w:spacing w:line="240" w:lineRule="auto"/>
        <w:rPr>
          <w:ins w:id="3169" w:author="jonathan pritchard" w:date="2024-10-23T10:01:00Z" w16du:dateUtc="2024-10-23T09:01:00Z"/>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380FCD">
        <w:trPr>
          <w:trHeight w:val="454"/>
          <w:tblHeader/>
        </w:trPr>
        <w:tc>
          <w:tcPr>
            <w:tcW w:w="2557" w:type="dxa"/>
            <w:shd w:val="clear" w:color="auto" w:fill="CCFFCC"/>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1C51D73" w14:textId="74488C41" w:rsidR="006C7785" w:rsidDel="0099359B" w:rsidRDefault="006C7785" w:rsidP="006C7785">
      <w:pPr>
        <w:rPr>
          <w:del w:id="3170" w:author="jonathan pritchard" w:date="2024-10-23T10:01:00Z" w16du:dateUtc="2024-10-23T09:01:00Z"/>
          <w:b/>
          <w:color w:val="FF0000"/>
        </w:rPr>
      </w:pPr>
      <w:del w:id="3171"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EEF31AB" w14:textId="77777777" w:rsidR="0099359B" w:rsidRPr="008C2033" w:rsidRDefault="0099359B" w:rsidP="006C7785">
      <w:pPr>
        <w:spacing w:line="240" w:lineRule="auto"/>
        <w:rPr>
          <w:ins w:id="3172" w:author="jonathan pritchard" w:date="2024-10-23T10:01:00Z" w16du:dateUtc="2024-10-23T09:01:00Z"/>
          <w:color w:val="FF0000"/>
        </w:rPr>
      </w:pPr>
    </w:p>
    <w:p w14:paraId="72079852" w14:textId="77777777" w:rsidR="006C7785" w:rsidRDefault="006C7785" w:rsidP="006C7785">
      <w:r>
        <w:br w:type="page"/>
      </w:r>
    </w:p>
    <w:p w14:paraId="286B6FEF"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rPr>
        <w:lastRenderedPageBreak/>
        <w:t>Shallow pattern</w:t>
      </w:r>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E72BE6">
        <w:trPr>
          <w:trHeight w:val="454"/>
          <w:tblHeader/>
        </w:trPr>
        <w:tc>
          <w:tcPr>
            <w:tcW w:w="2406" w:type="dxa"/>
            <w:shd w:val="clear" w:color="auto" w:fill="BFBFBF" w:themeFill="background1" w:themeFillShade="BF"/>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FFFFFF" w:themeFill="background1"/>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BFBFBF" w:themeFill="background1" w:themeFillShade="BF"/>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FFFFFF" w:themeFill="background1"/>
            <w:vAlign w:val="center"/>
          </w:tcPr>
          <w:p w14:paraId="3954818B" w14:textId="77777777" w:rsidR="006C7785" w:rsidRPr="00CB1E10" w:rsidRDefault="006C7785" w:rsidP="00380FCD">
            <w:pPr>
              <w:spacing w:line="240" w:lineRule="auto"/>
              <w:rPr>
                <w:rFonts w:cs="Arial"/>
                <w:color w:val="000000"/>
              </w:rPr>
            </w:pPr>
            <w:r w:rsidRPr="00CB1E10">
              <w:rPr>
                <w:rFonts w:cs="Arial"/>
                <w:color w:val="000000"/>
              </w:rPr>
              <w:t>S-98 C-12.9.5</w:t>
            </w:r>
          </w:p>
          <w:p w14:paraId="79FA8770" w14:textId="77777777" w:rsidR="006C7785" w:rsidRPr="00CB1E10" w:rsidRDefault="006C7785" w:rsidP="00380FCD">
            <w:pPr>
              <w:spacing w:line="240" w:lineRule="auto"/>
              <w:rPr>
                <w:rFonts w:cs="Arial"/>
              </w:rPr>
            </w:pP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Display dataset 10100AA_X0000.000 at maximum display scale (1:52 000), select Display Category Display 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4E27B297" w14:textId="250B6E63" w:rsidR="006C7785" w:rsidDel="0099359B" w:rsidRDefault="006C7785" w:rsidP="006C7785">
      <w:pPr>
        <w:rPr>
          <w:del w:id="3173" w:author="jonathan pritchard" w:date="2024-10-23T10:01:00Z" w16du:dateUtc="2024-10-23T09:01:00Z"/>
          <w:b/>
          <w:color w:val="FF0000"/>
        </w:rPr>
      </w:pPr>
      <w:del w:id="3174"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B03D13C" w14:textId="77777777" w:rsidR="0099359B" w:rsidRPr="008C2033" w:rsidRDefault="0099359B" w:rsidP="006C7785">
      <w:pPr>
        <w:spacing w:line="240" w:lineRule="auto"/>
        <w:rPr>
          <w:ins w:id="3175" w:author="jonathan pritchard" w:date="2024-10-23T10:01:00Z" w16du:dateUtc="2024-10-23T09:01:00Z"/>
          <w:color w:val="FF0000"/>
        </w:rPr>
      </w:pPr>
    </w:p>
    <w:p w14:paraId="63FB3A46" w14:textId="77777777" w:rsidR="006C7785" w:rsidRDefault="006C7785" w:rsidP="006C7785">
      <w:r>
        <w:br w:type="page"/>
      </w:r>
    </w:p>
    <w:p w14:paraId="37F76D17" w14:textId="77777777" w:rsidR="006C7785" w:rsidRPr="001C1BE9" w:rsidRDefault="006C7785" w:rsidP="006C7785">
      <w:pPr>
        <w:pStyle w:val="Heading1"/>
        <w:numPr>
          <w:ilvl w:val="2"/>
          <w:numId w:val="80"/>
        </w:numPr>
        <w:tabs>
          <w:tab w:val="left" w:pos="567"/>
        </w:tabs>
        <w:spacing w:after="120"/>
        <w:ind w:left="567" w:hanging="567"/>
        <w:rPr>
          <w:rFonts w:cs="Arial"/>
          <w:b w:val="0"/>
          <w:color w:val="000000" w:themeColor="text1"/>
        </w:rPr>
      </w:pPr>
      <w:r w:rsidRPr="001C1BE9">
        <w:rPr>
          <w:rFonts w:cs="Arial"/>
          <w:color w:val="000000" w:themeColor="text1"/>
        </w:rPr>
        <w:lastRenderedPageBreak/>
        <w:t>Contour labels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E72BE6">
        <w:trPr>
          <w:trHeight w:val="392"/>
          <w:tblHeader/>
        </w:trPr>
        <w:tc>
          <w:tcPr>
            <w:tcW w:w="2485" w:type="dxa"/>
            <w:shd w:val="clear" w:color="auto" w:fill="BFBFBF" w:themeFill="background1" w:themeFillShade="BF"/>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FFFFFF" w:themeFill="background1"/>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BFBFBF" w:themeFill="background1" w:themeFillShade="BF"/>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FFFFFF" w:themeFill="background1"/>
            <w:vAlign w:val="center"/>
          </w:tcPr>
          <w:p w14:paraId="71D6EAD9" w14:textId="77777777" w:rsidR="006C7785" w:rsidRPr="00CB1E10" w:rsidRDefault="006C7785" w:rsidP="00380FCD">
            <w:pPr>
              <w:spacing w:line="240" w:lineRule="auto"/>
              <w:rPr>
                <w:rFonts w:cs="Arial"/>
                <w:color w:val="000000"/>
              </w:rPr>
            </w:pPr>
            <w:r w:rsidRPr="00CB1E10">
              <w:rPr>
                <w:rFonts w:cs="Arial"/>
                <w:color w:val="000000"/>
              </w:rPr>
              <w:t>S-98 C-9.5.4</w:t>
            </w:r>
          </w:p>
          <w:p w14:paraId="5CFC6A1C"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7671E855" w14:textId="4B8C7930" w:rsidR="006C7785" w:rsidRPr="008C2033" w:rsidDel="0099359B" w:rsidRDefault="006C7785" w:rsidP="006C7785">
      <w:pPr>
        <w:spacing w:line="240" w:lineRule="auto"/>
        <w:rPr>
          <w:del w:id="3176" w:author="jonathan pritchard" w:date="2024-10-23T10:02:00Z" w16du:dateUtc="2024-10-23T09:02:00Z"/>
          <w:color w:val="FF0000"/>
        </w:rPr>
      </w:pPr>
      <w:del w:id="3177"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0AEB0AEE" w14:textId="77777777" w:rsidR="006C7785" w:rsidRDefault="006C7785" w:rsidP="006C7785">
      <w:pPr>
        <w:ind w:right="119"/>
      </w:pPr>
      <w:r>
        <w:br w:type="page"/>
      </w:r>
    </w:p>
    <w:p w14:paraId="760EFE49"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E72BE6">
        <w:trPr>
          <w:trHeight w:val="454"/>
          <w:tblHeader/>
        </w:trPr>
        <w:tc>
          <w:tcPr>
            <w:tcW w:w="2381" w:type="dxa"/>
            <w:shd w:val="clear" w:color="auto" w:fill="BFBFBF" w:themeFill="background1" w:themeFillShade="BF"/>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FFFFFF" w:themeFill="background1"/>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BFBFBF" w:themeFill="background1" w:themeFillShade="BF"/>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6FBA4F84" w14:textId="77777777" w:rsidR="006C7785" w:rsidRPr="00CB1E10" w:rsidRDefault="006C7785" w:rsidP="00380FCD">
            <w:pPr>
              <w:spacing w:line="240" w:lineRule="auto"/>
              <w:rPr>
                <w:rFonts w:cs="Arial"/>
                <w:color w:val="000000"/>
              </w:rPr>
            </w:pPr>
            <w:r w:rsidRPr="00CB1E10">
              <w:rPr>
                <w:rFonts w:cs="Arial"/>
                <w:color w:val="000000"/>
              </w:rPr>
              <w:t>S-98 C-14.3</w:t>
            </w:r>
          </w:p>
          <w:p w14:paraId="59896640"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5"/>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3CFEAFC3" w14:textId="49B6247B" w:rsidR="006C7785" w:rsidDel="0099359B" w:rsidRDefault="006C7785" w:rsidP="006C7785">
      <w:pPr>
        <w:rPr>
          <w:del w:id="3178" w:author="jonathan pritchard" w:date="2024-10-23T10:02:00Z" w16du:dateUtc="2024-10-23T09:02:00Z"/>
          <w:b/>
          <w:color w:val="FF0000"/>
        </w:rPr>
      </w:pPr>
      <w:del w:id="3179"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5802EF39" w14:textId="77777777" w:rsidR="0099359B" w:rsidRPr="008C2033" w:rsidRDefault="0099359B" w:rsidP="006C7785">
      <w:pPr>
        <w:spacing w:line="240" w:lineRule="auto"/>
        <w:rPr>
          <w:ins w:id="3180" w:author="jonathan pritchard" w:date="2024-10-23T10:02:00Z" w16du:dateUtc="2024-10-23T09:02:00Z"/>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E72BE6">
        <w:trPr>
          <w:trHeight w:val="454"/>
          <w:tblHeader/>
        </w:trPr>
        <w:tc>
          <w:tcPr>
            <w:tcW w:w="2381" w:type="dxa"/>
            <w:shd w:val="clear" w:color="auto" w:fill="BFBFBF" w:themeFill="background1" w:themeFillShade="BF"/>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FFFFFF" w:themeFill="background1"/>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BFBFBF" w:themeFill="background1" w:themeFillShade="BF"/>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131C9C7A" w14:textId="77777777" w:rsidR="006C7785" w:rsidRPr="00CB1E10" w:rsidRDefault="006C7785" w:rsidP="00380FCD">
            <w:pPr>
              <w:spacing w:line="240" w:lineRule="auto"/>
              <w:rPr>
                <w:rFonts w:cs="Arial"/>
                <w:color w:val="000000"/>
              </w:rPr>
            </w:pPr>
            <w:r w:rsidRPr="00CB1E10">
              <w:rPr>
                <w:rFonts w:cs="Arial"/>
                <w:color w:val="000000"/>
              </w:rPr>
              <w:t>S-98 C-14.3</w:t>
            </w: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16"/>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C5DD44A"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E72BE6">
        <w:trPr>
          <w:trHeight w:val="454"/>
          <w:tblHeader/>
        </w:trPr>
        <w:tc>
          <w:tcPr>
            <w:tcW w:w="2381" w:type="dxa"/>
            <w:shd w:val="clear" w:color="auto" w:fill="BFBFBF" w:themeFill="background1" w:themeFillShade="BF"/>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CCFFCC"/>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BFBFBF" w:themeFill="background1" w:themeFillShade="BF"/>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CCFFCC"/>
            <w:vAlign w:val="center"/>
          </w:tcPr>
          <w:p w14:paraId="71550F6A" w14:textId="77777777" w:rsidR="006C7785" w:rsidRPr="000812C8" w:rsidRDefault="006C7785" w:rsidP="00380FCD">
            <w:pPr>
              <w:spacing w:line="240" w:lineRule="auto"/>
              <w:rPr>
                <w:rFonts w:cs="Arial"/>
                <w:color w:val="000000"/>
              </w:rPr>
            </w:pPr>
            <w:r w:rsidRPr="000812C8">
              <w:rPr>
                <w:rFonts w:cs="Arial"/>
                <w:color w:val="000000"/>
              </w:rPr>
              <w:t>S-98 C-14.3</w:t>
            </w:r>
          </w:p>
          <w:p w14:paraId="673D51F6" w14:textId="77777777" w:rsidR="006C7785" w:rsidRPr="000812C8"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17"/>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15FB1647"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5C926F88" w14:textId="77777777" w:rsidR="006C7785" w:rsidRDefault="006C7785" w:rsidP="006C7785">
      <w:r>
        <w:br w:type="page"/>
      </w:r>
    </w:p>
    <w:p w14:paraId="78CD8C68"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0812C8">
        <w:rPr>
          <w:rFonts w:cs="Arial"/>
          <w:color w:val="000000" w:themeColor="text1"/>
        </w:rPr>
        <w:lastRenderedPageBreak/>
        <w:t>Display of additional Chart Information Symbol</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181" w:author="jonathan pritchard" w:date="2024-10-22T11:35:00Z" w16du:dateUtc="2024-10-22T10: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065"/>
        <w:tblGridChange w:id="3182">
          <w:tblGrid>
            <w:gridCol w:w="2381"/>
            <w:gridCol w:w="2381"/>
            <w:gridCol w:w="2382"/>
            <w:gridCol w:w="2065"/>
            <w:gridCol w:w="317"/>
          </w:tblGrid>
        </w:tblGridChange>
      </w:tblGrid>
      <w:tr w:rsidR="006C7785" w14:paraId="6D2FBA04" w14:textId="77777777" w:rsidTr="00E72BE6">
        <w:trPr>
          <w:trHeight w:val="454"/>
          <w:tblHeader/>
          <w:trPrChange w:id="3183" w:author="jonathan pritchard" w:date="2024-10-22T11:35:00Z" w16du:dateUtc="2024-10-22T10:35:00Z">
            <w:trPr>
              <w:trHeight w:val="454"/>
              <w:tblHeader/>
            </w:trPr>
          </w:trPrChange>
        </w:trPr>
        <w:tc>
          <w:tcPr>
            <w:tcW w:w="2381" w:type="dxa"/>
            <w:shd w:val="clear" w:color="auto" w:fill="BFBFBF" w:themeFill="background1" w:themeFillShade="BF"/>
            <w:vAlign w:val="center"/>
            <w:tcPrChange w:id="3184" w:author="jonathan pritchard" w:date="2024-10-22T11:35:00Z" w16du:dateUtc="2024-10-22T10:35:00Z">
              <w:tcPr>
                <w:tcW w:w="2381" w:type="dxa"/>
                <w:shd w:val="clear" w:color="auto" w:fill="CCFFCC"/>
                <w:vAlign w:val="center"/>
              </w:tcPr>
            </w:tcPrChange>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CCFFCC"/>
            <w:vAlign w:val="center"/>
            <w:tcPrChange w:id="3185" w:author="jonathan pritchard" w:date="2024-10-22T11:35:00Z" w16du:dateUtc="2024-10-22T10:35:00Z">
              <w:tcPr>
                <w:tcW w:w="2381" w:type="dxa"/>
                <w:shd w:val="clear" w:color="auto" w:fill="CCFFCC"/>
                <w:vAlign w:val="center"/>
              </w:tcPr>
            </w:tcPrChange>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BFBFBF" w:themeFill="background1" w:themeFillShade="BF"/>
            <w:vAlign w:val="center"/>
            <w:tcPrChange w:id="3186" w:author="jonathan pritchard" w:date="2024-10-22T11:35:00Z" w16du:dateUtc="2024-10-22T10:35:00Z">
              <w:tcPr>
                <w:tcW w:w="2382" w:type="dxa"/>
                <w:shd w:val="clear" w:color="auto" w:fill="CCFFCC"/>
                <w:vAlign w:val="center"/>
              </w:tcPr>
            </w:tcPrChange>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CCFFCC"/>
            <w:vAlign w:val="center"/>
            <w:tcPrChange w:id="3187" w:author="jonathan pritchard" w:date="2024-10-22T11:35:00Z" w16du:dateUtc="2024-10-22T10:35:00Z">
              <w:tcPr>
                <w:tcW w:w="2382" w:type="dxa"/>
                <w:gridSpan w:val="2"/>
                <w:shd w:val="clear" w:color="auto" w:fill="CCFFCC"/>
                <w:vAlign w:val="center"/>
              </w:tcPr>
            </w:tcPrChange>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Change w:id="3188" w:author="jonathan pritchard" w:date="2024-10-22T11:35:00Z" w16du:dateUtc="2024-10-22T10:35:00Z">
          <w:tblPr>
            <w:tblStyle w:val="TableGrid"/>
            <w:tblW w:w="9246" w:type="dxa"/>
            <w:tblInd w:w="-10" w:type="dxa"/>
            <w:tblLook w:val="04A0" w:firstRow="1" w:lastRow="0" w:firstColumn="1" w:lastColumn="0" w:noHBand="0" w:noVBand="1"/>
          </w:tblPr>
        </w:tblPrChange>
      </w:tblPr>
      <w:tblGrid>
        <w:gridCol w:w="12"/>
        <w:gridCol w:w="2709"/>
        <w:gridCol w:w="285"/>
        <w:gridCol w:w="1276"/>
        <w:gridCol w:w="229"/>
        <w:gridCol w:w="914"/>
        <w:gridCol w:w="1895"/>
        <w:gridCol w:w="516"/>
        <w:gridCol w:w="778"/>
        <w:gridCol w:w="632"/>
        <w:tblGridChange w:id="3189">
          <w:tblGrid>
            <w:gridCol w:w="2"/>
            <w:gridCol w:w="10"/>
            <w:gridCol w:w="2709"/>
            <w:gridCol w:w="285"/>
            <w:gridCol w:w="1276"/>
            <w:gridCol w:w="229"/>
            <w:gridCol w:w="914"/>
            <w:gridCol w:w="1895"/>
            <w:gridCol w:w="516"/>
            <w:gridCol w:w="778"/>
            <w:gridCol w:w="622"/>
            <w:gridCol w:w="10"/>
          </w:tblGrid>
        </w:tblGridChange>
      </w:tblGrid>
      <w:tr w:rsidR="006C7785" w:rsidRPr="00340B0D" w14:paraId="2F588C0F" w14:textId="77777777" w:rsidTr="00CF00C7">
        <w:trPr>
          <w:gridBefore w:val="1"/>
          <w:wBefore w:w="12" w:type="dxa"/>
          <w:trPrChange w:id="319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9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CF00C7">
        <w:trPr>
          <w:gridBefore w:val="1"/>
          <w:wBefore w:w="12" w:type="dxa"/>
          <w:trPrChange w:id="319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Change w:id="3193"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auto"/>
                <w:vAlign w:val="center"/>
              </w:tcPr>
            </w:tcPrChange>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CF00C7">
        <w:trPr>
          <w:gridBefore w:val="1"/>
          <w:wBefore w:w="12" w:type="dxa"/>
          <w:trPrChange w:id="3194"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195"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CF00C7">
        <w:trPr>
          <w:gridBefore w:val="1"/>
          <w:wBefore w:w="12" w:type="dxa"/>
          <w:trPrChange w:id="3196"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Change w:id="3197"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FFFFFF" w:themeFill="background1"/>
                <w:vAlign w:val="center"/>
              </w:tcPr>
            </w:tcPrChange>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CF00C7">
        <w:trPr>
          <w:gridBefore w:val="1"/>
          <w:wBefore w:w="12" w:type="dxa"/>
          <w:trPrChange w:id="3198"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3199"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3200"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CF00C7">
        <w:trPr>
          <w:gridBefore w:val="1"/>
          <w:wBefore w:w="12" w:type="dxa"/>
          <w:trPrChange w:id="3201"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Change w:id="3202"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auto"/>
              </w:tcPr>
            </w:tcPrChange>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Change w:id="3203"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auto"/>
              </w:tcPr>
            </w:tcPrChange>
          </w:tcPr>
          <w:p w14:paraId="6D46D048" w14:textId="77777777" w:rsidR="006C7785" w:rsidRPr="00340B0D" w:rsidRDefault="006C7785" w:rsidP="00380FCD">
            <w:pPr>
              <w:rPr>
                <w:rFonts w:cs="Arial"/>
                <w:sz w:val="18"/>
                <w:szCs w:val="18"/>
              </w:rPr>
            </w:pPr>
          </w:p>
        </w:tc>
      </w:tr>
      <w:tr w:rsidR="006C7785" w:rsidRPr="00340B0D" w14:paraId="1763DADE" w14:textId="77777777" w:rsidTr="00CF00C7">
        <w:trPr>
          <w:gridBefore w:val="1"/>
          <w:wBefore w:w="12" w:type="dxa"/>
          <w:trPrChange w:id="3204"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Change w:id="3205" w:author="jonathan pritchard" w:date="2024-10-22T11:35:00Z" w16du:dateUtc="2024-10-22T10:35:00Z">
              <w:tcPr>
                <w:tcW w:w="7824" w:type="dxa"/>
                <w:gridSpan w:val="7"/>
                <w:tcBorders>
                  <w:top w:val="single" w:sz="4" w:space="0" w:color="auto"/>
                  <w:left w:val="single" w:sz="12" w:space="0" w:color="auto"/>
                  <w:bottom w:val="single" w:sz="12" w:space="0" w:color="auto"/>
                  <w:right w:val="single" w:sz="12" w:space="0" w:color="auto"/>
                </w:tcBorders>
                <w:shd w:val="clear" w:color="auto" w:fill="auto"/>
              </w:tcPr>
            </w:tcPrChange>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Change w:id="3206" w:author="jonathan pritchard" w:date="2024-10-22T11:35:00Z" w16du:dateUtc="2024-10-22T10:35:00Z">
              <w:tcPr>
                <w:tcW w:w="1410" w:type="dxa"/>
                <w:gridSpan w:val="3"/>
                <w:tcBorders>
                  <w:top w:val="single" w:sz="4" w:space="0" w:color="auto"/>
                  <w:left w:val="single" w:sz="12" w:space="0" w:color="auto"/>
                  <w:bottom w:val="single" w:sz="12" w:space="0" w:color="auto"/>
                  <w:right w:val="single" w:sz="12" w:space="0" w:color="auto"/>
                </w:tcBorders>
                <w:shd w:val="clear" w:color="auto" w:fill="auto"/>
              </w:tcPr>
            </w:tcPrChange>
          </w:tcPr>
          <w:p w14:paraId="2E2D3555" w14:textId="77777777" w:rsidR="006C7785" w:rsidRPr="00340B0D" w:rsidRDefault="006C7785" w:rsidP="00380FCD">
            <w:pPr>
              <w:rPr>
                <w:rFonts w:cs="Arial"/>
                <w:sz w:val="18"/>
                <w:szCs w:val="18"/>
              </w:rPr>
            </w:pPr>
          </w:p>
        </w:tc>
      </w:tr>
      <w:tr w:rsidR="006C7785" w:rsidRPr="00340B0D" w14:paraId="42D55AC9" w14:textId="77777777" w:rsidTr="00CF00C7">
        <w:trPr>
          <w:gridBefore w:val="1"/>
          <w:wBefore w:w="12" w:type="dxa"/>
          <w:trPrChange w:id="3207"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208" w:author="jonathan pritchard" w:date="2024-10-22T11:35:00Z" w16du:dateUtc="2024-10-22T10:35:00Z">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209"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CF00C7">
        <w:trPr>
          <w:gridBefore w:val="1"/>
          <w:wBefore w:w="12" w:type="dxa"/>
          <w:trPrChange w:id="3210" w:author="jonathan pritchard" w:date="2024-10-22T11:35:00Z" w16du:dateUtc="2024-10-22T10:35:00Z">
            <w:trPr>
              <w:gridBefore w:val="2"/>
              <w:wBefore w:w="12" w:type="dxa"/>
            </w:trPr>
          </w:trPrChange>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Change w:id="3211"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auto"/>
                  </w:tcPr>
                </w:tcPrChange>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Change w:id="3212" w:author="jonathan pritchard" w:date="2024-10-22T11:35:00Z" w16du:dateUtc="2024-10-22T10:35:00Z">
              <w:tcPr>
                <w:tcW w:w="4103" w:type="dxa"/>
                <w:gridSpan w:val="4"/>
                <w:tcBorders>
                  <w:left w:val="single" w:sz="12" w:space="0" w:color="auto"/>
                  <w:bottom w:val="single" w:sz="4" w:space="0" w:color="auto"/>
                  <w:right w:val="single" w:sz="4" w:space="0" w:color="auto"/>
                </w:tcBorders>
                <w:shd w:val="clear" w:color="auto" w:fill="auto"/>
              </w:tcPr>
            </w:tcPrChange>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Change w:id="3213"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CF00C7">
        <w:trPr>
          <w:gridBefore w:val="1"/>
          <w:wBefore w:w="12" w:type="dxa"/>
          <w:trPrChange w:id="3214"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Change w:id="3215" w:author="jonathan pritchard" w:date="2024-10-22T11:35:00Z" w16du:dateUtc="2024-10-22T10:35:00Z">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tcPrChange>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Change w:id="3216" w:author="jonathan pritchard" w:date="2024-10-22T11:35:00Z" w16du:dateUtc="2024-10-22T10:35:00Z">
              <w:tcPr>
                <w:tcW w:w="4103" w:type="dxa"/>
                <w:gridSpan w:val="4"/>
                <w:tcBorders>
                  <w:left w:val="single" w:sz="12" w:space="0" w:color="auto"/>
                  <w:right w:val="single" w:sz="4" w:space="0" w:color="auto"/>
                </w:tcBorders>
                <w:shd w:val="clear" w:color="auto" w:fill="auto"/>
              </w:tcPr>
            </w:tcPrChange>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Change w:id="3217"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CF00C7">
        <w:trPr>
          <w:gridBefore w:val="1"/>
          <w:wBefore w:w="12" w:type="dxa"/>
          <w:trPrChange w:id="321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1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2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Change w:id="3221" w:author="jonathan pritchard" w:date="2024-10-22T11:35:00Z" w16du:dateUtc="2024-10-22T10:35:00Z">
              <w:tcPr>
                <w:tcW w:w="4103" w:type="dxa"/>
                <w:gridSpan w:val="4"/>
                <w:tcBorders>
                  <w:left w:val="single" w:sz="12" w:space="0" w:color="auto"/>
                </w:tcBorders>
              </w:tcPr>
            </w:tcPrChange>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Change w:id="3222" w:author="jonathan pritchard" w:date="2024-10-22T11:35:00Z" w16du:dateUtc="2024-10-22T10:35:00Z">
              <w:tcPr>
                <w:tcW w:w="632" w:type="dxa"/>
                <w:gridSpan w:val="2"/>
                <w:tcBorders>
                  <w:right w:val="single" w:sz="12" w:space="0" w:color="auto"/>
                </w:tcBorders>
              </w:tcPr>
            </w:tcPrChange>
          </w:tcPr>
          <w:p w14:paraId="5A01C05E" w14:textId="77777777" w:rsidR="006C7785" w:rsidRPr="00340B0D" w:rsidRDefault="006C7785" w:rsidP="00380FCD">
            <w:pPr>
              <w:rPr>
                <w:rFonts w:cs="Arial"/>
                <w:sz w:val="18"/>
                <w:szCs w:val="18"/>
              </w:rPr>
            </w:pPr>
          </w:p>
        </w:tc>
      </w:tr>
      <w:tr w:rsidR="006C7785" w:rsidRPr="00340B0D" w14:paraId="1DD9D0AC" w14:textId="77777777" w:rsidTr="00CF00C7">
        <w:trPr>
          <w:gridBefore w:val="1"/>
          <w:wBefore w:w="12" w:type="dxa"/>
          <w:trPrChange w:id="322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2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2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26" w:author="jonathan pritchard" w:date="2024-10-22T11:35:00Z" w16du:dateUtc="2024-10-22T10:35:00Z">
              <w:tcPr>
                <w:tcW w:w="4103" w:type="dxa"/>
                <w:gridSpan w:val="4"/>
                <w:tcBorders>
                  <w:left w:val="single" w:sz="12" w:space="0" w:color="auto"/>
                </w:tcBorders>
              </w:tcPr>
            </w:tcPrChange>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Change w:id="3227" w:author="jonathan pritchard" w:date="2024-10-22T11:35:00Z" w16du:dateUtc="2024-10-22T10:35:00Z">
              <w:tcPr>
                <w:tcW w:w="632" w:type="dxa"/>
                <w:gridSpan w:val="2"/>
                <w:tcBorders>
                  <w:right w:val="single" w:sz="12" w:space="0" w:color="auto"/>
                </w:tcBorders>
              </w:tcPr>
            </w:tcPrChange>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CF00C7">
        <w:trPr>
          <w:gridBefore w:val="1"/>
          <w:wBefore w:w="12" w:type="dxa"/>
          <w:trPrChange w:id="322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2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3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31" w:author="jonathan pritchard" w:date="2024-10-22T11:35:00Z" w16du:dateUtc="2024-10-22T10:35:00Z">
              <w:tcPr>
                <w:tcW w:w="4103" w:type="dxa"/>
                <w:gridSpan w:val="4"/>
                <w:tcBorders>
                  <w:left w:val="single" w:sz="12" w:space="0" w:color="auto"/>
                </w:tcBorders>
              </w:tcPr>
            </w:tcPrChange>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Change w:id="3232" w:author="jonathan pritchard" w:date="2024-10-22T11:35:00Z" w16du:dateUtc="2024-10-22T10:35:00Z">
              <w:tcPr>
                <w:tcW w:w="632" w:type="dxa"/>
                <w:gridSpan w:val="2"/>
                <w:tcBorders>
                  <w:right w:val="single" w:sz="12" w:space="0" w:color="auto"/>
                </w:tcBorders>
              </w:tcPr>
            </w:tcPrChange>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CF00C7">
        <w:trPr>
          <w:gridBefore w:val="1"/>
          <w:wBefore w:w="12" w:type="dxa"/>
          <w:trPrChange w:id="323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3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3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36" w:author="jonathan pritchard" w:date="2024-10-22T11:35:00Z" w16du:dateUtc="2024-10-22T10:35:00Z">
              <w:tcPr>
                <w:tcW w:w="4103" w:type="dxa"/>
                <w:gridSpan w:val="4"/>
                <w:tcBorders>
                  <w:left w:val="single" w:sz="12" w:space="0" w:color="auto"/>
                </w:tcBorders>
              </w:tcPr>
            </w:tcPrChange>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Change w:id="3237" w:author="jonathan pritchard" w:date="2024-10-22T11:35:00Z" w16du:dateUtc="2024-10-22T10:35:00Z">
              <w:tcPr>
                <w:tcW w:w="632" w:type="dxa"/>
                <w:gridSpan w:val="2"/>
                <w:tcBorders>
                  <w:right w:val="single" w:sz="12" w:space="0" w:color="auto"/>
                </w:tcBorders>
              </w:tcPr>
            </w:tcPrChange>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CF00C7">
        <w:trPr>
          <w:gridBefore w:val="1"/>
          <w:wBefore w:w="12" w:type="dxa"/>
          <w:trPrChange w:id="323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3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4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41" w:author="jonathan pritchard" w:date="2024-10-22T11:35:00Z" w16du:dateUtc="2024-10-22T10:35:00Z">
              <w:tcPr>
                <w:tcW w:w="4103" w:type="dxa"/>
                <w:gridSpan w:val="4"/>
                <w:tcBorders>
                  <w:left w:val="single" w:sz="12" w:space="0" w:color="auto"/>
                </w:tcBorders>
              </w:tcPr>
            </w:tcPrChange>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Change w:id="3242" w:author="jonathan pritchard" w:date="2024-10-22T11:35:00Z" w16du:dateUtc="2024-10-22T10:35:00Z">
              <w:tcPr>
                <w:tcW w:w="632" w:type="dxa"/>
                <w:gridSpan w:val="2"/>
                <w:tcBorders>
                  <w:right w:val="single" w:sz="12" w:space="0" w:color="auto"/>
                </w:tcBorders>
              </w:tcPr>
            </w:tcPrChange>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CF00C7">
        <w:trPr>
          <w:gridBefore w:val="1"/>
          <w:wBefore w:w="12" w:type="dxa"/>
          <w:trPrChange w:id="324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4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4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46" w:author="jonathan pritchard" w:date="2024-10-22T11:35:00Z" w16du:dateUtc="2024-10-22T10:35:00Z">
              <w:tcPr>
                <w:tcW w:w="4103" w:type="dxa"/>
                <w:gridSpan w:val="4"/>
                <w:tcBorders>
                  <w:left w:val="single" w:sz="12" w:space="0" w:color="auto"/>
                </w:tcBorders>
              </w:tcPr>
            </w:tcPrChange>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Change w:id="3247" w:author="jonathan pritchard" w:date="2024-10-22T11:35:00Z" w16du:dateUtc="2024-10-22T10:35:00Z">
              <w:tcPr>
                <w:tcW w:w="632" w:type="dxa"/>
                <w:gridSpan w:val="2"/>
                <w:tcBorders>
                  <w:right w:val="single" w:sz="12" w:space="0" w:color="auto"/>
                </w:tcBorders>
              </w:tcPr>
            </w:tcPrChange>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CF00C7">
        <w:trPr>
          <w:gridBefore w:val="1"/>
          <w:wBefore w:w="12" w:type="dxa"/>
          <w:trPrChange w:id="324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4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5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51" w:author="jonathan pritchard" w:date="2024-10-22T11:35:00Z" w16du:dateUtc="2024-10-22T10:35:00Z">
              <w:tcPr>
                <w:tcW w:w="4103" w:type="dxa"/>
                <w:gridSpan w:val="4"/>
                <w:tcBorders>
                  <w:left w:val="single" w:sz="12" w:space="0" w:color="auto"/>
                </w:tcBorders>
              </w:tcPr>
            </w:tcPrChange>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Change w:id="3252" w:author="jonathan pritchard" w:date="2024-10-22T11:35:00Z" w16du:dateUtc="2024-10-22T10:35:00Z">
              <w:tcPr>
                <w:tcW w:w="632" w:type="dxa"/>
                <w:gridSpan w:val="2"/>
                <w:tcBorders>
                  <w:right w:val="single" w:sz="12" w:space="0" w:color="auto"/>
                </w:tcBorders>
                <w:vAlign w:val="center"/>
              </w:tcPr>
            </w:tcPrChange>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CF00C7">
        <w:trPr>
          <w:gridBefore w:val="1"/>
          <w:wBefore w:w="12" w:type="dxa"/>
          <w:trPrChange w:id="325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5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5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Change w:id="3256" w:author="jonathan pritchard" w:date="2024-10-22T11:35:00Z" w16du:dateUtc="2024-10-22T10:35:00Z">
              <w:tcPr>
                <w:tcW w:w="4103" w:type="dxa"/>
                <w:gridSpan w:val="4"/>
                <w:tcBorders>
                  <w:left w:val="single" w:sz="12" w:space="0" w:color="auto"/>
                </w:tcBorders>
              </w:tcPr>
            </w:tcPrChange>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Change w:id="3257" w:author="jonathan pritchard" w:date="2024-10-22T11:35:00Z" w16du:dateUtc="2024-10-22T10:35:00Z">
              <w:tcPr>
                <w:tcW w:w="632" w:type="dxa"/>
                <w:gridSpan w:val="2"/>
                <w:tcBorders>
                  <w:right w:val="single" w:sz="12" w:space="0" w:color="auto"/>
                </w:tcBorders>
                <w:vAlign w:val="center"/>
              </w:tcPr>
            </w:tcPrChange>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CF00C7">
        <w:trPr>
          <w:gridBefore w:val="1"/>
          <w:wBefore w:w="12" w:type="dxa"/>
          <w:trPrChange w:id="325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5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6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61" w:author="jonathan pritchard" w:date="2024-10-22T11:35:00Z" w16du:dateUtc="2024-10-22T10:35:00Z">
              <w:tcPr>
                <w:tcW w:w="4103" w:type="dxa"/>
                <w:gridSpan w:val="4"/>
                <w:tcBorders>
                  <w:left w:val="single" w:sz="12" w:space="0" w:color="auto"/>
                </w:tcBorders>
              </w:tcPr>
            </w:tcPrChange>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Change w:id="3262" w:author="jonathan pritchard" w:date="2024-10-22T11:35:00Z" w16du:dateUtc="2024-10-22T10:35:00Z">
              <w:tcPr>
                <w:tcW w:w="632" w:type="dxa"/>
                <w:gridSpan w:val="2"/>
                <w:tcBorders>
                  <w:right w:val="single" w:sz="12" w:space="0" w:color="auto"/>
                </w:tcBorders>
                <w:vAlign w:val="center"/>
              </w:tcPr>
            </w:tcPrChange>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CF00C7">
        <w:trPr>
          <w:gridBefore w:val="1"/>
          <w:wBefore w:w="12" w:type="dxa"/>
          <w:trPrChange w:id="326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6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26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66" w:author="jonathan pritchard" w:date="2024-10-22T11:35:00Z" w16du:dateUtc="2024-10-22T10:35:00Z">
              <w:tcPr>
                <w:tcW w:w="4103" w:type="dxa"/>
                <w:gridSpan w:val="4"/>
                <w:tcBorders>
                  <w:left w:val="single" w:sz="12" w:space="0" w:color="auto"/>
                </w:tcBorders>
              </w:tcPr>
            </w:tcPrChange>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Change w:id="3267" w:author="jonathan pritchard" w:date="2024-10-22T11:35:00Z" w16du:dateUtc="2024-10-22T10:35:00Z">
              <w:tcPr>
                <w:tcW w:w="632" w:type="dxa"/>
                <w:gridSpan w:val="2"/>
                <w:tcBorders>
                  <w:right w:val="single" w:sz="12" w:space="0" w:color="auto"/>
                </w:tcBorders>
                <w:vAlign w:val="center"/>
              </w:tcPr>
            </w:tcPrChange>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CF00C7">
        <w:trPr>
          <w:gridBefore w:val="1"/>
          <w:wBefore w:w="12" w:type="dxa"/>
          <w:trPrChange w:id="326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26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Change w:id="327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271" w:author="jonathan pritchard" w:date="2024-10-22T11:35:00Z" w16du:dateUtc="2024-10-22T10:35:00Z">
              <w:tcPr>
                <w:tcW w:w="4103" w:type="dxa"/>
                <w:gridSpan w:val="4"/>
                <w:tcBorders>
                  <w:left w:val="single" w:sz="12" w:space="0" w:color="auto"/>
                </w:tcBorders>
              </w:tcPr>
            </w:tcPrChange>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Change w:id="3272" w:author="jonathan pritchard" w:date="2024-10-22T11:35:00Z" w16du:dateUtc="2024-10-22T10:35:00Z">
              <w:tcPr>
                <w:tcW w:w="632" w:type="dxa"/>
                <w:gridSpan w:val="2"/>
                <w:tcBorders>
                  <w:right w:val="single" w:sz="12" w:space="0" w:color="auto"/>
                </w:tcBorders>
                <w:vAlign w:val="center"/>
              </w:tcPr>
            </w:tcPrChange>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CF00C7">
        <w:trPr>
          <w:gridBefore w:val="1"/>
          <w:wBefore w:w="12" w:type="dxa"/>
          <w:trPrChange w:id="3273" w:author="jonathan pritchard" w:date="2024-10-22T11:35:00Z" w16du:dateUtc="2024-10-22T10:35:00Z">
            <w:trPr>
              <w:gridBefore w:val="2"/>
              <w:wBefore w:w="12" w:type="dxa"/>
            </w:trPr>
          </w:trPrChange>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Change w:id="3274" w:author="jonathan pritchard" w:date="2024-10-22T11:35:00Z" w16du:dateUtc="2024-10-22T10:35:00Z">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tcPrChange>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Change w:id="3275" w:author="jonathan pritchard" w:date="2024-10-22T11:35:00Z" w16du:dateUtc="2024-10-22T10:35:00Z">
              <w:tcPr>
                <w:tcW w:w="4103" w:type="dxa"/>
                <w:gridSpan w:val="4"/>
                <w:tcBorders>
                  <w:left w:val="single" w:sz="12" w:space="0" w:color="auto"/>
                </w:tcBorders>
              </w:tcPr>
            </w:tcPrChange>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Change w:id="3276" w:author="jonathan pritchard" w:date="2024-10-22T11:35:00Z" w16du:dateUtc="2024-10-22T10:35:00Z">
              <w:tcPr>
                <w:tcW w:w="632" w:type="dxa"/>
                <w:gridSpan w:val="2"/>
                <w:tcBorders>
                  <w:right w:val="single" w:sz="12" w:space="0" w:color="auto"/>
                </w:tcBorders>
              </w:tcPr>
            </w:tcPrChange>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CF00C7">
        <w:trPr>
          <w:gridBefore w:val="1"/>
          <w:wBefore w:w="12" w:type="dxa"/>
          <w:trPrChange w:id="3277" w:author="jonathan pritchard" w:date="2024-10-22T11:35:00Z" w16du:dateUtc="2024-10-22T10:35:00Z">
            <w:trPr>
              <w:gridBefore w:val="2"/>
              <w:wBefore w:w="12" w:type="dxa"/>
            </w:trPr>
          </w:trPrChange>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Change w:id="3278" w:author="jonathan pritchard" w:date="2024-10-22T11:35:00Z" w16du:dateUtc="2024-10-22T10:35:00Z">
                  <w:tcPr>
                    <w:tcW w:w="4499" w:type="dxa"/>
                    <w:gridSpan w:val="4"/>
                    <w:tcBorders>
                      <w:left w:val="single" w:sz="12" w:space="0" w:color="auto"/>
                      <w:bottom w:val="single" w:sz="12" w:space="0" w:color="auto"/>
                      <w:right w:val="single" w:sz="12" w:space="0" w:color="auto"/>
                    </w:tcBorders>
                  </w:tcPr>
                </w:tcPrChange>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Change w:id="3279" w:author="jonathan pritchard" w:date="2024-10-22T11:35:00Z" w16du:dateUtc="2024-10-22T10:35:00Z">
              <w:tcPr>
                <w:tcW w:w="4103" w:type="dxa"/>
                <w:gridSpan w:val="4"/>
                <w:tcBorders>
                  <w:left w:val="single" w:sz="12" w:space="0" w:color="auto"/>
                </w:tcBorders>
              </w:tcPr>
            </w:tcPrChange>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Change w:id="3280" w:author="jonathan pritchard" w:date="2024-10-22T11:35:00Z" w16du:dateUtc="2024-10-22T10:35:00Z">
              <w:tcPr>
                <w:tcW w:w="632" w:type="dxa"/>
                <w:gridSpan w:val="2"/>
                <w:tcBorders>
                  <w:right w:val="single" w:sz="12" w:space="0" w:color="auto"/>
                </w:tcBorders>
              </w:tcPr>
            </w:tcPrChange>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CF00C7">
        <w:trPr>
          <w:gridBefore w:val="1"/>
          <w:wBefore w:w="12" w:type="dxa"/>
          <w:trPrChange w:id="3281"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Change w:id="3282"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FFFFFF" w:themeFill="background1"/>
                <w:vAlign w:val="center"/>
              </w:tcPr>
            </w:tcPrChange>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Change w:id="3283" w:author="jonathan pritchard" w:date="2024-10-22T11:35:00Z" w16du:dateUtc="2024-10-22T10:35:00Z">
              <w:tcPr>
                <w:tcW w:w="4103" w:type="dxa"/>
                <w:gridSpan w:val="4"/>
                <w:tcBorders>
                  <w:left w:val="single" w:sz="12" w:space="0" w:color="auto"/>
                </w:tcBorders>
              </w:tcPr>
            </w:tcPrChange>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Change w:id="3284" w:author="jonathan pritchard" w:date="2024-10-22T11:35:00Z" w16du:dateUtc="2024-10-22T10:35:00Z">
              <w:tcPr>
                <w:tcW w:w="632" w:type="dxa"/>
                <w:gridSpan w:val="2"/>
                <w:tcBorders>
                  <w:right w:val="single" w:sz="12" w:space="0" w:color="auto"/>
                </w:tcBorders>
                <w:vAlign w:val="center"/>
              </w:tcPr>
            </w:tcPrChange>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CF00C7">
        <w:trPr>
          <w:gridBefore w:val="1"/>
          <w:wBefore w:w="12" w:type="dxa"/>
          <w:trPrChange w:id="3285" w:author="jonathan pritchard" w:date="2024-10-22T11:35:00Z" w16du:dateUtc="2024-10-22T10:35:00Z">
            <w:trPr>
              <w:gridBefore w:val="2"/>
              <w:wBefore w:w="12" w:type="dxa"/>
            </w:trPr>
          </w:trPrChange>
        </w:trPr>
        <w:tc>
          <w:tcPr>
            <w:tcW w:w="4499" w:type="dxa"/>
            <w:gridSpan w:val="4"/>
            <w:tcBorders>
              <w:left w:val="single" w:sz="12" w:space="0" w:color="auto"/>
              <w:bottom w:val="single" w:sz="12" w:space="0" w:color="auto"/>
              <w:right w:val="single" w:sz="12" w:space="0" w:color="auto"/>
            </w:tcBorders>
            <w:shd w:val="clear" w:color="auto" w:fill="FFFFFF" w:themeFill="background1"/>
            <w:tcPrChange w:id="3286" w:author="jonathan pritchard" w:date="2024-10-22T11:35:00Z" w16du:dateUtc="2024-10-22T10:35:00Z">
              <w:tcPr>
                <w:tcW w:w="4499" w:type="dxa"/>
                <w:gridSpan w:val="4"/>
                <w:tcBorders>
                  <w:left w:val="single" w:sz="12" w:space="0" w:color="auto"/>
                  <w:bottom w:val="single" w:sz="12" w:space="0" w:color="auto"/>
                  <w:right w:val="single" w:sz="12" w:space="0" w:color="auto"/>
                </w:tcBorders>
                <w:shd w:val="clear" w:color="auto" w:fill="FFFFFF" w:themeFill="background1"/>
              </w:tcPr>
            </w:tcPrChange>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Change w:id="3287" w:author="jonathan pritchard" w:date="2024-10-22T11:35:00Z" w16du:dateUtc="2024-10-22T10:35:00Z">
              <w:tcPr>
                <w:tcW w:w="4103" w:type="dxa"/>
                <w:gridSpan w:val="4"/>
                <w:tcBorders>
                  <w:left w:val="single" w:sz="12" w:space="0" w:color="auto"/>
                  <w:bottom w:val="single" w:sz="12" w:space="0" w:color="auto"/>
                </w:tcBorders>
              </w:tcPr>
            </w:tcPrChange>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Change w:id="3288" w:author="jonathan pritchard" w:date="2024-10-22T11:35:00Z" w16du:dateUtc="2024-10-22T10:35:00Z">
              <w:tcPr>
                <w:tcW w:w="632" w:type="dxa"/>
                <w:gridSpan w:val="2"/>
                <w:tcBorders>
                  <w:bottom w:val="single" w:sz="12" w:space="0" w:color="auto"/>
                  <w:right w:val="single" w:sz="12" w:space="0" w:color="auto"/>
                </w:tcBorders>
                <w:vAlign w:val="center"/>
              </w:tcPr>
            </w:tcPrChange>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CF00C7">
        <w:trPr>
          <w:gridBefore w:val="1"/>
          <w:wBefore w:w="12" w:type="dxa"/>
          <w:trPrChange w:id="3289"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Change w:id="3290"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tcPrChange>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291"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CF00C7">
        <w:trPr>
          <w:gridBefore w:val="1"/>
          <w:wBefore w:w="12" w:type="dxa"/>
          <w:trHeight w:val="287"/>
          <w:trPrChange w:id="3292" w:author="jonathan pritchard" w:date="2024-10-22T11:35:00Z" w16du:dateUtc="2024-10-22T10:35:00Z">
            <w:trPr>
              <w:gridBefore w:val="2"/>
              <w:wBefore w:w="12" w:type="dxa"/>
              <w:trHeight w:val="287"/>
            </w:trPr>
          </w:trPrChange>
        </w:trPr>
        <w:tc>
          <w:tcPr>
            <w:tcW w:w="2709" w:type="dxa"/>
            <w:tcBorders>
              <w:left w:val="single" w:sz="12" w:space="0" w:color="auto"/>
              <w:bottom w:val="single" w:sz="4" w:space="0" w:color="auto"/>
            </w:tcBorders>
            <w:tcPrChange w:id="3293" w:author="jonathan pritchard" w:date="2024-10-22T11:35:00Z" w16du:dateUtc="2024-10-22T10:35:00Z">
              <w:tcPr>
                <w:tcW w:w="2709" w:type="dxa"/>
                <w:tcBorders>
                  <w:left w:val="single" w:sz="12" w:space="0" w:color="auto"/>
                  <w:bottom w:val="single" w:sz="4" w:space="0" w:color="auto"/>
                </w:tcBorders>
              </w:tcPr>
            </w:tcPrChange>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Change w:id="3294" w:author="jonathan pritchard" w:date="2024-10-22T11:35:00Z" w16du:dateUtc="2024-10-22T10:35:00Z">
              <w:tcPr>
                <w:tcW w:w="1790" w:type="dxa"/>
                <w:gridSpan w:val="3"/>
                <w:tcBorders>
                  <w:bottom w:val="single" w:sz="4" w:space="0" w:color="auto"/>
                  <w:right w:val="single" w:sz="12" w:space="0" w:color="auto"/>
                </w:tcBorders>
              </w:tcPr>
            </w:tcPrChange>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Change w:id="3295" w:author="jonathan pritchard" w:date="2024-10-22T11:35:00Z" w16du:dateUtc="2024-10-22T10:35:00Z">
              <w:tcPr>
                <w:tcW w:w="2809" w:type="dxa"/>
                <w:gridSpan w:val="2"/>
                <w:tcBorders>
                  <w:left w:val="single" w:sz="12" w:space="0" w:color="auto"/>
                  <w:bottom w:val="single" w:sz="4" w:space="0" w:color="auto"/>
                  <w:right w:val="single" w:sz="4" w:space="0" w:color="auto"/>
                </w:tcBorders>
                <w:vAlign w:val="center"/>
              </w:tcPr>
            </w:tcPrChange>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Change w:id="3296" w:author="jonathan pritchard" w:date="2024-10-22T11:35:00Z" w16du:dateUtc="2024-10-22T10:35:00Z">
              <w:tcPr>
                <w:tcW w:w="1926" w:type="dxa"/>
                <w:gridSpan w:val="4"/>
                <w:tcBorders>
                  <w:left w:val="single" w:sz="4" w:space="0" w:color="auto"/>
                  <w:bottom w:val="single" w:sz="4" w:space="0" w:color="auto"/>
                  <w:right w:val="single" w:sz="12" w:space="0" w:color="auto"/>
                </w:tcBorders>
                <w:vAlign w:val="center"/>
              </w:tcPr>
            </w:tcPrChange>
          </w:tcPr>
          <w:p w14:paraId="473F2D44" w14:textId="77777777" w:rsidR="006C7785" w:rsidRPr="00340B0D" w:rsidRDefault="006C7785" w:rsidP="00380FCD">
            <w:pPr>
              <w:rPr>
                <w:rFonts w:cs="Arial"/>
                <w:sz w:val="18"/>
                <w:szCs w:val="18"/>
              </w:rPr>
            </w:pPr>
          </w:p>
        </w:tc>
      </w:tr>
      <w:tr w:rsidR="006C7785" w:rsidRPr="00340B0D" w14:paraId="00043664" w14:textId="77777777" w:rsidTr="00CF00C7">
        <w:trPr>
          <w:gridBefore w:val="1"/>
          <w:wBefore w:w="12" w:type="dxa"/>
          <w:trPrChange w:id="3297" w:author="jonathan pritchard" w:date="2024-10-22T11:35:00Z" w16du:dateUtc="2024-10-22T10:35:00Z">
            <w:trPr>
              <w:gridBefore w:val="2"/>
              <w:wBefore w:w="12" w:type="dxa"/>
            </w:trPr>
          </w:trPrChange>
        </w:trPr>
        <w:tc>
          <w:tcPr>
            <w:tcW w:w="2709" w:type="dxa"/>
            <w:tcBorders>
              <w:left w:val="single" w:sz="12" w:space="0" w:color="auto"/>
              <w:bottom w:val="single" w:sz="4" w:space="0" w:color="auto"/>
            </w:tcBorders>
            <w:tcPrChange w:id="3298" w:author="jonathan pritchard" w:date="2024-10-22T11:35:00Z" w16du:dateUtc="2024-10-22T10:35:00Z">
              <w:tcPr>
                <w:tcW w:w="2709" w:type="dxa"/>
                <w:tcBorders>
                  <w:left w:val="single" w:sz="12" w:space="0" w:color="auto"/>
                  <w:bottom w:val="single" w:sz="4" w:space="0" w:color="auto"/>
                </w:tcBorders>
              </w:tcPr>
            </w:tcPrChange>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Change w:id="3299" w:author="jonathan pritchard" w:date="2024-10-22T11:35:00Z" w16du:dateUtc="2024-10-22T10:35:00Z">
              <w:tcPr>
                <w:tcW w:w="1790" w:type="dxa"/>
                <w:gridSpan w:val="3"/>
                <w:tcBorders>
                  <w:top w:val="single" w:sz="4" w:space="0" w:color="auto"/>
                  <w:bottom w:val="single" w:sz="4" w:space="0" w:color="auto"/>
                  <w:right w:val="single" w:sz="12" w:space="0" w:color="auto"/>
                </w:tcBorders>
              </w:tcPr>
            </w:tcPrChange>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Change w:id="3300" w:author="jonathan pritchard" w:date="2024-10-22T11:35:00Z" w16du:dateUtc="2024-10-22T10:35:00Z">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tcPrChange>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Change w:id="3301" w:author="jonathan pritchard" w:date="2024-10-22T11:35:00Z" w16du:dateUtc="2024-10-22T10:35:00Z">
              <w:tcPr>
                <w:tcW w:w="192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tcPrChange>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CF00C7">
        <w:trPr>
          <w:gridBefore w:val="1"/>
          <w:wBefore w:w="12" w:type="dxa"/>
          <w:trPrChange w:id="3302" w:author="jonathan pritchard" w:date="2024-10-22T11:35:00Z" w16du:dateUtc="2024-10-22T10:35:00Z">
            <w:trPr>
              <w:gridBefore w:val="2"/>
              <w:wBefore w:w="12" w:type="dxa"/>
            </w:trPr>
          </w:trPrChange>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Change w:id="3303"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tcPrChange>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Change w:id="3304" w:author="jonathan pritchard" w:date="2024-10-22T11:35:00Z" w16du:dateUtc="2024-10-22T10:35:00Z">
              <w:tcPr>
                <w:tcW w:w="2809" w:type="dxa"/>
                <w:gridSpan w:val="2"/>
                <w:tcBorders>
                  <w:top w:val="single" w:sz="4" w:space="0" w:color="auto"/>
                  <w:left w:val="single" w:sz="12" w:space="0" w:color="auto"/>
                  <w:bottom w:val="single" w:sz="12" w:space="0" w:color="auto"/>
                  <w:right w:val="single" w:sz="4" w:space="0" w:color="auto"/>
                </w:tcBorders>
                <w:shd w:val="clear" w:color="auto" w:fill="auto"/>
              </w:tcPr>
            </w:tcPrChange>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Change w:id="3305" w:author="jonathan pritchard" w:date="2024-10-22T11:35:00Z" w16du:dateUtc="2024-10-22T10:35:00Z">
              <w:tcPr>
                <w:tcW w:w="1926" w:type="dxa"/>
                <w:gridSpan w:val="4"/>
                <w:tcBorders>
                  <w:top w:val="single" w:sz="4" w:space="0" w:color="auto"/>
                  <w:left w:val="single" w:sz="4" w:space="0" w:color="auto"/>
                  <w:bottom w:val="single" w:sz="12" w:space="0" w:color="auto"/>
                  <w:right w:val="single" w:sz="12" w:space="0" w:color="auto"/>
                </w:tcBorders>
                <w:shd w:val="clear" w:color="auto" w:fill="auto"/>
                <w:vAlign w:val="center"/>
              </w:tcPr>
            </w:tcPrChange>
          </w:tcPr>
          <w:p w14:paraId="4402FF67" w14:textId="77777777" w:rsidR="006C7785" w:rsidRPr="00340B0D" w:rsidRDefault="006C7785" w:rsidP="00380FCD">
            <w:pPr>
              <w:rPr>
                <w:rFonts w:cs="Arial"/>
                <w:sz w:val="18"/>
                <w:szCs w:val="18"/>
              </w:rPr>
            </w:pPr>
          </w:p>
        </w:tc>
      </w:tr>
      <w:tr w:rsidR="006C7785" w:rsidRPr="00340B0D" w14:paraId="3B74BD54" w14:textId="77777777" w:rsidTr="00CF00C7">
        <w:trPr>
          <w:gridBefore w:val="1"/>
          <w:wBefore w:w="12" w:type="dxa"/>
          <w:trPrChange w:id="330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tcPrChange w:id="3307"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tcPr>
            </w:tcPrChange>
          </w:tcPr>
          <w:p w14:paraId="076B53A6" w14:textId="77777777" w:rsidR="006C7785" w:rsidRPr="00340B0D" w:rsidRDefault="006C7785" w:rsidP="00380FCD">
            <w:pPr>
              <w:rPr>
                <w:rFonts w:cs="Arial"/>
                <w:sz w:val="18"/>
                <w:szCs w:val="18"/>
              </w:rPr>
            </w:pPr>
          </w:p>
        </w:tc>
      </w:tr>
      <w:tr w:rsidR="006C7785" w:rsidRPr="00340B0D" w14:paraId="1AF2EC31" w14:textId="77777777" w:rsidTr="00CF00C7">
        <w:trPr>
          <w:gridBefore w:val="1"/>
          <w:wBefore w:w="12" w:type="dxa"/>
          <w:trPrChange w:id="3308"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309"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CF00C7">
        <w:trPr>
          <w:gridBefore w:val="1"/>
          <w:wBefore w:w="12" w:type="dxa"/>
          <w:trPrChange w:id="3310" w:author="jonathan pritchard" w:date="2024-10-22T11:35:00Z" w16du:dateUtc="2024-10-22T10:35:00Z">
            <w:trPr>
              <w:gridBefore w:val="2"/>
              <w:wBefore w:w="12" w:type="dxa"/>
            </w:trPr>
          </w:trPrChange>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311" w:author="jonathan pritchard" w:date="2024-10-22T11:35:00Z" w16du:dateUtc="2024-10-22T10:35:00Z">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312" w:author="jonathan pritchard" w:date="2024-10-22T11:35:00Z" w16du:dateUtc="2024-10-22T10:35:00Z">
              <w:tcPr>
                <w:tcW w:w="382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CF00C7">
        <w:trPr>
          <w:gridBefore w:val="1"/>
          <w:wBefore w:w="12" w:type="dxa"/>
          <w:trPrChange w:id="331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1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Change w:id="331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1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Change w:id="331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CF00C7">
        <w:trPr>
          <w:gridBefore w:val="1"/>
          <w:wBefore w:w="12" w:type="dxa"/>
          <w:trPrChange w:id="331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1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Change w:id="332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2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Change w:id="332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E0B7716" w14:textId="77777777" w:rsidR="006C7785" w:rsidRPr="00340B0D" w:rsidRDefault="006C7785" w:rsidP="00380FCD">
            <w:pPr>
              <w:rPr>
                <w:rFonts w:cs="Arial"/>
                <w:sz w:val="18"/>
                <w:szCs w:val="18"/>
              </w:rPr>
            </w:pPr>
          </w:p>
        </w:tc>
      </w:tr>
      <w:tr w:rsidR="006C7785" w:rsidRPr="00340B0D" w14:paraId="35BCA96D" w14:textId="77777777" w:rsidTr="00CF00C7">
        <w:trPr>
          <w:gridBefore w:val="1"/>
          <w:wBefore w:w="12" w:type="dxa"/>
          <w:trPrChange w:id="332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2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Change w:id="332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2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Change w:id="332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57781B50" w14:textId="77777777" w:rsidR="006C7785" w:rsidRPr="00340B0D" w:rsidRDefault="006C7785" w:rsidP="00380FCD">
            <w:pPr>
              <w:rPr>
                <w:rFonts w:cs="Arial"/>
                <w:sz w:val="18"/>
                <w:szCs w:val="18"/>
              </w:rPr>
            </w:pPr>
          </w:p>
        </w:tc>
      </w:tr>
      <w:tr w:rsidR="006C7785" w:rsidRPr="00340B0D" w14:paraId="5B9F789C" w14:textId="77777777" w:rsidTr="00CF00C7">
        <w:trPr>
          <w:gridBefore w:val="1"/>
          <w:wBefore w:w="12" w:type="dxa"/>
          <w:trPrChange w:id="332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2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Change w:id="333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3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Change w:id="333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5FF3BA1" w14:textId="77777777" w:rsidR="006C7785" w:rsidRPr="00340B0D" w:rsidRDefault="006C7785" w:rsidP="00380FCD">
            <w:pPr>
              <w:rPr>
                <w:rFonts w:cs="Arial"/>
                <w:sz w:val="18"/>
                <w:szCs w:val="18"/>
              </w:rPr>
            </w:pPr>
          </w:p>
        </w:tc>
      </w:tr>
      <w:tr w:rsidR="006C7785" w:rsidRPr="00340B0D" w14:paraId="6480500D" w14:textId="77777777" w:rsidTr="00CF00C7">
        <w:trPr>
          <w:gridBefore w:val="1"/>
          <w:wBefore w:w="12" w:type="dxa"/>
          <w:trPrChange w:id="333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3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Change w:id="333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3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Change w:id="333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0D207C2" w14:textId="77777777" w:rsidR="006C7785" w:rsidRPr="00340B0D" w:rsidRDefault="006C7785" w:rsidP="00380FCD">
            <w:pPr>
              <w:rPr>
                <w:rFonts w:cs="Arial"/>
                <w:sz w:val="18"/>
                <w:szCs w:val="18"/>
              </w:rPr>
            </w:pPr>
          </w:p>
        </w:tc>
      </w:tr>
      <w:tr w:rsidR="006C7785" w:rsidRPr="00340B0D" w14:paraId="38A6F405" w14:textId="77777777" w:rsidTr="00CF00C7">
        <w:trPr>
          <w:gridBefore w:val="1"/>
          <w:wBefore w:w="12" w:type="dxa"/>
          <w:trPrChange w:id="333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3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Change w:id="334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4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Change w:id="334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69E7978" w14:textId="77777777" w:rsidR="006C7785" w:rsidRPr="00340B0D" w:rsidRDefault="006C7785" w:rsidP="00380FCD">
            <w:pPr>
              <w:rPr>
                <w:rFonts w:cs="Arial"/>
                <w:sz w:val="18"/>
                <w:szCs w:val="18"/>
              </w:rPr>
            </w:pPr>
          </w:p>
        </w:tc>
      </w:tr>
      <w:tr w:rsidR="006C7785" w:rsidRPr="00340B0D" w14:paraId="7262715C" w14:textId="77777777" w:rsidTr="00CF00C7">
        <w:trPr>
          <w:gridBefore w:val="1"/>
          <w:wBefore w:w="12" w:type="dxa"/>
          <w:trPrChange w:id="334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4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Change w:id="334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4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Change w:id="334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EA38642" w14:textId="77777777" w:rsidR="006C7785" w:rsidRPr="00340B0D" w:rsidRDefault="006C7785" w:rsidP="00380FCD">
            <w:pPr>
              <w:rPr>
                <w:rFonts w:cs="Arial"/>
                <w:sz w:val="18"/>
                <w:szCs w:val="18"/>
              </w:rPr>
            </w:pPr>
          </w:p>
        </w:tc>
      </w:tr>
      <w:tr w:rsidR="006C7785" w:rsidRPr="00340B0D" w14:paraId="50449892" w14:textId="77777777" w:rsidTr="00CF00C7">
        <w:trPr>
          <w:gridBefore w:val="1"/>
          <w:wBefore w:w="12" w:type="dxa"/>
          <w:trPrChange w:id="334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4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Change w:id="335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5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Change w:id="335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12DACA3" w14:textId="77777777" w:rsidR="006C7785" w:rsidRPr="00340B0D" w:rsidRDefault="006C7785" w:rsidP="00380FCD">
            <w:pPr>
              <w:rPr>
                <w:rFonts w:cs="Arial"/>
                <w:sz w:val="18"/>
                <w:szCs w:val="18"/>
              </w:rPr>
            </w:pPr>
          </w:p>
        </w:tc>
      </w:tr>
      <w:tr w:rsidR="006C7785" w:rsidRPr="00340B0D" w14:paraId="5A2AF9ED" w14:textId="77777777" w:rsidTr="00CF00C7">
        <w:trPr>
          <w:gridBefore w:val="1"/>
          <w:wBefore w:w="12" w:type="dxa"/>
          <w:trPrChange w:id="335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5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Change w:id="335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5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5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58D560D" w14:textId="77777777" w:rsidR="006C7785" w:rsidRPr="00340B0D" w:rsidRDefault="006C7785" w:rsidP="00380FCD">
            <w:pPr>
              <w:rPr>
                <w:rFonts w:cs="Arial"/>
                <w:sz w:val="18"/>
                <w:szCs w:val="18"/>
              </w:rPr>
            </w:pPr>
          </w:p>
        </w:tc>
      </w:tr>
      <w:tr w:rsidR="006C7785" w:rsidRPr="00340B0D" w14:paraId="682E36D4" w14:textId="77777777" w:rsidTr="00CF00C7">
        <w:trPr>
          <w:gridBefore w:val="1"/>
          <w:wBefore w:w="12" w:type="dxa"/>
          <w:trPrChange w:id="335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5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Change w:id="336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6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6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93D1A7E" w14:textId="77777777" w:rsidR="006C7785" w:rsidRPr="00340B0D" w:rsidRDefault="006C7785" w:rsidP="00380FCD">
            <w:pPr>
              <w:rPr>
                <w:rFonts w:cs="Arial"/>
                <w:sz w:val="18"/>
                <w:szCs w:val="18"/>
              </w:rPr>
            </w:pPr>
          </w:p>
        </w:tc>
      </w:tr>
      <w:tr w:rsidR="006C7785" w:rsidRPr="00340B0D" w14:paraId="6073A0FE" w14:textId="77777777" w:rsidTr="00CF00C7">
        <w:trPr>
          <w:gridBefore w:val="1"/>
          <w:wBefore w:w="12" w:type="dxa"/>
          <w:trPrChange w:id="336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6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Change w:id="336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6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6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BC93143" w14:textId="77777777" w:rsidR="006C7785" w:rsidRPr="00340B0D" w:rsidRDefault="006C7785" w:rsidP="00380FCD">
            <w:pPr>
              <w:rPr>
                <w:rFonts w:cs="Arial"/>
                <w:sz w:val="18"/>
                <w:szCs w:val="18"/>
              </w:rPr>
            </w:pPr>
          </w:p>
        </w:tc>
      </w:tr>
      <w:tr w:rsidR="006C7785" w:rsidRPr="00340B0D" w14:paraId="239050CD" w14:textId="77777777" w:rsidTr="00CF00C7">
        <w:trPr>
          <w:gridBefore w:val="1"/>
          <w:wBefore w:w="12" w:type="dxa"/>
          <w:trPrChange w:id="336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6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Change w:id="337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37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7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01BBF8C" w14:textId="77777777" w:rsidR="006C7785" w:rsidRPr="00340B0D" w:rsidRDefault="006C7785" w:rsidP="00380FCD">
            <w:pPr>
              <w:rPr>
                <w:rFonts w:cs="Arial"/>
                <w:sz w:val="18"/>
                <w:szCs w:val="18"/>
              </w:rPr>
            </w:pPr>
          </w:p>
        </w:tc>
      </w:tr>
      <w:tr w:rsidR="006C7785" w:rsidRPr="00340B0D" w14:paraId="3F428761" w14:textId="77777777" w:rsidTr="00CF00C7">
        <w:trPr>
          <w:gridBefore w:val="1"/>
          <w:wBefore w:w="12" w:type="dxa"/>
          <w:trPrChange w:id="337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12" w:space="0" w:color="auto"/>
              <w:right w:val="single" w:sz="4" w:space="0" w:color="auto"/>
            </w:tcBorders>
            <w:tcPrChange w:id="3374" w:author="jonathan pritchard" w:date="2024-10-22T11:35:00Z" w16du:dateUtc="2024-10-22T10:35:00Z">
              <w:tcPr>
                <w:tcW w:w="4270" w:type="dxa"/>
                <w:gridSpan w:val="3"/>
                <w:tcBorders>
                  <w:top w:val="single" w:sz="4" w:space="0" w:color="auto"/>
                  <w:left w:val="single" w:sz="12" w:space="0" w:color="auto"/>
                  <w:bottom w:val="single" w:sz="12" w:space="0" w:color="auto"/>
                  <w:right w:val="single" w:sz="4" w:space="0" w:color="auto"/>
                </w:tcBorders>
              </w:tcPr>
            </w:tcPrChange>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Change w:id="3375" w:author="jonathan pritchard" w:date="2024-10-22T11:35:00Z" w16du:dateUtc="2024-10-22T10:35:00Z">
              <w:tcPr>
                <w:tcW w:w="1143" w:type="dxa"/>
                <w:gridSpan w:val="2"/>
                <w:tcBorders>
                  <w:top w:val="single" w:sz="4" w:space="0" w:color="auto"/>
                  <w:left w:val="single" w:sz="4" w:space="0" w:color="auto"/>
                  <w:bottom w:val="single" w:sz="12" w:space="0" w:color="auto"/>
                  <w:right w:val="single" w:sz="12" w:space="0" w:color="auto"/>
                </w:tcBorders>
              </w:tcPr>
            </w:tcPrChange>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Change w:id="3376" w:author="jonathan pritchard" w:date="2024-10-22T11:35:00Z" w16du:dateUtc="2024-10-22T10:35:00Z">
              <w:tcPr>
                <w:tcW w:w="3189" w:type="dxa"/>
                <w:gridSpan w:val="3"/>
                <w:tcBorders>
                  <w:top w:val="single" w:sz="4" w:space="0" w:color="auto"/>
                  <w:left w:val="single" w:sz="12" w:space="0" w:color="auto"/>
                  <w:bottom w:val="single" w:sz="12" w:space="0" w:color="auto"/>
                </w:tcBorders>
              </w:tcPr>
            </w:tcPrChange>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Change w:id="3377" w:author="jonathan pritchard" w:date="2024-10-22T11:35:00Z" w16du:dateUtc="2024-10-22T10:35:00Z">
              <w:tcPr>
                <w:tcW w:w="632" w:type="dxa"/>
                <w:gridSpan w:val="2"/>
                <w:tcBorders>
                  <w:top w:val="single" w:sz="4" w:space="0" w:color="auto"/>
                  <w:bottom w:val="single" w:sz="12" w:space="0" w:color="auto"/>
                  <w:right w:val="single" w:sz="12" w:space="0" w:color="auto"/>
                </w:tcBorders>
                <w:vAlign w:val="center"/>
              </w:tcPr>
            </w:tcPrChange>
          </w:tcPr>
          <w:p w14:paraId="73D4A172" w14:textId="77777777" w:rsidR="006C7785" w:rsidRPr="00340B0D" w:rsidRDefault="006C7785" w:rsidP="00380FCD">
            <w:pPr>
              <w:rPr>
                <w:rFonts w:cs="Arial"/>
                <w:sz w:val="18"/>
                <w:szCs w:val="18"/>
              </w:rPr>
            </w:pPr>
          </w:p>
        </w:tc>
      </w:tr>
      <w:tr w:rsidR="006C7785" w:rsidRPr="00340B0D" w14:paraId="03FB2534" w14:textId="77777777" w:rsidTr="00CF00C7">
        <w:trPr>
          <w:gridBefore w:val="1"/>
          <w:wBefore w:w="12" w:type="dxa"/>
          <w:trPrChange w:id="337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Change w:id="3379"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shd w:val="clear" w:color="auto" w:fill="BFBFBF" w:themeFill="background1" w:themeFillShade="BF"/>
              </w:tcPr>
            </w:tcPrChange>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CF00C7">
        <w:trPr>
          <w:gridBefore w:val="1"/>
          <w:wBefore w:w="12" w:type="dxa"/>
          <w:trPrChange w:id="3380"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81"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382"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383"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84"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EC7656A" w14:textId="77777777" w:rsidR="006C7785" w:rsidRPr="00340B0D" w:rsidRDefault="006C7785" w:rsidP="00380FCD">
            <w:pPr>
              <w:rPr>
                <w:rFonts w:cs="Arial"/>
                <w:sz w:val="18"/>
                <w:szCs w:val="18"/>
              </w:rPr>
            </w:pPr>
          </w:p>
        </w:tc>
      </w:tr>
      <w:tr w:rsidR="006C7785" w:rsidRPr="00340B0D" w14:paraId="2D389C4D" w14:textId="77777777" w:rsidTr="00CF00C7">
        <w:trPr>
          <w:gridBefore w:val="1"/>
          <w:wBefore w:w="12" w:type="dxa"/>
          <w:trPrChange w:id="3385"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386"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387"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388"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389"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F0E289C" w14:textId="77777777" w:rsidR="006C7785" w:rsidRPr="00340B0D" w:rsidRDefault="006C7785" w:rsidP="00380FCD">
            <w:pPr>
              <w:rPr>
                <w:rFonts w:cs="Arial"/>
                <w:sz w:val="18"/>
                <w:szCs w:val="18"/>
              </w:rPr>
            </w:pPr>
          </w:p>
        </w:tc>
      </w:tr>
      <w:tr w:rsidR="006C7785" w:rsidRPr="00340B0D" w14:paraId="3D76087E" w14:textId="77777777" w:rsidTr="00CF00C7">
        <w:trPr>
          <w:gridBefore w:val="1"/>
          <w:wBefore w:w="12" w:type="dxa"/>
          <w:trPrChange w:id="339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39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CF00C7">
        <w:trPr>
          <w:gridBefore w:val="1"/>
          <w:wBefore w:w="12" w:type="dxa"/>
          <w:trPrChange w:id="339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vAlign w:val="center"/>
            <w:tcPrChange w:id="3393"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vAlign w:val="center"/>
              </w:tcPr>
            </w:tcPrChange>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CF00C7">
        <w:trPr>
          <w:gridBefore w:val="1"/>
          <w:wBefore w:w="12" w:type="dxa"/>
          <w:trPrChange w:id="3394"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Change w:id="3395"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tcPr>
            </w:tcPrChange>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CF00C7">
        <w:trPr>
          <w:gridBefore w:val="1"/>
          <w:wBefore w:w="12" w:type="dxa"/>
          <w:trPrChange w:id="339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Change w:id="3397"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FFFFFF" w:themeFill="background1"/>
                <w:vAlign w:val="center"/>
              </w:tcPr>
            </w:tcPrChange>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CF00C7">
        <w:trPr>
          <w:gridBefore w:val="1"/>
          <w:wBefore w:w="12" w:type="dxa"/>
          <w:trPrChange w:id="339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Change w:id="3399"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tcPrChange>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CF00C7">
        <w:tc>
          <w:tcPr>
            <w:tcW w:w="9246" w:type="dxa"/>
            <w:gridSpan w:val="10"/>
            <w:vAlign w:val="center"/>
            <w:tcPrChange w:id="3400" w:author="jonathan pritchard" w:date="2024-10-22T11:35:00Z" w16du:dateUtc="2024-10-22T10:35:00Z">
              <w:tcPr>
                <w:tcW w:w="9246" w:type="dxa"/>
                <w:gridSpan w:val="12"/>
                <w:vAlign w:val="center"/>
              </w:tcPr>
            </w:tcPrChange>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18"/>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678F2C83" w14:textId="20C761D8" w:rsidR="006C7785" w:rsidRPr="00CF00C7" w:rsidDel="0099359B" w:rsidRDefault="006C7785" w:rsidP="006C7785">
      <w:pPr>
        <w:spacing w:line="240" w:lineRule="auto"/>
        <w:rPr>
          <w:del w:id="3401" w:author="jonathan pritchard" w:date="2024-10-23T10:02:00Z" w16du:dateUtc="2024-10-23T09:02:00Z"/>
          <w:i/>
          <w:iCs/>
          <w:rPrChange w:id="3402" w:author="jonathan pritchard" w:date="2024-10-22T11:35:00Z" w16du:dateUtc="2024-10-22T10:35:00Z">
            <w:rPr>
              <w:del w:id="3403" w:author="jonathan pritchard" w:date="2024-10-23T10:02:00Z" w16du:dateUtc="2024-10-23T09:02:00Z"/>
              <w:color w:val="FF0000"/>
            </w:rPr>
          </w:rPrChange>
        </w:rPr>
      </w:pPr>
      <w:commentRangeStart w:id="3404"/>
      <w:del w:id="3405" w:author="jonathan pritchard" w:date="2024-10-23T10:02:00Z" w16du:dateUtc="2024-10-23T09:02:00Z">
        <w:r w:rsidRPr="00CF00C7" w:rsidDel="0099359B">
          <w:rPr>
            <w:b/>
            <w:i/>
            <w:iCs/>
            <w:rPrChange w:id="3406" w:author="jonathan pritchard" w:date="2024-10-22T11:35:00Z" w16du:dateUtc="2024-10-22T10:35:00Z">
              <w:rPr>
                <w:b/>
                <w:color w:val="FF0000"/>
              </w:rPr>
            </w:rPrChange>
          </w:rPr>
          <w:delText>IIC Comment:</w:delText>
        </w:r>
        <w:r w:rsidRPr="00CF00C7" w:rsidDel="0099359B">
          <w:rPr>
            <w:i/>
            <w:iCs/>
            <w:rPrChange w:id="3407" w:author="jonathan pritchard" w:date="2024-10-22T11:35:00Z" w16du:dateUtc="2024-10-22T10:35:00Z">
              <w:rPr>
                <w:color w:val="FF0000"/>
              </w:rPr>
            </w:rPrChange>
          </w:rPr>
          <w:delText xml:space="preserve"> </w:delText>
        </w:r>
        <w:r w:rsidRPr="00CF00C7" w:rsidDel="0099359B">
          <w:rPr>
            <w:i/>
            <w:iCs/>
            <w:rPrChange w:id="3408" w:author="jonathan pritchard" w:date="2024-10-22T11:35:00Z" w16du:dateUtc="2024-10-22T10:35:00Z">
              <w:rPr>
                <w:i/>
                <w:color w:val="FF0000"/>
              </w:rPr>
            </w:rPrChange>
          </w:rPr>
          <w:delText>Dataset</w:delText>
        </w:r>
        <w:r w:rsidRPr="00CF00C7" w:rsidDel="0099359B">
          <w:rPr>
            <w:i/>
            <w:iCs/>
            <w:rPrChange w:id="3409" w:author="jonathan pritchard" w:date="2024-10-22T11:35:00Z" w16du:dateUtc="2024-10-22T10:35:00Z">
              <w:rPr>
                <w:color w:val="FF0000"/>
              </w:rPr>
            </w:rPrChange>
          </w:rPr>
          <w:delText xml:space="preserve"> not available</w:delText>
        </w:r>
        <w:commentRangeEnd w:id="3404"/>
        <w:r w:rsidR="00CF00C7" w:rsidDel="0099359B">
          <w:rPr>
            <w:rStyle w:val="CommentReference"/>
            <w:snapToGrid/>
            <w:color w:val="000000"/>
          </w:rPr>
          <w:commentReference w:id="3404"/>
        </w:r>
      </w:del>
    </w:p>
    <w:p w14:paraId="7AAB988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7521D28F" w14:textId="77777777" w:rsidTr="00380FCD">
        <w:trPr>
          <w:trHeight w:val="454"/>
          <w:tblHeader/>
        </w:trPr>
        <w:tc>
          <w:tcPr>
            <w:tcW w:w="2381" w:type="dxa"/>
            <w:shd w:val="clear" w:color="auto" w:fill="CCFFCC"/>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CCFFCC"/>
            <w:vAlign w:val="center"/>
          </w:tcPr>
          <w:p w14:paraId="7A40FA5E"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19"/>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p w14:paraId="14D17CE2" w14:textId="60199F5A" w:rsidR="006C7785" w:rsidDel="0099359B" w:rsidRDefault="006C7785" w:rsidP="006C7785">
      <w:pPr>
        <w:rPr>
          <w:del w:id="3410" w:author="jonathan pritchard" w:date="2024-10-23T10:02:00Z" w16du:dateUtc="2024-10-23T09:02:00Z"/>
        </w:rPr>
      </w:pPr>
    </w:p>
    <w:p w14:paraId="43B0A871" w14:textId="451A7466" w:rsidR="006C7785" w:rsidRPr="00CF00C7" w:rsidDel="0099359B" w:rsidRDefault="006C7785" w:rsidP="006C7785">
      <w:pPr>
        <w:spacing w:line="240" w:lineRule="auto"/>
        <w:rPr>
          <w:del w:id="3411" w:author="jonathan pritchard" w:date="2024-10-23T10:02:00Z" w16du:dateUtc="2024-10-23T09:02:00Z"/>
          <w:i/>
          <w:iCs/>
          <w:color w:val="FF0000"/>
          <w:rPrChange w:id="3412" w:author="jonathan pritchard" w:date="2024-10-22T11:35:00Z" w16du:dateUtc="2024-10-22T10:35:00Z">
            <w:rPr>
              <w:del w:id="3413" w:author="jonathan pritchard" w:date="2024-10-23T10:02:00Z" w16du:dateUtc="2024-10-23T09:02:00Z"/>
              <w:color w:val="FF0000"/>
            </w:rPr>
          </w:rPrChange>
        </w:rPr>
      </w:pPr>
      <w:del w:id="3414" w:author="jonathan pritchard" w:date="2024-10-23T10:02:00Z" w16du:dateUtc="2024-10-23T09:02:00Z">
        <w:r w:rsidRPr="00CF00C7" w:rsidDel="0099359B">
          <w:rPr>
            <w:b/>
            <w:i/>
            <w:iCs/>
            <w:rPrChange w:id="3415" w:author="jonathan pritchard" w:date="2024-10-22T11:35:00Z" w16du:dateUtc="2024-10-22T10:35:00Z">
              <w:rPr>
                <w:b/>
                <w:color w:val="FF0000"/>
              </w:rPr>
            </w:rPrChange>
          </w:rPr>
          <w:delText>IIC Comment:</w:delText>
        </w:r>
        <w:r w:rsidRPr="00CF00C7" w:rsidDel="0099359B">
          <w:rPr>
            <w:i/>
            <w:iCs/>
            <w:rPrChange w:id="3416" w:author="jonathan pritchard" w:date="2024-10-22T11:35:00Z" w16du:dateUtc="2024-10-22T10:35:00Z">
              <w:rPr>
                <w:color w:val="FF0000"/>
              </w:rPr>
            </w:rPrChange>
          </w:rPr>
          <w:delText xml:space="preserve"> </w:delText>
        </w:r>
        <w:r w:rsidRPr="00CF00C7" w:rsidDel="0099359B">
          <w:rPr>
            <w:i/>
            <w:iCs/>
            <w:rPrChange w:id="3417" w:author="jonathan pritchard" w:date="2024-10-22T11:35:00Z" w16du:dateUtc="2024-10-22T10:35:00Z">
              <w:rPr>
                <w:i/>
                <w:color w:val="FF0000"/>
              </w:rPr>
            </w:rPrChange>
          </w:rPr>
          <w:delText>Dataset</w:delText>
        </w:r>
        <w:r w:rsidRPr="00CF00C7" w:rsidDel="0099359B">
          <w:rPr>
            <w:i/>
            <w:iCs/>
            <w:rPrChange w:id="3418" w:author="jonathan pritchard" w:date="2024-10-22T11:35:00Z" w16du:dateUtc="2024-10-22T10:35:00Z">
              <w:rPr>
                <w:color w:val="FF0000"/>
              </w:rPr>
            </w:rPrChange>
          </w:rPr>
          <w:delText xml:space="preserve"> not available</w:delText>
        </w:r>
      </w:del>
    </w:p>
    <w:p w14:paraId="6B3AD5AF" w14:textId="77777777" w:rsidR="006C7785" w:rsidRDefault="006C7785" w:rsidP="006C7785">
      <w:r>
        <w:br w:type="page"/>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53582280" w14:textId="77777777" w:rsidTr="00E72BE6">
        <w:trPr>
          <w:trHeight w:val="454"/>
          <w:tblHeader/>
        </w:trPr>
        <w:tc>
          <w:tcPr>
            <w:tcW w:w="2381" w:type="dxa"/>
            <w:shd w:val="clear" w:color="auto" w:fill="BFBFBF" w:themeFill="background1" w:themeFillShade="BF"/>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CCFFCC"/>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BFBFBF" w:themeFill="background1" w:themeFillShade="BF"/>
            <w:vAlign w:val="center"/>
          </w:tcPr>
          <w:p w14:paraId="108B3CC6" w14:textId="77777777" w:rsidR="006C7785" w:rsidRPr="008604AE" w:rsidRDefault="006C7785" w:rsidP="00380FCD">
            <w:pPr>
              <w:rPr>
                <w:rFonts w:cs="Arial"/>
              </w:rPr>
            </w:pPr>
            <w:r w:rsidRPr="008604AE">
              <w:rPr>
                <w:rFonts w:cs="Arial"/>
                <w:b/>
              </w:rPr>
              <w:t>IHO Reference</w:t>
            </w:r>
          </w:p>
        </w:tc>
        <w:tc>
          <w:tcPr>
            <w:tcW w:w="2065" w:type="dxa"/>
            <w:shd w:val="clear" w:color="auto" w:fill="CCFFCC"/>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6555BE5C" w14:textId="77777777" w:rsidR="006C7785" w:rsidRDefault="006C7785" w:rsidP="006C7785">
      <w:r>
        <w:br w:type="page"/>
      </w:r>
    </w:p>
    <w:p w14:paraId="2574B267"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color w:val="000000" w:themeColor="text1"/>
        </w:rPr>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19737281" w14:textId="77777777" w:rsidTr="00E72BE6">
        <w:trPr>
          <w:trHeight w:val="454"/>
          <w:tblHeader/>
        </w:trPr>
        <w:tc>
          <w:tcPr>
            <w:tcW w:w="2381" w:type="dxa"/>
            <w:shd w:val="clear" w:color="auto" w:fill="BFBFBF" w:themeFill="background1" w:themeFillShade="BF"/>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2" w:type="dxa"/>
            <w:shd w:val="clear" w:color="auto" w:fill="BFBFBF" w:themeFill="background1" w:themeFillShade="BF"/>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5F33166A" w14:textId="77777777" w:rsidR="006C7785" w:rsidRPr="008604AE" w:rsidRDefault="006C7785" w:rsidP="00380FCD">
            <w:pPr>
              <w:spacing w:line="240" w:lineRule="auto"/>
              <w:rPr>
                <w:rFonts w:cs="Arial"/>
                <w:color w:val="000000"/>
              </w:rPr>
            </w:pPr>
            <w:r w:rsidRPr="008604AE">
              <w:rPr>
                <w:rFonts w:cs="Arial"/>
                <w:color w:val="000000"/>
              </w:rPr>
              <w:t>S-98 C-12.8</w:t>
            </w:r>
          </w:p>
          <w:p w14:paraId="45EFBEB1"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5AAA6D2" w14:textId="1BD40EFF" w:rsidR="006C7785" w:rsidRPr="008C2033" w:rsidDel="0099359B" w:rsidRDefault="006C7785" w:rsidP="006C7785">
      <w:pPr>
        <w:spacing w:line="240" w:lineRule="auto"/>
        <w:rPr>
          <w:del w:id="3419" w:author="jonathan pritchard" w:date="2024-10-23T10:02:00Z" w16du:dateUtc="2024-10-23T09:02:00Z"/>
          <w:color w:val="FF0000"/>
        </w:rPr>
      </w:pPr>
      <w:del w:id="3420"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6ECEA0E0" w14:textId="77777777" w:rsidR="006C7785" w:rsidRDefault="006C7785" w:rsidP="006C7785"/>
    <w:p w14:paraId="07FEA25F"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br w:type="page"/>
      </w:r>
      <w:commentRangeStart w:id="3421"/>
      <w:r w:rsidRPr="001C1BE9">
        <w:rPr>
          <w:rFonts w:cs="Arial"/>
          <w:color w:val="000000" w:themeColor="text1"/>
        </w:rPr>
        <w:lastRenderedPageBreak/>
        <w:t>Full Light Lines</w:t>
      </w:r>
      <w:commentRangeEnd w:id="3421"/>
      <w:r w:rsidR="0099359B">
        <w:rPr>
          <w:rStyle w:val="CommentReference"/>
          <w:b w:val="0"/>
          <w:snapToGrid/>
          <w:color w:val="000000"/>
        </w:rPr>
        <w:commentReference w:id="3421"/>
      </w:r>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E72BE6">
        <w:trPr>
          <w:trHeight w:val="454"/>
          <w:tblHeader/>
        </w:trPr>
        <w:tc>
          <w:tcPr>
            <w:tcW w:w="2490" w:type="dxa"/>
            <w:shd w:val="clear" w:color="auto" w:fill="BFBFBF" w:themeFill="background1" w:themeFillShade="BF"/>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CCFFCC"/>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BFBFBF" w:themeFill="background1" w:themeFillShade="BF"/>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CCFFCC"/>
            <w:vAlign w:val="center"/>
          </w:tcPr>
          <w:p w14:paraId="3BAB0C9F" w14:textId="77777777" w:rsidR="006C7785" w:rsidRPr="008604AE" w:rsidRDefault="006C7785" w:rsidP="00380FCD">
            <w:pPr>
              <w:spacing w:line="240" w:lineRule="auto"/>
              <w:rPr>
                <w:rFonts w:cs="Arial"/>
                <w:color w:val="000000"/>
              </w:rPr>
            </w:pPr>
            <w:r w:rsidRPr="008604AE">
              <w:rPr>
                <w:rFonts w:cs="Arial"/>
                <w:color w:val="000000"/>
              </w:rPr>
              <w:t>S-98 C-9.8</w:t>
            </w:r>
          </w:p>
          <w:p w14:paraId="2C0FFD04" w14:textId="77777777" w:rsidR="006C7785" w:rsidRPr="008604AE" w:rsidRDefault="006C7785" w:rsidP="00380FCD">
            <w:pPr>
              <w:rPr>
                <w:rFonts w:cs="Arial"/>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1691E74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661F7C9" w14:textId="77777777" w:rsidR="006C7785" w:rsidRDefault="006C7785" w:rsidP="006C7785">
      <w:r>
        <w:br w:type="page"/>
      </w:r>
    </w:p>
    <w:p w14:paraId="276BE34A" w14:textId="77777777" w:rsidR="006C7785" w:rsidRPr="008604AE" w:rsidRDefault="006C7785" w:rsidP="006C7785">
      <w:pPr>
        <w:rPr>
          <w:rFonts w:cs="Arial"/>
        </w:rPr>
      </w:pPr>
    </w:p>
    <w:p w14:paraId="70FB5EBA"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t>Display of text in other languages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E72BE6">
        <w:trPr>
          <w:trHeight w:val="454"/>
          <w:tblHeader/>
        </w:trPr>
        <w:tc>
          <w:tcPr>
            <w:tcW w:w="2381" w:type="dxa"/>
            <w:shd w:val="clear" w:color="auto" w:fill="BFBFBF" w:themeFill="background1" w:themeFillShade="BF"/>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BFBFBF" w:themeFill="background1" w:themeFillShade="BF"/>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711A2B2E" w14:textId="77777777" w:rsidR="006C7785" w:rsidRPr="008604AE" w:rsidRDefault="006C7785" w:rsidP="00380FCD">
            <w:pPr>
              <w:spacing w:line="240" w:lineRule="auto"/>
              <w:rPr>
                <w:rFonts w:cs="Arial"/>
                <w:color w:val="000000"/>
              </w:rPr>
            </w:pPr>
            <w:r w:rsidRPr="008604AE">
              <w:rPr>
                <w:rFonts w:cs="Arial"/>
                <w:color w:val="000000"/>
              </w:rPr>
              <w:t>S-98 C-12.10.2</w:t>
            </w:r>
          </w:p>
          <w:p w14:paraId="13F764A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D2932BD" w14:textId="77777777" w:rsidR="006C7785" w:rsidRPr="00F53E77" w:rsidRDefault="006C7785" w:rsidP="00380FCD">
            <w:pPr>
              <w:rPr>
                <w:rFonts w:cs="Arial"/>
                <w:i/>
              </w:rPr>
            </w:pPr>
            <w:commentRangeStart w:id="3422"/>
            <w:commentRangeStart w:id="3423"/>
            <w:r w:rsidRPr="008604AE">
              <w:rPr>
                <w:rFonts w:cs="Arial"/>
                <w:i/>
              </w:rPr>
              <w:t>Load the following cell 3.3 Settings\ENC_ROOT\GB4X0001.0</w:t>
            </w:r>
            <w:r>
              <w:rPr>
                <w:rFonts w:cs="Arial"/>
                <w:i/>
              </w:rPr>
              <w:t>00 with the following settings:</w:t>
            </w:r>
            <w:commentRangeEnd w:id="3422"/>
            <w:r w:rsidR="00C56476">
              <w:rPr>
                <w:rStyle w:val="CommentReference"/>
                <w:snapToGrid/>
                <w:color w:val="000000"/>
              </w:rPr>
              <w:commentReference w:id="3422"/>
            </w:r>
            <w:commentRangeEnd w:id="3423"/>
            <w:r w:rsidR="0099359B">
              <w:rPr>
                <w:rStyle w:val="CommentReference"/>
                <w:snapToGrid/>
                <w:color w:val="000000"/>
              </w:rPr>
              <w:commentReference w:id="3423"/>
            </w: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62FEFFF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lastRenderedPageBreak/>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26"/>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1E2F0EA3" w:rsidR="006C7785" w:rsidRPr="00E91F00" w:rsidRDefault="006C7785" w:rsidP="006C7785">
      <w:pPr>
        <w:spacing w:line="240" w:lineRule="auto"/>
        <w:rPr>
          <w:i/>
          <w:iCs/>
          <w:rPrChange w:id="3424" w:author="jonathan pritchard" w:date="2024-10-22T11:54:00Z" w16du:dateUtc="2024-10-22T10:54:00Z">
            <w:rPr>
              <w:color w:val="FF0000"/>
            </w:rPr>
          </w:rPrChange>
        </w:rPr>
      </w:pPr>
    </w:p>
    <w:p w14:paraId="1D61159E" w14:textId="77777777" w:rsidR="005160A8" w:rsidRDefault="005160A8" w:rsidP="006C7785">
      <w:pPr>
        <w:rPr>
          <w:ins w:id="3425" w:author="jonathan pritchard" w:date="2024-10-22T11:53:00Z" w16du:dateUtc="2024-10-22T10: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A81079">
        <w:trPr>
          <w:trHeight w:val="454"/>
          <w:tblHeader/>
          <w:ins w:id="3426" w:author="jonathan pritchard" w:date="2024-10-22T11:53:00Z"/>
        </w:trPr>
        <w:tc>
          <w:tcPr>
            <w:tcW w:w="2381" w:type="dxa"/>
            <w:shd w:val="clear" w:color="auto" w:fill="E5B8B7" w:themeFill="accent2" w:themeFillTint="66"/>
            <w:vAlign w:val="center"/>
          </w:tcPr>
          <w:p w14:paraId="4EF00B8F" w14:textId="77777777" w:rsidR="005160A8" w:rsidRPr="004065B1" w:rsidRDefault="005160A8" w:rsidP="00A81079">
            <w:pPr>
              <w:rPr>
                <w:ins w:id="3427" w:author="jonathan pritchard" w:date="2024-10-22T11:53:00Z" w16du:dateUtc="2024-10-22T10:53:00Z"/>
              </w:rPr>
            </w:pPr>
            <w:ins w:id="3428" w:author="jonathan pritchard" w:date="2024-10-22T11:53:00Z" w16du:dateUtc="2024-10-22T10:53:00Z">
              <w:r w:rsidRPr="000A066E">
                <w:rPr>
                  <w:b/>
                </w:rPr>
                <w:t>Test Reference</w:t>
              </w:r>
            </w:ins>
          </w:p>
        </w:tc>
        <w:tc>
          <w:tcPr>
            <w:tcW w:w="2381" w:type="dxa"/>
            <w:shd w:val="clear" w:color="auto" w:fill="E5B8B7" w:themeFill="accent2" w:themeFillTint="66"/>
            <w:vAlign w:val="center"/>
          </w:tcPr>
          <w:p w14:paraId="69F8546C" w14:textId="08B69F9D" w:rsidR="005160A8" w:rsidRPr="004065B1" w:rsidRDefault="00157C88" w:rsidP="00A81079">
            <w:pPr>
              <w:rPr>
                <w:ins w:id="3429" w:author="jonathan pritchard" w:date="2024-10-22T11:53:00Z" w16du:dateUtc="2024-10-22T10:53:00Z"/>
              </w:rPr>
            </w:pPr>
            <w:ins w:id="3430" w:author="jonathan pritchard" w:date="2024-10-22T11:53:00Z" w16du:dateUtc="2024-10-22T10:53:00Z">
              <w:r>
                <w:t>Language Selections</w:t>
              </w:r>
            </w:ins>
          </w:p>
        </w:tc>
        <w:tc>
          <w:tcPr>
            <w:tcW w:w="2382" w:type="dxa"/>
            <w:shd w:val="clear" w:color="auto" w:fill="E5B8B7" w:themeFill="accent2" w:themeFillTint="66"/>
            <w:vAlign w:val="center"/>
          </w:tcPr>
          <w:p w14:paraId="76CBAD84" w14:textId="77777777" w:rsidR="005160A8" w:rsidRPr="004065B1" w:rsidRDefault="005160A8" w:rsidP="00A81079">
            <w:pPr>
              <w:rPr>
                <w:ins w:id="3431" w:author="jonathan pritchard" w:date="2024-10-22T11:53:00Z" w16du:dateUtc="2024-10-22T10:53:00Z"/>
              </w:rPr>
            </w:pPr>
            <w:ins w:id="3432" w:author="jonathan pritchard" w:date="2024-10-22T11:53:00Z" w16du:dateUtc="2024-10-22T10:53:00Z">
              <w:r w:rsidRPr="000A066E">
                <w:rPr>
                  <w:b/>
                </w:rPr>
                <w:t>IHO Reference</w:t>
              </w:r>
            </w:ins>
          </w:p>
        </w:tc>
        <w:tc>
          <w:tcPr>
            <w:tcW w:w="2382" w:type="dxa"/>
            <w:shd w:val="clear" w:color="auto" w:fill="E5B8B7" w:themeFill="accent2" w:themeFillTint="66"/>
            <w:vAlign w:val="center"/>
          </w:tcPr>
          <w:p w14:paraId="7ECC8B93" w14:textId="77777777" w:rsidR="005160A8" w:rsidRPr="004065B1" w:rsidRDefault="005160A8" w:rsidP="00A81079">
            <w:pPr>
              <w:jc w:val="left"/>
              <w:rPr>
                <w:ins w:id="3433" w:author="jonathan pritchard" w:date="2024-10-22T11:53:00Z" w16du:dateUtc="2024-10-22T10:53:00Z"/>
              </w:rPr>
            </w:pPr>
          </w:p>
        </w:tc>
      </w:tr>
      <w:tr w:rsidR="005160A8" w14:paraId="1A7AB0C0" w14:textId="77777777" w:rsidTr="00A81079">
        <w:trPr>
          <w:tblHeader/>
          <w:ins w:id="3434" w:author="jonathan pritchard" w:date="2024-10-22T11:53:00Z"/>
        </w:trPr>
        <w:tc>
          <w:tcPr>
            <w:tcW w:w="9526" w:type="dxa"/>
            <w:gridSpan w:val="4"/>
            <w:shd w:val="clear" w:color="auto" w:fill="E5B8B7" w:themeFill="accent2" w:themeFillTint="66"/>
            <w:vAlign w:val="center"/>
          </w:tcPr>
          <w:p w14:paraId="6D1D5CB6" w14:textId="77777777" w:rsidR="005160A8" w:rsidRDefault="005160A8" w:rsidP="00A81079">
            <w:pPr>
              <w:rPr>
                <w:ins w:id="3435" w:author="jonathan pritchard" w:date="2024-10-22T11:53:00Z" w16du:dateUtc="2024-10-22T10:53:00Z"/>
              </w:rPr>
            </w:pPr>
            <w:ins w:id="3436" w:author="jonathan pritchard" w:date="2024-10-22T11:53:00Z" w16du:dateUtc="2024-10-22T10:53:00Z">
              <w:r w:rsidRPr="000A066E">
                <w:rPr>
                  <w:b/>
                </w:rPr>
                <w:t>Test description</w:t>
              </w:r>
            </w:ins>
          </w:p>
        </w:tc>
      </w:tr>
      <w:tr w:rsidR="005160A8" w:rsidRPr="005D2431" w14:paraId="7B0E4866" w14:textId="77777777" w:rsidTr="00A81079">
        <w:trPr>
          <w:tblHeader/>
          <w:ins w:id="3437" w:author="jonathan pritchard" w:date="2024-10-22T11:53:00Z"/>
        </w:trPr>
        <w:tc>
          <w:tcPr>
            <w:tcW w:w="9526" w:type="dxa"/>
            <w:gridSpan w:val="4"/>
            <w:vAlign w:val="center"/>
          </w:tcPr>
          <w:p w14:paraId="13A2FCD0" w14:textId="77777777" w:rsidR="005160A8" w:rsidRDefault="00157C88" w:rsidP="00A81079">
            <w:pPr>
              <w:pStyle w:val="ListParagraph"/>
              <w:numPr>
                <w:ilvl w:val="0"/>
                <w:numId w:val="84"/>
              </w:numPr>
              <w:rPr>
                <w:ins w:id="3438" w:author="jonathan pritchard" w:date="2024-10-22T11:53:00Z" w16du:dateUtc="2024-10-22T10:53:00Z"/>
                <w:i/>
              </w:rPr>
            </w:pPr>
            <w:ins w:id="3439" w:author="jonathan pritchard" w:date="2024-10-22T11:53:00Z" w16du:dateUtc="2024-10-22T10:53:00Z">
              <w:r>
                <w:rPr>
                  <w:i/>
                </w:rPr>
                <w:t xml:space="preserve">New tests for </w:t>
              </w:r>
              <w:proofErr w:type="spellStart"/>
              <w:r>
                <w:rPr>
                  <w:i/>
                </w:rPr>
                <w:t>nameUsage</w:t>
              </w:r>
              <w:proofErr w:type="spellEnd"/>
            </w:ins>
          </w:p>
          <w:p w14:paraId="6D82679C" w14:textId="77777777" w:rsidR="00157C88" w:rsidRDefault="00157C88" w:rsidP="00A81079">
            <w:pPr>
              <w:pStyle w:val="ListParagraph"/>
              <w:numPr>
                <w:ilvl w:val="0"/>
                <w:numId w:val="84"/>
              </w:numPr>
              <w:rPr>
                <w:ins w:id="3440" w:author="jonathan pritchard" w:date="2024-10-22T11:53:00Z" w16du:dateUtc="2024-10-22T10:53:00Z"/>
                <w:i/>
              </w:rPr>
            </w:pPr>
            <w:ins w:id="3441" w:author="jonathan pritchard" w:date="2024-10-22T11:53:00Z" w16du:dateUtc="2024-10-22T10:53:00Z">
              <w:r>
                <w:rPr>
                  <w:i/>
                </w:rPr>
                <w:t>Set user preference list</w:t>
              </w:r>
            </w:ins>
          </w:p>
          <w:p w14:paraId="7D199CA1" w14:textId="77777777" w:rsidR="00157C88" w:rsidRDefault="00157C88" w:rsidP="00A81079">
            <w:pPr>
              <w:pStyle w:val="ListParagraph"/>
              <w:numPr>
                <w:ilvl w:val="0"/>
                <w:numId w:val="84"/>
              </w:numPr>
              <w:rPr>
                <w:ins w:id="3442" w:author="jonathan pritchard" w:date="2024-10-22T11:54:00Z" w16du:dateUtc="2024-10-22T10:54:00Z"/>
                <w:i/>
              </w:rPr>
            </w:pPr>
            <w:ins w:id="3443" w:author="jonathan pritchard" w:date="2024-10-22T11:53:00Z" w16du:dateUtc="2024-10-22T10:53:00Z">
              <w:r>
                <w:rPr>
                  <w:i/>
                </w:rPr>
                <w:t>Show dis</w:t>
              </w:r>
            </w:ins>
            <w:ins w:id="3444" w:author="jonathan pritchard" w:date="2024-10-22T11:54:00Z" w16du:dateUtc="2024-10-22T10:54:00Z">
              <w:r>
                <w:rPr>
                  <w:i/>
                </w:rPr>
                <w:t>play</w:t>
              </w:r>
            </w:ins>
          </w:p>
          <w:p w14:paraId="41762B0D" w14:textId="77777777" w:rsidR="00157C88" w:rsidRDefault="00157C88" w:rsidP="00A81079">
            <w:pPr>
              <w:pStyle w:val="ListParagraph"/>
              <w:numPr>
                <w:ilvl w:val="0"/>
                <w:numId w:val="84"/>
              </w:numPr>
              <w:rPr>
                <w:ins w:id="3445" w:author="jonathan pritchard" w:date="2024-10-22T11:54:00Z" w16du:dateUtc="2024-10-22T10:54:00Z"/>
                <w:i/>
              </w:rPr>
            </w:pPr>
            <w:ins w:id="3446" w:author="jonathan pritchard" w:date="2024-10-22T11:54:00Z" w16du:dateUtc="2024-10-22T10:54:00Z">
              <w:r>
                <w:rPr>
                  <w:i/>
                </w:rPr>
                <w:t>Change preference ?</w:t>
              </w:r>
            </w:ins>
          </w:p>
          <w:p w14:paraId="0BBD2FFD" w14:textId="77777777" w:rsidR="00157C88" w:rsidRDefault="00157C88" w:rsidP="00A81079">
            <w:pPr>
              <w:pStyle w:val="ListParagraph"/>
              <w:numPr>
                <w:ilvl w:val="0"/>
                <w:numId w:val="84"/>
              </w:numPr>
              <w:rPr>
                <w:ins w:id="3447" w:author="jonathan pritchard" w:date="2024-10-22T11:54:00Z" w16du:dateUtc="2024-10-22T10:54:00Z"/>
                <w:i/>
              </w:rPr>
            </w:pPr>
            <w:ins w:id="3448" w:author="jonathan pritchard" w:date="2024-10-22T11:54:00Z" w16du:dateUtc="2024-10-22T10:54:00Z">
              <w:r>
                <w:rPr>
                  <w:i/>
                </w:rPr>
                <w:t xml:space="preserve">Also make sure default edge case is included. </w:t>
              </w:r>
            </w:ins>
          </w:p>
          <w:p w14:paraId="03DBFEC2" w14:textId="77777777" w:rsidR="00157C88" w:rsidRDefault="00157C88" w:rsidP="00A81079">
            <w:pPr>
              <w:pStyle w:val="ListParagraph"/>
              <w:numPr>
                <w:ilvl w:val="0"/>
                <w:numId w:val="84"/>
              </w:numPr>
              <w:rPr>
                <w:ins w:id="3449" w:author="jonathan pritchard" w:date="2024-10-23T10:04:00Z" w16du:dateUtc="2024-10-23T09:04:00Z"/>
                <w:i/>
              </w:rPr>
            </w:pPr>
            <w:ins w:id="3450" w:author="jonathan pritchard" w:date="2024-10-22T11:54:00Z" w16du:dateUtc="2024-10-22T10:54:00Z">
              <w:r>
                <w:rPr>
                  <w:i/>
                </w:rPr>
                <w:t>This will require multiple features.</w:t>
              </w:r>
            </w:ins>
          </w:p>
          <w:p w14:paraId="3AEB970B" w14:textId="176A475B" w:rsidR="0099359B" w:rsidRPr="00A81079" w:rsidRDefault="0099359B" w:rsidP="00A81079">
            <w:pPr>
              <w:pStyle w:val="ListParagraph"/>
              <w:numPr>
                <w:ilvl w:val="0"/>
                <w:numId w:val="84"/>
              </w:numPr>
              <w:rPr>
                <w:ins w:id="3451" w:author="jonathan pritchard" w:date="2024-10-22T11:53:00Z" w16du:dateUtc="2024-10-22T10:53:00Z"/>
                <w:i/>
              </w:rPr>
            </w:pPr>
            <w:ins w:id="3452" w:author="jonathan pritchard" w:date="2024-10-23T10:04:00Z" w16du:dateUtc="2024-10-23T09:04:00Z">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ins>
          </w:p>
        </w:tc>
      </w:tr>
    </w:tbl>
    <w:p w14:paraId="3610BB6A" w14:textId="77777777" w:rsidR="005160A8" w:rsidRDefault="005160A8" w:rsidP="006C7785">
      <w:pPr>
        <w:rPr>
          <w:ins w:id="3453" w:author="jonathan pritchard" w:date="2024-10-22T11:53:00Z" w16du:dateUtc="2024-10-22T10:53:00Z"/>
        </w:rPr>
      </w:pPr>
    </w:p>
    <w:p w14:paraId="14851E9A" w14:textId="525C32AB" w:rsidR="006C7785" w:rsidRDefault="006C7785" w:rsidP="006C7785">
      <w:r>
        <w:br w:type="page"/>
      </w:r>
    </w:p>
    <w:p w14:paraId="51F3A7BA" w14:textId="77777777" w:rsidR="006C7785" w:rsidRPr="001C1BE9" w:rsidRDefault="006C7785" w:rsidP="006C7785">
      <w:pPr>
        <w:pStyle w:val="Heading1"/>
        <w:numPr>
          <w:ilvl w:val="2"/>
          <w:numId w:val="80"/>
        </w:numPr>
        <w:tabs>
          <w:tab w:val="left" w:pos="567"/>
        </w:tabs>
        <w:spacing w:after="120"/>
        <w:ind w:left="851" w:hanging="851"/>
        <w:rPr>
          <w:rFonts w:cs="Arial"/>
          <w:b w:val="0"/>
          <w:color w:val="000000" w:themeColor="text1"/>
        </w:rPr>
      </w:pPr>
      <w:commentRangeStart w:id="3454"/>
      <w:r w:rsidRPr="001C1BE9">
        <w:rPr>
          <w:rFonts w:cs="Arial"/>
          <w:color w:val="000000" w:themeColor="text1"/>
        </w:rPr>
        <w:lastRenderedPageBreak/>
        <w:t>Use of language packs.</w:t>
      </w:r>
      <w:commentRangeEnd w:id="3454"/>
      <w:r w:rsidR="0099359B">
        <w:rPr>
          <w:rStyle w:val="CommentReference"/>
          <w:b w:val="0"/>
          <w:snapToGrid/>
          <w:color w:val="000000"/>
        </w:rPr>
        <w:commentReference w:id="3454"/>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E72BE6">
        <w:trPr>
          <w:trHeight w:val="454"/>
          <w:tblHeader/>
        </w:trPr>
        <w:tc>
          <w:tcPr>
            <w:tcW w:w="2381" w:type="dxa"/>
            <w:shd w:val="clear" w:color="auto" w:fill="BFBFBF" w:themeFill="background1" w:themeFillShade="BF"/>
            <w:vAlign w:val="center"/>
          </w:tcPr>
          <w:p w14:paraId="0B7663BD" w14:textId="316631EB" w:rsidR="006C7785" w:rsidRPr="00360A59" w:rsidRDefault="006C7785" w:rsidP="00380FCD">
            <w:pPr>
              <w:rPr>
                <w:rFonts w:cs="Arial"/>
              </w:rPr>
            </w:pPr>
            <w:r w:rsidRPr="00360A59">
              <w:rPr>
                <w:rFonts w:cs="Arial"/>
                <w:b/>
              </w:rPr>
              <w:t>Test Referenc</w:t>
            </w:r>
            <w:r w:rsidR="00E72BE6">
              <w:rPr>
                <w:rFonts w:cs="Arial"/>
                <w:b/>
              </w:rPr>
              <w:t>e</w:t>
            </w:r>
          </w:p>
        </w:tc>
        <w:tc>
          <w:tcPr>
            <w:tcW w:w="2381" w:type="dxa"/>
            <w:shd w:val="clear" w:color="auto" w:fill="CCFFCC"/>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BFBFBF" w:themeFill="background1" w:themeFillShade="BF"/>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CCFFCC"/>
            <w:vAlign w:val="center"/>
          </w:tcPr>
          <w:p w14:paraId="1ECB67D4" w14:textId="77777777" w:rsidR="006C7785" w:rsidRPr="00360A59" w:rsidRDefault="006C7785" w:rsidP="00380FCD">
            <w:pPr>
              <w:spacing w:line="240" w:lineRule="auto"/>
              <w:rPr>
                <w:rFonts w:cs="Arial"/>
                <w:color w:val="000000"/>
              </w:rPr>
            </w:pPr>
            <w:r w:rsidRPr="00360A59">
              <w:rPr>
                <w:rFonts w:cs="Arial"/>
                <w:color w:val="000000"/>
              </w:rPr>
              <w:t>S-98 C-12.10.2</w:t>
            </w:r>
          </w:p>
          <w:p w14:paraId="7C5AF519" w14:textId="77777777" w:rsidR="006C7785" w:rsidRPr="00360A59" w:rsidRDefault="006C7785" w:rsidP="00380FCD">
            <w:pPr>
              <w:rPr>
                <w:rFonts w:cs="Arial"/>
              </w:rPr>
            </w:pPr>
          </w:p>
        </w:tc>
      </w:tr>
      <w:tr w:rsidR="006C7785" w14:paraId="35989C95" w14:textId="77777777" w:rsidTr="00380FCD">
        <w:trPr>
          <w:tblHeader/>
        </w:trPr>
        <w:tc>
          <w:tcPr>
            <w:tcW w:w="9526" w:type="dxa"/>
            <w:gridSpan w:val="4"/>
            <w:shd w:val="clear" w:color="auto" w:fill="CCFFCC"/>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Pr="00360A59" w:rsidRDefault="006C7785" w:rsidP="00380FCD">
            <w:pPr>
              <w:rPr>
                <w:rFonts w:cs="Arial"/>
                <w:i/>
              </w:rPr>
            </w:pPr>
            <w:r w:rsidRPr="00360A59">
              <w:rPr>
                <w:rFonts w:cs="Arial"/>
                <w:i/>
              </w:rPr>
              <w:t>This test ensures the ECDIS is capable of displaying text and catalogue entries in multiple languages.</w:t>
            </w:r>
          </w:p>
          <w:p w14:paraId="44ACDB37" w14:textId="77777777" w:rsidR="006C7785" w:rsidRPr="00360A59" w:rsidRDefault="006C7785" w:rsidP="00380FCD">
            <w:pPr>
              <w:rPr>
                <w:rFonts w:cs="Arial"/>
                <w:i/>
              </w:rPr>
            </w:pPr>
          </w:p>
        </w:tc>
      </w:tr>
      <w:tr w:rsidR="006C7785" w14:paraId="065099D9" w14:textId="77777777" w:rsidTr="00380FCD">
        <w:trPr>
          <w:tblHeader/>
        </w:trPr>
        <w:tc>
          <w:tcPr>
            <w:tcW w:w="9526" w:type="dxa"/>
            <w:gridSpan w:val="4"/>
            <w:shd w:val="clear" w:color="auto" w:fill="CCFFCC"/>
            <w:vAlign w:val="center"/>
          </w:tcPr>
          <w:p w14:paraId="044FD951" w14:textId="77777777" w:rsidR="006C7785" w:rsidRPr="00360A59" w:rsidRDefault="006C7785" w:rsidP="00380FCD">
            <w:pP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380FCD">
        <w:trPr>
          <w:tblHeader/>
        </w:trPr>
        <w:tc>
          <w:tcPr>
            <w:tcW w:w="9526" w:type="dxa"/>
            <w:gridSpan w:val="4"/>
            <w:shd w:val="clear" w:color="auto" w:fill="CCFFCC"/>
            <w:vAlign w:val="center"/>
          </w:tcPr>
          <w:p w14:paraId="59D99C94" w14:textId="77777777" w:rsidR="006C7785" w:rsidRPr="00360A59" w:rsidRDefault="006C7785" w:rsidP="00380FCD">
            <w:pP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380FCD">
        <w:trPr>
          <w:tblHeader/>
        </w:trPr>
        <w:tc>
          <w:tcPr>
            <w:tcW w:w="9526" w:type="dxa"/>
            <w:gridSpan w:val="4"/>
            <w:shd w:val="clear" w:color="auto" w:fill="CCFFCC"/>
            <w:vAlign w:val="center"/>
          </w:tcPr>
          <w:p w14:paraId="54595B5B" w14:textId="77777777" w:rsidR="006C7785" w:rsidRPr="00360A59" w:rsidRDefault="006C7785" w:rsidP="00380FCD">
            <w:pP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25E110E5" w14:textId="1D193D4F" w:rsidR="006C7785" w:rsidDel="0099359B" w:rsidRDefault="006C7785" w:rsidP="006C7785">
      <w:pPr>
        <w:pStyle w:val="Heading2"/>
        <w:numPr>
          <w:ilvl w:val="1"/>
          <w:numId w:val="0"/>
        </w:numPr>
        <w:tabs>
          <w:tab w:val="num" w:pos="576"/>
        </w:tabs>
        <w:rPr>
          <w:del w:id="3455" w:author="jonathan pritchard" w:date="2024-10-23T10:04:00Z" w16du:dateUtc="2024-10-23T09:04:00Z"/>
          <w:rFonts w:asciiTheme="minorHAnsi" w:eastAsiaTheme="minorHAnsi" w:hAnsiTheme="minorHAnsi" w:cstheme="minorBidi"/>
          <w:sz w:val="22"/>
          <w:szCs w:val="22"/>
        </w:rPr>
      </w:pPr>
    </w:p>
    <w:p w14:paraId="07E68839" w14:textId="77777777" w:rsidR="0099359B" w:rsidRPr="0099359B" w:rsidRDefault="0099359B">
      <w:pPr>
        <w:rPr>
          <w:ins w:id="3456" w:author="jonathan pritchard" w:date="2024-10-23T10:04:00Z" w16du:dateUtc="2024-10-23T09:04:00Z"/>
          <w:rFonts w:eastAsiaTheme="minorHAnsi"/>
          <w:rPrChange w:id="3457" w:author="jonathan pritchard" w:date="2024-10-23T10:04:00Z" w16du:dateUtc="2024-10-23T09:04:00Z">
            <w:rPr>
              <w:ins w:id="3458" w:author="jonathan pritchard" w:date="2024-10-23T10:04:00Z" w16du:dateUtc="2024-10-23T09:04:00Z"/>
              <w:rFonts w:asciiTheme="minorHAnsi" w:eastAsiaTheme="minorHAnsi" w:hAnsiTheme="minorHAnsi" w:cstheme="minorBidi"/>
              <w:sz w:val="22"/>
              <w:szCs w:val="22"/>
            </w:rPr>
          </w:rPrChange>
        </w:rPr>
        <w:pPrChange w:id="3459" w:author="jonathan pritchard" w:date="2024-10-23T10:04:00Z" w16du:dateUtc="2024-10-23T09:04:00Z">
          <w:pPr>
            <w:pStyle w:val="Heading2"/>
            <w:numPr>
              <w:numId w:val="0"/>
            </w:numPr>
            <w:tabs>
              <w:tab w:val="clear" w:pos="576"/>
            </w:tabs>
            <w:ind w:left="0" w:firstLine="0"/>
          </w:pPr>
        </w:pPrChange>
      </w:pPr>
    </w:p>
    <w:p w14:paraId="4651E84C" w14:textId="3C1D5923" w:rsidR="006C7785" w:rsidRPr="008C2033" w:rsidDel="0099359B" w:rsidRDefault="006C7785" w:rsidP="006C7785">
      <w:pPr>
        <w:spacing w:line="240" w:lineRule="auto"/>
        <w:rPr>
          <w:del w:id="3460" w:author="jonathan pritchard" w:date="2024-10-23T10:04:00Z" w16du:dateUtc="2024-10-23T09:04:00Z"/>
          <w:color w:val="FF0000"/>
        </w:rPr>
      </w:pPr>
      <w:del w:id="3461" w:author="jonathan pritchard" w:date="2024-10-23T10:04:00Z" w16du:dateUtc="2024-10-23T09:04: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3462" w:name="_Toc152748584"/>
      <w:r w:rsidRPr="008D7633">
        <w:rPr>
          <w:rFonts w:cs="Arial"/>
          <w:color w:val="000000" w:themeColor="text1"/>
        </w:rPr>
        <w:lastRenderedPageBreak/>
        <w:t>Display priority</w:t>
      </w:r>
      <w:bookmarkEnd w:id="3462"/>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r w:rsidRPr="004E0186">
        <w:rPr>
          <w:rFonts w:cs="Arial"/>
          <w:color w:val="000000" w:themeColor="text1"/>
        </w:rP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E72BE6">
        <w:trPr>
          <w:trHeight w:val="454"/>
          <w:tblHeader/>
        </w:trPr>
        <w:tc>
          <w:tcPr>
            <w:tcW w:w="2381" w:type="dxa"/>
            <w:shd w:val="clear" w:color="auto" w:fill="BFBFBF" w:themeFill="background1" w:themeFillShade="BF"/>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BFBFBF" w:themeFill="background1" w:themeFillShade="BF"/>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CCFFCC"/>
            <w:vAlign w:val="center"/>
          </w:tcPr>
          <w:p w14:paraId="69D25E49" w14:textId="77777777" w:rsidR="006C7785" w:rsidRPr="00360A59" w:rsidRDefault="006C7785" w:rsidP="00380FCD">
            <w:pPr>
              <w:spacing w:line="240" w:lineRule="auto"/>
              <w:rPr>
                <w:rFonts w:cs="Arial"/>
                <w:color w:val="000000"/>
              </w:rPr>
            </w:pPr>
            <w:r w:rsidRPr="00360A59">
              <w:rPr>
                <w:rFonts w:cs="Arial"/>
                <w:color w:val="000000"/>
              </w:rPr>
              <w:t>S-98 C-7.2.9</w:t>
            </w:r>
          </w:p>
          <w:p w14:paraId="4677FB00" w14:textId="77777777" w:rsidR="006C7785" w:rsidRPr="00360A59"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27"/>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FFE1896" w14:textId="7C8CB8D5" w:rsidR="006C7785" w:rsidRPr="0099359B" w:rsidDel="006E73FA" w:rsidRDefault="006C7785" w:rsidP="006C7785">
      <w:pPr>
        <w:pStyle w:val="Heading1"/>
        <w:numPr>
          <w:ilvl w:val="1"/>
          <w:numId w:val="73"/>
        </w:numPr>
        <w:tabs>
          <w:tab w:val="left" w:pos="567"/>
        </w:tabs>
        <w:spacing w:after="120"/>
        <w:ind w:left="567" w:hanging="567"/>
        <w:rPr>
          <w:del w:id="3463" w:author="jonathan pritchard" w:date="2025-01-23T13:39:00Z" w16du:dateUtc="2025-01-23T13:39:00Z"/>
          <w:rFonts w:cs="Arial"/>
          <w:b w:val="0"/>
          <w:strike/>
          <w:color w:val="000000" w:themeColor="text1"/>
          <w:highlight w:val="yellow"/>
          <w:rPrChange w:id="3464" w:author="jonathan pritchard" w:date="2024-10-23T10:00:00Z" w16du:dateUtc="2024-10-23T09:00:00Z">
            <w:rPr>
              <w:del w:id="3465" w:author="jonathan pritchard" w:date="2025-01-23T13:39:00Z" w16du:dateUtc="2025-01-23T13:39:00Z"/>
              <w:rFonts w:cs="Arial"/>
              <w:b w:val="0"/>
              <w:color w:val="000000" w:themeColor="text1"/>
              <w:highlight w:val="yellow"/>
            </w:rPr>
          </w:rPrChange>
        </w:rPr>
      </w:pPr>
      <w:bookmarkStart w:id="3466" w:name="_Toc152748585"/>
      <w:commentRangeStart w:id="3467"/>
      <w:del w:id="3468" w:author="jonathan pritchard" w:date="2025-01-23T13:39:00Z" w16du:dateUtc="2025-01-23T13:39:00Z">
        <w:r w:rsidRPr="0099359B" w:rsidDel="006E73FA">
          <w:rPr>
            <w:rFonts w:cs="Arial"/>
            <w:strike/>
            <w:color w:val="000000" w:themeColor="text1"/>
            <w:highlight w:val="yellow"/>
            <w:rPrChange w:id="3469" w:author="jonathan pritchard" w:date="2024-10-23T10:00:00Z" w16du:dateUtc="2024-10-23T09:00:00Z">
              <w:rPr>
                <w:rFonts w:cs="Arial"/>
                <w:color w:val="000000" w:themeColor="text1"/>
                <w:highlight w:val="yellow"/>
              </w:rPr>
            </w:rPrChange>
          </w:rPr>
          <w:lastRenderedPageBreak/>
          <w:delText>Portrayal of multiple datasets under Interoperability</w:delText>
        </w:r>
        <w:bookmarkEnd w:id="3466"/>
        <w:r w:rsidRPr="0099359B" w:rsidDel="006E73FA">
          <w:rPr>
            <w:rFonts w:cs="Arial"/>
            <w:strike/>
            <w:color w:val="000000" w:themeColor="text1"/>
            <w:highlight w:val="yellow"/>
            <w:rPrChange w:id="3470" w:author="jonathan pritchard" w:date="2024-10-23T10:00:00Z" w16du:dateUtc="2024-10-23T09:00:00Z">
              <w:rPr>
                <w:rFonts w:cs="Arial"/>
                <w:color w:val="000000" w:themeColor="text1"/>
                <w:highlight w:val="yellow"/>
              </w:rPr>
            </w:rPrChange>
          </w:rPr>
          <w:delText xml:space="preserve"> </w:delText>
        </w:r>
      </w:del>
    </w:p>
    <w:p w14:paraId="0202194C" w14:textId="1B29A2C6" w:rsidR="006C7785" w:rsidRPr="0099359B" w:rsidDel="006E73FA" w:rsidRDefault="006C7785" w:rsidP="006C7785">
      <w:pPr>
        <w:pStyle w:val="Heading1"/>
        <w:numPr>
          <w:ilvl w:val="2"/>
          <w:numId w:val="73"/>
        </w:numPr>
        <w:tabs>
          <w:tab w:val="left" w:pos="567"/>
        </w:tabs>
        <w:spacing w:after="120"/>
        <w:ind w:left="567" w:hanging="567"/>
        <w:rPr>
          <w:del w:id="3471" w:author="jonathan pritchard" w:date="2025-01-23T13:39:00Z" w16du:dateUtc="2025-01-23T13:39:00Z"/>
          <w:rFonts w:cs="Arial"/>
          <w:b w:val="0"/>
          <w:strike/>
          <w:color w:val="000000" w:themeColor="text1"/>
          <w:rPrChange w:id="3472" w:author="jonathan pritchard" w:date="2024-10-23T10:00:00Z" w16du:dateUtc="2024-10-23T09:00:00Z">
            <w:rPr>
              <w:del w:id="3473" w:author="jonathan pritchard" w:date="2025-01-23T13:39:00Z" w16du:dateUtc="2025-01-23T13:39:00Z"/>
              <w:rFonts w:cs="Arial"/>
              <w:b w:val="0"/>
              <w:color w:val="000000" w:themeColor="text1"/>
            </w:rPr>
          </w:rPrChange>
        </w:rPr>
      </w:pPr>
      <w:del w:id="3474" w:author="jonathan pritchard" w:date="2025-01-23T13:39:00Z" w16du:dateUtc="2025-01-23T13:39:00Z">
        <w:r w:rsidRPr="0099359B" w:rsidDel="006E73FA">
          <w:rPr>
            <w:rFonts w:cs="Arial"/>
            <w:strike/>
            <w:color w:val="000000" w:themeColor="text1"/>
            <w:rPrChange w:id="3475" w:author="jonathan pritchard" w:date="2024-10-23T10:00:00Z" w16du:dateUtc="2024-10-23T09:00:00Z">
              <w:rPr>
                <w:rFonts w:cs="Arial"/>
                <w:color w:val="000000" w:themeColor="text1"/>
              </w:rPr>
            </w:rPrChange>
          </w:rPr>
          <w:delText>Load invalid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70"/>
        <w:gridCol w:w="3107"/>
        <w:gridCol w:w="2171"/>
        <w:gridCol w:w="2078"/>
      </w:tblGrid>
      <w:tr w:rsidR="006C7785" w:rsidRPr="0099359B" w:rsidDel="006E73FA" w14:paraId="4DBE5584" w14:textId="1159DD7F" w:rsidTr="00380FCD">
        <w:trPr>
          <w:trHeight w:val="454"/>
          <w:tblHeader/>
          <w:del w:id="3476" w:author="jonathan pritchard" w:date="2025-01-23T13:39:00Z"/>
        </w:trPr>
        <w:tc>
          <w:tcPr>
            <w:tcW w:w="2381" w:type="dxa"/>
            <w:shd w:val="clear" w:color="auto" w:fill="CCFFCC"/>
            <w:vAlign w:val="center"/>
          </w:tcPr>
          <w:p w14:paraId="2591342E" w14:textId="32F6302B" w:rsidR="006C7785" w:rsidRPr="0099359B" w:rsidDel="006E73FA" w:rsidRDefault="006C7785" w:rsidP="00380FCD">
            <w:pPr>
              <w:rPr>
                <w:del w:id="3477" w:author="jonathan pritchard" w:date="2025-01-23T13:39:00Z" w16du:dateUtc="2025-01-23T13:39:00Z"/>
                <w:rFonts w:cs="Arial"/>
                <w:strike/>
                <w:rPrChange w:id="3478" w:author="jonathan pritchard" w:date="2024-10-23T10:00:00Z" w16du:dateUtc="2024-10-23T09:00:00Z">
                  <w:rPr>
                    <w:del w:id="3479" w:author="jonathan pritchard" w:date="2025-01-23T13:39:00Z" w16du:dateUtc="2025-01-23T13:39:00Z"/>
                    <w:rFonts w:cs="Arial"/>
                  </w:rPr>
                </w:rPrChange>
              </w:rPr>
            </w:pPr>
            <w:del w:id="3480" w:author="jonathan pritchard" w:date="2025-01-23T13:39:00Z" w16du:dateUtc="2025-01-23T13:39:00Z">
              <w:r w:rsidRPr="0099359B" w:rsidDel="006E73FA">
                <w:rPr>
                  <w:rFonts w:cs="Arial"/>
                  <w:b/>
                  <w:strike/>
                  <w:rPrChange w:id="3481" w:author="jonathan pritchard" w:date="2024-10-23T10:00:00Z" w16du:dateUtc="2024-10-23T09:00:00Z">
                    <w:rPr>
                      <w:rFonts w:cs="Arial"/>
                      <w:b/>
                    </w:rPr>
                  </w:rPrChange>
                </w:rPr>
                <w:delText>Test Reference</w:delText>
              </w:r>
            </w:del>
          </w:p>
        </w:tc>
        <w:tc>
          <w:tcPr>
            <w:tcW w:w="2381" w:type="dxa"/>
            <w:shd w:val="clear" w:color="auto" w:fill="CCFFCC"/>
            <w:vAlign w:val="center"/>
          </w:tcPr>
          <w:p w14:paraId="4E8B8BB3" w14:textId="61BF5DE4" w:rsidR="006C7785" w:rsidRPr="0099359B" w:rsidDel="006E73FA" w:rsidRDefault="006C7785" w:rsidP="00380FCD">
            <w:pPr>
              <w:rPr>
                <w:del w:id="3482" w:author="jonathan pritchard" w:date="2025-01-23T13:39:00Z" w16du:dateUtc="2025-01-23T13:39:00Z"/>
                <w:rFonts w:cs="Arial"/>
                <w:strike/>
                <w:rPrChange w:id="3483" w:author="jonathan pritchard" w:date="2024-10-23T10:00:00Z" w16du:dateUtc="2024-10-23T09:00:00Z">
                  <w:rPr>
                    <w:del w:id="3484" w:author="jonathan pritchard" w:date="2025-01-23T13:39:00Z" w16du:dateUtc="2025-01-23T13:39:00Z"/>
                    <w:rFonts w:cs="Arial"/>
                  </w:rPr>
                </w:rPrChange>
              </w:rPr>
            </w:pPr>
            <w:del w:id="3485" w:author="jonathan pritchard" w:date="2025-01-23T13:39:00Z" w16du:dateUtc="2025-01-23T13:39:00Z">
              <w:r w:rsidRPr="0099359B" w:rsidDel="006E73FA">
                <w:rPr>
                  <w:rFonts w:cs="Arial"/>
                  <w:strike/>
                  <w:rPrChange w:id="3486" w:author="jonathan pritchard" w:date="2024-10-23T10:00:00Z" w16du:dateUtc="2024-10-23T09:00:00Z">
                    <w:rPr>
                      <w:rFonts w:cs="Arial"/>
                    </w:rPr>
                  </w:rPrChange>
                </w:rPr>
                <w:delText>CorruptInteroperabilityCatalogue</w:delText>
              </w:r>
            </w:del>
          </w:p>
        </w:tc>
        <w:tc>
          <w:tcPr>
            <w:tcW w:w="2382" w:type="dxa"/>
            <w:shd w:val="clear" w:color="auto" w:fill="CCFFCC"/>
            <w:vAlign w:val="center"/>
          </w:tcPr>
          <w:p w14:paraId="5A7B2B57" w14:textId="64FA4E65" w:rsidR="006C7785" w:rsidRPr="0099359B" w:rsidDel="006E73FA" w:rsidRDefault="006C7785" w:rsidP="00380FCD">
            <w:pPr>
              <w:rPr>
                <w:del w:id="3487" w:author="jonathan pritchard" w:date="2025-01-23T13:39:00Z" w16du:dateUtc="2025-01-23T13:39:00Z"/>
                <w:rFonts w:cs="Arial"/>
                <w:strike/>
                <w:rPrChange w:id="3488" w:author="jonathan pritchard" w:date="2024-10-23T10:00:00Z" w16du:dateUtc="2024-10-23T09:00:00Z">
                  <w:rPr>
                    <w:del w:id="3489" w:author="jonathan pritchard" w:date="2025-01-23T13:39:00Z" w16du:dateUtc="2025-01-23T13:39:00Z"/>
                    <w:rFonts w:cs="Arial"/>
                  </w:rPr>
                </w:rPrChange>
              </w:rPr>
            </w:pPr>
            <w:del w:id="3490" w:author="jonathan pritchard" w:date="2025-01-23T13:39:00Z" w16du:dateUtc="2025-01-23T13:39:00Z">
              <w:r w:rsidRPr="0099359B" w:rsidDel="006E73FA">
                <w:rPr>
                  <w:rFonts w:cs="Arial"/>
                  <w:b/>
                  <w:strike/>
                  <w:rPrChange w:id="3491" w:author="jonathan pritchard" w:date="2024-10-23T10:00:00Z" w16du:dateUtc="2024-10-23T09:00:00Z">
                    <w:rPr>
                      <w:rFonts w:cs="Arial"/>
                      <w:b/>
                    </w:rPr>
                  </w:rPrChange>
                </w:rPr>
                <w:delText>IHO Reference</w:delText>
              </w:r>
            </w:del>
          </w:p>
        </w:tc>
        <w:tc>
          <w:tcPr>
            <w:tcW w:w="2382" w:type="dxa"/>
            <w:shd w:val="clear" w:color="auto" w:fill="CCFFCC"/>
            <w:vAlign w:val="center"/>
          </w:tcPr>
          <w:p w14:paraId="423A963A" w14:textId="668B26A1" w:rsidR="006C7785" w:rsidRPr="0099359B" w:rsidDel="006E73FA" w:rsidRDefault="006C7785" w:rsidP="00380FCD">
            <w:pPr>
              <w:spacing w:line="240" w:lineRule="auto"/>
              <w:rPr>
                <w:del w:id="3492" w:author="jonathan pritchard" w:date="2025-01-23T13:39:00Z" w16du:dateUtc="2025-01-23T13:39:00Z"/>
                <w:rFonts w:cs="Arial"/>
                <w:strike/>
                <w:color w:val="000000"/>
                <w:rPrChange w:id="3493" w:author="jonathan pritchard" w:date="2024-10-23T10:00:00Z" w16du:dateUtc="2024-10-23T09:00:00Z">
                  <w:rPr>
                    <w:del w:id="3494" w:author="jonathan pritchard" w:date="2025-01-23T13:39:00Z" w16du:dateUtc="2025-01-23T13:39:00Z"/>
                    <w:rFonts w:cs="Arial"/>
                    <w:color w:val="000000"/>
                  </w:rPr>
                </w:rPrChange>
              </w:rPr>
            </w:pPr>
            <w:del w:id="3495" w:author="jonathan pritchard" w:date="2025-01-23T13:39:00Z" w16du:dateUtc="2025-01-23T13:39:00Z">
              <w:r w:rsidRPr="0099359B" w:rsidDel="006E73FA">
                <w:rPr>
                  <w:rFonts w:cs="Arial"/>
                  <w:strike/>
                  <w:color w:val="000000"/>
                  <w:rPrChange w:id="3496" w:author="jonathan pritchard" w:date="2024-10-23T10:00:00Z" w16du:dateUtc="2024-10-23T09:00:00Z">
                    <w:rPr>
                      <w:rFonts w:cs="Arial"/>
                      <w:color w:val="000000"/>
                    </w:rPr>
                  </w:rPrChange>
                </w:rPr>
                <w:delText>S-98 C-7.2.9</w:delText>
              </w:r>
            </w:del>
          </w:p>
          <w:p w14:paraId="5CA1FEF1" w14:textId="0355E5B4" w:rsidR="006C7785" w:rsidRPr="0099359B" w:rsidDel="006E73FA" w:rsidRDefault="006C7785" w:rsidP="00380FCD">
            <w:pPr>
              <w:rPr>
                <w:del w:id="3497" w:author="jonathan pritchard" w:date="2025-01-23T13:39:00Z" w16du:dateUtc="2025-01-23T13:39:00Z"/>
                <w:rFonts w:cs="Arial"/>
                <w:strike/>
                <w:rPrChange w:id="3498" w:author="jonathan pritchard" w:date="2024-10-23T10:00:00Z" w16du:dateUtc="2024-10-23T09:00:00Z">
                  <w:rPr>
                    <w:del w:id="3499" w:author="jonathan pritchard" w:date="2025-01-23T13:39:00Z" w16du:dateUtc="2025-01-23T13:39:00Z"/>
                    <w:rFonts w:cs="Arial"/>
                  </w:rPr>
                </w:rPrChange>
              </w:rPr>
            </w:pPr>
          </w:p>
        </w:tc>
      </w:tr>
      <w:tr w:rsidR="006C7785" w:rsidRPr="0099359B" w:rsidDel="006E73FA" w14:paraId="49B2C52F" w14:textId="17C06FED" w:rsidTr="00380FCD">
        <w:trPr>
          <w:tblHeader/>
          <w:del w:id="3500" w:author="jonathan pritchard" w:date="2025-01-23T13:39:00Z"/>
        </w:trPr>
        <w:tc>
          <w:tcPr>
            <w:tcW w:w="9526" w:type="dxa"/>
            <w:gridSpan w:val="4"/>
            <w:shd w:val="clear" w:color="auto" w:fill="CCFFCC"/>
            <w:vAlign w:val="center"/>
          </w:tcPr>
          <w:p w14:paraId="19E38D5C" w14:textId="057294BB" w:rsidR="006C7785" w:rsidRPr="0099359B" w:rsidDel="006E73FA" w:rsidRDefault="006C7785" w:rsidP="00380FCD">
            <w:pPr>
              <w:rPr>
                <w:del w:id="3501" w:author="jonathan pritchard" w:date="2025-01-23T13:39:00Z" w16du:dateUtc="2025-01-23T13:39:00Z"/>
                <w:rFonts w:cs="Arial"/>
                <w:strike/>
                <w:rPrChange w:id="3502" w:author="jonathan pritchard" w:date="2024-10-23T10:00:00Z" w16du:dateUtc="2024-10-23T09:00:00Z">
                  <w:rPr>
                    <w:del w:id="3503" w:author="jonathan pritchard" w:date="2025-01-23T13:39:00Z" w16du:dateUtc="2025-01-23T13:39:00Z"/>
                    <w:rFonts w:cs="Arial"/>
                  </w:rPr>
                </w:rPrChange>
              </w:rPr>
            </w:pPr>
            <w:del w:id="3504" w:author="jonathan pritchard" w:date="2025-01-23T13:39:00Z" w16du:dateUtc="2025-01-23T13:39:00Z">
              <w:r w:rsidRPr="0099359B" w:rsidDel="006E73FA">
                <w:rPr>
                  <w:rFonts w:cs="Arial"/>
                  <w:b/>
                  <w:strike/>
                  <w:rPrChange w:id="3505" w:author="jonathan pritchard" w:date="2024-10-23T10:00:00Z" w16du:dateUtc="2024-10-23T09:00:00Z">
                    <w:rPr>
                      <w:rFonts w:cs="Arial"/>
                      <w:b/>
                    </w:rPr>
                  </w:rPrChange>
                </w:rPr>
                <w:delText>Test description</w:delText>
              </w:r>
            </w:del>
          </w:p>
        </w:tc>
      </w:tr>
      <w:tr w:rsidR="006C7785" w:rsidRPr="0099359B" w:rsidDel="006E73FA" w14:paraId="38268E28" w14:textId="26CC5228" w:rsidTr="00380FCD">
        <w:trPr>
          <w:tblHeader/>
          <w:del w:id="3506" w:author="jonathan pritchard" w:date="2025-01-23T13:39:00Z"/>
        </w:trPr>
        <w:tc>
          <w:tcPr>
            <w:tcW w:w="9526" w:type="dxa"/>
            <w:gridSpan w:val="4"/>
            <w:vAlign w:val="center"/>
          </w:tcPr>
          <w:p w14:paraId="6A436FD7" w14:textId="2D6214FF" w:rsidR="006C7785" w:rsidRPr="0099359B" w:rsidDel="006E73FA" w:rsidRDefault="006C7785" w:rsidP="00380FCD">
            <w:pPr>
              <w:rPr>
                <w:del w:id="3507" w:author="jonathan pritchard" w:date="2025-01-23T13:39:00Z" w16du:dateUtc="2025-01-23T13:39:00Z"/>
                <w:rFonts w:cs="Arial"/>
                <w:i/>
                <w:strike/>
                <w:rPrChange w:id="3508" w:author="jonathan pritchard" w:date="2024-10-23T10:00:00Z" w16du:dateUtc="2024-10-23T09:00:00Z">
                  <w:rPr>
                    <w:del w:id="3509" w:author="jonathan pritchard" w:date="2025-01-23T13:39:00Z" w16du:dateUtc="2025-01-23T13:39:00Z"/>
                    <w:rFonts w:cs="Arial"/>
                    <w:i/>
                  </w:rPr>
                </w:rPrChange>
              </w:rPr>
            </w:pPr>
            <w:del w:id="3510" w:author="jonathan pritchard" w:date="2025-01-23T13:39:00Z" w16du:dateUtc="2025-01-23T13:39:00Z">
              <w:r w:rsidRPr="0099359B" w:rsidDel="006E73FA">
                <w:rPr>
                  <w:rFonts w:cs="Arial"/>
                  <w:i/>
                  <w:strike/>
                  <w:rPrChange w:id="3511" w:author="jonathan pritchard" w:date="2024-10-23T10:00:00Z" w16du:dateUtc="2024-10-23T09:00:00Z">
                    <w:rPr>
                      <w:rFonts w:cs="Arial"/>
                      <w:i/>
                    </w:rPr>
                  </w:rPrChange>
                </w:rPr>
                <w:delText>This test verifies that the ECDIS correctly rejects an inconsistent or corrupt interoperability catalogue.</w:delText>
              </w:r>
            </w:del>
          </w:p>
        </w:tc>
      </w:tr>
      <w:tr w:rsidR="006C7785" w:rsidRPr="0099359B" w:rsidDel="006E73FA" w14:paraId="3A55F8BF" w14:textId="2C7A7BB3" w:rsidTr="00380FCD">
        <w:trPr>
          <w:tblHeader/>
          <w:del w:id="3512" w:author="jonathan pritchard" w:date="2025-01-23T13:39:00Z"/>
        </w:trPr>
        <w:tc>
          <w:tcPr>
            <w:tcW w:w="9526" w:type="dxa"/>
            <w:gridSpan w:val="4"/>
            <w:shd w:val="clear" w:color="auto" w:fill="CCFFCC"/>
            <w:vAlign w:val="center"/>
          </w:tcPr>
          <w:p w14:paraId="3A286275" w14:textId="3520200E" w:rsidR="006C7785" w:rsidRPr="0099359B" w:rsidDel="006E73FA" w:rsidRDefault="006C7785" w:rsidP="00380FCD">
            <w:pPr>
              <w:rPr>
                <w:del w:id="3513" w:author="jonathan pritchard" w:date="2025-01-23T13:39:00Z" w16du:dateUtc="2025-01-23T13:39:00Z"/>
                <w:rFonts w:cs="Arial"/>
                <w:strike/>
                <w:rPrChange w:id="3514" w:author="jonathan pritchard" w:date="2024-10-23T10:00:00Z" w16du:dateUtc="2024-10-23T09:00:00Z">
                  <w:rPr>
                    <w:del w:id="3515" w:author="jonathan pritchard" w:date="2025-01-23T13:39:00Z" w16du:dateUtc="2025-01-23T13:39:00Z"/>
                    <w:rFonts w:cs="Arial"/>
                  </w:rPr>
                </w:rPrChange>
              </w:rPr>
            </w:pPr>
            <w:del w:id="3516" w:author="jonathan pritchard" w:date="2025-01-23T13:39:00Z" w16du:dateUtc="2025-01-23T13:39:00Z">
              <w:r w:rsidRPr="0099359B" w:rsidDel="006E73FA">
                <w:rPr>
                  <w:rFonts w:cs="Arial"/>
                  <w:b/>
                  <w:strike/>
                  <w:rPrChange w:id="3517" w:author="jonathan pritchard" w:date="2024-10-23T10:00:00Z" w16du:dateUtc="2024-10-23T09:00:00Z">
                    <w:rPr>
                      <w:rFonts w:cs="Arial"/>
                      <w:b/>
                    </w:rPr>
                  </w:rPrChange>
                </w:rPr>
                <w:delText>Setup</w:delText>
              </w:r>
            </w:del>
          </w:p>
        </w:tc>
      </w:tr>
      <w:tr w:rsidR="006C7785" w:rsidRPr="0099359B" w:rsidDel="006E73FA" w14:paraId="6F18CB37" w14:textId="7719A7D9" w:rsidTr="00380FCD">
        <w:trPr>
          <w:tblHeader/>
          <w:del w:id="3518" w:author="jonathan pritchard" w:date="2025-01-23T13:39:00Z"/>
        </w:trPr>
        <w:tc>
          <w:tcPr>
            <w:tcW w:w="9526" w:type="dxa"/>
            <w:gridSpan w:val="4"/>
            <w:vAlign w:val="center"/>
          </w:tcPr>
          <w:p w14:paraId="0F3493DA" w14:textId="71E847DC" w:rsidR="006C7785" w:rsidRPr="0099359B" w:rsidDel="006E73FA" w:rsidRDefault="006C7785" w:rsidP="00380FCD">
            <w:pPr>
              <w:rPr>
                <w:del w:id="3519" w:author="jonathan pritchard" w:date="2025-01-23T13:39:00Z" w16du:dateUtc="2025-01-23T13:39:00Z"/>
                <w:rFonts w:cs="Arial"/>
                <w:i/>
                <w:strike/>
                <w:rPrChange w:id="3520" w:author="jonathan pritchard" w:date="2024-10-23T10:00:00Z" w16du:dateUtc="2024-10-23T09:00:00Z">
                  <w:rPr>
                    <w:del w:id="3521" w:author="jonathan pritchard" w:date="2025-01-23T13:39:00Z" w16du:dateUtc="2025-01-23T13:39:00Z"/>
                    <w:rFonts w:cs="Arial"/>
                    <w:i/>
                  </w:rPr>
                </w:rPrChange>
              </w:rPr>
            </w:pPr>
          </w:p>
        </w:tc>
      </w:tr>
      <w:tr w:rsidR="006C7785" w:rsidRPr="0099359B" w:rsidDel="006E73FA" w14:paraId="11E658D5" w14:textId="5B464B2E" w:rsidTr="00380FCD">
        <w:trPr>
          <w:tblHeader/>
          <w:del w:id="3522" w:author="jonathan pritchard" w:date="2025-01-23T13:39:00Z"/>
        </w:trPr>
        <w:tc>
          <w:tcPr>
            <w:tcW w:w="9526" w:type="dxa"/>
            <w:gridSpan w:val="4"/>
            <w:shd w:val="clear" w:color="auto" w:fill="CCFFCC"/>
            <w:vAlign w:val="center"/>
          </w:tcPr>
          <w:p w14:paraId="2538DF97" w14:textId="46E1B0BE" w:rsidR="006C7785" w:rsidRPr="0099359B" w:rsidDel="006E73FA" w:rsidRDefault="006C7785" w:rsidP="00380FCD">
            <w:pPr>
              <w:rPr>
                <w:del w:id="3523" w:author="jonathan pritchard" w:date="2025-01-23T13:39:00Z" w16du:dateUtc="2025-01-23T13:39:00Z"/>
                <w:rFonts w:cs="Arial"/>
                <w:strike/>
                <w:rPrChange w:id="3524" w:author="jonathan pritchard" w:date="2024-10-23T10:00:00Z" w16du:dateUtc="2024-10-23T09:00:00Z">
                  <w:rPr>
                    <w:del w:id="3525" w:author="jonathan pritchard" w:date="2025-01-23T13:39:00Z" w16du:dateUtc="2025-01-23T13:39:00Z"/>
                    <w:rFonts w:cs="Arial"/>
                  </w:rPr>
                </w:rPrChange>
              </w:rPr>
            </w:pPr>
            <w:del w:id="3526" w:author="jonathan pritchard" w:date="2025-01-23T13:39:00Z" w16du:dateUtc="2025-01-23T13:39:00Z">
              <w:r w:rsidRPr="0099359B" w:rsidDel="006E73FA">
                <w:rPr>
                  <w:rFonts w:cs="Arial"/>
                  <w:b/>
                  <w:strike/>
                  <w:rPrChange w:id="3527" w:author="jonathan pritchard" w:date="2024-10-23T10:00:00Z" w16du:dateUtc="2024-10-23T09:00:00Z">
                    <w:rPr>
                      <w:rFonts w:cs="Arial"/>
                      <w:b/>
                    </w:rPr>
                  </w:rPrChange>
                </w:rPr>
                <w:delText>Action</w:delText>
              </w:r>
            </w:del>
          </w:p>
        </w:tc>
      </w:tr>
      <w:tr w:rsidR="006C7785" w:rsidRPr="0099359B" w:rsidDel="006E73FA" w14:paraId="6114256C" w14:textId="4B753215" w:rsidTr="00380FCD">
        <w:trPr>
          <w:tblHeader/>
          <w:del w:id="3528" w:author="jonathan pritchard" w:date="2025-01-23T13:39:00Z"/>
        </w:trPr>
        <w:tc>
          <w:tcPr>
            <w:tcW w:w="9526" w:type="dxa"/>
            <w:gridSpan w:val="4"/>
            <w:vAlign w:val="center"/>
          </w:tcPr>
          <w:p w14:paraId="4CEAA6F7" w14:textId="6906F86C" w:rsidR="006C7785" w:rsidRPr="0099359B" w:rsidDel="006E73FA" w:rsidRDefault="006C7785" w:rsidP="00380FCD">
            <w:pPr>
              <w:rPr>
                <w:del w:id="3529" w:author="jonathan pritchard" w:date="2025-01-23T13:39:00Z" w16du:dateUtc="2025-01-23T13:39:00Z"/>
                <w:rFonts w:cs="Arial"/>
                <w:b/>
                <w:bCs/>
                <w:i/>
                <w:strike/>
                <w:rPrChange w:id="3530" w:author="jonathan pritchard" w:date="2024-10-23T10:00:00Z" w16du:dateUtc="2024-10-23T09:00:00Z">
                  <w:rPr>
                    <w:del w:id="3531" w:author="jonathan pritchard" w:date="2025-01-23T13:39:00Z" w16du:dateUtc="2025-01-23T13:39:00Z"/>
                    <w:rFonts w:cs="Arial"/>
                    <w:b/>
                    <w:bCs/>
                    <w:i/>
                  </w:rPr>
                </w:rPrChange>
              </w:rPr>
            </w:pPr>
            <w:del w:id="3532" w:author="jonathan pritchard" w:date="2025-01-23T13:39:00Z" w16du:dateUtc="2025-01-23T13:39:00Z">
              <w:r w:rsidRPr="0099359B" w:rsidDel="006E73FA">
                <w:rPr>
                  <w:rFonts w:cs="Arial"/>
                  <w:i/>
                  <w:strike/>
                  <w:rPrChange w:id="3533" w:author="jonathan pritchard" w:date="2024-10-23T10:00:00Z" w16du:dateUtc="2024-10-23T09:00:00Z">
                    <w:rPr>
                      <w:rFonts w:cs="Arial"/>
                      <w:i/>
                    </w:rPr>
                  </w:rPrChange>
                </w:rPr>
                <w:delText xml:space="preserve">Load the exchange set </w:delText>
              </w:r>
              <w:r w:rsidRPr="0099359B" w:rsidDel="006E73FA">
                <w:rPr>
                  <w:rFonts w:cs="Arial"/>
                  <w:b/>
                  <w:bCs/>
                  <w:i/>
                  <w:strike/>
                  <w:rPrChange w:id="3534" w:author="jonathan pritchard" w:date="2024-10-23T10:00:00Z" w16du:dateUtc="2024-10-23T09:00:00Z">
                    <w:rPr>
                      <w:rFonts w:cs="Arial"/>
                      <w:b/>
                      <w:bCs/>
                      <w:i/>
                    </w:rPr>
                  </w:rPrChange>
                </w:rPr>
                <w:delText>CorruptInteroperabilityCatalogue</w:delText>
              </w:r>
            </w:del>
          </w:p>
        </w:tc>
      </w:tr>
      <w:tr w:rsidR="006C7785" w:rsidRPr="0099359B" w:rsidDel="006E73FA" w14:paraId="7C35A178" w14:textId="64A1D6FF" w:rsidTr="00380FCD">
        <w:trPr>
          <w:tblHeader/>
          <w:del w:id="3535" w:author="jonathan pritchard" w:date="2025-01-23T13:39:00Z"/>
        </w:trPr>
        <w:tc>
          <w:tcPr>
            <w:tcW w:w="9526" w:type="dxa"/>
            <w:gridSpan w:val="4"/>
            <w:shd w:val="clear" w:color="auto" w:fill="CCFFCC"/>
            <w:vAlign w:val="center"/>
          </w:tcPr>
          <w:p w14:paraId="5CEC9C50" w14:textId="62D370F8" w:rsidR="006C7785" w:rsidRPr="0099359B" w:rsidDel="006E73FA" w:rsidRDefault="006C7785" w:rsidP="00380FCD">
            <w:pPr>
              <w:rPr>
                <w:del w:id="3536" w:author="jonathan pritchard" w:date="2025-01-23T13:39:00Z" w16du:dateUtc="2025-01-23T13:39:00Z"/>
                <w:rFonts w:cs="Arial"/>
                <w:strike/>
                <w:rPrChange w:id="3537" w:author="jonathan pritchard" w:date="2024-10-23T10:00:00Z" w16du:dateUtc="2024-10-23T09:00:00Z">
                  <w:rPr>
                    <w:del w:id="3538" w:author="jonathan pritchard" w:date="2025-01-23T13:39:00Z" w16du:dateUtc="2025-01-23T13:39:00Z"/>
                    <w:rFonts w:cs="Arial"/>
                  </w:rPr>
                </w:rPrChange>
              </w:rPr>
            </w:pPr>
            <w:del w:id="3539" w:author="jonathan pritchard" w:date="2025-01-23T13:39:00Z" w16du:dateUtc="2025-01-23T13:39:00Z">
              <w:r w:rsidRPr="0099359B" w:rsidDel="006E73FA">
                <w:rPr>
                  <w:rFonts w:cs="Arial"/>
                  <w:b/>
                  <w:strike/>
                  <w:rPrChange w:id="3540" w:author="jonathan pritchard" w:date="2024-10-23T10:00:00Z" w16du:dateUtc="2024-10-23T09:00:00Z">
                    <w:rPr>
                      <w:rFonts w:cs="Arial"/>
                      <w:b/>
                    </w:rPr>
                  </w:rPrChange>
                </w:rPr>
                <w:delText>Results</w:delText>
              </w:r>
            </w:del>
          </w:p>
        </w:tc>
      </w:tr>
      <w:tr w:rsidR="006C7785" w:rsidRPr="0099359B" w:rsidDel="006E73FA" w14:paraId="4B0EA2C9" w14:textId="53271682" w:rsidTr="00380FCD">
        <w:trPr>
          <w:tblHeader/>
          <w:del w:id="3541" w:author="jonathan pritchard" w:date="2025-01-23T13:39:00Z"/>
        </w:trPr>
        <w:tc>
          <w:tcPr>
            <w:tcW w:w="9526" w:type="dxa"/>
            <w:gridSpan w:val="4"/>
            <w:vAlign w:val="center"/>
          </w:tcPr>
          <w:p w14:paraId="308074D3" w14:textId="2B68162A" w:rsidR="006C7785" w:rsidRPr="0099359B" w:rsidDel="006E73FA" w:rsidRDefault="006C7785" w:rsidP="00380FCD">
            <w:pPr>
              <w:rPr>
                <w:del w:id="3542" w:author="jonathan pritchard" w:date="2025-01-23T13:39:00Z" w16du:dateUtc="2025-01-23T13:39:00Z"/>
                <w:rFonts w:cs="Arial"/>
                <w:i/>
                <w:iCs/>
                <w:strike/>
                <w:position w:val="-1"/>
                <w:lang w:val="en-US"/>
                <w:rPrChange w:id="3543" w:author="jonathan pritchard" w:date="2024-10-23T10:00:00Z" w16du:dateUtc="2024-10-23T09:00:00Z">
                  <w:rPr>
                    <w:del w:id="3544" w:author="jonathan pritchard" w:date="2025-01-23T13:39:00Z" w16du:dateUtc="2025-01-23T13:39:00Z"/>
                    <w:rFonts w:cs="Arial"/>
                    <w:i/>
                    <w:iCs/>
                    <w:position w:val="-1"/>
                    <w:lang w:val="en-US"/>
                  </w:rPr>
                </w:rPrChange>
              </w:rPr>
            </w:pPr>
            <w:del w:id="3545" w:author="jonathan pritchard" w:date="2025-01-23T13:39:00Z" w16du:dateUtc="2025-01-23T13:39:00Z">
              <w:r w:rsidRPr="0099359B" w:rsidDel="006E73FA">
                <w:rPr>
                  <w:rFonts w:cs="Arial"/>
                  <w:i/>
                  <w:iCs/>
                  <w:strike/>
                  <w:position w:val="-1"/>
                  <w:lang w:val="en-US"/>
                  <w:rPrChange w:id="3546" w:author="jonathan pritchard" w:date="2024-10-23T10:00:00Z" w16du:dateUtc="2024-10-23T09:00:00Z">
                    <w:rPr>
                      <w:rFonts w:cs="Arial"/>
                      <w:i/>
                      <w:iCs/>
                      <w:position w:val="-1"/>
                      <w:lang w:val="en-US"/>
                    </w:rPr>
                  </w:rPrChange>
                </w:rPr>
                <w:delText>Verify the installation of the  interoperability catalogue is rejected and a suitable error message given to the end user.</w:delText>
              </w:r>
            </w:del>
          </w:p>
        </w:tc>
      </w:tr>
    </w:tbl>
    <w:p w14:paraId="0B87D496" w14:textId="1D975D7C" w:rsidR="006C7785" w:rsidRPr="0099359B" w:rsidDel="006E73FA" w:rsidRDefault="006C7785" w:rsidP="006C7785">
      <w:pPr>
        <w:spacing w:line="240" w:lineRule="auto"/>
        <w:rPr>
          <w:del w:id="3547" w:author="jonathan pritchard" w:date="2025-01-23T13:39:00Z" w16du:dateUtc="2025-01-23T13:39:00Z"/>
          <w:strike/>
          <w:rPrChange w:id="3548" w:author="jonathan pritchard" w:date="2024-10-23T10:00:00Z" w16du:dateUtc="2024-10-23T09:00:00Z">
            <w:rPr>
              <w:del w:id="3549" w:author="jonathan pritchard" w:date="2025-01-23T13:39:00Z" w16du:dateUtc="2025-01-23T13:39:00Z"/>
            </w:rPr>
          </w:rPrChange>
        </w:rPr>
      </w:pPr>
    </w:p>
    <w:p w14:paraId="74F3309E" w14:textId="798B8B9B" w:rsidR="006C7785" w:rsidRPr="0099359B" w:rsidDel="006E73FA" w:rsidRDefault="006C7785" w:rsidP="006C7785">
      <w:pPr>
        <w:spacing w:line="240" w:lineRule="auto"/>
        <w:rPr>
          <w:del w:id="3550" w:author="jonathan pritchard" w:date="2025-01-23T13:39:00Z" w16du:dateUtc="2025-01-23T13:39:00Z"/>
          <w:strike/>
          <w:color w:val="FF0000"/>
          <w:rPrChange w:id="3551" w:author="jonathan pritchard" w:date="2024-10-23T10:00:00Z" w16du:dateUtc="2024-10-23T09:00:00Z">
            <w:rPr>
              <w:del w:id="3552" w:author="jonathan pritchard" w:date="2025-01-23T13:39:00Z" w16du:dateUtc="2025-01-23T13:39:00Z"/>
              <w:color w:val="FF0000"/>
            </w:rPr>
          </w:rPrChange>
        </w:rPr>
      </w:pPr>
      <w:del w:id="3553" w:author="jonathan pritchard" w:date="2025-01-23T13:39:00Z" w16du:dateUtc="2025-01-23T13:39:00Z">
        <w:r w:rsidRPr="0099359B" w:rsidDel="006E73FA">
          <w:rPr>
            <w:b/>
            <w:strike/>
            <w:color w:val="FF0000"/>
            <w:rPrChange w:id="3554" w:author="jonathan pritchard" w:date="2024-10-23T10:00:00Z" w16du:dateUtc="2024-10-23T09:00:00Z">
              <w:rPr>
                <w:b/>
                <w:color w:val="FF0000"/>
              </w:rPr>
            </w:rPrChange>
          </w:rPr>
          <w:delText>IIC Comment:</w:delText>
        </w:r>
        <w:r w:rsidRPr="0099359B" w:rsidDel="006E73FA">
          <w:rPr>
            <w:strike/>
            <w:color w:val="FF0000"/>
            <w:rPrChange w:id="3555" w:author="jonathan pritchard" w:date="2024-10-23T10:00:00Z" w16du:dateUtc="2024-10-23T09:00:00Z">
              <w:rPr>
                <w:color w:val="FF0000"/>
              </w:rPr>
            </w:rPrChange>
          </w:rPr>
          <w:delText xml:space="preserve"> </w:delText>
        </w:r>
        <w:r w:rsidRPr="0099359B" w:rsidDel="006E73FA">
          <w:rPr>
            <w:i/>
            <w:strike/>
            <w:color w:val="FF0000"/>
            <w:rPrChange w:id="3556" w:author="jonathan pritchard" w:date="2024-10-23T10:00:00Z" w16du:dateUtc="2024-10-23T09:00:00Z">
              <w:rPr>
                <w:i/>
                <w:color w:val="FF0000"/>
              </w:rPr>
            </w:rPrChange>
          </w:rPr>
          <w:delText>Dataset</w:delText>
        </w:r>
        <w:r w:rsidRPr="0099359B" w:rsidDel="006E73FA">
          <w:rPr>
            <w:strike/>
            <w:color w:val="FF0000"/>
            <w:rPrChange w:id="3557" w:author="jonathan pritchard" w:date="2024-10-23T10:00:00Z" w16du:dateUtc="2024-10-23T09:00:00Z">
              <w:rPr>
                <w:color w:val="FF0000"/>
              </w:rPr>
            </w:rPrChange>
          </w:rPr>
          <w:delText xml:space="preserve"> not available</w:delText>
        </w:r>
      </w:del>
    </w:p>
    <w:p w14:paraId="309D0B18" w14:textId="7977B443" w:rsidR="006C7785" w:rsidRPr="0099359B" w:rsidDel="006E73FA" w:rsidRDefault="006C7785" w:rsidP="006C7785">
      <w:pPr>
        <w:spacing w:line="240" w:lineRule="auto"/>
        <w:rPr>
          <w:del w:id="3558" w:author="jonathan pritchard" w:date="2025-01-23T13:39:00Z" w16du:dateUtc="2025-01-23T13:39:00Z"/>
          <w:strike/>
          <w:rPrChange w:id="3559" w:author="jonathan pritchard" w:date="2024-10-23T10:00:00Z" w16du:dateUtc="2024-10-23T09:00:00Z">
            <w:rPr>
              <w:del w:id="3560" w:author="jonathan pritchard" w:date="2025-01-23T13:39:00Z" w16du:dateUtc="2025-01-23T13:39:00Z"/>
            </w:rPr>
          </w:rPrChange>
        </w:rPr>
      </w:pPr>
    </w:p>
    <w:p w14:paraId="13BF6E90" w14:textId="6949D754" w:rsidR="006C7785" w:rsidRPr="0099359B" w:rsidDel="006E73FA" w:rsidRDefault="006C7785" w:rsidP="006C7785">
      <w:pPr>
        <w:pStyle w:val="Heading1"/>
        <w:numPr>
          <w:ilvl w:val="2"/>
          <w:numId w:val="73"/>
        </w:numPr>
        <w:tabs>
          <w:tab w:val="left" w:pos="567"/>
        </w:tabs>
        <w:spacing w:after="120"/>
        <w:ind w:left="567" w:hanging="567"/>
        <w:rPr>
          <w:del w:id="3561" w:author="jonathan pritchard" w:date="2025-01-23T13:39:00Z" w16du:dateUtc="2025-01-23T13:39:00Z"/>
          <w:rFonts w:cs="Arial"/>
          <w:b w:val="0"/>
          <w:strike/>
          <w:color w:val="000000" w:themeColor="text1"/>
          <w:rPrChange w:id="3562" w:author="jonathan pritchard" w:date="2024-10-23T10:00:00Z" w16du:dateUtc="2024-10-23T09:00:00Z">
            <w:rPr>
              <w:del w:id="3563" w:author="jonathan pritchard" w:date="2025-01-23T13:39:00Z" w16du:dateUtc="2025-01-23T13:39:00Z"/>
              <w:rFonts w:cs="Arial"/>
              <w:b w:val="0"/>
              <w:color w:val="000000" w:themeColor="text1"/>
            </w:rPr>
          </w:rPrChange>
        </w:rPr>
      </w:pPr>
      <w:del w:id="3564" w:author="jonathan pritchard" w:date="2025-01-23T13:39:00Z" w16du:dateUtc="2025-01-23T13:39:00Z">
        <w:r w:rsidRPr="0099359B" w:rsidDel="006E73FA">
          <w:rPr>
            <w:rFonts w:cs="Arial"/>
            <w:strike/>
            <w:color w:val="000000" w:themeColor="text1"/>
            <w:rPrChange w:id="3565" w:author="jonathan pritchard" w:date="2024-10-23T10:00:00Z" w16du:dateUtc="2024-10-23T09:00:00Z">
              <w:rPr>
                <w:rFonts w:cs="Arial"/>
                <w:color w:val="000000" w:themeColor="text1"/>
              </w:rPr>
            </w:rPrChange>
          </w:rPr>
          <w:delText>Load updated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C7785" w:rsidRPr="0099359B" w:rsidDel="006E73FA" w14:paraId="6B34A622" w14:textId="564646CB" w:rsidTr="00380FCD">
        <w:trPr>
          <w:trHeight w:val="454"/>
          <w:tblHeader/>
          <w:del w:id="3566" w:author="jonathan pritchard" w:date="2025-01-23T13:39:00Z"/>
        </w:trPr>
        <w:tc>
          <w:tcPr>
            <w:tcW w:w="2381" w:type="dxa"/>
            <w:shd w:val="clear" w:color="auto" w:fill="CCFFCC"/>
            <w:vAlign w:val="center"/>
          </w:tcPr>
          <w:p w14:paraId="320151CC" w14:textId="522E5C4C" w:rsidR="006C7785" w:rsidRPr="0099359B" w:rsidDel="006E73FA" w:rsidRDefault="006C7785" w:rsidP="00380FCD">
            <w:pPr>
              <w:rPr>
                <w:del w:id="3567" w:author="jonathan pritchard" w:date="2025-01-23T13:39:00Z" w16du:dateUtc="2025-01-23T13:39:00Z"/>
                <w:rFonts w:cs="Arial"/>
                <w:strike/>
                <w:rPrChange w:id="3568" w:author="jonathan pritchard" w:date="2024-10-23T10:00:00Z" w16du:dateUtc="2024-10-23T09:00:00Z">
                  <w:rPr>
                    <w:del w:id="3569" w:author="jonathan pritchard" w:date="2025-01-23T13:39:00Z" w16du:dateUtc="2025-01-23T13:39:00Z"/>
                    <w:rFonts w:cs="Arial"/>
                  </w:rPr>
                </w:rPrChange>
              </w:rPr>
            </w:pPr>
            <w:del w:id="3570" w:author="jonathan pritchard" w:date="2025-01-23T13:39:00Z" w16du:dateUtc="2025-01-23T13:39:00Z">
              <w:r w:rsidRPr="0099359B" w:rsidDel="006E73FA">
                <w:rPr>
                  <w:rFonts w:cs="Arial"/>
                  <w:b/>
                  <w:strike/>
                  <w:rPrChange w:id="3571" w:author="jonathan pritchard" w:date="2024-10-23T10:00:00Z" w16du:dateUtc="2024-10-23T09:00:00Z">
                    <w:rPr>
                      <w:rFonts w:cs="Arial"/>
                      <w:b/>
                    </w:rPr>
                  </w:rPrChange>
                </w:rPr>
                <w:delText>Test Reference</w:delText>
              </w:r>
            </w:del>
          </w:p>
        </w:tc>
        <w:tc>
          <w:tcPr>
            <w:tcW w:w="2381" w:type="dxa"/>
            <w:shd w:val="clear" w:color="auto" w:fill="CCFFCC"/>
            <w:vAlign w:val="center"/>
          </w:tcPr>
          <w:p w14:paraId="77ABBD86" w14:textId="70779082" w:rsidR="006C7785" w:rsidRPr="0099359B" w:rsidDel="006E73FA" w:rsidRDefault="006C7785" w:rsidP="00380FCD">
            <w:pPr>
              <w:rPr>
                <w:del w:id="3572" w:author="jonathan pritchard" w:date="2025-01-23T13:39:00Z" w16du:dateUtc="2025-01-23T13:39:00Z"/>
                <w:rFonts w:cs="Arial"/>
                <w:strike/>
                <w:rPrChange w:id="3573" w:author="jonathan pritchard" w:date="2024-10-23T10:00:00Z" w16du:dateUtc="2024-10-23T09:00:00Z">
                  <w:rPr>
                    <w:del w:id="3574" w:author="jonathan pritchard" w:date="2025-01-23T13:39:00Z" w16du:dateUtc="2025-01-23T13:39:00Z"/>
                    <w:rFonts w:cs="Arial"/>
                  </w:rPr>
                </w:rPrChange>
              </w:rPr>
            </w:pPr>
            <w:del w:id="3575" w:author="jonathan pritchard" w:date="2025-01-23T13:39:00Z" w16du:dateUtc="2025-01-23T13:39:00Z">
              <w:r w:rsidRPr="0099359B" w:rsidDel="006E73FA">
                <w:rPr>
                  <w:rFonts w:cs="Arial"/>
                  <w:strike/>
                  <w:rPrChange w:id="3576" w:author="jonathan pritchard" w:date="2024-10-23T10:00:00Z" w16du:dateUtc="2024-10-23T09:00:00Z">
                    <w:rPr>
                      <w:rFonts w:cs="Arial"/>
                    </w:rPr>
                  </w:rPrChange>
                </w:rPr>
                <w:delText>UpdatedInteroperabilityCatalogue</w:delText>
              </w:r>
            </w:del>
          </w:p>
        </w:tc>
        <w:tc>
          <w:tcPr>
            <w:tcW w:w="2382" w:type="dxa"/>
            <w:shd w:val="clear" w:color="auto" w:fill="CCFFCC"/>
            <w:vAlign w:val="center"/>
          </w:tcPr>
          <w:p w14:paraId="1292A349" w14:textId="47C715E3" w:rsidR="006C7785" w:rsidRPr="0099359B" w:rsidDel="006E73FA" w:rsidRDefault="006C7785" w:rsidP="00380FCD">
            <w:pPr>
              <w:rPr>
                <w:del w:id="3577" w:author="jonathan pritchard" w:date="2025-01-23T13:39:00Z" w16du:dateUtc="2025-01-23T13:39:00Z"/>
                <w:rFonts w:cs="Arial"/>
                <w:strike/>
                <w:rPrChange w:id="3578" w:author="jonathan pritchard" w:date="2024-10-23T10:00:00Z" w16du:dateUtc="2024-10-23T09:00:00Z">
                  <w:rPr>
                    <w:del w:id="3579" w:author="jonathan pritchard" w:date="2025-01-23T13:39:00Z" w16du:dateUtc="2025-01-23T13:39:00Z"/>
                    <w:rFonts w:cs="Arial"/>
                  </w:rPr>
                </w:rPrChange>
              </w:rPr>
            </w:pPr>
            <w:del w:id="3580" w:author="jonathan pritchard" w:date="2025-01-23T13:39:00Z" w16du:dateUtc="2025-01-23T13:39:00Z">
              <w:r w:rsidRPr="0099359B" w:rsidDel="006E73FA">
                <w:rPr>
                  <w:rFonts w:cs="Arial"/>
                  <w:b/>
                  <w:strike/>
                  <w:rPrChange w:id="3581" w:author="jonathan pritchard" w:date="2024-10-23T10:00:00Z" w16du:dateUtc="2024-10-23T09:00:00Z">
                    <w:rPr>
                      <w:rFonts w:cs="Arial"/>
                      <w:b/>
                    </w:rPr>
                  </w:rPrChange>
                </w:rPr>
                <w:delText>IHO Reference</w:delText>
              </w:r>
            </w:del>
          </w:p>
        </w:tc>
        <w:tc>
          <w:tcPr>
            <w:tcW w:w="2382" w:type="dxa"/>
            <w:shd w:val="clear" w:color="auto" w:fill="CCFFCC"/>
            <w:vAlign w:val="center"/>
          </w:tcPr>
          <w:p w14:paraId="1E8EE6B0" w14:textId="725C3410" w:rsidR="006C7785" w:rsidRPr="0099359B" w:rsidDel="006E73FA" w:rsidRDefault="006C7785" w:rsidP="00380FCD">
            <w:pPr>
              <w:rPr>
                <w:del w:id="3582" w:author="jonathan pritchard" w:date="2025-01-23T13:39:00Z" w16du:dateUtc="2025-01-23T13:39:00Z"/>
                <w:rFonts w:cs="Arial"/>
                <w:strike/>
                <w:rPrChange w:id="3583" w:author="jonathan pritchard" w:date="2024-10-23T10:00:00Z" w16du:dateUtc="2024-10-23T09:00:00Z">
                  <w:rPr>
                    <w:del w:id="3584" w:author="jonathan pritchard" w:date="2025-01-23T13:39:00Z" w16du:dateUtc="2025-01-23T13:39:00Z"/>
                    <w:rFonts w:cs="Arial"/>
                  </w:rPr>
                </w:rPrChange>
              </w:rPr>
            </w:pPr>
            <w:del w:id="3585" w:author="jonathan pritchard" w:date="2025-01-23T13:39:00Z" w16du:dateUtc="2025-01-23T13:39:00Z">
              <w:r w:rsidRPr="0099359B" w:rsidDel="006E73FA">
                <w:rPr>
                  <w:rFonts w:cs="Arial"/>
                  <w:strike/>
                  <w:rPrChange w:id="3586" w:author="jonathan pritchard" w:date="2024-10-23T10:00:00Z" w16du:dateUtc="2024-10-23T09:00:00Z">
                    <w:rPr>
                      <w:rFonts w:cs="Arial"/>
                    </w:rPr>
                  </w:rPrChange>
                </w:rPr>
                <w:delText>(S-100 Part 9/S-98)</w:delText>
              </w:r>
            </w:del>
          </w:p>
        </w:tc>
      </w:tr>
      <w:tr w:rsidR="006C7785" w:rsidRPr="0099359B" w:rsidDel="006E73FA" w14:paraId="00BC9A4B" w14:textId="5CFA2B18" w:rsidTr="00380FCD">
        <w:trPr>
          <w:tblHeader/>
          <w:del w:id="3587" w:author="jonathan pritchard" w:date="2025-01-23T13:39:00Z"/>
        </w:trPr>
        <w:tc>
          <w:tcPr>
            <w:tcW w:w="9526" w:type="dxa"/>
            <w:gridSpan w:val="4"/>
            <w:shd w:val="clear" w:color="auto" w:fill="CCFFCC"/>
            <w:vAlign w:val="center"/>
          </w:tcPr>
          <w:p w14:paraId="5DD64908" w14:textId="12DA54F6" w:rsidR="006C7785" w:rsidRPr="0099359B" w:rsidDel="006E73FA" w:rsidRDefault="006C7785" w:rsidP="00380FCD">
            <w:pPr>
              <w:rPr>
                <w:del w:id="3588" w:author="jonathan pritchard" w:date="2025-01-23T13:39:00Z" w16du:dateUtc="2025-01-23T13:39:00Z"/>
                <w:rFonts w:cs="Arial"/>
                <w:strike/>
                <w:rPrChange w:id="3589" w:author="jonathan pritchard" w:date="2024-10-23T10:00:00Z" w16du:dateUtc="2024-10-23T09:00:00Z">
                  <w:rPr>
                    <w:del w:id="3590" w:author="jonathan pritchard" w:date="2025-01-23T13:39:00Z" w16du:dateUtc="2025-01-23T13:39:00Z"/>
                    <w:rFonts w:cs="Arial"/>
                  </w:rPr>
                </w:rPrChange>
              </w:rPr>
            </w:pPr>
            <w:del w:id="3591" w:author="jonathan pritchard" w:date="2025-01-23T13:39:00Z" w16du:dateUtc="2025-01-23T13:39:00Z">
              <w:r w:rsidRPr="0099359B" w:rsidDel="006E73FA">
                <w:rPr>
                  <w:rFonts w:cs="Arial"/>
                  <w:b/>
                  <w:strike/>
                  <w:rPrChange w:id="3592" w:author="jonathan pritchard" w:date="2024-10-23T10:00:00Z" w16du:dateUtc="2024-10-23T09:00:00Z">
                    <w:rPr>
                      <w:rFonts w:cs="Arial"/>
                      <w:b/>
                    </w:rPr>
                  </w:rPrChange>
                </w:rPr>
                <w:delText>Test description</w:delText>
              </w:r>
            </w:del>
          </w:p>
        </w:tc>
      </w:tr>
      <w:tr w:rsidR="006C7785" w:rsidRPr="0099359B" w:rsidDel="006E73FA" w14:paraId="35592660" w14:textId="28E9700B" w:rsidTr="00380FCD">
        <w:trPr>
          <w:tblHeader/>
          <w:del w:id="3593" w:author="jonathan pritchard" w:date="2025-01-23T13:39:00Z"/>
        </w:trPr>
        <w:tc>
          <w:tcPr>
            <w:tcW w:w="9526" w:type="dxa"/>
            <w:gridSpan w:val="4"/>
            <w:vAlign w:val="center"/>
          </w:tcPr>
          <w:p w14:paraId="5E77CF50" w14:textId="2C6B3BFF" w:rsidR="006C7785" w:rsidRPr="0099359B" w:rsidDel="006E73FA" w:rsidRDefault="006C7785" w:rsidP="00380FCD">
            <w:pPr>
              <w:rPr>
                <w:del w:id="3594" w:author="jonathan pritchard" w:date="2025-01-23T13:39:00Z" w16du:dateUtc="2025-01-23T13:39:00Z"/>
                <w:rFonts w:cs="Arial"/>
                <w:i/>
                <w:strike/>
                <w:rPrChange w:id="3595" w:author="jonathan pritchard" w:date="2024-10-23T10:00:00Z" w16du:dateUtc="2024-10-23T09:00:00Z">
                  <w:rPr>
                    <w:del w:id="3596" w:author="jonathan pritchard" w:date="2025-01-23T13:39:00Z" w16du:dateUtc="2025-01-23T13:39:00Z"/>
                    <w:rFonts w:cs="Arial"/>
                    <w:i/>
                  </w:rPr>
                </w:rPrChange>
              </w:rPr>
            </w:pPr>
            <w:del w:id="3597" w:author="jonathan pritchard" w:date="2025-01-23T13:39:00Z" w16du:dateUtc="2025-01-23T13:39:00Z">
              <w:r w:rsidRPr="0099359B" w:rsidDel="006E73FA">
                <w:rPr>
                  <w:rFonts w:cs="Arial"/>
                  <w:i/>
                  <w:strike/>
                  <w:rPrChange w:id="3598" w:author="jonathan pritchard" w:date="2024-10-23T10:00:00Z" w16du:dateUtc="2024-10-23T09:00:00Z">
                    <w:rPr>
                      <w:rFonts w:cs="Arial"/>
                      <w:i/>
                    </w:rPr>
                  </w:rPrChange>
                </w:rPr>
                <w:delText>This test verifies that the ECDIS is able to load an updated interoperability catalogue.</w:delText>
              </w:r>
            </w:del>
          </w:p>
        </w:tc>
      </w:tr>
      <w:tr w:rsidR="006C7785" w:rsidRPr="0099359B" w:rsidDel="006E73FA" w14:paraId="0DA2D8EA" w14:textId="30797F37" w:rsidTr="00380FCD">
        <w:trPr>
          <w:tblHeader/>
          <w:del w:id="3599" w:author="jonathan pritchard" w:date="2025-01-23T13:39:00Z"/>
        </w:trPr>
        <w:tc>
          <w:tcPr>
            <w:tcW w:w="9526" w:type="dxa"/>
            <w:gridSpan w:val="4"/>
            <w:shd w:val="clear" w:color="auto" w:fill="CCFFCC"/>
            <w:vAlign w:val="center"/>
          </w:tcPr>
          <w:p w14:paraId="38220EE9" w14:textId="19A38030" w:rsidR="006C7785" w:rsidRPr="0099359B" w:rsidDel="006E73FA" w:rsidRDefault="006C7785" w:rsidP="00380FCD">
            <w:pPr>
              <w:rPr>
                <w:del w:id="3600" w:author="jonathan pritchard" w:date="2025-01-23T13:39:00Z" w16du:dateUtc="2025-01-23T13:39:00Z"/>
                <w:rFonts w:cs="Arial"/>
                <w:strike/>
                <w:rPrChange w:id="3601" w:author="jonathan pritchard" w:date="2024-10-23T10:00:00Z" w16du:dateUtc="2024-10-23T09:00:00Z">
                  <w:rPr>
                    <w:del w:id="3602" w:author="jonathan pritchard" w:date="2025-01-23T13:39:00Z" w16du:dateUtc="2025-01-23T13:39:00Z"/>
                    <w:rFonts w:cs="Arial"/>
                  </w:rPr>
                </w:rPrChange>
              </w:rPr>
            </w:pPr>
            <w:del w:id="3603" w:author="jonathan pritchard" w:date="2025-01-23T13:39:00Z" w16du:dateUtc="2025-01-23T13:39:00Z">
              <w:r w:rsidRPr="0099359B" w:rsidDel="006E73FA">
                <w:rPr>
                  <w:rFonts w:cs="Arial"/>
                  <w:b/>
                  <w:strike/>
                  <w:rPrChange w:id="3604" w:author="jonathan pritchard" w:date="2024-10-23T10:00:00Z" w16du:dateUtc="2024-10-23T09:00:00Z">
                    <w:rPr>
                      <w:rFonts w:cs="Arial"/>
                      <w:b/>
                    </w:rPr>
                  </w:rPrChange>
                </w:rPr>
                <w:delText>Setup</w:delText>
              </w:r>
            </w:del>
          </w:p>
        </w:tc>
      </w:tr>
      <w:tr w:rsidR="006C7785" w:rsidRPr="0099359B" w:rsidDel="006E73FA" w14:paraId="28BCF488" w14:textId="13C6BA3A" w:rsidTr="00380FCD">
        <w:trPr>
          <w:tblHeader/>
          <w:del w:id="3605" w:author="jonathan pritchard" w:date="2025-01-23T13:39:00Z"/>
        </w:trPr>
        <w:tc>
          <w:tcPr>
            <w:tcW w:w="9526" w:type="dxa"/>
            <w:gridSpan w:val="4"/>
            <w:vAlign w:val="center"/>
          </w:tcPr>
          <w:p w14:paraId="3B683B6F" w14:textId="40122949" w:rsidR="006C7785" w:rsidRPr="0099359B" w:rsidDel="006E73FA" w:rsidRDefault="006C7785" w:rsidP="00380FCD">
            <w:pPr>
              <w:rPr>
                <w:del w:id="3606" w:author="jonathan pritchard" w:date="2025-01-23T13:39:00Z" w16du:dateUtc="2025-01-23T13:39:00Z"/>
                <w:rFonts w:cs="Arial"/>
                <w:i/>
                <w:strike/>
                <w:rPrChange w:id="3607" w:author="jonathan pritchard" w:date="2024-10-23T10:00:00Z" w16du:dateUtc="2024-10-23T09:00:00Z">
                  <w:rPr>
                    <w:del w:id="3608" w:author="jonathan pritchard" w:date="2025-01-23T13:39:00Z" w16du:dateUtc="2025-01-23T13:39:00Z"/>
                    <w:rFonts w:cs="Arial"/>
                    <w:i/>
                  </w:rPr>
                </w:rPrChange>
              </w:rPr>
            </w:pPr>
          </w:p>
        </w:tc>
      </w:tr>
      <w:tr w:rsidR="006C7785" w:rsidRPr="0099359B" w:rsidDel="006E73FA" w14:paraId="6A7EE72E" w14:textId="291BF5CD" w:rsidTr="00380FCD">
        <w:trPr>
          <w:tblHeader/>
          <w:del w:id="3609" w:author="jonathan pritchard" w:date="2025-01-23T13:39:00Z"/>
        </w:trPr>
        <w:tc>
          <w:tcPr>
            <w:tcW w:w="9526" w:type="dxa"/>
            <w:gridSpan w:val="4"/>
            <w:shd w:val="clear" w:color="auto" w:fill="CCFFCC"/>
            <w:vAlign w:val="center"/>
          </w:tcPr>
          <w:p w14:paraId="73FDCBC3" w14:textId="23D12242" w:rsidR="006C7785" w:rsidRPr="0099359B" w:rsidDel="006E73FA" w:rsidRDefault="006C7785" w:rsidP="00380FCD">
            <w:pPr>
              <w:rPr>
                <w:del w:id="3610" w:author="jonathan pritchard" w:date="2025-01-23T13:39:00Z" w16du:dateUtc="2025-01-23T13:39:00Z"/>
                <w:rFonts w:cs="Arial"/>
                <w:strike/>
                <w:rPrChange w:id="3611" w:author="jonathan pritchard" w:date="2024-10-23T10:00:00Z" w16du:dateUtc="2024-10-23T09:00:00Z">
                  <w:rPr>
                    <w:del w:id="3612" w:author="jonathan pritchard" w:date="2025-01-23T13:39:00Z" w16du:dateUtc="2025-01-23T13:39:00Z"/>
                    <w:rFonts w:cs="Arial"/>
                  </w:rPr>
                </w:rPrChange>
              </w:rPr>
            </w:pPr>
            <w:del w:id="3613" w:author="jonathan pritchard" w:date="2025-01-23T13:39:00Z" w16du:dateUtc="2025-01-23T13:39:00Z">
              <w:r w:rsidRPr="0099359B" w:rsidDel="006E73FA">
                <w:rPr>
                  <w:rFonts w:cs="Arial"/>
                  <w:b/>
                  <w:strike/>
                  <w:rPrChange w:id="3614" w:author="jonathan pritchard" w:date="2024-10-23T10:00:00Z" w16du:dateUtc="2024-10-23T09:00:00Z">
                    <w:rPr>
                      <w:rFonts w:cs="Arial"/>
                      <w:b/>
                    </w:rPr>
                  </w:rPrChange>
                </w:rPr>
                <w:delText>Action</w:delText>
              </w:r>
            </w:del>
          </w:p>
        </w:tc>
      </w:tr>
      <w:tr w:rsidR="006C7785" w:rsidRPr="0099359B" w:rsidDel="006E73FA" w14:paraId="0BFD1ADB" w14:textId="373AE5CE" w:rsidTr="00380FCD">
        <w:trPr>
          <w:tblHeader/>
          <w:del w:id="3615" w:author="jonathan pritchard" w:date="2025-01-23T13:39:00Z"/>
        </w:trPr>
        <w:tc>
          <w:tcPr>
            <w:tcW w:w="9526" w:type="dxa"/>
            <w:gridSpan w:val="4"/>
            <w:vAlign w:val="center"/>
          </w:tcPr>
          <w:p w14:paraId="2177CCEB" w14:textId="2A41BEA1" w:rsidR="006C7785" w:rsidRPr="0099359B" w:rsidDel="006E73FA" w:rsidRDefault="006C7785" w:rsidP="00380FCD">
            <w:pPr>
              <w:rPr>
                <w:del w:id="3616" w:author="jonathan pritchard" w:date="2025-01-23T13:39:00Z" w16du:dateUtc="2025-01-23T13:39:00Z"/>
                <w:rFonts w:cs="Arial"/>
                <w:i/>
                <w:strike/>
                <w:rPrChange w:id="3617" w:author="jonathan pritchard" w:date="2024-10-23T10:00:00Z" w16du:dateUtc="2024-10-23T09:00:00Z">
                  <w:rPr>
                    <w:del w:id="3618" w:author="jonathan pritchard" w:date="2025-01-23T13:39:00Z" w16du:dateUtc="2025-01-23T13:39:00Z"/>
                    <w:rFonts w:cs="Arial"/>
                    <w:i/>
                  </w:rPr>
                </w:rPrChange>
              </w:rPr>
            </w:pPr>
            <w:del w:id="3619" w:author="jonathan pritchard" w:date="2025-01-23T13:39:00Z" w16du:dateUtc="2025-01-23T13:39:00Z">
              <w:r w:rsidRPr="0099359B" w:rsidDel="006E73FA">
                <w:rPr>
                  <w:rFonts w:cs="Arial"/>
                  <w:i/>
                  <w:strike/>
                  <w:rPrChange w:id="3620" w:author="jonathan pritchard" w:date="2024-10-23T10:00:00Z" w16du:dateUtc="2024-10-23T09:00:00Z">
                    <w:rPr>
                      <w:rFonts w:cs="Arial"/>
                      <w:i/>
                    </w:rPr>
                  </w:rPrChange>
                </w:rPr>
                <w:delText xml:space="preserve">Load the exchange set </w:delText>
              </w:r>
              <w:r w:rsidRPr="0099359B" w:rsidDel="006E73FA">
                <w:rPr>
                  <w:rFonts w:cs="Arial"/>
                  <w:b/>
                  <w:bCs/>
                  <w:i/>
                  <w:strike/>
                  <w:rPrChange w:id="3621" w:author="jonathan pritchard" w:date="2024-10-23T10:00:00Z" w16du:dateUtc="2024-10-23T09:00:00Z">
                    <w:rPr>
                      <w:rFonts w:cs="Arial"/>
                      <w:b/>
                      <w:bCs/>
                      <w:i/>
                    </w:rPr>
                  </w:rPrChange>
                </w:rPr>
                <w:delText>UpdatedInteroperabilityCatalogue</w:delText>
              </w:r>
            </w:del>
          </w:p>
        </w:tc>
      </w:tr>
      <w:tr w:rsidR="006C7785" w:rsidRPr="0099359B" w:rsidDel="006E73FA" w14:paraId="69E4930F" w14:textId="284AF577" w:rsidTr="00380FCD">
        <w:trPr>
          <w:tblHeader/>
          <w:del w:id="3622" w:author="jonathan pritchard" w:date="2025-01-23T13:39:00Z"/>
        </w:trPr>
        <w:tc>
          <w:tcPr>
            <w:tcW w:w="9526" w:type="dxa"/>
            <w:gridSpan w:val="4"/>
            <w:shd w:val="clear" w:color="auto" w:fill="CCFFCC"/>
            <w:vAlign w:val="center"/>
          </w:tcPr>
          <w:p w14:paraId="07FC01FA" w14:textId="27B36589" w:rsidR="006C7785" w:rsidRPr="0099359B" w:rsidDel="006E73FA" w:rsidRDefault="006C7785" w:rsidP="00380FCD">
            <w:pPr>
              <w:rPr>
                <w:del w:id="3623" w:author="jonathan pritchard" w:date="2025-01-23T13:39:00Z" w16du:dateUtc="2025-01-23T13:39:00Z"/>
                <w:rFonts w:cs="Arial"/>
                <w:strike/>
                <w:rPrChange w:id="3624" w:author="jonathan pritchard" w:date="2024-10-23T10:00:00Z" w16du:dateUtc="2024-10-23T09:00:00Z">
                  <w:rPr>
                    <w:del w:id="3625" w:author="jonathan pritchard" w:date="2025-01-23T13:39:00Z" w16du:dateUtc="2025-01-23T13:39:00Z"/>
                    <w:rFonts w:cs="Arial"/>
                  </w:rPr>
                </w:rPrChange>
              </w:rPr>
            </w:pPr>
            <w:del w:id="3626" w:author="jonathan pritchard" w:date="2025-01-23T13:39:00Z" w16du:dateUtc="2025-01-23T13:39:00Z">
              <w:r w:rsidRPr="0099359B" w:rsidDel="006E73FA">
                <w:rPr>
                  <w:rFonts w:cs="Arial"/>
                  <w:b/>
                  <w:strike/>
                  <w:rPrChange w:id="3627" w:author="jonathan pritchard" w:date="2024-10-23T10:00:00Z" w16du:dateUtc="2024-10-23T09:00:00Z">
                    <w:rPr>
                      <w:rFonts w:cs="Arial"/>
                      <w:b/>
                    </w:rPr>
                  </w:rPrChange>
                </w:rPr>
                <w:delText>Results</w:delText>
              </w:r>
            </w:del>
          </w:p>
        </w:tc>
      </w:tr>
      <w:tr w:rsidR="006C7785" w:rsidRPr="0099359B" w:rsidDel="006E73FA" w14:paraId="19FAEFB9" w14:textId="4114BF15" w:rsidTr="00380FCD">
        <w:trPr>
          <w:tblHeader/>
          <w:del w:id="3628" w:author="jonathan pritchard" w:date="2025-01-23T13:39:00Z"/>
        </w:trPr>
        <w:tc>
          <w:tcPr>
            <w:tcW w:w="9526" w:type="dxa"/>
            <w:gridSpan w:val="4"/>
            <w:vAlign w:val="center"/>
          </w:tcPr>
          <w:p w14:paraId="00EA8BFB" w14:textId="5EB78EA6" w:rsidR="006C7785" w:rsidRPr="0099359B" w:rsidDel="006E73FA" w:rsidRDefault="006C7785" w:rsidP="00380FCD">
            <w:pPr>
              <w:rPr>
                <w:del w:id="3629" w:author="jonathan pritchard" w:date="2025-01-23T13:39:00Z" w16du:dateUtc="2025-01-23T13:39:00Z"/>
                <w:rFonts w:cs="Arial"/>
                <w:i/>
                <w:iCs/>
                <w:strike/>
                <w:position w:val="-1"/>
                <w:lang w:val="en-US"/>
                <w:rPrChange w:id="3630" w:author="jonathan pritchard" w:date="2024-10-23T10:00:00Z" w16du:dateUtc="2024-10-23T09:00:00Z">
                  <w:rPr>
                    <w:del w:id="3631" w:author="jonathan pritchard" w:date="2025-01-23T13:39:00Z" w16du:dateUtc="2025-01-23T13:39:00Z"/>
                    <w:rFonts w:cs="Arial"/>
                    <w:i/>
                    <w:iCs/>
                    <w:position w:val="-1"/>
                    <w:lang w:val="en-US"/>
                  </w:rPr>
                </w:rPrChange>
              </w:rPr>
            </w:pPr>
          </w:p>
          <w:p w14:paraId="4108D461" w14:textId="69340184" w:rsidR="006C7785" w:rsidRPr="0099359B" w:rsidDel="006E73FA" w:rsidRDefault="006C7785" w:rsidP="00380FCD">
            <w:pPr>
              <w:rPr>
                <w:del w:id="3632" w:author="jonathan pritchard" w:date="2025-01-23T13:39:00Z" w16du:dateUtc="2025-01-23T13:39:00Z"/>
                <w:rFonts w:cs="Arial"/>
                <w:i/>
                <w:iCs/>
                <w:strike/>
                <w:position w:val="-1"/>
                <w:lang w:val="en-US"/>
                <w:rPrChange w:id="3633" w:author="jonathan pritchard" w:date="2024-10-23T10:00:00Z" w16du:dateUtc="2024-10-23T09:00:00Z">
                  <w:rPr>
                    <w:del w:id="3634" w:author="jonathan pritchard" w:date="2025-01-23T13:39:00Z" w16du:dateUtc="2025-01-23T13:39:00Z"/>
                    <w:rFonts w:cs="Arial"/>
                    <w:i/>
                    <w:iCs/>
                    <w:position w:val="-1"/>
                    <w:lang w:val="en-US"/>
                  </w:rPr>
                </w:rPrChange>
              </w:rPr>
            </w:pPr>
            <w:del w:id="3635" w:author="jonathan pritchard" w:date="2025-01-23T13:39:00Z" w16du:dateUtc="2025-01-23T13:39:00Z">
              <w:r w:rsidRPr="0099359B" w:rsidDel="006E73FA">
                <w:rPr>
                  <w:rFonts w:cs="Arial"/>
                  <w:i/>
                  <w:iCs/>
                  <w:strike/>
                  <w:position w:val="-1"/>
                  <w:lang w:val="en-US"/>
                  <w:rPrChange w:id="3636" w:author="jonathan pritchard" w:date="2024-10-23T10:00:00Z" w16du:dateUtc="2024-10-23T09:00:00Z">
                    <w:rPr>
                      <w:rFonts w:cs="Arial"/>
                      <w:i/>
                      <w:iCs/>
                      <w:position w:val="-1"/>
                      <w:lang w:val="en-US"/>
                    </w:rPr>
                  </w:rPrChange>
                </w:rPr>
                <w:delText>Verify the version of the interoperability catalogue installed on the ECDIS correspond to those in the following table:</w:delText>
              </w:r>
            </w:del>
          </w:p>
          <w:p w14:paraId="0AC86FEC" w14:textId="0B2B14D3" w:rsidR="006C7785" w:rsidRPr="0099359B" w:rsidDel="006E73FA" w:rsidRDefault="006C7785" w:rsidP="00380FCD">
            <w:pPr>
              <w:rPr>
                <w:del w:id="3637" w:author="jonathan pritchard" w:date="2025-01-23T13:39:00Z" w16du:dateUtc="2025-01-23T13:39:00Z"/>
                <w:rFonts w:cs="Arial"/>
                <w:strike/>
                <w:rPrChange w:id="3638" w:author="jonathan pritchard" w:date="2024-10-23T10:00:00Z" w16du:dateUtc="2024-10-23T09:00:00Z">
                  <w:rPr>
                    <w:del w:id="3639" w:author="jonathan pritchard" w:date="2025-01-23T13:39:00Z" w16du:dateUtc="2025-01-23T13:39:00Z"/>
                    <w:rFonts w:cs="Arial"/>
                  </w:rPr>
                </w:rPrChange>
              </w:rPr>
            </w:pPr>
          </w:p>
          <w:tbl>
            <w:tblPr>
              <w:tblStyle w:val="TableGrid"/>
              <w:tblW w:w="0" w:type="auto"/>
              <w:jc w:val="center"/>
              <w:tblLook w:val="04A0" w:firstRow="1" w:lastRow="0" w:firstColumn="1" w:lastColumn="0" w:noHBand="0" w:noVBand="1"/>
            </w:tblPr>
            <w:tblGrid>
              <w:gridCol w:w="3100"/>
              <w:gridCol w:w="2757"/>
            </w:tblGrid>
            <w:tr w:rsidR="006C7785" w:rsidRPr="0099359B" w:rsidDel="006E73FA" w14:paraId="6F5D2030" w14:textId="25B1C182" w:rsidTr="00380FCD">
              <w:trPr>
                <w:jc w:val="center"/>
                <w:del w:id="3640" w:author="jonathan pritchard" w:date="2025-01-23T13:39:00Z"/>
              </w:trPr>
              <w:tc>
                <w:tcPr>
                  <w:tcW w:w="3100" w:type="dxa"/>
                </w:tcPr>
                <w:p w14:paraId="467A7824" w14:textId="0E05151E" w:rsidR="006C7785" w:rsidRPr="0099359B" w:rsidDel="006E73FA" w:rsidRDefault="006C7785" w:rsidP="00380FCD">
                  <w:pPr>
                    <w:rPr>
                      <w:del w:id="3641" w:author="jonathan pritchard" w:date="2025-01-23T13:39:00Z" w16du:dateUtc="2025-01-23T13:39:00Z"/>
                      <w:rFonts w:cs="Arial"/>
                      <w:b/>
                      <w:bCs/>
                      <w:i/>
                      <w:iCs/>
                      <w:strike/>
                      <w:position w:val="-1"/>
                      <w:lang w:val="en-US"/>
                      <w:rPrChange w:id="3642" w:author="jonathan pritchard" w:date="2024-10-23T10:00:00Z" w16du:dateUtc="2024-10-23T09:00:00Z">
                        <w:rPr>
                          <w:del w:id="3643" w:author="jonathan pritchard" w:date="2025-01-23T13:39:00Z" w16du:dateUtc="2025-01-23T13:39:00Z"/>
                          <w:rFonts w:cs="Arial"/>
                          <w:b/>
                          <w:bCs/>
                          <w:i/>
                          <w:iCs/>
                          <w:position w:val="-1"/>
                          <w:lang w:val="en-US"/>
                        </w:rPr>
                      </w:rPrChange>
                    </w:rPr>
                  </w:pPr>
                  <w:del w:id="3644" w:author="jonathan pritchard" w:date="2025-01-23T13:39:00Z" w16du:dateUtc="2025-01-23T13:39:00Z">
                    <w:r w:rsidRPr="0099359B" w:rsidDel="006E73FA">
                      <w:rPr>
                        <w:rFonts w:cs="Arial"/>
                        <w:b/>
                        <w:bCs/>
                        <w:i/>
                        <w:iCs/>
                        <w:strike/>
                        <w:position w:val="-1"/>
                        <w:lang w:val="en-US"/>
                        <w:rPrChange w:id="3645" w:author="jonathan pritchard" w:date="2024-10-23T10:00:00Z" w16du:dateUtc="2024-10-23T09:00:00Z">
                          <w:rPr>
                            <w:rFonts w:cs="Arial"/>
                            <w:b/>
                            <w:bCs/>
                            <w:i/>
                            <w:iCs/>
                            <w:position w:val="-1"/>
                            <w:lang w:val="en-US"/>
                          </w:rPr>
                        </w:rPrChange>
                      </w:rPr>
                      <w:delText xml:space="preserve">Catalogue </w:delText>
                    </w:r>
                  </w:del>
                </w:p>
              </w:tc>
              <w:tc>
                <w:tcPr>
                  <w:tcW w:w="2757" w:type="dxa"/>
                </w:tcPr>
                <w:p w14:paraId="635FDAE3" w14:textId="6E8955E9" w:rsidR="006C7785" w:rsidRPr="0099359B" w:rsidDel="006E73FA" w:rsidRDefault="006C7785" w:rsidP="00380FCD">
                  <w:pPr>
                    <w:rPr>
                      <w:del w:id="3646" w:author="jonathan pritchard" w:date="2025-01-23T13:39:00Z" w16du:dateUtc="2025-01-23T13:39:00Z"/>
                      <w:rFonts w:cs="Arial"/>
                      <w:b/>
                      <w:bCs/>
                      <w:i/>
                      <w:iCs/>
                      <w:strike/>
                      <w:position w:val="-1"/>
                      <w:lang w:val="en-US"/>
                      <w:rPrChange w:id="3647" w:author="jonathan pritchard" w:date="2024-10-23T10:00:00Z" w16du:dateUtc="2024-10-23T09:00:00Z">
                        <w:rPr>
                          <w:del w:id="3648" w:author="jonathan pritchard" w:date="2025-01-23T13:39:00Z" w16du:dateUtc="2025-01-23T13:39:00Z"/>
                          <w:rFonts w:cs="Arial"/>
                          <w:b/>
                          <w:bCs/>
                          <w:i/>
                          <w:iCs/>
                          <w:position w:val="-1"/>
                          <w:lang w:val="en-US"/>
                        </w:rPr>
                      </w:rPrChange>
                    </w:rPr>
                  </w:pPr>
                  <w:del w:id="3649" w:author="jonathan pritchard" w:date="2025-01-23T13:39:00Z" w16du:dateUtc="2025-01-23T13:39:00Z">
                    <w:r w:rsidRPr="0099359B" w:rsidDel="006E73FA">
                      <w:rPr>
                        <w:rFonts w:cs="Arial"/>
                        <w:b/>
                        <w:bCs/>
                        <w:i/>
                        <w:iCs/>
                        <w:strike/>
                        <w:position w:val="-1"/>
                        <w:lang w:val="en-US"/>
                        <w:rPrChange w:id="3650" w:author="jonathan pritchard" w:date="2024-10-23T10:00:00Z" w16du:dateUtc="2024-10-23T09:00:00Z">
                          <w:rPr>
                            <w:rFonts w:cs="Arial"/>
                            <w:b/>
                            <w:bCs/>
                            <w:i/>
                            <w:iCs/>
                            <w:position w:val="-1"/>
                            <w:lang w:val="en-US"/>
                          </w:rPr>
                        </w:rPrChange>
                      </w:rPr>
                      <w:delText>Version / Issue Date.</w:delText>
                    </w:r>
                  </w:del>
                </w:p>
              </w:tc>
            </w:tr>
            <w:tr w:rsidR="006C7785" w:rsidRPr="0099359B" w:rsidDel="006E73FA" w14:paraId="0B3DA7DB" w14:textId="7AA7CF2D" w:rsidTr="00380FCD">
              <w:trPr>
                <w:jc w:val="center"/>
                <w:del w:id="3651" w:author="jonathan pritchard" w:date="2025-01-23T13:39:00Z"/>
              </w:trPr>
              <w:tc>
                <w:tcPr>
                  <w:tcW w:w="3100" w:type="dxa"/>
                </w:tcPr>
                <w:p w14:paraId="62A8B697" w14:textId="13E19A37" w:rsidR="006C7785" w:rsidRPr="0099359B" w:rsidDel="006E73FA" w:rsidRDefault="006C7785" w:rsidP="00380FCD">
                  <w:pPr>
                    <w:rPr>
                      <w:del w:id="3652" w:author="jonathan pritchard" w:date="2025-01-23T13:39:00Z" w16du:dateUtc="2025-01-23T13:39:00Z"/>
                      <w:rFonts w:cs="Arial"/>
                      <w:i/>
                      <w:iCs/>
                      <w:strike/>
                      <w:position w:val="-1"/>
                      <w:lang w:val="en-US"/>
                      <w:rPrChange w:id="3653" w:author="jonathan pritchard" w:date="2024-10-23T10:00:00Z" w16du:dateUtc="2024-10-23T09:00:00Z">
                        <w:rPr>
                          <w:del w:id="3654" w:author="jonathan pritchard" w:date="2025-01-23T13:39:00Z" w16du:dateUtc="2025-01-23T13:39:00Z"/>
                          <w:rFonts w:cs="Arial"/>
                          <w:i/>
                          <w:iCs/>
                          <w:position w:val="-1"/>
                          <w:lang w:val="en-US"/>
                        </w:rPr>
                      </w:rPrChange>
                    </w:rPr>
                  </w:pPr>
                  <w:del w:id="3655" w:author="jonathan pritchard" w:date="2025-01-23T13:39:00Z" w16du:dateUtc="2025-01-23T13:39:00Z">
                    <w:r w:rsidRPr="0099359B" w:rsidDel="006E73FA">
                      <w:rPr>
                        <w:rFonts w:cs="Arial"/>
                        <w:i/>
                        <w:iCs/>
                        <w:strike/>
                        <w:position w:val="-1"/>
                        <w:lang w:val="en-US"/>
                        <w:rPrChange w:id="3656" w:author="jonathan pritchard" w:date="2024-10-23T10:00:00Z" w16du:dateUtc="2024-10-23T09:00:00Z">
                          <w:rPr>
                            <w:rFonts w:cs="Arial"/>
                            <w:i/>
                            <w:iCs/>
                            <w:position w:val="-1"/>
                            <w:lang w:val="en-US"/>
                          </w:rPr>
                        </w:rPrChange>
                      </w:rPr>
                      <w:delText xml:space="preserve">Interoperability Catalogue </w:delText>
                    </w:r>
                  </w:del>
                </w:p>
              </w:tc>
              <w:tc>
                <w:tcPr>
                  <w:tcW w:w="2757" w:type="dxa"/>
                </w:tcPr>
                <w:p w14:paraId="7D71A115" w14:textId="1FB84124" w:rsidR="006C7785" w:rsidRPr="0099359B" w:rsidDel="006E73FA" w:rsidRDefault="006C7785" w:rsidP="00380FCD">
                  <w:pPr>
                    <w:rPr>
                      <w:del w:id="3657" w:author="jonathan pritchard" w:date="2025-01-23T13:39:00Z" w16du:dateUtc="2025-01-23T13:39:00Z"/>
                      <w:rFonts w:cs="Arial"/>
                      <w:i/>
                      <w:iCs/>
                      <w:strike/>
                      <w:position w:val="-1"/>
                      <w:lang w:val="en-US"/>
                      <w:rPrChange w:id="3658" w:author="jonathan pritchard" w:date="2024-10-23T10:00:00Z" w16du:dateUtc="2024-10-23T09:00:00Z">
                        <w:rPr>
                          <w:del w:id="3659" w:author="jonathan pritchard" w:date="2025-01-23T13:39:00Z" w16du:dateUtc="2025-01-23T13:39:00Z"/>
                          <w:rFonts w:cs="Arial"/>
                          <w:i/>
                          <w:iCs/>
                          <w:position w:val="-1"/>
                          <w:lang w:val="en-US"/>
                        </w:rPr>
                      </w:rPrChange>
                    </w:rPr>
                  </w:pPr>
                  <w:del w:id="3660" w:author="jonathan pritchard" w:date="2025-01-23T13:39:00Z" w16du:dateUtc="2025-01-23T13:39:00Z">
                    <w:r w:rsidRPr="0099359B" w:rsidDel="006E73FA">
                      <w:rPr>
                        <w:rFonts w:cs="Arial"/>
                        <w:i/>
                        <w:iCs/>
                        <w:strike/>
                        <w:position w:val="-1"/>
                        <w:lang w:val="en-US"/>
                        <w:rPrChange w:id="3661" w:author="jonathan pritchard" w:date="2024-10-23T10:00:00Z" w16du:dateUtc="2024-10-23T09:00:00Z">
                          <w:rPr>
                            <w:rFonts w:cs="Arial"/>
                            <w:i/>
                            <w:iCs/>
                            <w:position w:val="-1"/>
                            <w:lang w:val="en-US"/>
                          </w:rPr>
                        </w:rPrChange>
                      </w:rPr>
                      <w:delText>2.0.0 / yyyymmdd</w:delText>
                    </w:r>
                  </w:del>
                </w:p>
              </w:tc>
            </w:tr>
          </w:tbl>
          <w:p w14:paraId="575D2E89" w14:textId="12C3EE08" w:rsidR="006C7785" w:rsidRPr="0099359B" w:rsidDel="006E73FA" w:rsidRDefault="006C7785" w:rsidP="00380FCD">
            <w:pPr>
              <w:rPr>
                <w:del w:id="3662" w:author="jonathan pritchard" w:date="2025-01-23T13:39:00Z" w16du:dateUtc="2025-01-23T13:39:00Z"/>
                <w:rFonts w:cs="Arial"/>
                <w:strike/>
                <w:rPrChange w:id="3663" w:author="jonathan pritchard" w:date="2024-10-23T10:00:00Z" w16du:dateUtc="2024-10-23T09:00:00Z">
                  <w:rPr>
                    <w:del w:id="3664" w:author="jonathan pritchard" w:date="2025-01-23T13:39:00Z" w16du:dateUtc="2025-01-23T13:39:00Z"/>
                    <w:rFonts w:cs="Arial"/>
                  </w:rPr>
                </w:rPrChange>
              </w:rPr>
            </w:pPr>
          </w:p>
          <w:p w14:paraId="2CCF1D88" w14:textId="018F65FA" w:rsidR="006C7785" w:rsidRPr="0099359B" w:rsidDel="006E73FA" w:rsidRDefault="006C7785" w:rsidP="00380FCD">
            <w:pPr>
              <w:rPr>
                <w:del w:id="3665" w:author="jonathan pritchard" w:date="2025-01-23T13:39:00Z" w16du:dateUtc="2025-01-23T13:39:00Z"/>
                <w:rFonts w:cs="Arial"/>
                <w:strike/>
                <w:rPrChange w:id="3666" w:author="jonathan pritchard" w:date="2024-10-23T10:00:00Z" w16du:dateUtc="2024-10-23T09:00:00Z">
                  <w:rPr>
                    <w:del w:id="3667" w:author="jonathan pritchard" w:date="2025-01-23T13:39:00Z" w16du:dateUtc="2025-01-23T13:39:00Z"/>
                    <w:rFonts w:cs="Arial"/>
                  </w:rPr>
                </w:rPrChange>
              </w:rPr>
            </w:pPr>
          </w:p>
          <w:p w14:paraId="20ACA321" w14:textId="60EB61D3" w:rsidR="006C7785" w:rsidRPr="0099359B" w:rsidDel="006E73FA" w:rsidRDefault="006C7785" w:rsidP="00380FCD">
            <w:pPr>
              <w:rPr>
                <w:del w:id="3668" w:author="jonathan pritchard" w:date="2025-01-23T13:39:00Z" w16du:dateUtc="2025-01-23T13:39:00Z"/>
                <w:rFonts w:cs="Arial"/>
                <w:b/>
                <w:bCs/>
                <w:i/>
                <w:iCs/>
                <w:strike/>
                <w:rPrChange w:id="3669" w:author="jonathan pritchard" w:date="2024-10-23T10:00:00Z" w16du:dateUtc="2024-10-23T09:00:00Z">
                  <w:rPr>
                    <w:del w:id="3670" w:author="jonathan pritchard" w:date="2025-01-23T13:39:00Z" w16du:dateUtc="2025-01-23T13:39:00Z"/>
                    <w:rFonts w:cs="Arial"/>
                    <w:b/>
                    <w:bCs/>
                    <w:i/>
                    <w:iCs/>
                  </w:rPr>
                </w:rPrChange>
              </w:rPr>
            </w:pPr>
            <w:del w:id="3671" w:author="jonathan pritchard" w:date="2025-01-23T13:39:00Z" w16du:dateUtc="2025-01-23T13:39:00Z">
              <w:r w:rsidRPr="0099359B" w:rsidDel="006E73FA">
                <w:rPr>
                  <w:rFonts w:cs="Arial"/>
                  <w:b/>
                  <w:bCs/>
                  <w:i/>
                  <w:iCs/>
                  <w:strike/>
                  <w:rPrChange w:id="3672" w:author="jonathan pritchard" w:date="2024-10-23T10:00:00Z" w16du:dateUtc="2024-10-23T09:00:00Z">
                    <w:rPr>
                      <w:rFonts w:cs="Arial"/>
                      <w:b/>
                      <w:bCs/>
                      <w:i/>
                      <w:iCs/>
                    </w:rPr>
                  </w:rPrChange>
                </w:rPr>
                <w:delText>[Test effect of new interoperability catalogue: Changed interleaved behaviour, Changed Suppressed features, also change from L1 to L2 and vice versa between old/new catalogues]</w:delText>
              </w:r>
            </w:del>
          </w:p>
        </w:tc>
      </w:tr>
    </w:tbl>
    <w:p w14:paraId="4ACB51AA" w14:textId="53F363E4" w:rsidR="006C7785" w:rsidRPr="0099359B" w:rsidDel="006E73FA" w:rsidRDefault="006C7785" w:rsidP="006C7785">
      <w:pPr>
        <w:spacing w:line="240" w:lineRule="auto"/>
        <w:rPr>
          <w:del w:id="3673" w:author="jonathan pritchard" w:date="2025-01-23T13:39:00Z" w16du:dateUtc="2025-01-23T13:39:00Z"/>
          <w:strike/>
          <w:rPrChange w:id="3674" w:author="jonathan pritchard" w:date="2024-10-23T10:00:00Z" w16du:dateUtc="2024-10-23T09:00:00Z">
            <w:rPr>
              <w:del w:id="3675" w:author="jonathan pritchard" w:date="2025-01-23T13:39:00Z" w16du:dateUtc="2025-01-23T13:39:00Z"/>
            </w:rPr>
          </w:rPrChange>
        </w:rPr>
      </w:pPr>
    </w:p>
    <w:p w14:paraId="7508CF34" w14:textId="17281532" w:rsidR="006C7785" w:rsidRPr="0099359B" w:rsidDel="006E73FA" w:rsidRDefault="006C7785" w:rsidP="006C7785">
      <w:pPr>
        <w:spacing w:line="240" w:lineRule="auto"/>
        <w:rPr>
          <w:del w:id="3676" w:author="jonathan pritchard" w:date="2025-01-23T13:39:00Z" w16du:dateUtc="2025-01-23T13:39:00Z"/>
          <w:strike/>
          <w:color w:val="FF0000"/>
          <w:rPrChange w:id="3677" w:author="jonathan pritchard" w:date="2024-10-23T10:00:00Z" w16du:dateUtc="2024-10-23T09:00:00Z">
            <w:rPr>
              <w:del w:id="3678" w:author="jonathan pritchard" w:date="2025-01-23T13:39:00Z" w16du:dateUtc="2025-01-23T13:39:00Z"/>
              <w:color w:val="FF0000"/>
            </w:rPr>
          </w:rPrChange>
        </w:rPr>
      </w:pPr>
      <w:del w:id="3679" w:author="jonathan pritchard" w:date="2025-01-23T13:39:00Z" w16du:dateUtc="2025-01-23T13:39:00Z">
        <w:r w:rsidRPr="0099359B" w:rsidDel="006E73FA">
          <w:rPr>
            <w:b/>
            <w:strike/>
            <w:color w:val="FF0000"/>
            <w:rPrChange w:id="3680" w:author="jonathan pritchard" w:date="2024-10-23T10:00:00Z" w16du:dateUtc="2024-10-23T09:00:00Z">
              <w:rPr>
                <w:b/>
                <w:color w:val="FF0000"/>
              </w:rPr>
            </w:rPrChange>
          </w:rPr>
          <w:delText>IIC Comment:</w:delText>
        </w:r>
        <w:r w:rsidRPr="0099359B" w:rsidDel="006E73FA">
          <w:rPr>
            <w:strike/>
            <w:color w:val="FF0000"/>
            <w:rPrChange w:id="3681" w:author="jonathan pritchard" w:date="2024-10-23T10:00:00Z" w16du:dateUtc="2024-10-23T09:00:00Z">
              <w:rPr>
                <w:color w:val="FF0000"/>
              </w:rPr>
            </w:rPrChange>
          </w:rPr>
          <w:delText xml:space="preserve"> </w:delText>
        </w:r>
        <w:r w:rsidRPr="0099359B" w:rsidDel="006E73FA">
          <w:rPr>
            <w:i/>
            <w:strike/>
            <w:color w:val="FF0000"/>
            <w:rPrChange w:id="3682" w:author="jonathan pritchard" w:date="2024-10-23T10:00:00Z" w16du:dateUtc="2024-10-23T09:00:00Z">
              <w:rPr>
                <w:i/>
                <w:color w:val="FF0000"/>
              </w:rPr>
            </w:rPrChange>
          </w:rPr>
          <w:delText>Dataset</w:delText>
        </w:r>
        <w:r w:rsidRPr="0099359B" w:rsidDel="006E73FA">
          <w:rPr>
            <w:strike/>
            <w:color w:val="FF0000"/>
            <w:rPrChange w:id="3683" w:author="jonathan pritchard" w:date="2024-10-23T10:00:00Z" w16du:dateUtc="2024-10-23T09:00:00Z">
              <w:rPr>
                <w:color w:val="FF0000"/>
              </w:rPr>
            </w:rPrChange>
          </w:rPr>
          <w:delText xml:space="preserve"> not available</w:delText>
        </w:r>
      </w:del>
    </w:p>
    <w:p w14:paraId="6E020608" w14:textId="77C1D2C9" w:rsidR="006C7785" w:rsidRPr="0099359B" w:rsidDel="006E73FA" w:rsidRDefault="006C7785" w:rsidP="006C7785">
      <w:pPr>
        <w:spacing w:line="240" w:lineRule="auto"/>
        <w:rPr>
          <w:del w:id="3684" w:author="jonathan pritchard" w:date="2025-01-23T13:39:00Z" w16du:dateUtc="2025-01-23T13:39:00Z"/>
          <w:strike/>
          <w:rPrChange w:id="3685" w:author="jonathan pritchard" w:date="2024-10-23T10:00:00Z" w16du:dateUtc="2024-10-23T09:00:00Z">
            <w:rPr>
              <w:del w:id="3686" w:author="jonathan pritchard" w:date="2025-01-23T13:39:00Z" w16du:dateUtc="2025-01-23T13:39:00Z"/>
            </w:rPr>
          </w:rPrChange>
        </w:rPr>
      </w:pPr>
    </w:p>
    <w:p w14:paraId="5EAE62C1" w14:textId="2E6ED76C" w:rsidR="006C7785" w:rsidRPr="0099359B" w:rsidDel="006E73FA" w:rsidRDefault="006C7785" w:rsidP="006C7785">
      <w:pPr>
        <w:pStyle w:val="Heading1"/>
        <w:numPr>
          <w:ilvl w:val="2"/>
          <w:numId w:val="73"/>
        </w:numPr>
        <w:tabs>
          <w:tab w:val="left" w:pos="567"/>
        </w:tabs>
        <w:spacing w:after="120"/>
        <w:ind w:left="567" w:hanging="567"/>
        <w:rPr>
          <w:del w:id="3687" w:author="jonathan pritchard" w:date="2025-01-23T13:39:00Z" w16du:dateUtc="2025-01-23T13:39:00Z"/>
          <w:rFonts w:cs="Arial"/>
          <w:b w:val="0"/>
          <w:strike/>
          <w:color w:val="000000" w:themeColor="text1"/>
          <w:rPrChange w:id="3688" w:author="jonathan pritchard" w:date="2024-10-23T10:00:00Z" w16du:dateUtc="2024-10-23T09:00:00Z">
            <w:rPr>
              <w:del w:id="3689" w:author="jonathan pritchard" w:date="2025-01-23T13:39:00Z" w16du:dateUtc="2025-01-23T13:39:00Z"/>
              <w:rFonts w:cs="Arial"/>
              <w:b w:val="0"/>
              <w:color w:val="000000" w:themeColor="text1"/>
            </w:rPr>
          </w:rPrChange>
        </w:rPr>
      </w:pPr>
      <w:del w:id="3690" w:author="jonathan pritchard" w:date="2025-01-23T13:39:00Z" w16du:dateUtc="2025-01-23T13:39:00Z">
        <w:r w:rsidRPr="0099359B" w:rsidDel="006E73FA">
          <w:rPr>
            <w:rFonts w:cs="Arial"/>
            <w:strike/>
            <w:color w:val="000000" w:themeColor="text1"/>
            <w:rPrChange w:id="3691" w:author="jonathan pritchard" w:date="2024-10-23T10:00:00Z" w16du:dateUtc="2024-10-23T09:00:00Z">
              <w:rPr>
                <w:rFonts w:cs="Arial"/>
                <w:color w:val="000000" w:themeColor="text1"/>
              </w:rPr>
            </w:rPrChange>
          </w:rPr>
          <w:delText>Portrayal under Interoperability.</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C7785" w:rsidRPr="0099359B" w:rsidDel="006E73FA" w14:paraId="708F0362" w14:textId="69219550" w:rsidTr="00380FCD">
        <w:trPr>
          <w:trHeight w:val="454"/>
          <w:tblHeader/>
          <w:del w:id="3692" w:author="jonathan pritchard" w:date="2025-01-23T13:39:00Z"/>
        </w:trPr>
        <w:tc>
          <w:tcPr>
            <w:tcW w:w="2381" w:type="dxa"/>
            <w:shd w:val="clear" w:color="auto" w:fill="CCFFCC"/>
            <w:vAlign w:val="center"/>
          </w:tcPr>
          <w:p w14:paraId="630F7E12" w14:textId="7512F153" w:rsidR="006C7785" w:rsidRPr="0099359B" w:rsidDel="006E73FA" w:rsidRDefault="006C7785" w:rsidP="00380FCD">
            <w:pPr>
              <w:rPr>
                <w:del w:id="3693" w:author="jonathan pritchard" w:date="2025-01-23T13:39:00Z" w16du:dateUtc="2025-01-23T13:39:00Z"/>
                <w:rFonts w:cs="Arial"/>
                <w:strike/>
                <w:rPrChange w:id="3694" w:author="jonathan pritchard" w:date="2024-10-23T10:00:00Z" w16du:dateUtc="2024-10-23T09:00:00Z">
                  <w:rPr>
                    <w:del w:id="3695" w:author="jonathan pritchard" w:date="2025-01-23T13:39:00Z" w16du:dateUtc="2025-01-23T13:39:00Z"/>
                    <w:rFonts w:cs="Arial"/>
                  </w:rPr>
                </w:rPrChange>
              </w:rPr>
            </w:pPr>
            <w:del w:id="3696" w:author="jonathan pritchard" w:date="2025-01-23T13:39:00Z" w16du:dateUtc="2025-01-23T13:39:00Z">
              <w:r w:rsidRPr="0099359B" w:rsidDel="006E73FA">
                <w:rPr>
                  <w:rFonts w:cs="Arial"/>
                  <w:b/>
                  <w:strike/>
                  <w:rPrChange w:id="3697" w:author="jonathan pritchard" w:date="2024-10-23T10:00:00Z" w16du:dateUtc="2024-10-23T09:00:00Z">
                    <w:rPr>
                      <w:rFonts w:cs="Arial"/>
                      <w:b/>
                    </w:rPr>
                  </w:rPrChange>
                </w:rPr>
                <w:delText>Test Reference</w:delText>
              </w:r>
            </w:del>
          </w:p>
        </w:tc>
        <w:tc>
          <w:tcPr>
            <w:tcW w:w="2381" w:type="dxa"/>
            <w:shd w:val="clear" w:color="auto" w:fill="CCFFCC"/>
            <w:vAlign w:val="center"/>
          </w:tcPr>
          <w:p w14:paraId="64647152" w14:textId="6E463A83" w:rsidR="006C7785" w:rsidRPr="0099359B" w:rsidDel="006E73FA" w:rsidRDefault="006C7785" w:rsidP="00380FCD">
            <w:pPr>
              <w:rPr>
                <w:del w:id="3698" w:author="jonathan pritchard" w:date="2025-01-23T13:39:00Z" w16du:dateUtc="2025-01-23T13:39:00Z"/>
                <w:rFonts w:cs="Arial"/>
                <w:strike/>
                <w:rPrChange w:id="3699" w:author="jonathan pritchard" w:date="2024-10-23T10:00:00Z" w16du:dateUtc="2024-10-23T09:00:00Z">
                  <w:rPr>
                    <w:del w:id="3700" w:author="jonathan pritchard" w:date="2025-01-23T13:39:00Z" w16du:dateUtc="2025-01-23T13:39:00Z"/>
                    <w:rFonts w:cs="Arial"/>
                  </w:rPr>
                </w:rPrChange>
              </w:rPr>
            </w:pPr>
            <w:del w:id="3701" w:author="jonathan pritchard" w:date="2025-01-23T13:39:00Z" w16du:dateUtc="2025-01-23T13:39:00Z">
              <w:r w:rsidRPr="0099359B" w:rsidDel="006E73FA">
                <w:rPr>
                  <w:rFonts w:cs="Arial"/>
                  <w:strike/>
                  <w:rPrChange w:id="3702" w:author="jonathan pritchard" w:date="2024-10-23T10:00:00Z" w16du:dateUtc="2024-10-23T09:00:00Z">
                    <w:rPr>
                      <w:rFonts w:cs="Arial"/>
                    </w:rPr>
                  </w:rPrChange>
                </w:rPr>
                <w:delText>InteroperabilityCataloguePortrayal</w:delText>
              </w:r>
            </w:del>
          </w:p>
        </w:tc>
        <w:tc>
          <w:tcPr>
            <w:tcW w:w="2382" w:type="dxa"/>
            <w:shd w:val="clear" w:color="auto" w:fill="CCFFCC"/>
            <w:vAlign w:val="center"/>
          </w:tcPr>
          <w:p w14:paraId="7C5C4F7F" w14:textId="01FE0334" w:rsidR="006C7785" w:rsidRPr="0099359B" w:rsidDel="006E73FA" w:rsidRDefault="006C7785" w:rsidP="00380FCD">
            <w:pPr>
              <w:rPr>
                <w:del w:id="3703" w:author="jonathan pritchard" w:date="2025-01-23T13:39:00Z" w16du:dateUtc="2025-01-23T13:39:00Z"/>
                <w:rFonts w:cs="Arial"/>
                <w:strike/>
                <w:rPrChange w:id="3704" w:author="jonathan pritchard" w:date="2024-10-23T10:00:00Z" w16du:dateUtc="2024-10-23T09:00:00Z">
                  <w:rPr>
                    <w:del w:id="3705" w:author="jonathan pritchard" w:date="2025-01-23T13:39:00Z" w16du:dateUtc="2025-01-23T13:39:00Z"/>
                    <w:rFonts w:cs="Arial"/>
                  </w:rPr>
                </w:rPrChange>
              </w:rPr>
            </w:pPr>
            <w:del w:id="3706" w:author="jonathan pritchard" w:date="2025-01-23T13:39:00Z" w16du:dateUtc="2025-01-23T13:39:00Z">
              <w:r w:rsidRPr="0099359B" w:rsidDel="006E73FA">
                <w:rPr>
                  <w:rFonts w:cs="Arial"/>
                  <w:b/>
                  <w:strike/>
                  <w:rPrChange w:id="3707" w:author="jonathan pritchard" w:date="2024-10-23T10:00:00Z" w16du:dateUtc="2024-10-23T09:00:00Z">
                    <w:rPr>
                      <w:rFonts w:cs="Arial"/>
                      <w:b/>
                    </w:rPr>
                  </w:rPrChange>
                </w:rPr>
                <w:delText>IHO Reference</w:delText>
              </w:r>
            </w:del>
          </w:p>
        </w:tc>
        <w:tc>
          <w:tcPr>
            <w:tcW w:w="2382" w:type="dxa"/>
            <w:shd w:val="clear" w:color="auto" w:fill="CCFFCC"/>
            <w:vAlign w:val="center"/>
          </w:tcPr>
          <w:p w14:paraId="7C62ACE0" w14:textId="5274E27C" w:rsidR="006C7785" w:rsidRPr="0099359B" w:rsidDel="006E73FA" w:rsidRDefault="006C7785" w:rsidP="00380FCD">
            <w:pPr>
              <w:rPr>
                <w:del w:id="3708" w:author="jonathan pritchard" w:date="2025-01-23T13:39:00Z" w16du:dateUtc="2025-01-23T13:39:00Z"/>
                <w:rFonts w:cs="Arial"/>
                <w:strike/>
                <w:rPrChange w:id="3709" w:author="jonathan pritchard" w:date="2024-10-23T10:00:00Z" w16du:dateUtc="2024-10-23T09:00:00Z">
                  <w:rPr>
                    <w:del w:id="3710" w:author="jonathan pritchard" w:date="2025-01-23T13:39:00Z" w16du:dateUtc="2025-01-23T13:39:00Z"/>
                    <w:rFonts w:cs="Arial"/>
                  </w:rPr>
                </w:rPrChange>
              </w:rPr>
            </w:pPr>
            <w:del w:id="3711" w:author="jonathan pritchard" w:date="2025-01-23T13:39:00Z" w16du:dateUtc="2025-01-23T13:39:00Z">
              <w:r w:rsidRPr="0099359B" w:rsidDel="006E73FA">
                <w:rPr>
                  <w:rFonts w:cs="Arial"/>
                  <w:strike/>
                  <w:rPrChange w:id="3712" w:author="jonathan pritchard" w:date="2024-10-23T10:00:00Z" w16du:dateUtc="2024-10-23T09:00:00Z">
                    <w:rPr>
                      <w:rFonts w:cs="Arial"/>
                    </w:rPr>
                  </w:rPrChange>
                </w:rPr>
                <w:delText>(S-100 Part 9/S-98)</w:delText>
              </w:r>
            </w:del>
          </w:p>
        </w:tc>
      </w:tr>
      <w:tr w:rsidR="006C7785" w:rsidRPr="0099359B" w:rsidDel="006E73FA" w14:paraId="433318E4" w14:textId="37974FF6" w:rsidTr="00380FCD">
        <w:trPr>
          <w:tblHeader/>
          <w:del w:id="3713" w:author="jonathan pritchard" w:date="2025-01-23T13:39:00Z"/>
        </w:trPr>
        <w:tc>
          <w:tcPr>
            <w:tcW w:w="9526" w:type="dxa"/>
            <w:gridSpan w:val="4"/>
            <w:shd w:val="clear" w:color="auto" w:fill="CCFFCC"/>
            <w:vAlign w:val="center"/>
          </w:tcPr>
          <w:p w14:paraId="3981CA1A" w14:textId="277466C5" w:rsidR="006C7785" w:rsidRPr="0099359B" w:rsidDel="006E73FA" w:rsidRDefault="006C7785" w:rsidP="00380FCD">
            <w:pPr>
              <w:rPr>
                <w:del w:id="3714" w:author="jonathan pritchard" w:date="2025-01-23T13:39:00Z" w16du:dateUtc="2025-01-23T13:39:00Z"/>
                <w:rFonts w:cs="Arial"/>
                <w:strike/>
                <w:rPrChange w:id="3715" w:author="jonathan pritchard" w:date="2024-10-23T10:00:00Z" w16du:dateUtc="2024-10-23T09:00:00Z">
                  <w:rPr>
                    <w:del w:id="3716" w:author="jonathan pritchard" w:date="2025-01-23T13:39:00Z" w16du:dateUtc="2025-01-23T13:39:00Z"/>
                    <w:rFonts w:cs="Arial"/>
                  </w:rPr>
                </w:rPrChange>
              </w:rPr>
            </w:pPr>
            <w:del w:id="3717" w:author="jonathan pritchard" w:date="2025-01-23T13:39:00Z" w16du:dateUtc="2025-01-23T13:39:00Z">
              <w:r w:rsidRPr="0099359B" w:rsidDel="006E73FA">
                <w:rPr>
                  <w:rFonts w:cs="Arial"/>
                  <w:b/>
                  <w:strike/>
                  <w:rPrChange w:id="3718" w:author="jonathan pritchard" w:date="2024-10-23T10:00:00Z" w16du:dateUtc="2024-10-23T09:00:00Z">
                    <w:rPr>
                      <w:rFonts w:cs="Arial"/>
                      <w:b/>
                    </w:rPr>
                  </w:rPrChange>
                </w:rPr>
                <w:delText>Test description</w:delText>
              </w:r>
            </w:del>
          </w:p>
        </w:tc>
      </w:tr>
      <w:tr w:rsidR="006C7785" w:rsidRPr="0099359B" w:rsidDel="006E73FA" w14:paraId="4EB8A0F8" w14:textId="66AE3AB3" w:rsidTr="00380FCD">
        <w:trPr>
          <w:tblHeader/>
          <w:del w:id="3719" w:author="jonathan pritchard" w:date="2025-01-23T13:39:00Z"/>
        </w:trPr>
        <w:tc>
          <w:tcPr>
            <w:tcW w:w="9526" w:type="dxa"/>
            <w:gridSpan w:val="4"/>
            <w:vAlign w:val="center"/>
          </w:tcPr>
          <w:p w14:paraId="1A4ECDAE" w14:textId="42E35347" w:rsidR="006C7785" w:rsidRPr="0099359B" w:rsidDel="006E73FA" w:rsidRDefault="006C7785" w:rsidP="00380FCD">
            <w:pPr>
              <w:rPr>
                <w:del w:id="3720" w:author="jonathan pritchard" w:date="2025-01-23T13:39:00Z" w16du:dateUtc="2025-01-23T13:39:00Z"/>
                <w:rFonts w:cs="Arial"/>
                <w:i/>
                <w:strike/>
                <w:rPrChange w:id="3721" w:author="jonathan pritchard" w:date="2024-10-23T10:00:00Z" w16du:dateUtc="2024-10-23T09:00:00Z">
                  <w:rPr>
                    <w:del w:id="3722" w:author="jonathan pritchard" w:date="2025-01-23T13:39:00Z" w16du:dateUtc="2025-01-23T13:39:00Z"/>
                    <w:rFonts w:cs="Arial"/>
                    <w:i/>
                  </w:rPr>
                </w:rPrChange>
              </w:rPr>
            </w:pPr>
          </w:p>
          <w:p w14:paraId="5C35406F" w14:textId="640ED896" w:rsidR="006C7785" w:rsidRPr="0099359B" w:rsidDel="006E73FA" w:rsidRDefault="006C7785" w:rsidP="00380FCD">
            <w:pPr>
              <w:rPr>
                <w:del w:id="3723" w:author="jonathan pritchard" w:date="2025-01-23T13:39:00Z" w16du:dateUtc="2025-01-23T13:39:00Z"/>
                <w:rFonts w:cs="Arial"/>
                <w:i/>
                <w:strike/>
                <w:rPrChange w:id="3724" w:author="jonathan pritchard" w:date="2024-10-23T10:00:00Z" w16du:dateUtc="2024-10-23T09:00:00Z">
                  <w:rPr>
                    <w:del w:id="3725" w:author="jonathan pritchard" w:date="2025-01-23T13:39:00Z" w16du:dateUtc="2025-01-23T13:39:00Z"/>
                    <w:rFonts w:cs="Arial"/>
                    <w:i/>
                  </w:rPr>
                </w:rPrChange>
              </w:rPr>
            </w:pPr>
            <w:del w:id="3726" w:author="jonathan pritchard" w:date="2025-01-23T13:39:00Z" w16du:dateUtc="2025-01-23T13:39:00Z">
              <w:r w:rsidRPr="0099359B" w:rsidDel="006E73FA">
                <w:rPr>
                  <w:rFonts w:cs="Arial"/>
                  <w:i/>
                  <w:strike/>
                  <w:rPrChange w:id="3727" w:author="jonathan pritchard" w:date="2024-10-23T10:00:00Z" w16du:dateUtc="2024-10-23T09:00:00Z">
                    <w:rPr>
                      <w:rFonts w:cs="Arial"/>
                      <w:i/>
                    </w:rPr>
                  </w:rPrChange>
                </w:rPr>
                <w:delText>This test verifies that the ECDIS is capable of displaying multiple datasets using interoperability catalogues installed.</w:delText>
              </w:r>
            </w:del>
          </w:p>
          <w:p w14:paraId="01F5D352" w14:textId="2897E80E" w:rsidR="006C7785" w:rsidRPr="0099359B" w:rsidDel="006E73FA" w:rsidRDefault="006C7785" w:rsidP="00380FCD">
            <w:pPr>
              <w:rPr>
                <w:del w:id="3728" w:author="jonathan pritchard" w:date="2025-01-23T13:39:00Z" w16du:dateUtc="2025-01-23T13:39:00Z"/>
                <w:rFonts w:cs="Arial"/>
                <w:i/>
                <w:strike/>
                <w:rPrChange w:id="3729" w:author="jonathan pritchard" w:date="2024-10-23T10:00:00Z" w16du:dateUtc="2024-10-23T09:00:00Z">
                  <w:rPr>
                    <w:del w:id="3730" w:author="jonathan pritchard" w:date="2025-01-23T13:39:00Z" w16du:dateUtc="2025-01-23T13:39:00Z"/>
                    <w:rFonts w:cs="Arial"/>
                    <w:i/>
                  </w:rPr>
                </w:rPrChange>
              </w:rPr>
            </w:pPr>
          </w:p>
        </w:tc>
      </w:tr>
      <w:tr w:rsidR="006C7785" w:rsidRPr="0099359B" w:rsidDel="006E73FA" w14:paraId="64B59E14" w14:textId="190F99A0" w:rsidTr="00380FCD">
        <w:trPr>
          <w:tblHeader/>
          <w:del w:id="3731" w:author="jonathan pritchard" w:date="2025-01-23T13:39:00Z"/>
        </w:trPr>
        <w:tc>
          <w:tcPr>
            <w:tcW w:w="9526" w:type="dxa"/>
            <w:gridSpan w:val="4"/>
            <w:shd w:val="clear" w:color="auto" w:fill="CCFFCC"/>
            <w:vAlign w:val="center"/>
          </w:tcPr>
          <w:p w14:paraId="1C041C12" w14:textId="63218C48" w:rsidR="006C7785" w:rsidRPr="0099359B" w:rsidDel="006E73FA" w:rsidRDefault="006C7785" w:rsidP="00380FCD">
            <w:pPr>
              <w:rPr>
                <w:del w:id="3732" w:author="jonathan pritchard" w:date="2025-01-23T13:39:00Z" w16du:dateUtc="2025-01-23T13:39:00Z"/>
                <w:rFonts w:cs="Arial"/>
                <w:strike/>
                <w:rPrChange w:id="3733" w:author="jonathan pritchard" w:date="2024-10-23T10:00:00Z" w16du:dateUtc="2024-10-23T09:00:00Z">
                  <w:rPr>
                    <w:del w:id="3734" w:author="jonathan pritchard" w:date="2025-01-23T13:39:00Z" w16du:dateUtc="2025-01-23T13:39:00Z"/>
                    <w:rFonts w:cs="Arial"/>
                  </w:rPr>
                </w:rPrChange>
              </w:rPr>
            </w:pPr>
            <w:del w:id="3735" w:author="jonathan pritchard" w:date="2025-01-23T13:39:00Z" w16du:dateUtc="2025-01-23T13:39:00Z">
              <w:r w:rsidRPr="0099359B" w:rsidDel="006E73FA">
                <w:rPr>
                  <w:rFonts w:cs="Arial"/>
                  <w:b/>
                  <w:strike/>
                  <w:rPrChange w:id="3736" w:author="jonathan pritchard" w:date="2024-10-23T10:00:00Z" w16du:dateUtc="2024-10-23T09:00:00Z">
                    <w:rPr>
                      <w:rFonts w:cs="Arial"/>
                      <w:b/>
                    </w:rPr>
                  </w:rPrChange>
                </w:rPr>
                <w:delText>Setup</w:delText>
              </w:r>
            </w:del>
          </w:p>
        </w:tc>
      </w:tr>
      <w:tr w:rsidR="006C7785" w:rsidRPr="0099359B" w:rsidDel="006E73FA" w14:paraId="33F7925F" w14:textId="4E266206" w:rsidTr="00380FCD">
        <w:trPr>
          <w:tblHeader/>
          <w:del w:id="3737" w:author="jonathan pritchard" w:date="2025-01-23T13:39:00Z"/>
        </w:trPr>
        <w:tc>
          <w:tcPr>
            <w:tcW w:w="9526" w:type="dxa"/>
            <w:gridSpan w:val="4"/>
            <w:vAlign w:val="center"/>
          </w:tcPr>
          <w:p w14:paraId="267E404E" w14:textId="06853F15" w:rsidR="006C7785" w:rsidRPr="0099359B" w:rsidDel="006E73FA" w:rsidRDefault="006C7785" w:rsidP="00380FCD">
            <w:pPr>
              <w:rPr>
                <w:del w:id="3738" w:author="jonathan pritchard" w:date="2025-01-23T13:39:00Z" w16du:dateUtc="2025-01-23T13:39:00Z"/>
                <w:rFonts w:cs="Arial"/>
                <w:i/>
                <w:strike/>
                <w:rPrChange w:id="3739" w:author="jonathan pritchard" w:date="2024-10-23T10:00:00Z" w16du:dateUtc="2024-10-23T09:00:00Z">
                  <w:rPr>
                    <w:del w:id="3740" w:author="jonathan pritchard" w:date="2025-01-23T13:39:00Z" w16du:dateUtc="2025-01-23T13:39:00Z"/>
                    <w:rFonts w:cs="Arial"/>
                    <w:i/>
                  </w:rPr>
                </w:rPrChange>
              </w:rPr>
            </w:pPr>
          </w:p>
          <w:p w14:paraId="5475BE69" w14:textId="69A41A14" w:rsidR="006C7785" w:rsidRPr="0099359B" w:rsidDel="006E73FA" w:rsidRDefault="006C7785" w:rsidP="00380FCD">
            <w:pPr>
              <w:rPr>
                <w:del w:id="3741" w:author="jonathan pritchard" w:date="2025-01-23T13:39:00Z" w16du:dateUtc="2025-01-23T13:39:00Z"/>
                <w:rFonts w:cs="Arial"/>
                <w:i/>
                <w:strike/>
                <w:rPrChange w:id="3742" w:author="jonathan pritchard" w:date="2024-10-23T10:00:00Z" w16du:dateUtc="2024-10-23T09:00:00Z">
                  <w:rPr>
                    <w:del w:id="3743" w:author="jonathan pritchard" w:date="2025-01-23T13:39:00Z" w16du:dateUtc="2025-01-23T13:39:00Z"/>
                    <w:rFonts w:cs="Arial"/>
                    <w:i/>
                  </w:rPr>
                </w:rPrChange>
              </w:rPr>
            </w:pPr>
            <w:del w:id="3744" w:author="jonathan pritchard" w:date="2025-01-23T13:39:00Z" w16du:dateUtc="2025-01-23T13:39:00Z">
              <w:r w:rsidRPr="0099359B" w:rsidDel="006E73FA">
                <w:rPr>
                  <w:rFonts w:cs="Arial"/>
                  <w:i/>
                  <w:strike/>
                  <w:rPrChange w:id="3745" w:author="jonathan pritchard" w:date="2024-10-23T10:00:00Z" w16du:dateUtc="2024-10-23T09:00:00Z">
                    <w:rPr>
                      <w:rFonts w:cs="Arial"/>
                      <w:i/>
                    </w:rPr>
                  </w:rPrChange>
                </w:rPr>
                <w:delText xml:space="preserve">Load exchange set </w:delText>
              </w:r>
              <w:r w:rsidRPr="0099359B" w:rsidDel="006E73FA">
                <w:rPr>
                  <w:rFonts w:cs="Arial"/>
                  <w:b/>
                  <w:bCs/>
                  <w:i/>
                  <w:strike/>
                  <w:rPrChange w:id="3746" w:author="jonathan pritchard" w:date="2024-10-23T10:00:00Z" w16du:dateUtc="2024-10-23T09:00:00Z">
                    <w:rPr>
                      <w:rFonts w:cs="Arial"/>
                      <w:b/>
                      <w:bCs/>
                      <w:i/>
                    </w:rPr>
                  </w:rPrChange>
                </w:rPr>
                <w:delText xml:space="preserve">InitialPowerUp </w:delText>
              </w:r>
              <w:r w:rsidRPr="0099359B" w:rsidDel="006E73FA">
                <w:rPr>
                  <w:rFonts w:cs="Arial"/>
                  <w:i/>
                  <w:strike/>
                  <w:rPrChange w:id="3747" w:author="jonathan pritchard" w:date="2024-10-23T10:00:00Z" w16du:dateUtc="2024-10-23T09:00:00Z">
                    <w:rPr>
                      <w:rFonts w:cs="Arial"/>
                      <w:i/>
                    </w:rPr>
                  </w:rPrChange>
                </w:rPr>
                <w:delText>with the following settings:</w:delText>
              </w:r>
            </w:del>
          </w:p>
          <w:p w14:paraId="4416A653" w14:textId="57896CF9" w:rsidR="006C7785" w:rsidRPr="0099359B" w:rsidDel="006E73FA" w:rsidRDefault="006C7785" w:rsidP="00380FCD">
            <w:pPr>
              <w:rPr>
                <w:del w:id="3748" w:author="jonathan pritchard" w:date="2025-01-23T13:39:00Z" w16du:dateUtc="2025-01-23T13:39:00Z"/>
                <w:rFonts w:cs="Arial"/>
                <w:i/>
                <w:strike/>
                <w:rPrChange w:id="3749" w:author="jonathan pritchard" w:date="2024-10-23T10:00:00Z" w16du:dateUtc="2024-10-23T09:00:00Z">
                  <w:rPr>
                    <w:del w:id="3750" w:author="jonathan pritchard" w:date="2025-01-23T13:39:00Z" w16du:dateUtc="2025-01-23T13:39:00Z"/>
                    <w:rFonts w:cs="Arial"/>
                    <w:i/>
                  </w:rPr>
                </w:rPrChange>
              </w:rPr>
            </w:pPr>
          </w:p>
        </w:tc>
      </w:tr>
      <w:tr w:rsidR="006C7785" w:rsidRPr="0099359B" w:rsidDel="006E73FA" w14:paraId="7C526380" w14:textId="017EBF88" w:rsidTr="00380FCD">
        <w:trPr>
          <w:tblHeader/>
          <w:del w:id="3751" w:author="jonathan pritchard" w:date="2025-01-23T13:39:00Z"/>
        </w:trPr>
        <w:tc>
          <w:tcPr>
            <w:tcW w:w="9526" w:type="dxa"/>
            <w:gridSpan w:val="4"/>
            <w:shd w:val="clear" w:color="auto" w:fill="CCFFCC"/>
            <w:vAlign w:val="center"/>
          </w:tcPr>
          <w:p w14:paraId="3BB726A5" w14:textId="4C8766C7" w:rsidR="006C7785" w:rsidRPr="0099359B" w:rsidDel="006E73FA" w:rsidRDefault="006C7785" w:rsidP="00380FCD">
            <w:pPr>
              <w:rPr>
                <w:del w:id="3752" w:author="jonathan pritchard" w:date="2025-01-23T13:39:00Z" w16du:dateUtc="2025-01-23T13:39:00Z"/>
                <w:rFonts w:cs="Arial"/>
                <w:strike/>
                <w:rPrChange w:id="3753" w:author="jonathan pritchard" w:date="2024-10-23T10:00:00Z" w16du:dateUtc="2024-10-23T09:00:00Z">
                  <w:rPr>
                    <w:del w:id="3754" w:author="jonathan pritchard" w:date="2025-01-23T13:39:00Z" w16du:dateUtc="2025-01-23T13:39:00Z"/>
                    <w:rFonts w:cs="Arial"/>
                  </w:rPr>
                </w:rPrChange>
              </w:rPr>
            </w:pPr>
            <w:del w:id="3755" w:author="jonathan pritchard" w:date="2025-01-23T13:39:00Z" w16du:dateUtc="2025-01-23T13:39:00Z">
              <w:r w:rsidRPr="0099359B" w:rsidDel="006E73FA">
                <w:rPr>
                  <w:rFonts w:cs="Arial"/>
                  <w:b/>
                  <w:strike/>
                  <w:rPrChange w:id="3756" w:author="jonathan pritchard" w:date="2024-10-23T10:00:00Z" w16du:dateUtc="2024-10-23T09:00:00Z">
                    <w:rPr>
                      <w:rFonts w:cs="Arial"/>
                      <w:b/>
                    </w:rPr>
                  </w:rPrChange>
                </w:rPr>
                <w:delText>Action</w:delText>
              </w:r>
            </w:del>
          </w:p>
        </w:tc>
      </w:tr>
      <w:tr w:rsidR="006C7785" w:rsidRPr="0099359B" w:rsidDel="006E73FA" w14:paraId="05037FE8" w14:textId="6DDB4172" w:rsidTr="00380FCD">
        <w:trPr>
          <w:tblHeader/>
          <w:del w:id="3757" w:author="jonathan pritchard" w:date="2025-01-23T13:39:00Z"/>
        </w:trPr>
        <w:tc>
          <w:tcPr>
            <w:tcW w:w="9526" w:type="dxa"/>
            <w:gridSpan w:val="4"/>
            <w:vAlign w:val="center"/>
          </w:tcPr>
          <w:p w14:paraId="7FC0245A" w14:textId="768672B5" w:rsidR="006C7785" w:rsidRPr="0099359B" w:rsidDel="006E73FA" w:rsidRDefault="006C7785" w:rsidP="00380FCD">
            <w:pPr>
              <w:rPr>
                <w:del w:id="3758" w:author="jonathan pritchard" w:date="2025-01-23T13:39:00Z" w16du:dateUtc="2025-01-23T13:39:00Z"/>
                <w:rFonts w:cs="Arial"/>
                <w:i/>
                <w:strike/>
                <w:rPrChange w:id="3759" w:author="jonathan pritchard" w:date="2024-10-23T10:00:00Z" w16du:dateUtc="2024-10-23T09:00:00Z">
                  <w:rPr>
                    <w:del w:id="3760" w:author="jonathan pritchard" w:date="2025-01-23T13:39:00Z" w16du:dateUtc="2025-01-23T13:39:00Z"/>
                    <w:rFonts w:cs="Arial"/>
                    <w:i/>
                  </w:rPr>
                </w:rPrChange>
              </w:rPr>
            </w:pPr>
          </w:p>
          <w:p w14:paraId="093F7E78" w14:textId="1EEB93B3" w:rsidR="006C7785" w:rsidRPr="0099359B" w:rsidDel="006E73FA" w:rsidRDefault="006C7785" w:rsidP="00380FCD">
            <w:pPr>
              <w:rPr>
                <w:del w:id="3761" w:author="jonathan pritchard" w:date="2025-01-23T13:39:00Z" w16du:dateUtc="2025-01-23T13:39:00Z"/>
                <w:rFonts w:cs="Arial"/>
                <w:i/>
                <w:strike/>
                <w:rPrChange w:id="3762" w:author="jonathan pritchard" w:date="2024-10-23T10:00:00Z" w16du:dateUtc="2024-10-23T09:00:00Z">
                  <w:rPr>
                    <w:del w:id="3763" w:author="jonathan pritchard" w:date="2025-01-23T13:39:00Z" w16du:dateUtc="2025-01-23T13:39:00Z"/>
                    <w:rFonts w:cs="Arial"/>
                    <w:i/>
                  </w:rPr>
                </w:rPrChange>
              </w:rPr>
            </w:pPr>
          </w:p>
          <w:p w14:paraId="63E3791D" w14:textId="39E810FA" w:rsidR="006C7785" w:rsidRPr="0099359B" w:rsidDel="006E73FA" w:rsidRDefault="006C7785" w:rsidP="00380FCD">
            <w:pPr>
              <w:rPr>
                <w:del w:id="3764" w:author="jonathan pritchard" w:date="2025-01-23T13:39:00Z" w16du:dateUtc="2025-01-23T13:39:00Z"/>
                <w:rFonts w:cs="Arial"/>
                <w:i/>
                <w:strike/>
                <w:rPrChange w:id="3765" w:author="jonathan pritchard" w:date="2024-10-23T10:00:00Z" w16du:dateUtc="2024-10-23T09:00:00Z">
                  <w:rPr>
                    <w:del w:id="3766" w:author="jonathan pritchard" w:date="2025-01-23T13:39:00Z" w16du:dateUtc="2025-01-23T13:39:00Z"/>
                    <w:rFonts w:cs="Arial"/>
                    <w:i/>
                  </w:rPr>
                </w:rPrChange>
              </w:rPr>
            </w:pPr>
            <w:del w:id="3767" w:author="jonathan pritchard" w:date="2025-01-23T13:39:00Z" w16du:dateUtc="2025-01-23T13:39:00Z">
              <w:r w:rsidRPr="0099359B" w:rsidDel="006E73FA">
                <w:rPr>
                  <w:rFonts w:cs="Arial"/>
                  <w:i/>
                  <w:strike/>
                  <w:rPrChange w:id="3768" w:author="jonathan pritchard" w:date="2024-10-23T10:00:00Z" w16du:dateUtc="2024-10-23T09:00:00Z">
                    <w:rPr>
                      <w:rFonts w:cs="Arial"/>
                      <w:i/>
                    </w:rPr>
                  </w:rPrChange>
                </w:rPr>
                <w:delText>(A) Set Interoperability Level to 1.</w:delText>
              </w:r>
            </w:del>
          </w:p>
          <w:p w14:paraId="28AA3E3B" w14:textId="3790F8DA" w:rsidR="006C7785" w:rsidRPr="0099359B" w:rsidDel="006E73FA" w:rsidRDefault="006C7785" w:rsidP="00380FCD">
            <w:pPr>
              <w:rPr>
                <w:del w:id="3769" w:author="jonathan pritchard" w:date="2025-01-23T13:39:00Z" w16du:dateUtc="2025-01-23T13:39:00Z"/>
                <w:rFonts w:cs="Arial"/>
                <w:i/>
                <w:strike/>
                <w:rPrChange w:id="3770" w:author="jonathan pritchard" w:date="2024-10-23T10:00:00Z" w16du:dateUtc="2024-10-23T09:00:00Z">
                  <w:rPr>
                    <w:del w:id="3771" w:author="jonathan pritchard" w:date="2025-01-23T13:39:00Z" w16du:dateUtc="2025-01-23T13:39:00Z"/>
                    <w:rFonts w:cs="Arial"/>
                    <w:i/>
                  </w:rPr>
                </w:rPrChange>
              </w:rPr>
            </w:pPr>
            <w:del w:id="3772" w:author="jonathan pritchard" w:date="2025-01-23T13:39:00Z" w16du:dateUtc="2025-01-23T13:39:00Z">
              <w:r w:rsidRPr="0099359B" w:rsidDel="006E73FA">
                <w:rPr>
                  <w:rFonts w:cs="Arial"/>
                  <w:i/>
                  <w:strike/>
                  <w:rPrChange w:id="3773" w:author="jonathan pritchard" w:date="2024-10-23T10:00:00Z" w16du:dateUtc="2024-10-23T09:00:00Z">
                    <w:rPr>
                      <w:rFonts w:cs="Arial"/>
                      <w:i/>
                    </w:rPr>
                  </w:rPrChange>
                </w:rPr>
                <w:delText xml:space="preserve">(B) Set Interoperability Level to 2 with Predefined Display Combination = </w:delText>
              </w:r>
              <w:r w:rsidRPr="0099359B" w:rsidDel="006E73FA">
                <w:rPr>
                  <w:rFonts w:cs="Arial"/>
                  <w:i/>
                  <w:strike/>
                  <w:highlight w:val="yellow"/>
                  <w:rPrChange w:id="3774" w:author="jonathan pritchard" w:date="2024-10-23T10:00:00Z" w16du:dateUtc="2024-10-23T09:00:00Z">
                    <w:rPr>
                      <w:rFonts w:cs="Arial"/>
                      <w:i/>
                      <w:highlight w:val="yellow"/>
                    </w:rPr>
                  </w:rPrChange>
                </w:rPr>
                <w:delText>???</w:delText>
              </w:r>
            </w:del>
          </w:p>
          <w:p w14:paraId="2622181B" w14:textId="4FA7A7C0" w:rsidR="006C7785" w:rsidRPr="0099359B" w:rsidDel="006E73FA" w:rsidRDefault="006C7785" w:rsidP="00380FCD">
            <w:pPr>
              <w:rPr>
                <w:del w:id="3775" w:author="jonathan pritchard" w:date="2025-01-23T13:39:00Z" w16du:dateUtc="2025-01-23T13:39:00Z"/>
                <w:rFonts w:cs="Arial"/>
                <w:i/>
                <w:strike/>
                <w:rPrChange w:id="3776" w:author="jonathan pritchard" w:date="2024-10-23T10:00:00Z" w16du:dateUtc="2024-10-23T09:00:00Z">
                  <w:rPr>
                    <w:del w:id="3777" w:author="jonathan pritchard" w:date="2025-01-23T13:39:00Z" w16du:dateUtc="2025-01-23T13:39:00Z"/>
                    <w:rFonts w:cs="Arial"/>
                    <w:i/>
                  </w:rPr>
                </w:rPrChange>
              </w:rPr>
            </w:pPr>
          </w:p>
        </w:tc>
      </w:tr>
      <w:tr w:rsidR="006C7785" w:rsidRPr="0099359B" w:rsidDel="006E73FA" w14:paraId="4AB6AB9E" w14:textId="49D26FD0" w:rsidTr="00380FCD">
        <w:trPr>
          <w:tblHeader/>
          <w:del w:id="3778" w:author="jonathan pritchard" w:date="2025-01-23T13:39:00Z"/>
        </w:trPr>
        <w:tc>
          <w:tcPr>
            <w:tcW w:w="9526" w:type="dxa"/>
            <w:gridSpan w:val="4"/>
            <w:shd w:val="clear" w:color="auto" w:fill="CCFFCC"/>
            <w:vAlign w:val="center"/>
          </w:tcPr>
          <w:p w14:paraId="724E8E51" w14:textId="092E21C6" w:rsidR="006C7785" w:rsidRPr="0099359B" w:rsidDel="006E73FA" w:rsidRDefault="006C7785" w:rsidP="00380FCD">
            <w:pPr>
              <w:rPr>
                <w:del w:id="3779" w:author="jonathan pritchard" w:date="2025-01-23T13:39:00Z" w16du:dateUtc="2025-01-23T13:39:00Z"/>
                <w:rFonts w:cs="Arial"/>
                <w:strike/>
                <w:rPrChange w:id="3780" w:author="jonathan pritchard" w:date="2024-10-23T10:00:00Z" w16du:dateUtc="2024-10-23T09:00:00Z">
                  <w:rPr>
                    <w:del w:id="3781" w:author="jonathan pritchard" w:date="2025-01-23T13:39:00Z" w16du:dateUtc="2025-01-23T13:39:00Z"/>
                    <w:rFonts w:cs="Arial"/>
                  </w:rPr>
                </w:rPrChange>
              </w:rPr>
            </w:pPr>
            <w:del w:id="3782" w:author="jonathan pritchard" w:date="2025-01-23T13:39:00Z" w16du:dateUtc="2025-01-23T13:39:00Z">
              <w:r w:rsidRPr="0099359B" w:rsidDel="006E73FA">
                <w:rPr>
                  <w:rFonts w:cs="Arial"/>
                  <w:b/>
                  <w:strike/>
                  <w:rPrChange w:id="3783" w:author="jonathan pritchard" w:date="2024-10-23T10:00:00Z" w16du:dateUtc="2024-10-23T09:00:00Z">
                    <w:rPr>
                      <w:rFonts w:cs="Arial"/>
                      <w:b/>
                    </w:rPr>
                  </w:rPrChange>
                </w:rPr>
                <w:delText>Results</w:delText>
              </w:r>
            </w:del>
          </w:p>
        </w:tc>
      </w:tr>
      <w:tr w:rsidR="006C7785" w:rsidRPr="0099359B" w:rsidDel="006E73FA" w14:paraId="548CCA1E" w14:textId="3025E35D" w:rsidTr="00380FCD">
        <w:trPr>
          <w:tblHeader/>
          <w:del w:id="3784" w:author="jonathan pritchard" w:date="2025-01-23T13:39:00Z"/>
        </w:trPr>
        <w:tc>
          <w:tcPr>
            <w:tcW w:w="9526" w:type="dxa"/>
            <w:gridSpan w:val="4"/>
            <w:vAlign w:val="center"/>
          </w:tcPr>
          <w:p w14:paraId="5CE29F58" w14:textId="291851F6" w:rsidR="006C7785" w:rsidRPr="0099359B" w:rsidDel="006E73FA" w:rsidRDefault="006C7785" w:rsidP="00380FCD">
            <w:pPr>
              <w:rPr>
                <w:del w:id="3785" w:author="jonathan pritchard" w:date="2025-01-23T13:39:00Z" w16du:dateUtc="2025-01-23T13:39:00Z"/>
                <w:rFonts w:cs="Arial"/>
                <w:i/>
                <w:iCs/>
                <w:strike/>
                <w:position w:val="-1"/>
                <w:lang w:val="en-US"/>
                <w:rPrChange w:id="3786" w:author="jonathan pritchard" w:date="2024-10-23T10:00:00Z" w16du:dateUtc="2024-10-23T09:00:00Z">
                  <w:rPr>
                    <w:del w:id="3787" w:author="jonathan pritchard" w:date="2025-01-23T13:39:00Z" w16du:dateUtc="2025-01-23T13:39:00Z"/>
                    <w:rFonts w:cs="Arial"/>
                    <w:i/>
                    <w:iCs/>
                    <w:position w:val="-1"/>
                    <w:lang w:val="en-US"/>
                  </w:rPr>
                </w:rPrChange>
              </w:rPr>
            </w:pPr>
          </w:p>
          <w:p w14:paraId="7D07CFBA" w14:textId="7F676E25" w:rsidR="006C7785" w:rsidRPr="0099359B" w:rsidDel="006E73FA" w:rsidRDefault="006C7785" w:rsidP="00380FCD">
            <w:pPr>
              <w:rPr>
                <w:del w:id="3788" w:author="jonathan pritchard" w:date="2025-01-23T13:39:00Z" w16du:dateUtc="2025-01-23T13:39:00Z"/>
                <w:rFonts w:cs="Arial"/>
                <w:i/>
                <w:iCs/>
                <w:strike/>
                <w:position w:val="-1"/>
                <w:lang w:val="en-US"/>
                <w:rPrChange w:id="3789" w:author="jonathan pritchard" w:date="2024-10-23T10:00:00Z" w16du:dateUtc="2024-10-23T09:00:00Z">
                  <w:rPr>
                    <w:del w:id="3790" w:author="jonathan pritchard" w:date="2025-01-23T13:39:00Z" w16du:dateUtc="2025-01-23T13:39:00Z"/>
                    <w:rFonts w:cs="Arial"/>
                    <w:i/>
                    <w:iCs/>
                    <w:position w:val="-1"/>
                    <w:lang w:val="en-US"/>
                  </w:rPr>
                </w:rPrChange>
              </w:rPr>
            </w:pPr>
            <w:del w:id="3791" w:author="jonathan pritchard" w:date="2025-01-23T13:39:00Z" w16du:dateUtc="2025-01-23T13:39:00Z">
              <w:r w:rsidRPr="0099359B" w:rsidDel="006E73FA">
                <w:rPr>
                  <w:rFonts w:cs="Arial"/>
                  <w:i/>
                  <w:iCs/>
                  <w:strike/>
                  <w:position w:val="-1"/>
                  <w:lang w:val="en-US"/>
                  <w:rPrChange w:id="3792" w:author="jonathan pritchard" w:date="2024-10-23T10:00:00Z" w16du:dateUtc="2024-10-23T09:00:00Z">
                    <w:rPr>
                      <w:rFonts w:cs="Arial"/>
                      <w:i/>
                      <w:iCs/>
                      <w:position w:val="-1"/>
                      <w:lang w:val="en-US"/>
                    </w:rPr>
                  </w:rPrChange>
                </w:rPr>
                <w:delText>Verify the user is informed of the operation of the interoperability mechanism at level 2 (feature substitution)</w:delText>
              </w:r>
            </w:del>
          </w:p>
          <w:p w14:paraId="2FB90DD4" w14:textId="3DF97C2D" w:rsidR="006C7785" w:rsidRPr="0099359B" w:rsidDel="006E73FA" w:rsidRDefault="006C7785" w:rsidP="00380FCD">
            <w:pPr>
              <w:rPr>
                <w:del w:id="3793" w:author="jonathan pritchard" w:date="2025-01-23T13:39:00Z" w16du:dateUtc="2025-01-23T13:39:00Z"/>
                <w:rFonts w:cs="Arial"/>
                <w:i/>
                <w:iCs/>
                <w:strike/>
                <w:position w:val="-1"/>
                <w:lang w:val="en-US"/>
                <w:rPrChange w:id="3794" w:author="jonathan pritchard" w:date="2024-10-23T10:00:00Z" w16du:dateUtc="2024-10-23T09:00:00Z">
                  <w:rPr>
                    <w:del w:id="3795" w:author="jonathan pritchard" w:date="2025-01-23T13:39:00Z" w16du:dateUtc="2025-01-23T13:39:00Z"/>
                    <w:rFonts w:cs="Arial"/>
                    <w:i/>
                    <w:iCs/>
                    <w:position w:val="-1"/>
                    <w:lang w:val="en-US"/>
                  </w:rPr>
                </w:rPrChange>
              </w:rPr>
            </w:pPr>
          </w:p>
          <w:p w14:paraId="69545036" w14:textId="7C1EA0CD" w:rsidR="006C7785" w:rsidRPr="0099359B" w:rsidDel="006E73FA" w:rsidRDefault="006C7785" w:rsidP="00380FCD">
            <w:pPr>
              <w:rPr>
                <w:del w:id="3796" w:author="jonathan pritchard" w:date="2025-01-23T13:39:00Z" w16du:dateUtc="2025-01-23T13:39:00Z"/>
                <w:rFonts w:cs="Arial"/>
                <w:i/>
                <w:iCs/>
                <w:strike/>
                <w:position w:val="-1"/>
                <w:lang w:val="en-US"/>
                <w:rPrChange w:id="3797" w:author="jonathan pritchard" w:date="2024-10-23T10:00:00Z" w16du:dateUtc="2024-10-23T09:00:00Z">
                  <w:rPr>
                    <w:del w:id="3798" w:author="jonathan pritchard" w:date="2025-01-23T13:39:00Z" w16du:dateUtc="2025-01-23T13:39:00Z"/>
                    <w:rFonts w:cs="Arial"/>
                    <w:i/>
                    <w:iCs/>
                    <w:position w:val="-1"/>
                    <w:lang w:val="en-US"/>
                  </w:rPr>
                </w:rPrChange>
              </w:rPr>
            </w:pPr>
            <w:del w:id="3799" w:author="jonathan pritchard" w:date="2025-01-23T13:39:00Z" w16du:dateUtc="2025-01-23T13:39:00Z">
              <w:r w:rsidRPr="0099359B" w:rsidDel="006E73FA">
                <w:rPr>
                  <w:rFonts w:cs="Arial"/>
                  <w:i/>
                  <w:iCs/>
                  <w:strike/>
                  <w:position w:val="-1"/>
                  <w:lang w:val="en-US"/>
                  <w:rPrChange w:id="3800" w:author="jonathan pritchard" w:date="2024-10-23T10:00:00Z" w16du:dateUtc="2024-10-23T09:00:00Z">
                    <w:rPr>
                      <w:rFonts w:cs="Arial"/>
                      <w:i/>
                      <w:iCs/>
                      <w:position w:val="-1"/>
                      <w:lang w:val="en-US"/>
                    </w:rPr>
                  </w:rPrChange>
                </w:rPr>
                <w:delText>Verify portrayal according to the following images testing with settings (A) and (B) respectively:</w:delText>
              </w:r>
            </w:del>
          </w:p>
          <w:p w14:paraId="62960B6B" w14:textId="3E0BBFE0" w:rsidR="006C7785" w:rsidRPr="0099359B" w:rsidDel="006E73FA" w:rsidRDefault="006C7785" w:rsidP="00380FCD">
            <w:pPr>
              <w:rPr>
                <w:del w:id="3801" w:author="jonathan pritchard" w:date="2025-01-23T13:39:00Z" w16du:dateUtc="2025-01-23T13:39:00Z"/>
                <w:rFonts w:cs="Arial"/>
                <w:i/>
                <w:iCs/>
                <w:strike/>
                <w:position w:val="-1"/>
                <w:lang w:val="en-US"/>
                <w:rPrChange w:id="3802" w:author="jonathan pritchard" w:date="2024-10-23T10:00:00Z" w16du:dateUtc="2024-10-23T09:00:00Z">
                  <w:rPr>
                    <w:del w:id="3803" w:author="jonathan pritchard" w:date="2025-01-23T13:39:00Z" w16du:dateUtc="2025-01-23T13:39:00Z"/>
                    <w:rFonts w:cs="Arial"/>
                    <w:i/>
                    <w:iCs/>
                    <w:position w:val="-1"/>
                    <w:lang w:val="en-US"/>
                  </w:rPr>
                </w:rPrChange>
              </w:rPr>
            </w:pPr>
          </w:p>
          <w:p w14:paraId="314105FA" w14:textId="41217BE6" w:rsidR="006C7785" w:rsidRPr="0099359B" w:rsidDel="006E73FA" w:rsidRDefault="006C7785" w:rsidP="00380FCD">
            <w:pPr>
              <w:rPr>
                <w:del w:id="3804" w:author="jonathan pritchard" w:date="2025-01-23T13:39:00Z" w16du:dateUtc="2025-01-23T13:39:00Z"/>
                <w:rFonts w:cs="Arial"/>
                <w:b/>
                <w:bCs/>
                <w:i/>
                <w:iCs/>
                <w:strike/>
                <w:position w:val="-1"/>
                <w:lang w:val="en-US"/>
                <w:rPrChange w:id="3805" w:author="jonathan pritchard" w:date="2024-10-23T10:00:00Z" w16du:dateUtc="2024-10-23T09:00:00Z">
                  <w:rPr>
                    <w:del w:id="3806" w:author="jonathan pritchard" w:date="2025-01-23T13:39:00Z" w16du:dateUtc="2025-01-23T13:39:00Z"/>
                    <w:rFonts w:cs="Arial"/>
                    <w:b/>
                    <w:bCs/>
                    <w:i/>
                    <w:iCs/>
                    <w:position w:val="-1"/>
                    <w:lang w:val="en-US"/>
                  </w:rPr>
                </w:rPrChange>
              </w:rPr>
            </w:pPr>
            <w:del w:id="3807" w:author="jonathan pritchard" w:date="2025-01-23T13:39:00Z" w16du:dateUtc="2025-01-23T13:39:00Z">
              <w:r w:rsidRPr="0099359B" w:rsidDel="006E73FA">
                <w:rPr>
                  <w:rFonts w:cs="Arial"/>
                  <w:b/>
                  <w:bCs/>
                  <w:i/>
                  <w:iCs/>
                  <w:strike/>
                  <w:position w:val="-1"/>
                  <w:lang w:val="en-US"/>
                  <w:rPrChange w:id="3808" w:author="jonathan pritchard" w:date="2024-10-23T10:00:00Z" w16du:dateUtc="2024-10-23T09:00:00Z">
                    <w:rPr>
                      <w:rFonts w:cs="Arial"/>
                      <w:b/>
                      <w:bCs/>
                      <w:i/>
                      <w:iCs/>
                      <w:position w:val="-1"/>
                      <w:lang w:val="en-US"/>
                    </w:rPr>
                  </w:rPrChange>
                </w:rPr>
                <w:delText>[IMG – IC Level 2 Portrayal required:]</w:delText>
              </w:r>
            </w:del>
          </w:p>
          <w:p w14:paraId="268F1632" w14:textId="1E5757CD" w:rsidR="006C7785" w:rsidRPr="0099359B" w:rsidDel="006E73FA" w:rsidRDefault="006C7785" w:rsidP="00380FCD">
            <w:pPr>
              <w:rPr>
                <w:del w:id="3809" w:author="jonathan pritchard" w:date="2025-01-23T13:39:00Z" w16du:dateUtc="2025-01-23T13:39:00Z"/>
                <w:rFonts w:cs="Arial"/>
                <w:b/>
                <w:bCs/>
                <w:i/>
                <w:iCs/>
                <w:strike/>
                <w:position w:val="-1"/>
                <w:lang w:val="en-US"/>
                <w:rPrChange w:id="3810" w:author="jonathan pritchard" w:date="2024-10-23T10:00:00Z" w16du:dateUtc="2024-10-23T09:00:00Z">
                  <w:rPr>
                    <w:del w:id="3811" w:author="jonathan pritchard" w:date="2025-01-23T13:39:00Z" w16du:dateUtc="2025-01-23T13:39:00Z"/>
                    <w:rFonts w:cs="Arial"/>
                    <w:b/>
                    <w:bCs/>
                    <w:i/>
                    <w:iCs/>
                    <w:position w:val="-1"/>
                    <w:lang w:val="en-US"/>
                  </w:rPr>
                </w:rPrChange>
              </w:rPr>
            </w:pPr>
            <w:del w:id="3812" w:author="jonathan pritchard" w:date="2025-01-23T13:39:00Z" w16du:dateUtc="2025-01-23T13:39:00Z">
              <w:r w:rsidRPr="0099359B" w:rsidDel="006E73FA">
                <w:rPr>
                  <w:rFonts w:cs="Arial"/>
                  <w:b/>
                  <w:bCs/>
                  <w:i/>
                  <w:iCs/>
                  <w:strike/>
                  <w:position w:val="-1"/>
                  <w:lang w:val="en-US"/>
                  <w:rPrChange w:id="3813" w:author="jonathan pritchard" w:date="2024-10-23T10:00:00Z" w16du:dateUtc="2024-10-23T09:00:00Z">
                    <w:rPr>
                      <w:rFonts w:cs="Arial"/>
                      <w:b/>
                      <w:bCs/>
                      <w:i/>
                      <w:iCs/>
                      <w:position w:val="-1"/>
                      <w:lang w:val="en-US"/>
                    </w:rPr>
                  </w:rPrChange>
                </w:rPr>
                <w:delText>1. S-101/S-102/S-104</w:delText>
              </w:r>
            </w:del>
          </w:p>
          <w:p w14:paraId="5A5355DA" w14:textId="25144E04" w:rsidR="006C7785" w:rsidRPr="0099359B" w:rsidDel="006E73FA" w:rsidRDefault="006C7785" w:rsidP="00380FCD">
            <w:pPr>
              <w:rPr>
                <w:del w:id="3814" w:author="jonathan pritchard" w:date="2025-01-23T13:39:00Z" w16du:dateUtc="2025-01-23T13:39:00Z"/>
                <w:rFonts w:cs="Arial"/>
                <w:b/>
                <w:bCs/>
                <w:i/>
                <w:iCs/>
                <w:strike/>
                <w:position w:val="-1"/>
                <w:lang w:val="en-US"/>
                <w:rPrChange w:id="3815" w:author="jonathan pritchard" w:date="2024-10-23T10:00:00Z" w16du:dateUtc="2024-10-23T09:00:00Z">
                  <w:rPr>
                    <w:del w:id="3816" w:author="jonathan pritchard" w:date="2025-01-23T13:39:00Z" w16du:dateUtc="2025-01-23T13:39:00Z"/>
                    <w:rFonts w:cs="Arial"/>
                    <w:b/>
                    <w:bCs/>
                    <w:i/>
                    <w:iCs/>
                    <w:position w:val="-1"/>
                    <w:lang w:val="en-US"/>
                  </w:rPr>
                </w:rPrChange>
              </w:rPr>
            </w:pPr>
            <w:del w:id="3817" w:author="jonathan pritchard" w:date="2025-01-23T13:39:00Z" w16du:dateUtc="2025-01-23T13:39:00Z">
              <w:r w:rsidRPr="0099359B" w:rsidDel="006E73FA">
                <w:rPr>
                  <w:rFonts w:cs="Arial"/>
                  <w:b/>
                  <w:bCs/>
                  <w:i/>
                  <w:iCs/>
                  <w:strike/>
                  <w:position w:val="-1"/>
                  <w:lang w:val="en-US"/>
                  <w:rPrChange w:id="3818" w:author="jonathan pritchard" w:date="2024-10-23T10:00:00Z" w16du:dateUtc="2024-10-23T09:00:00Z">
                    <w:rPr>
                      <w:rFonts w:cs="Arial"/>
                      <w:b/>
                      <w:bCs/>
                      <w:i/>
                      <w:iCs/>
                      <w:position w:val="-1"/>
                      <w:lang w:val="en-US"/>
                    </w:rPr>
                  </w:rPrChange>
                </w:rPr>
                <w:delText>2. S-124/S-101</w:delText>
              </w:r>
            </w:del>
          </w:p>
          <w:p w14:paraId="4A11764B" w14:textId="3957E225" w:rsidR="006C7785" w:rsidRPr="0099359B" w:rsidDel="006E73FA" w:rsidRDefault="006C7785" w:rsidP="00380FCD">
            <w:pPr>
              <w:rPr>
                <w:del w:id="3819" w:author="jonathan pritchard" w:date="2025-01-23T13:39:00Z" w16du:dateUtc="2025-01-23T13:39:00Z"/>
                <w:rFonts w:cs="Arial"/>
                <w:b/>
                <w:bCs/>
                <w:i/>
                <w:iCs/>
                <w:strike/>
                <w:position w:val="-1"/>
                <w:lang w:val="en-US"/>
                <w:rPrChange w:id="3820" w:author="jonathan pritchard" w:date="2024-10-23T10:00:00Z" w16du:dateUtc="2024-10-23T09:00:00Z">
                  <w:rPr>
                    <w:del w:id="3821" w:author="jonathan pritchard" w:date="2025-01-23T13:39:00Z" w16du:dateUtc="2025-01-23T13:39:00Z"/>
                    <w:rFonts w:cs="Arial"/>
                    <w:b/>
                    <w:bCs/>
                    <w:i/>
                    <w:iCs/>
                    <w:position w:val="-1"/>
                    <w:lang w:val="en-US"/>
                  </w:rPr>
                </w:rPrChange>
              </w:rPr>
            </w:pPr>
            <w:del w:id="3822" w:author="jonathan pritchard" w:date="2025-01-23T13:39:00Z" w16du:dateUtc="2025-01-23T13:39:00Z">
              <w:r w:rsidRPr="0099359B" w:rsidDel="006E73FA">
                <w:rPr>
                  <w:rFonts w:cs="Arial"/>
                  <w:b/>
                  <w:bCs/>
                  <w:i/>
                  <w:iCs/>
                  <w:strike/>
                  <w:position w:val="-1"/>
                  <w:lang w:val="en-US"/>
                  <w:rPrChange w:id="3823" w:author="jonathan pritchard" w:date="2024-10-23T10:00:00Z" w16du:dateUtc="2024-10-23T09:00:00Z">
                    <w:rPr>
                      <w:rFonts w:cs="Arial"/>
                      <w:b/>
                      <w:bCs/>
                      <w:i/>
                      <w:iCs/>
                      <w:position w:val="-1"/>
                      <w:lang w:val="en-US"/>
                    </w:rPr>
                  </w:rPrChange>
                </w:rPr>
                <w:delText>3. S-129/S-101</w:delText>
              </w:r>
            </w:del>
          </w:p>
          <w:p w14:paraId="1AF3FCE1" w14:textId="7B8B77C9" w:rsidR="006C7785" w:rsidRPr="0099359B" w:rsidDel="006E73FA" w:rsidRDefault="006C7785" w:rsidP="00380FCD">
            <w:pPr>
              <w:rPr>
                <w:del w:id="3824" w:author="jonathan pritchard" w:date="2025-01-23T13:39:00Z" w16du:dateUtc="2025-01-23T13:39:00Z"/>
                <w:rFonts w:cs="Arial"/>
                <w:i/>
                <w:iCs/>
                <w:strike/>
                <w:position w:val="-1"/>
                <w:lang w:val="en-US"/>
                <w:rPrChange w:id="3825" w:author="jonathan pritchard" w:date="2024-10-23T10:00:00Z" w16du:dateUtc="2024-10-23T09:00:00Z">
                  <w:rPr>
                    <w:del w:id="3826" w:author="jonathan pritchard" w:date="2025-01-23T13:39:00Z" w16du:dateUtc="2025-01-23T13:39:00Z"/>
                    <w:rFonts w:cs="Arial"/>
                    <w:i/>
                    <w:iCs/>
                    <w:position w:val="-1"/>
                    <w:lang w:val="en-US"/>
                  </w:rPr>
                </w:rPrChange>
              </w:rPr>
            </w:pPr>
          </w:p>
          <w:p w14:paraId="1D391137" w14:textId="1E8A477E" w:rsidR="006C7785" w:rsidRPr="0099359B" w:rsidDel="006E73FA" w:rsidRDefault="006C7785" w:rsidP="00380FCD">
            <w:pPr>
              <w:rPr>
                <w:del w:id="3827" w:author="jonathan pritchard" w:date="2025-01-23T13:39:00Z" w16du:dateUtc="2025-01-23T13:39:00Z"/>
                <w:rFonts w:cs="Arial"/>
                <w:i/>
                <w:iCs/>
                <w:strike/>
                <w:position w:val="-1"/>
                <w:lang w:val="en-US"/>
                <w:rPrChange w:id="3828" w:author="jonathan pritchard" w:date="2024-10-23T10:00:00Z" w16du:dateUtc="2024-10-23T09:00:00Z">
                  <w:rPr>
                    <w:del w:id="3829" w:author="jonathan pritchard" w:date="2025-01-23T13:39:00Z" w16du:dateUtc="2025-01-23T13:39:00Z"/>
                    <w:rFonts w:cs="Arial"/>
                    <w:i/>
                    <w:iCs/>
                    <w:position w:val="-1"/>
                    <w:lang w:val="en-US"/>
                  </w:rPr>
                </w:rPrChange>
              </w:rPr>
            </w:pPr>
            <w:del w:id="3830" w:author="jonathan pritchard" w:date="2025-01-23T13:39:00Z" w16du:dateUtc="2025-01-23T13:39:00Z">
              <w:r w:rsidRPr="0099359B" w:rsidDel="006E73FA">
                <w:rPr>
                  <w:rFonts w:cs="Arial"/>
                  <w:i/>
                  <w:iCs/>
                  <w:strike/>
                  <w:position w:val="-1"/>
                  <w:lang w:val="en-US"/>
                  <w:rPrChange w:id="3831" w:author="jonathan pritchard" w:date="2024-10-23T10:00:00Z" w16du:dateUtc="2024-10-23T09:00:00Z">
                    <w:rPr>
                      <w:rFonts w:cs="Arial"/>
                      <w:i/>
                      <w:iCs/>
                      <w:position w:val="-1"/>
                      <w:lang w:val="en-US"/>
                    </w:rPr>
                  </w:rPrChange>
                </w:rPr>
                <w:delText>WLA and user selected safety contour are tested separately.</w:delText>
              </w:r>
            </w:del>
          </w:p>
          <w:p w14:paraId="31563DC7" w14:textId="39E56379" w:rsidR="006C7785" w:rsidRPr="0099359B" w:rsidDel="006E73FA" w:rsidRDefault="006C7785" w:rsidP="00380FCD">
            <w:pPr>
              <w:rPr>
                <w:del w:id="3832" w:author="jonathan pritchard" w:date="2025-01-23T13:39:00Z" w16du:dateUtc="2025-01-23T13:39:00Z"/>
                <w:rFonts w:cs="Arial"/>
                <w:i/>
                <w:iCs/>
                <w:strike/>
                <w:position w:val="-1"/>
                <w:lang w:val="en-US"/>
                <w:rPrChange w:id="3833" w:author="jonathan pritchard" w:date="2024-10-23T10:00:00Z" w16du:dateUtc="2024-10-23T09:00:00Z">
                  <w:rPr>
                    <w:del w:id="3834" w:author="jonathan pritchard" w:date="2025-01-23T13:39:00Z" w16du:dateUtc="2025-01-23T13:39:00Z"/>
                    <w:rFonts w:cs="Arial"/>
                    <w:i/>
                    <w:iCs/>
                    <w:position w:val="-1"/>
                    <w:lang w:val="en-US"/>
                  </w:rPr>
                </w:rPrChange>
              </w:rPr>
            </w:pPr>
          </w:p>
        </w:tc>
      </w:tr>
    </w:tbl>
    <w:p w14:paraId="3832BE09" w14:textId="3890286C" w:rsidR="006C7785" w:rsidRPr="0099359B" w:rsidDel="006E73FA" w:rsidRDefault="006C7785" w:rsidP="006C7785">
      <w:pPr>
        <w:spacing w:line="240" w:lineRule="auto"/>
        <w:rPr>
          <w:del w:id="3835" w:author="jonathan pritchard" w:date="2025-01-23T13:39:00Z" w16du:dateUtc="2025-01-23T13:39:00Z"/>
          <w:strike/>
          <w:rPrChange w:id="3836" w:author="jonathan pritchard" w:date="2024-10-23T10:00:00Z" w16du:dateUtc="2024-10-23T09:00:00Z">
            <w:rPr>
              <w:del w:id="3837" w:author="jonathan pritchard" w:date="2025-01-23T13:39:00Z" w16du:dateUtc="2025-01-23T13:39:00Z"/>
            </w:rPr>
          </w:rPrChange>
        </w:rPr>
      </w:pPr>
    </w:p>
    <w:p w14:paraId="0DB130A5" w14:textId="1CA34FE0" w:rsidR="006C7785" w:rsidRPr="0099359B" w:rsidDel="006E73FA" w:rsidRDefault="006C7785" w:rsidP="006C7785">
      <w:pPr>
        <w:spacing w:line="240" w:lineRule="auto"/>
        <w:rPr>
          <w:del w:id="3838" w:author="jonathan pritchard" w:date="2025-01-23T13:39:00Z" w16du:dateUtc="2025-01-23T13:39:00Z"/>
          <w:strike/>
          <w:color w:val="FF0000"/>
          <w:rPrChange w:id="3839" w:author="jonathan pritchard" w:date="2024-10-23T10:00:00Z" w16du:dateUtc="2024-10-23T09:00:00Z">
            <w:rPr>
              <w:del w:id="3840" w:author="jonathan pritchard" w:date="2025-01-23T13:39:00Z" w16du:dateUtc="2025-01-23T13:39:00Z"/>
              <w:color w:val="FF0000"/>
            </w:rPr>
          </w:rPrChange>
        </w:rPr>
      </w:pPr>
      <w:del w:id="3841" w:author="jonathan pritchard" w:date="2025-01-23T13:39:00Z" w16du:dateUtc="2025-01-23T13:39:00Z">
        <w:r w:rsidRPr="0099359B" w:rsidDel="006E73FA">
          <w:rPr>
            <w:b/>
            <w:strike/>
            <w:color w:val="FF0000"/>
            <w:rPrChange w:id="3842" w:author="jonathan pritchard" w:date="2024-10-23T10:00:00Z" w16du:dateUtc="2024-10-23T09:00:00Z">
              <w:rPr>
                <w:b/>
                <w:color w:val="FF0000"/>
              </w:rPr>
            </w:rPrChange>
          </w:rPr>
          <w:delText>IIC Comment:</w:delText>
        </w:r>
        <w:r w:rsidRPr="0099359B" w:rsidDel="006E73FA">
          <w:rPr>
            <w:strike/>
            <w:color w:val="FF0000"/>
            <w:rPrChange w:id="3843" w:author="jonathan pritchard" w:date="2024-10-23T10:00:00Z" w16du:dateUtc="2024-10-23T09:00:00Z">
              <w:rPr>
                <w:color w:val="FF0000"/>
              </w:rPr>
            </w:rPrChange>
          </w:rPr>
          <w:delText xml:space="preserve"> </w:delText>
        </w:r>
        <w:r w:rsidRPr="0099359B" w:rsidDel="006E73FA">
          <w:rPr>
            <w:i/>
            <w:strike/>
            <w:color w:val="FF0000"/>
            <w:rPrChange w:id="3844" w:author="jonathan pritchard" w:date="2024-10-23T10:00:00Z" w16du:dateUtc="2024-10-23T09:00:00Z">
              <w:rPr>
                <w:i/>
                <w:color w:val="FF0000"/>
              </w:rPr>
            </w:rPrChange>
          </w:rPr>
          <w:delText>Dataset</w:delText>
        </w:r>
        <w:r w:rsidRPr="0099359B" w:rsidDel="006E73FA">
          <w:rPr>
            <w:strike/>
            <w:color w:val="FF0000"/>
            <w:rPrChange w:id="3845" w:author="jonathan pritchard" w:date="2024-10-23T10:00:00Z" w16du:dateUtc="2024-10-23T09:00:00Z">
              <w:rPr>
                <w:color w:val="FF0000"/>
              </w:rPr>
            </w:rPrChange>
          </w:rPr>
          <w:delText xml:space="preserve"> not available</w:delText>
        </w:r>
        <w:commentRangeEnd w:id="3467"/>
        <w:r w:rsidR="0099359B" w:rsidDel="006E73FA">
          <w:rPr>
            <w:rStyle w:val="CommentReference"/>
            <w:snapToGrid/>
            <w:color w:val="000000"/>
          </w:rPr>
          <w:commentReference w:id="3467"/>
        </w:r>
      </w:del>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3846" w:name="_Toc152748586"/>
      <w:r w:rsidRPr="007B7669">
        <w:rPr>
          <w:rFonts w:cs="Arial"/>
          <w:color w:val="000000" w:themeColor="text1"/>
        </w:rPr>
        <w:t>Display Priorities</w:t>
      </w:r>
      <w:bookmarkEnd w:id="3846"/>
    </w:p>
    <w:p w14:paraId="7CA5D23B" w14:textId="77777777" w:rsidR="006C7785" w:rsidRPr="00980629" w:rsidRDefault="006C7785" w:rsidP="006C7785">
      <w:pPr>
        <w:pStyle w:val="Heading1"/>
        <w:numPr>
          <w:ilvl w:val="2"/>
          <w:numId w:val="73"/>
        </w:numPr>
        <w:tabs>
          <w:tab w:val="left" w:pos="567"/>
        </w:tabs>
        <w:spacing w:after="120"/>
        <w:ind w:left="567" w:hanging="567"/>
        <w:rPr>
          <w:ins w:id="3847" w:author="jonathan pritchard" w:date="2025-01-23T13:39:00Z" w16du:dateUtc="2025-01-23T13:39:00Z"/>
          <w:rFonts w:cs="Arial"/>
          <w:color w:val="000000" w:themeColor="text1"/>
          <w:highlight w:val="yellow"/>
          <w:rPrChange w:id="3848" w:author="jonathan pritchard" w:date="2025-01-23T13:42:00Z" w16du:dateUtc="2025-01-23T13:42:00Z">
            <w:rPr>
              <w:ins w:id="3849" w:author="jonathan pritchard" w:date="2025-01-23T13:39:00Z" w16du:dateUtc="2025-01-23T13:39:00Z"/>
              <w:rFonts w:cs="Arial"/>
              <w:color w:val="000000" w:themeColor="text1"/>
            </w:rPr>
          </w:rPrChange>
        </w:rPr>
      </w:pPr>
      <w:r w:rsidRPr="00980629">
        <w:rPr>
          <w:rFonts w:cs="Arial"/>
          <w:color w:val="000000" w:themeColor="text1"/>
          <w:highlight w:val="yellow"/>
          <w:rPrChange w:id="3850" w:author="jonathan pritchard" w:date="2025-01-23T13:42:00Z" w16du:dateUtc="2025-01-23T13:42:00Z">
            <w:rPr>
              <w:rFonts w:cs="Arial"/>
              <w:color w:val="000000" w:themeColor="text1"/>
            </w:rPr>
          </w:rPrChange>
        </w:rPr>
        <w:t>Same priority</w:t>
      </w:r>
    </w:p>
    <w:p w14:paraId="3DDA4016" w14:textId="77777777" w:rsidR="006E73FA" w:rsidRDefault="006E73FA" w:rsidP="006E73FA">
      <w:pPr>
        <w:rPr>
          <w:ins w:id="3851" w:author="jonathan pritchard" w:date="2025-01-23T13:39:00Z" w16du:dateUtc="2025-01-23T13:39: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C85D488" w14:textId="77777777" w:rsidTr="00541D1A">
        <w:trPr>
          <w:trHeight w:val="416"/>
          <w:ins w:id="3852"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D6DBAAC" w14:textId="77777777" w:rsidR="00980629" w:rsidRPr="00340B0D" w:rsidRDefault="00980629" w:rsidP="00541D1A">
            <w:pPr>
              <w:jc w:val="center"/>
              <w:rPr>
                <w:ins w:id="3853" w:author="jonathan pritchard" w:date="2025-01-23T13:42:00Z" w16du:dateUtc="2025-01-23T13:42:00Z"/>
                <w:rFonts w:cs="Arial"/>
                <w:b/>
                <w:bCs/>
                <w:sz w:val="18"/>
                <w:szCs w:val="18"/>
              </w:rPr>
            </w:pPr>
            <w:ins w:id="3854"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9F51DE" w14:textId="0577D765" w:rsidR="00980629" w:rsidRPr="00C87169" w:rsidRDefault="003D21E9" w:rsidP="00541D1A">
            <w:pPr>
              <w:jc w:val="center"/>
              <w:rPr>
                <w:ins w:id="3855" w:author="jonathan pritchard" w:date="2025-01-23T13:42:00Z" w16du:dateUtc="2025-01-23T13:42:00Z"/>
                <w:rFonts w:cs="Arial"/>
                <w:bCs/>
              </w:rPr>
            </w:pPr>
            <w:proofErr w:type="spellStart"/>
            <w:r w:rsidRPr="00D54338">
              <w:rPr>
                <w:rFonts w:cs="Arial"/>
              </w:rPr>
              <w:t>SamePriority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C149560" w14:textId="77777777" w:rsidR="00980629" w:rsidRPr="00340B0D" w:rsidRDefault="00980629" w:rsidP="00541D1A">
            <w:pPr>
              <w:jc w:val="center"/>
              <w:rPr>
                <w:ins w:id="3856" w:author="jonathan pritchard" w:date="2025-01-23T13:42:00Z" w16du:dateUtc="2025-01-23T13:42:00Z"/>
                <w:rFonts w:cs="Arial"/>
                <w:b/>
                <w:bCs/>
                <w:sz w:val="18"/>
                <w:szCs w:val="18"/>
              </w:rPr>
            </w:pPr>
            <w:ins w:id="3857"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CB37B16" w14:textId="188F6019" w:rsidR="00980629" w:rsidRPr="003D21E9" w:rsidRDefault="003D21E9" w:rsidP="003D21E9">
            <w:pPr>
              <w:spacing w:line="240" w:lineRule="auto"/>
              <w:rPr>
                <w:ins w:id="3858" w:author="jonathan pritchard" w:date="2025-01-23T13:42:00Z" w16du:dateUtc="2025-01-23T13:42:00Z"/>
                <w:rFonts w:cs="Arial"/>
                <w:color w:val="000000"/>
              </w:rPr>
            </w:pPr>
            <w:r w:rsidRPr="00D54338">
              <w:rPr>
                <w:rFonts w:cs="Arial"/>
                <w:color w:val="000000"/>
              </w:rPr>
              <w:t>S-98 C-7.2.9</w:t>
            </w:r>
          </w:p>
        </w:tc>
      </w:tr>
      <w:tr w:rsidR="00980629" w:rsidRPr="00340B0D" w14:paraId="73DB418C" w14:textId="77777777" w:rsidTr="00541D1A">
        <w:trPr>
          <w:ins w:id="3859"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74191" w14:textId="77777777" w:rsidR="00980629" w:rsidRPr="00340B0D" w:rsidRDefault="00980629" w:rsidP="00541D1A">
            <w:pPr>
              <w:rPr>
                <w:ins w:id="3860" w:author="jonathan pritchard" w:date="2025-01-23T13:42:00Z" w16du:dateUtc="2025-01-23T13:42:00Z"/>
                <w:rFonts w:cs="Arial"/>
                <w:b/>
                <w:bCs/>
                <w:sz w:val="18"/>
                <w:szCs w:val="18"/>
              </w:rPr>
            </w:pPr>
            <w:ins w:id="3861" w:author="jonathan pritchard" w:date="2025-01-23T13:42:00Z" w16du:dateUtc="2025-01-23T13:42:00Z">
              <w:r w:rsidRPr="00340B0D">
                <w:rPr>
                  <w:rFonts w:cs="Arial"/>
                  <w:b/>
                  <w:bCs/>
                  <w:sz w:val="18"/>
                  <w:szCs w:val="18"/>
                </w:rPr>
                <w:t>Test Description</w:t>
              </w:r>
            </w:ins>
          </w:p>
        </w:tc>
      </w:tr>
      <w:tr w:rsidR="00980629" w:rsidRPr="00340B0D" w14:paraId="19BB5E93" w14:textId="77777777" w:rsidTr="00541D1A">
        <w:trPr>
          <w:ins w:id="3862"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D6E8AF3" w14:textId="77777777" w:rsidR="00980629" w:rsidRPr="009C22F4" w:rsidRDefault="00980629" w:rsidP="00541D1A">
            <w:pPr>
              <w:rPr>
                <w:ins w:id="3863" w:author="jonathan pritchard" w:date="2025-01-23T13:42:00Z" w16du:dateUtc="2025-01-23T13:42:00Z"/>
                <w:rFonts w:cs="Arial"/>
                <w:i/>
              </w:rPr>
            </w:pPr>
          </w:p>
          <w:p w14:paraId="05A26C97" w14:textId="77777777" w:rsidR="00980629" w:rsidRDefault="003D21E9" w:rsidP="00541D1A">
            <w:pPr>
              <w:rPr>
                <w:rFonts w:cs="Arial"/>
                <w:i/>
              </w:rPr>
            </w:pPr>
            <w:r w:rsidRPr="003D21E9">
              <w:rPr>
                <w:rFonts w:cs="Arial"/>
                <w:i/>
              </w:rPr>
              <w:t>Same priority and different geometry</w:t>
            </w:r>
          </w:p>
          <w:p w14:paraId="54D5661E" w14:textId="15B0EFD2" w:rsidR="003D21E9" w:rsidRPr="009C22F4" w:rsidRDefault="003D21E9" w:rsidP="00541D1A">
            <w:pPr>
              <w:rPr>
                <w:ins w:id="3864" w:author="jonathan pritchard" w:date="2025-01-23T13:42:00Z" w16du:dateUtc="2025-01-23T13:42:00Z"/>
                <w:rFonts w:cs="Arial"/>
                <w:i/>
              </w:rPr>
            </w:pPr>
          </w:p>
        </w:tc>
      </w:tr>
      <w:tr w:rsidR="00980629" w:rsidRPr="00340B0D" w14:paraId="48D9AA30" w14:textId="77777777" w:rsidTr="00541D1A">
        <w:trPr>
          <w:ins w:id="3865"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7E06E" w14:textId="77777777" w:rsidR="00980629" w:rsidRPr="00340B0D" w:rsidRDefault="00980629" w:rsidP="00541D1A">
            <w:pPr>
              <w:jc w:val="center"/>
              <w:rPr>
                <w:ins w:id="3866" w:author="jonathan pritchard" w:date="2025-01-23T13:42:00Z" w16du:dateUtc="2025-01-23T13:42:00Z"/>
                <w:rFonts w:cs="Arial"/>
                <w:b/>
                <w:bCs/>
                <w:sz w:val="18"/>
                <w:szCs w:val="18"/>
              </w:rPr>
            </w:pPr>
            <w:ins w:id="3867" w:author="jonathan pritchard" w:date="2025-01-23T13:42:00Z" w16du:dateUtc="2025-01-23T13:42:00Z">
              <w:r w:rsidRPr="00340B0D">
                <w:rPr>
                  <w:rFonts w:cs="Arial"/>
                  <w:b/>
                  <w:bCs/>
                  <w:sz w:val="18"/>
                  <w:szCs w:val="18"/>
                </w:rPr>
                <w:t>Loaded Data</w:t>
              </w:r>
            </w:ins>
          </w:p>
        </w:tc>
      </w:tr>
      <w:tr w:rsidR="00980629" w:rsidRPr="00340B0D" w14:paraId="4D38612D" w14:textId="77777777" w:rsidTr="00541D1A">
        <w:trPr>
          <w:ins w:id="3868"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62BF30" w14:textId="77777777" w:rsidR="00980629" w:rsidRPr="00340B0D" w:rsidRDefault="00980629" w:rsidP="00541D1A">
            <w:pPr>
              <w:jc w:val="center"/>
              <w:rPr>
                <w:ins w:id="3869" w:author="jonathan pritchard" w:date="2025-01-23T13:42:00Z" w16du:dateUtc="2025-01-23T13:42:00Z"/>
                <w:rFonts w:cs="Arial"/>
                <w:b/>
                <w:bCs/>
                <w:sz w:val="18"/>
                <w:szCs w:val="18"/>
              </w:rPr>
            </w:pPr>
            <w:ins w:id="3870"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D86C8" w14:textId="77777777" w:rsidR="00980629" w:rsidRPr="00340B0D" w:rsidRDefault="00980629" w:rsidP="00541D1A">
            <w:pPr>
              <w:jc w:val="center"/>
              <w:rPr>
                <w:ins w:id="3871" w:author="jonathan pritchard" w:date="2025-01-23T13:42:00Z" w16du:dateUtc="2025-01-23T13:42:00Z"/>
                <w:rFonts w:cs="Arial"/>
                <w:b/>
                <w:bCs/>
                <w:sz w:val="18"/>
                <w:szCs w:val="18"/>
              </w:rPr>
            </w:pPr>
          </w:p>
        </w:tc>
      </w:tr>
      <w:tr w:rsidR="00980629" w:rsidRPr="00340B0D" w14:paraId="76BD0152" w14:textId="77777777" w:rsidTr="00541D1A">
        <w:trPr>
          <w:ins w:id="3872"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4CFDF" w14:textId="77777777" w:rsidR="00980629" w:rsidRPr="00340B0D" w:rsidRDefault="00980629" w:rsidP="00541D1A">
            <w:pPr>
              <w:rPr>
                <w:ins w:id="3873"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8D74D4A" w14:textId="77777777" w:rsidR="00980629" w:rsidRPr="00340B0D" w:rsidRDefault="00980629" w:rsidP="00541D1A">
            <w:pPr>
              <w:rPr>
                <w:ins w:id="3874" w:author="jonathan pritchard" w:date="2025-01-23T13:42:00Z" w16du:dateUtc="2025-01-23T13:42:00Z"/>
                <w:rFonts w:cs="Arial"/>
                <w:sz w:val="18"/>
                <w:szCs w:val="18"/>
              </w:rPr>
            </w:pPr>
          </w:p>
        </w:tc>
      </w:tr>
      <w:tr w:rsidR="00980629" w:rsidRPr="00340B0D" w14:paraId="7967B7BC" w14:textId="77777777" w:rsidTr="00541D1A">
        <w:trPr>
          <w:ins w:id="3875"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E8A74A" w14:textId="77777777" w:rsidR="00980629" w:rsidRPr="00340B0D" w:rsidRDefault="00980629" w:rsidP="00541D1A">
            <w:pPr>
              <w:rPr>
                <w:ins w:id="3876"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766AF81" w14:textId="77777777" w:rsidR="00980629" w:rsidRPr="00340B0D" w:rsidRDefault="00980629" w:rsidP="00541D1A">
            <w:pPr>
              <w:rPr>
                <w:ins w:id="3877" w:author="jonathan pritchard" w:date="2025-01-23T13:42:00Z" w16du:dateUtc="2025-01-23T13:42:00Z"/>
                <w:rFonts w:cs="Arial"/>
                <w:sz w:val="18"/>
                <w:szCs w:val="18"/>
              </w:rPr>
            </w:pPr>
          </w:p>
        </w:tc>
      </w:tr>
      <w:tr w:rsidR="00980629" w:rsidRPr="00340B0D" w14:paraId="2541D905" w14:textId="77777777" w:rsidTr="00541D1A">
        <w:trPr>
          <w:ins w:id="3878"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B009944" w14:textId="77777777" w:rsidR="00980629" w:rsidRPr="00340B0D" w:rsidRDefault="00980629" w:rsidP="00541D1A">
            <w:pPr>
              <w:jc w:val="center"/>
              <w:rPr>
                <w:ins w:id="3879" w:author="jonathan pritchard" w:date="2025-01-23T13:42:00Z" w16du:dateUtc="2025-01-23T13:42:00Z"/>
                <w:rFonts w:cs="Arial"/>
                <w:b/>
                <w:bCs/>
                <w:sz w:val="18"/>
                <w:szCs w:val="18"/>
              </w:rPr>
            </w:pPr>
            <w:ins w:id="3880"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0483D3" w14:textId="77777777" w:rsidR="00980629" w:rsidRPr="00340B0D" w:rsidRDefault="00980629" w:rsidP="00541D1A">
            <w:pPr>
              <w:jc w:val="center"/>
              <w:rPr>
                <w:ins w:id="3881" w:author="jonathan pritchard" w:date="2025-01-23T13:42:00Z" w16du:dateUtc="2025-01-23T13:42:00Z"/>
                <w:rFonts w:cs="Arial"/>
                <w:b/>
                <w:bCs/>
                <w:sz w:val="18"/>
                <w:szCs w:val="18"/>
              </w:rPr>
            </w:pPr>
            <w:ins w:id="3882"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AB21796" w14:textId="77777777" w:rsidTr="00541D1A">
        <w:trPr>
          <w:ins w:id="3883" w:author="jonathan pritchard" w:date="2025-01-23T13:42:00Z"/>
        </w:trPr>
        <w:customXmlInsRangeStart w:id="3884" w:author="jonathan pritchard" w:date="2025-01-23T13:42:00Z"/>
        <w:sdt>
          <w:sdtPr>
            <w:rPr>
              <w:rFonts w:cs="Arial"/>
              <w:sz w:val="18"/>
              <w:szCs w:val="18"/>
            </w:rPr>
            <w:alias w:val="Diplay Category"/>
            <w:tag w:val="Diplay Categor"/>
            <w:id w:val="-464962053"/>
            <w:placeholder>
              <w:docPart w:val="C292013F94FA4B67BDDF44B298BB4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388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A2F6477" w14:textId="77777777" w:rsidR="00980629" w:rsidRPr="00340B0D" w:rsidRDefault="00980629" w:rsidP="00541D1A">
                <w:pPr>
                  <w:rPr>
                    <w:ins w:id="3885" w:author="jonathan pritchard" w:date="2025-01-23T13:42:00Z" w16du:dateUtc="2025-01-23T13:42:00Z"/>
                    <w:rFonts w:cs="Arial"/>
                    <w:sz w:val="18"/>
                    <w:szCs w:val="18"/>
                  </w:rPr>
                </w:pPr>
                <w:ins w:id="3886" w:author="jonathan pritchard" w:date="2025-01-23T13:42:00Z" w16du:dateUtc="2025-01-23T13:42:00Z">
                  <w:r>
                    <w:rPr>
                      <w:rFonts w:cs="Arial"/>
                      <w:sz w:val="18"/>
                      <w:szCs w:val="18"/>
                    </w:rPr>
                    <w:t>Other</w:t>
                  </w:r>
                </w:ins>
              </w:p>
            </w:tc>
            <w:customXmlInsRangeStart w:id="3887" w:author="jonathan pritchard" w:date="2025-01-23T13:42:00Z"/>
          </w:sdtContent>
        </w:sdt>
        <w:customXmlInsRangeEnd w:id="3887"/>
        <w:tc>
          <w:tcPr>
            <w:tcW w:w="3871" w:type="dxa"/>
            <w:gridSpan w:val="5"/>
            <w:tcBorders>
              <w:left w:val="single" w:sz="12" w:space="0" w:color="auto"/>
              <w:bottom w:val="single" w:sz="4" w:space="0" w:color="auto"/>
              <w:right w:val="single" w:sz="4" w:space="0" w:color="auto"/>
            </w:tcBorders>
            <w:shd w:val="clear" w:color="auto" w:fill="auto"/>
          </w:tcPr>
          <w:p w14:paraId="372E11CB" w14:textId="77777777" w:rsidR="00980629" w:rsidRPr="00340B0D" w:rsidRDefault="00980629" w:rsidP="00541D1A">
            <w:pPr>
              <w:rPr>
                <w:ins w:id="3888" w:author="jonathan pritchard" w:date="2025-01-23T13:42:00Z" w16du:dateUtc="2025-01-23T13:42:00Z"/>
                <w:rFonts w:cs="Arial"/>
                <w:sz w:val="18"/>
                <w:szCs w:val="18"/>
              </w:rPr>
            </w:pPr>
            <w:ins w:id="3889"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D6D71C2" w14:textId="77777777" w:rsidR="00980629" w:rsidRPr="00340B0D" w:rsidRDefault="00980629" w:rsidP="00541D1A">
            <w:pPr>
              <w:jc w:val="center"/>
              <w:rPr>
                <w:ins w:id="3890" w:author="jonathan pritchard" w:date="2025-01-23T13:42:00Z" w16du:dateUtc="2025-01-23T13:42:00Z"/>
                <w:rFonts w:cs="Arial"/>
                <w:sz w:val="18"/>
                <w:szCs w:val="18"/>
              </w:rPr>
            </w:pPr>
          </w:p>
        </w:tc>
      </w:tr>
      <w:tr w:rsidR="00980629" w:rsidRPr="00340B0D" w14:paraId="3AB0A21B" w14:textId="77777777" w:rsidTr="00541D1A">
        <w:trPr>
          <w:ins w:id="3891"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3FB5ED" w14:textId="77777777" w:rsidR="00980629" w:rsidRPr="00340B0D" w:rsidRDefault="00980629" w:rsidP="00541D1A">
            <w:pPr>
              <w:jc w:val="center"/>
              <w:rPr>
                <w:ins w:id="3892" w:author="jonathan pritchard" w:date="2025-01-23T13:42:00Z" w16du:dateUtc="2025-01-23T13:42:00Z"/>
                <w:rFonts w:cs="Arial"/>
                <w:b/>
                <w:bCs/>
                <w:sz w:val="18"/>
                <w:szCs w:val="18"/>
              </w:rPr>
            </w:pPr>
            <w:ins w:id="3893"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033162C" w14:textId="77777777" w:rsidR="00980629" w:rsidRPr="00340B0D" w:rsidRDefault="00980629" w:rsidP="00541D1A">
            <w:pPr>
              <w:rPr>
                <w:ins w:id="3894" w:author="jonathan pritchard" w:date="2025-01-23T13:42:00Z" w16du:dateUtc="2025-01-23T13:42:00Z"/>
                <w:rFonts w:cs="Arial"/>
                <w:sz w:val="18"/>
                <w:szCs w:val="18"/>
              </w:rPr>
            </w:pPr>
            <w:ins w:id="3895"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2E65DFD" w14:textId="77777777" w:rsidR="00980629" w:rsidRPr="00340B0D" w:rsidRDefault="00980629" w:rsidP="00541D1A">
            <w:pPr>
              <w:jc w:val="center"/>
              <w:rPr>
                <w:ins w:id="3896" w:author="jonathan pritchard" w:date="2025-01-23T13:42:00Z" w16du:dateUtc="2025-01-23T13:42:00Z"/>
                <w:rFonts w:cs="Arial"/>
                <w:sz w:val="18"/>
                <w:szCs w:val="18"/>
              </w:rPr>
            </w:pPr>
          </w:p>
        </w:tc>
      </w:tr>
      <w:tr w:rsidR="00980629" w:rsidRPr="00340B0D" w14:paraId="5E83BF17" w14:textId="77777777" w:rsidTr="00541D1A">
        <w:trPr>
          <w:ins w:id="389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47AE91" w14:textId="77777777" w:rsidR="00980629" w:rsidRPr="00340B0D" w:rsidRDefault="00980629" w:rsidP="00541D1A">
            <w:pPr>
              <w:rPr>
                <w:ins w:id="3898" w:author="jonathan pritchard" w:date="2025-01-23T13:42:00Z" w16du:dateUtc="2025-01-23T13:42:00Z"/>
                <w:rFonts w:cs="Arial"/>
                <w:sz w:val="18"/>
                <w:szCs w:val="18"/>
              </w:rPr>
            </w:pPr>
            <w:ins w:id="3899"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00B276" w14:textId="77777777" w:rsidR="00980629" w:rsidRPr="00340B0D" w:rsidRDefault="00980629" w:rsidP="00541D1A">
            <w:pPr>
              <w:rPr>
                <w:ins w:id="3900" w:author="jonathan pritchard" w:date="2025-01-23T13:42:00Z" w16du:dateUtc="2025-01-23T13:42:00Z"/>
                <w:rFonts w:cs="Arial"/>
                <w:sz w:val="18"/>
                <w:szCs w:val="18"/>
              </w:rPr>
            </w:pPr>
          </w:p>
        </w:tc>
        <w:tc>
          <w:tcPr>
            <w:tcW w:w="3871" w:type="dxa"/>
            <w:gridSpan w:val="5"/>
            <w:tcBorders>
              <w:left w:val="single" w:sz="12" w:space="0" w:color="auto"/>
            </w:tcBorders>
          </w:tcPr>
          <w:p w14:paraId="17CB4524" w14:textId="77777777" w:rsidR="00980629" w:rsidRPr="00340B0D" w:rsidRDefault="00980629" w:rsidP="00541D1A">
            <w:pPr>
              <w:rPr>
                <w:ins w:id="3901" w:author="jonathan pritchard" w:date="2025-01-23T13:42:00Z" w16du:dateUtc="2025-01-23T13:42:00Z"/>
                <w:rFonts w:cs="Arial"/>
                <w:sz w:val="18"/>
                <w:szCs w:val="18"/>
              </w:rPr>
            </w:pPr>
            <w:ins w:id="3902"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6C283B9C" w14:textId="77777777" w:rsidR="00980629" w:rsidRPr="00340B0D" w:rsidRDefault="00980629" w:rsidP="00541D1A">
            <w:pPr>
              <w:jc w:val="center"/>
              <w:rPr>
                <w:ins w:id="3903" w:author="jonathan pritchard" w:date="2025-01-23T13:42:00Z" w16du:dateUtc="2025-01-23T13:42:00Z"/>
                <w:rFonts w:cs="Arial"/>
                <w:sz w:val="18"/>
                <w:szCs w:val="18"/>
              </w:rPr>
            </w:pPr>
          </w:p>
        </w:tc>
      </w:tr>
      <w:tr w:rsidR="00980629" w:rsidRPr="00340B0D" w14:paraId="5DFF077C" w14:textId="77777777" w:rsidTr="00541D1A">
        <w:trPr>
          <w:ins w:id="390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46B316" w14:textId="77777777" w:rsidR="00980629" w:rsidRPr="00340B0D" w:rsidRDefault="00980629" w:rsidP="00541D1A">
            <w:pPr>
              <w:rPr>
                <w:ins w:id="3905" w:author="jonathan pritchard" w:date="2025-01-23T13:42:00Z" w16du:dateUtc="2025-01-23T13:42:00Z"/>
                <w:rFonts w:cs="Arial"/>
                <w:sz w:val="18"/>
                <w:szCs w:val="18"/>
              </w:rPr>
            </w:pPr>
            <w:ins w:id="3906"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15C1C" w14:textId="77777777" w:rsidR="00980629" w:rsidRPr="00340B0D" w:rsidRDefault="00980629" w:rsidP="00541D1A">
            <w:pPr>
              <w:rPr>
                <w:ins w:id="3907" w:author="jonathan pritchard" w:date="2025-01-23T13:42:00Z" w16du:dateUtc="2025-01-23T13:42:00Z"/>
                <w:rFonts w:cs="Arial"/>
                <w:sz w:val="18"/>
                <w:szCs w:val="18"/>
              </w:rPr>
            </w:pPr>
          </w:p>
        </w:tc>
        <w:tc>
          <w:tcPr>
            <w:tcW w:w="3871" w:type="dxa"/>
            <w:gridSpan w:val="5"/>
            <w:tcBorders>
              <w:left w:val="single" w:sz="12" w:space="0" w:color="auto"/>
            </w:tcBorders>
          </w:tcPr>
          <w:p w14:paraId="0A478799" w14:textId="77777777" w:rsidR="00980629" w:rsidRPr="00340B0D" w:rsidRDefault="00980629" w:rsidP="00541D1A">
            <w:pPr>
              <w:rPr>
                <w:ins w:id="3908" w:author="jonathan pritchard" w:date="2025-01-23T13:42:00Z" w16du:dateUtc="2025-01-23T13:42:00Z"/>
                <w:rFonts w:cs="Arial"/>
                <w:sz w:val="18"/>
                <w:szCs w:val="18"/>
              </w:rPr>
            </w:pPr>
            <w:ins w:id="3909"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529C1DC" w14:textId="77777777" w:rsidR="00980629" w:rsidRPr="00340B0D" w:rsidRDefault="00980629" w:rsidP="00541D1A">
            <w:pPr>
              <w:jc w:val="center"/>
              <w:rPr>
                <w:ins w:id="3910" w:author="jonathan pritchard" w:date="2025-01-23T13:42:00Z" w16du:dateUtc="2025-01-23T13:42:00Z"/>
                <w:rFonts w:cs="Arial"/>
                <w:sz w:val="18"/>
                <w:szCs w:val="18"/>
              </w:rPr>
            </w:pPr>
          </w:p>
        </w:tc>
      </w:tr>
      <w:tr w:rsidR="00980629" w:rsidRPr="00340B0D" w14:paraId="3FB629F9" w14:textId="77777777" w:rsidTr="00541D1A">
        <w:trPr>
          <w:ins w:id="391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CF15E9" w14:textId="77777777" w:rsidR="00980629" w:rsidRPr="00340B0D" w:rsidRDefault="00980629" w:rsidP="00541D1A">
            <w:pPr>
              <w:rPr>
                <w:ins w:id="3912" w:author="jonathan pritchard" w:date="2025-01-23T13:42:00Z" w16du:dateUtc="2025-01-23T13:42:00Z"/>
                <w:rFonts w:cs="Arial"/>
                <w:sz w:val="18"/>
                <w:szCs w:val="18"/>
              </w:rPr>
            </w:pPr>
            <w:ins w:id="3913"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885AC4" w14:textId="77777777" w:rsidR="00980629" w:rsidRPr="00340B0D" w:rsidRDefault="00980629" w:rsidP="00541D1A">
            <w:pPr>
              <w:rPr>
                <w:ins w:id="3914" w:author="jonathan pritchard" w:date="2025-01-23T13:42:00Z" w16du:dateUtc="2025-01-23T13:42:00Z"/>
                <w:rFonts w:cs="Arial"/>
                <w:sz w:val="18"/>
                <w:szCs w:val="18"/>
              </w:rPr>
            </w:pPr>
          </w:p>
        </w:tc>
        <w:tc>
          <w:tcPr>
            <w:tcW w:w="3871" w:type="dxa"/>
            <w:gridSpan w:val="5"/>
            <w:tcBorders>
              <w:left w:val="single" w:sz="12" w:space="0" w:color="auto"/>
            </w:tcBorders>
          </w:tcPr>
          <w:p w14:paraId="740F0A36" w14:textId="77777777" w:rsidR="00980629" w:rsidRPr="00340B0D" w:rsidRDefault="00980629" w:rsidP="00541D1A">
            <w:pPr>
              <w:rPr>
                <w:ins w:id="3915" w:author="jonathan pritchard" w:date="2025-01-23T13:42:00Z" w16du:dateUtc="2025-01-23T13:42:00Z"/>
                <w:rFonts w:cs="Arial"/>
                <w:b/>
                <w:bCs/>
                <w:sz w:val="18"/>
                <w:szCs w:val="18"/>
              </w:rPr>
            </w:pPr>
            <w:ins w:id="3916"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0007A0F3" w14:textId="77777777" w:rsidR="00980629" w:rsidRPr="00340B0D" w:rsidRDefault="00980629" w:rsidP="00541D1A">
            <w:pPr>
              <w:jc w:val="center"/>
              <w:rPr>
                <w:ins w:id="3917" w:author="jonathan pritchard" w:date="2025-01-23T13:42:00Z" w16du:dateUtc="2025-01-23T13:42:00Z"/>
                <w:rFonts w:cs="Arial"/>
                <w:sz w:val="18"/>
                <w:szCs w:val="18"/>
              </w:rPr>
            </w:pPr>
          </w:p>
        </w:tc>
      </w:tr>
      <w:tr w:rsidR="00980629" w:rsidRPr="00340B0D" w14:paraId="5766E249" w14:textId="77777777" w:rsidTr="00541D1A">
        <w:trPr>
          <w:ins w:id="391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7508EE" w14:textId="77777777" w:rsidR="00980629" w:rsidRPr="00340B0D" w:rsidRDefault="00980629" w:rsidP="00541D1A">
            <w:pPr>
              <w:rPr>
                <w:ins w:id="3919" w:author="jonathan pritchard" w:date="2025-01-23T13:42:00Z" w16du:dateUtc="2025-01-23T13:42:00Z"/>
                <w:rFonts w:cs="Arial"/>
                <w:sz w:val="18"/>
                <w:szCs w:val="18"/>
              </w:rPr>
            </w:pPr>
            <w:ins w:id="3920"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E460EA" w14:textId="77777777" w:rsidR="00980629" w:rsidRPr="00340B0D" w:rsidRDefault="00980629" w:rsidP="00541D1A">
            <w:pPr>
              <w:rPr>
                <w:ins w:id="3921" w:author="jonathan pritchard" w:date="2025-01-23T13:42:00Z" w16du:dateUtc="2025-01-23T13:42:00Z"/>
                <w:rFonts w:cs="Arial"/>
                <w:sz w:val="18"/>
                <w:szCs w:val="18"/>
              </w:rPr>
            </w:pPr>
          </w:p>
        </w:tc>
        <w:tc>
          <w:tcPr>
            <w:tcW w:w="3871" w:type="dxa"/>
            <w:gridSpan w:val="5"/>
            <w:tcBorders>
              <w:left w:val="single" w:sz="12" w:space="0" w:color="auto"/>
            </w:tcBorders>
          </w:tcPr>
          <w:p w14:paraId="0266AB4E" w14:textId="77777777" w:rsidR="00980629" w:rsidRPr="00340B0D" w:rsidRDefault="00980629" w:rsidP="00541D1A">
            <w:pPr>
              <w:rPr>
                <w:ins w:id="3922" w:author="jonathan pritchard" w:date="2025-01-23T13:42:00Z" w16du:dateUtc="2025-01-23T13:42:00Z"/>
                <w:rFonts w:cs="Arial"/>
                <w:sz w:val="18"/>
                <w:szCs w:val="18"/>
              </w:rPr>
            </w:pPr>
            <w:ins w:id="3923"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37C68EF3" w14:textId="77777777" w:rsidR="00980629" w:rsidRPr="00340B0D" w:rsidRDefault="00980629" w:rsidP="00541D1A">
            <w:pPr>
              <w:jc w:val="center"/>
              <w:rPr>
                <w:ins w:id="3924" w:author="jonathan pritchard" w:date="2025-01-23T13:42:00Z" w16du:dateUtc="2025-01-23T13:42:00Z"/>
                <w:rFonts w:cs="Arial"/>
                <w:sz w:val="18"/>
                <w:szCs w:val="18"/>
              </w:rPr>
            </w:pPr>
          </w:p>
        </w:tc>
      </w:tr>
      <w:tr w:rsidR="00980629" w:rsidRPr="00340B0D" w14:paraId="7492ADDC" w14:textId="77777777" w:rsidTr="00541D1A">
        <w:trPr>
          <w:ins w:id="392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03EB7B" w14:textId="77777777" w:rsidR="00980629" w:rsidRPr="00340B0D" w:rsidRDefault="00980629" w:rsidP="00541D1A">
            <w:pPr>
              <w:rPr>
                <w:ins w:id="3926" w:author="jonathan pritchard" w:date="2025-01-23T13:42:00Z" w16du:dateUtc="2025-01-23T13:42:00Z"/>
                <w:rFonts w:cs="Arial"/>
                <w:sz w:val="18"/>
                <w:szCs w:val="18"/>
              </w:rPr>
            </w:pPr>
            <w:ins w:id="3927"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6D82CF" w14:textId="77777777" w:rsidR="00980629" w:rsidRPr="00340B0D" w:rsidRDefault="00980629" w:rsidP="00541D1A">
            <w:pPr>
              <w:rPr>
                <w:ins w:id="3928" w:author="jonathan pritchard" w:date="2025-01-23T13:42:00Z" w16du:dateUtc="2025-01-23T13:42:00Z"/>
                <w:rFonts w:cs="Arial"/>
                <w:sz w:val="18"/>
                <w:szCs w:val="18"/>
              </w:rPr>
            </w:pPr>
          </w:p>
        </w:tc>
        <w:tc>
          <w:tcPr>
            <w:tcW w:w="3871" w:type="dxa"/>
            <w:gridSpan w:val="5"/>
            <w:tcBorders>
              <w:left w:val="single" w:sz="12" w:space="0" w:color="auto"/>
            </w:tcBorders>
          </w:tcPr>
          <w:p w14:paraId="3A4010B9" w14:textId="77777777" w:rsidR="00980629" w:rsidRPr="00340B0D" w:rsidRDefault="00980629" w:rsidP="00541D1A">
            <w:pPr>
              <w:rPr>
                <w:ins w:id="3929" w:author="jonathan pritchard" w:date="2025-01-23T13:42:00Z" w16du:dateUtc="2025-01-23T13:42:00Z"/>
                <w:rFonts w:cs="Arial"/>
                <w:sz w:val="18"/>
                <w:szCs w:val="18"/>
              </w:rPr>
            </w:pPr>
            <w:ins w:id="3930"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46CE54A9" w14:textId="77777777" w:rsidR="00980629" w:rsidRPr="00340B0D" w:rsidRDefault="00980629" w:rsidP="00541D1A">
            <w:pPr>
              <w:jc w:val="center"/>
              <w:rPr>
                <w:ins w:id="3931" w:author="jonathan pritchard" w:date="2025-01-23T13:42:00Z" w16du:dateUtc="2025-01-23T13:42:00Z"/>
                <w:rFonts w:cs="Arial"/>
                <w:sz w:val="18"/>
                <w:szCs w:val="18"/>
              </w:rPr>
            </w:pPr>
          </w:p>
        </w:tc>
      </w:tr>
      <w:tr w:rsidR="00980629" w:rsidRPr="00340B0D" w14:paraId="7F6CA6F6" w14:textId="77777777" w:rsidTr="00541D1A">
        <w:trPr>
          <w:ins w:id="393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24C24A" w14:textId="77777777" w:rsidR="00980629" w:rsidRPr="00340B0D" w:rsidRDefault="00980629" w:rsidP="00541D1A">
            <w:pPr>
              <w:rPr>
                <w:ins w:id="3933" w:author="jonathan pritchard" w:date="2025-01-23T13:42:00Z" w16du:dateUtc="2025-01-23T13:42:00Z"/>
                <w:rFonts w:cs="Arial"/>
                <w:sz w:val="18"/>
                <w:szCs w:val="18"/>
              </w:rPr>
            </w:pPr>
            <w:ins w:id="3934"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3E63FB" w14:textId="77777777" w:rsidR="00980629" w:rsidRPr="00340B0D" w:rsidRDefault="00980629" w:rsidP="00541D1A">
            <w:pPr>
              <w:rPr>
                <w:ins w:id="3935" w:author="jonathan pritchard" w:date="2025-01-23T13:42:00Z" w16du:dateUtc="2025-01-23T13:42:00Z"/>
                <w:rFonts w:cs="Arial"/>
                <w:sz w:val="18"/>
                <w:szCs w:val="18"/>
              </w:rPr>
            </w:pPr>
          </w:p>
        </w:tc>
        <w:tc>
          <w:tcPr>
            <w:tcW w:w="3871" w:type="dxa"/>
            <w:gridSpan w:val="5"/>
            <w:tcBorders>
              <w:left w:val="single" w:sz="12" w:space="0" w:color="auto"/>
            </w:tcBorders>
          </w:tcPr>
          <w:p w14:paraId="078E5886" w14:textId="77777777" w:rsidR="00980629" w:rsidRPr="00340B0D" w:rsidRDefault="00980629" w:rsidP="00541D1A">
            <w:pPr>
              <w:rPr>
                <w:ins w:id="3936" w:author="jonathan pritchard" w:date="2025-01-23T13:42:00Z" w16du:dateUtc="2025-01-23T13:42:00Z"/>
                <w:rFonts w:cs="Arial"/>
                <w:sz w:val="18"/>
                <w:szCs w:val="18"/>
              </w:rPr>
            </w:pPr>
            <w:ins w:id="3937"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7AE6B2F7" w14:textId="77777777" w:rsidR="00980629" w:rsidRPr="00340B0D" w:rsidRDefault="00980629" w:rsidP="00541D1A">
            <w:pPr>
              <w:jc w:val="center"/>
              <w:rPr>
                <w:ins w:id="3938" w:author="jonathan pritchard" w:date="2025-01-23T13:42:00Z" w16du:dateUtc="2025-01-23T13:42:00Z"/>
                <w:rFonts w:cs="Arial"/>
                <w:sz w:val="18"/>
                <w:szCs w:val="18"/>
              </w:rPr>
            </w:pPr>
          </w:p>
        </w:tc>
      </w:tr>
      <w:tr w:rsidR="00980629" w:rsidRPr="00340B0D" w14:paraId="4F93EFB9" w14:textId="77777777" w:rsidTr="00541D1A">
        <w:trPr>
          <w:ins w:id="393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4E27AD" w14:textId="77777777" w:rsidR="00980629" w:rsidRPr="00340B0D" w:rsidRDefault="00980629" w:rsidP="00541D1A">
            <w:pPr>
              <w:rPr>
                <w:ins w:id="3940" w:author="jonathan pritchard" w:date="2025-01-23T13:42:00Z" w16du:dateUtc="2025-01-23T13:42:00Z"/>
                <w:rFonts w:cs="Arial"/>
                <w:sz w:val="18"/>
                <w:szCs w:val="18"/>
              </w:rPr>
            </w:pPr>
            <w:ins w:id="3941"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54D882" w14:textId="77777777" w:rsidR="00980629" w:rsidRPr="00340B0D" w:rsidRDefault="00980629" w:rsidP="00541D1A">
            <w:pPr>
              <w:rPr>
                <w:ins w:id="3942" w:author="jonathan pritchard" w:date="2025-01-23T13:42:00Z" w16du:dateUtc="2025-01-23T13:42:00Z"/>
                <w:rFonts w:cs="Arial"/>
                <w:sz w:val="18"/>
                <w:szCs w:val="18"/>
              </w:rPr>
            </w:pPr>
          </w:p>
        </w:tc>
        <w:tc>
          <w:tcPr>
            <w:tcW w:w="3871" w:type="dxa"/>
            <w:gridSpan w:val="5"/>
            <w:tcBorders>
              <w:left w:val="single" w:sz="12" w:space="0" w:color="auto"/>
            </w:tcBorders>
          </w:tcPr>
          <w:p w14:paraId="7502EA0F" w14:textId="77777777" w:rsidR="00980629" w:rsidRPr="00340B0D" w:rsidRDefault="00980629" w:rsidP="00541D1A">
            <w:pPr>
              <w:rPr>
                <w:ins w:id="3943" w:author="jonathan pritchard" w:date="2025-01-23T13:42:00Z" w16du:dateUtc="2025-01-23T13:42:00Z"/>
                <w:rFonts w:cs="Arial"/>
                <w:sz w:val="18"/>
                <w:szCs w:val="18"/>
              </w:rPr>
            </w:pPr>
            <w:ins w:id="3944"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0BDA44F4" w14:textId="77777777" w:rsidR="00980629" w:rsidRPr="00340B0D" w:rsidRDefault="00980629" w:rsidP="00541D1A">
            <w:pPr>
              <w:jc w:val="center"/>
              <w:rPr>
                <w:ins w:id="3945" w:author="jonathan pritchard" w:date="2025-01-23T13:42:00Z" w16du:dateUtc="2025-01-23T13:42:00Z"/>
                <w:rFonts w:cs="Arial"/>
                <w:sz w:val="18"/>
                <w:szCs w:val="18"/>
              </w:rPr>
            </w:pPr>
          </w:p>
        </w:tc>
      </w:tr>
      <w:tr w:rsidR="00980629" w:rsidRPr="00340B0D" w14:paraId="377BD526" w14:textId="77777777" w:rsidTr="00541D1A">
        <w:trPr>
          <w:ins w:id="394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60770D" w14:textId="77777777" w:rsidR="00980629" w:rsidRPr="00340B0D" w:rsidRDefault="00980629" w:rsidP="00541D1A">
            <w:pPr>
              <w:rPr>
                <w:ins w:id="3947" w:author="jonathan pritchard" w:date="2025-01-23T13:42:00Z" w16du:dateUtc="2025-01-23T13:42:00Z"/>
                <w:rFonts w:cs="Arial"/>
                <w:sz w:val="18"/>
                <w:szCs w:val="18"/>
              </w:rPr>
            </w:pPr>
            <w:ins w:id="3948"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C42EAE" w14:textId="77777777" w:rsidR="00980629" w:rsidRPr="00340B0D" w:rsidRDefault="00980629" w:rsidP="00541D1A">
            <w:pPr>
              <w:rPr>
                <w:ins w:id="3949" w:author="jonathan pritchard" w:date="2025-01-23T13:42:00Z" w16du:dateUtc="2025-01-23T13:42:00Z"/>
                <w:rFonts w:cs="Arial"/>
                <w:sz w:val="18"/>
                <w:szCs w:val="18"/>
              </w:rPr>
            </w:pPr>
          </w:p>
        </w:tc>
        <w:tc>
          <w:tcPr>
            <w:tcW w:w="3871" w:type="dxa"/>
            <w:gridSpan w:val="5"/>
            <w:tcBorders>
              <w:left w:val="single" w:sz="12" w:space="0" w:color="auto"/>
            </w:tcBorders>
          </w:tcPr>
          <w:p w14:paraId="753F6D8C" w14:textId="77777777" w:rsidR="00980629" w:rsidRPr="00340B0D" w:rsidRDefault="00980629" w:rsidP="00541D1A">
            <w:pPr>
              <w:rPr>
                <w:ins w:id="3950" w:author="jonathan pritchard" w:date="2025-01-23T13:42:00Z" w16du:dateUtc="2025-01-23T13:42:00Z"/>
                <w:rFonts w:cs="Arial"/>
                <w:sz w:val="18"/>
                <w:szCs w:val="18"/>
              </w:rPr>
            </w:pPr>
            <w:ins w:id="3951"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1D5A97BC" w14:textId="77777777" w:rsidR="00980629" w:rsidRPr="00340B0D" w:rsidRDefault="00980629" w:rsidP="00541D1A">
            <w:pPr>
              <w:jc w:val="center"/>
              <w:rPr>
                <w:ins w:id="3952" w:author="jonathan pritchard" w:date="2025-01-23T13:42:00Z" w16du:dateUtc="2025-01-23T13:42:00Z"/>
                <w:rFonts w:cs="Arial"/>
                <w:sz w:val="18"/>
                <w:szCs w:val="18"/>
              </w:rPr>
            </w:pPr>
          </w:p>
        </w:tc>
      </w:tr>
      <w:tr w:rsidR="00980629" w:rsidRPr="00340B0D" w14:paraId="5D414560" w14:textId="77777777" w:rsidTr="00541D1A">
        <w:trPr>
          <w:ins w:id="395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CE215" w14:textId="77777777" w:rsidR="00980629" w:rsidRPr="00340B0D" w:rsidRDefault="00980629" w:rsidP="00541D1A">
            <w:pPr>
              <w:rPr>
                <w:ins w:id="3954" w:author="jonathan pritchard" w:date="2025-01-23T13:42:00Z" w16du:dateUtc="2025-01-23T13:42:00Z"/>
                <w:rFonts w:cs="Arial"/>
                <w:sz w:val="18"/>
                <w:szCs w:val="18"/>
              </w:rPr>
            </w:pPr>
            <w:ins w:id="3955"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69F9DA" w14:textId="77777777" w:rsidR="00980629" w:rsidRPr="00340B0D" w:rsidRDefault="00980629" w:rsidP="00541D1A">
            <w:pPr>
              <w:rPr>
                <w:ins w:id="3956" w:author="jonathan pritchard" w:date="2025-01-23T13:42:00Z" w16du:dateUtc="2025-01-23T13:42:00Z"/>
                <w:rFonts w:cs="Arial"/>
                <w:sz w:val="18"/>
                <w:szCs w:val="18"/>
              </w:rPr>
            </w:pPr>
          </w:p>
        </w:tc>
        <w:tc>
          <w:tcPr>
            <w:tcW w:w="3871" w:type="dxa"/>
            <w:gridSpan w:val="5"/>
            <w:tcBorders>
              <w:left w:val="single" w:sz="12" w:space="0" w:color="auto"/>
            </w:tcBorders>
          </w:tcPr>
          <w:p w14:paraId="57A2D8D7" w14:textId="77777777" w:rsidR="00980629" w:rsidRPr="00340B0D" w:rsidRDefault="00980629" w:rsidP="00541D1A">
            <w:pPr>
              <w:rPr>
                <w:ins w:id="3957" w:author="jonathan pritchard" w:date="2025-01-23T13:42:00Z" w16du:dateUtc="2025-01-23T13:42:00Z"/>
                <w:rFonts w:cs="Arial"/>
                <w:sz w:val="18"/>
                <w:szCs w:val="18"/>
              </w:rPr>
            </w:pPr>
            <w:ins w:id="3958"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1D65963C" w14:textId="77777777" w:rsidR="00980629" w:rsidRPr="00340B0D" w:rsidRDefault="00980629" w:rsidP="00541D1A">
            <w:pPr>
              <w:jc w:val="center"/>
              <w:rPr>
                <w:ins w:id="3959" w:author="jonathan pritchard" w:date="2025-01-23T13:42:00Z" w16du:dateUtc="2025-01-23T13:42:00Z"/>
                <w:rFonts w:cs="Arial"/>
                <w:sz w:val="18"/>
                <w:szCs w:val="18"/>
              </w:rPr>
            </w:pPr>
          </w:p>
        </w:tc>
      </w:tr>
      <w:tr w:rsidR="00980629" w:rsidRPr="00340B0D" w14:paraId="66D73A35" w14:textId="77777777" w:rsidTr="00541D1A">
        <w:trPr>
          <w:ins w:id="396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0F5BF4" w14:textId="77777777" w:rsidR="00980629" w:rsidRPr="00340B0D" w:rsidRDefault="00980629" w:rsidP="00541D1A">
            <w:pPr>
              <w:rPr>
                <w:ins w:id="3961" w:author="jonathan pritchard" w:date="2025-01-23T13:42:00Z" w16du:dateUtc="2025-01-23T13:42:00Z"/>
                <w:rFonts w:cs="Arial"/>
                <w:sz w:val="18"/>
                <w:szCs w:val="18"/>
              </w:rPr>
            </w:pPr>
            <w:ins w:id="3962"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475E94" w14:textId="77777777" w:rsidR="00980629" w:rsidRPr="00340B0D" w:rsidRDefault="00980629" w:rsidP="00541D1A">
            <w:pPr>
              <w:rPr>
                <w:ins w:id="3963" w:author="jonathan pritchard" w:date="2025-01-23T13:42:00Z" w16du:dateUtc="2025-01-23T13:42:00Z"/>
                <w:rFonts w:cs="Arial"/>
                <w:sz w:val="18"/>
                <w:szCs w:val="18"/>
              </w:rPr>
            </w:pPr>
          </w:p>
        </w:tc>
        <w:tc>
          <w:tcPr>
            <w:tcW w:w="3871" w:type="dxa"/>
            <w:gridSpan w:val="5"/>
            <w:tcBorders>
              <w:left w:val="single" w:sz="12" w:space="0" w:color="auto"/>
            </w:tcBorders>
          </w:tcPr>
          <w:p w14:paraId="210443C9" w14:textId="77777777" w:rsidR="00980629" w:rsidRPr="00340B0D" w:rsidRDefault="00980629" w:rsidP="00541D1A">
            <w:pPr>
              <w:rPr>
                <w:ins w:id="3964" w:author="jonathan pritchard" w:date="2025-01-23T13:42:00Z" w16du:dateUtc="2025-01-23T13:42:00Z"/>
                <w:rFonts w:cs="Arial"/>
                <w:b/>
                <w:bCs/>
                <w:sz w:val="18"/>
                <w:szCs w:val="18"/>
              </w:rPr>
            </w:pPr>
            <w:ins w:id="3965"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93EB3" w14:textId="77777777" w:rsidR="00980629" w:rsidRPr="00340B0D" w:rsidRDefault="00980629" w:rsidP="00541D1A">
            <w:pPr>
              <w:jc w:val="center"/>
              <w:rPr>
                <w:ins w:id="3966" w:author="jonathan pritchard" w:date="2025-01-23T13:42:00Z" w16du:dateUtc="2025-01-23T13:42:00Z"/>
                <w:rFonts w:cs="Arial"/>
                <w:sz w:val="18"/>
                <w:szCs w:val="18"/>
              </w:rPr>
            </w:pPr>
          </w:p>
        </w:tc>
      </w:tr>
      <w:tr w:rsidR="00980629" w:rsidRPr="00340B0D" w14:paraId="4400711A" w14:textId="77777777" w:rsidTr="00541D1A">
        <w:trPr>
          <w:ins w:id="396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E0F3A5" w14:textId="77777777" w:rsidR="00980629" w:rsidRPr="00340B0D" w:rsidRDefault="00980629" w:rsidP="00541D1A">
            <w:pPr>
              <w:rPr>
                <w:ins w:id="3968" w:author="jonathan pritchard" w:date="2025-01-23T13:42:00Z" w16du:dateUtc="2025-01-23T13:42:00Z"/>
                <w:rFonts w:cs="Arial"/>
                <w:sz w:val="18"/>
                <w:szCs w:val="18"/>
              </w:rPr>
            </w:pPr>
            <w:ins w:id="3969"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5EFEC76" w14:textId="77777777" w:rsidR="00980629" w:rsidRPr="00340B0D" w:rsidRDefault="00980629" w:rsidP="00541D1A">
            <w:pPr>
              <w:rPr>
                <w:ins w:id="3970" w:author="jonathan pritchard" w:date="2025-01-23T13:42:00Z" w16du:dateUtc="2025-01-23T13:42:00Z"/>
                <w:rFonts w:cs="Arial"/>
                <w:sz w:val="18"/>
                <w:szCs w:val="18"/>
              </w:rPr>
            </w:pPr>
          </w:p>
        </w:tc>
        <w:tc>
          <w:tcPr>
            <w:tcW w:w="3871" w:type="dxa"/>
            <w:gridSpan w:val="5"/>
            <w:tcBorders>
              <w:left w:val="single" w:sz="12" w:space="0" w:color="auto"/>
            </w:tcBorders>
          </w:tcPr>
          <w:p w14:paraId="104F5DCF" w14:textId="77777777" w:rsidR="00980629" w:rsidRPr="00340B0D" w:rsidRDefault="00980629" w:rsidP="00541D1A">
            <w:pPr>
              <w:rPr>
                <w:ins w:id="3971" w:author="jonathan pritchard" w:date="2025-01-23T13:42:00Z" w16du:dateUtc="2025-01-23T13:42:00Z"/>
                <w:rFonts w:cs="Arial"/>
                <w:sz w:val="18"/>
                <w:szCs w:val="18"/>
              </w:rPr>
            </w:pPr>
            <w:ins w:id="3972"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4FCE9A40" w14:textId="77777777" w:rsidR="00980629" w:rsidRPr="00340B0D" w:rsidRDefault="00980629" w:rsidP="00541D1A">
            <w:pPr>
              <w:jc w:val="center"/>
              <w:rPr>
                <w:ins w:id="3973" w:author="jonathan pritchard" w:date="2025-01-23T13:42:00Z" w16du:dateUtc="2025-01-23T13:42:00Z"/>
                <w:rFonts w:cs="Arial"/>
                <w:sz w:val="18"/>
                <w:szCs w:val="18"/>
              </w:rPr>
            </w:pPr>
          </w:p>
        </w:tc>
      </w:tr>
      <w:tr w:rsidR="00980629" w:rsidRPr="00340B0D" w14:paraId="3A60C78E" w14:textId="77777777" w:rsidTr="00541D1A">
        <w:trPr>
          <w:ins w:id="3974"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FFFC2D7" w14:textId="77777777" w:rsidR="00980629" w:rsidRPr="00340B0D" w:rsidRDefault="00980629" w:rsidP="00541D1A">
            <w:pPr>
              <w:jc w:val="center"/>
              <w:rPr>
                <w:ins w:id="3975" w:author="jonathan pritchard" w:date="2025-01-23T13:42:00Z" w16du:dateUtc="2025-01-23T13:42:00Z"/>
                <w:rFonts w:cs="Arial"/>
                <w:b/>
                <w:bCs/>
                <w:sz w:val="18"/>
                <w:szCs w:val="18"/>
              </w:rPr>
            </w:pPr>
            <w:ins w:id="3976"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71E2AE7C" w14:textId="77777777" w:rsidR="00980629" w:rsidRPr="00340B0D" w:rsidRDefault="00980629" w:rsidP="00541D1A">
            <w:pPr>
              <w:rPr>
                <w:ins w:id="3977" w:author="jonathan pritchard" w:date="2025-01-23T13:42:00Z" w16du:dateUtc="2025-01-23T13:42:00Z"/>
                <w:rFonts w:cs="Arial"/>
                <w:b/>
                <w:bCs/>
                <w:sz w:val="18"/>
                <w:szCs w:val="18"/>
              </w:rPr>
            </w:pPr>
            <w:ins w:id="3978"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204CB8F8" w14:textId="77777777" w:rsidR="00980629" w:rsidRPr="00340B0D" w:rsidRDefault="00980629" w:rsidP="00541D1A">
            <w:pPr>
              <w:jc w:val="center"/>
              <w:rPr>
                <w:ins w:id="3979" w:author="jonathan pritchard" w:date="2025-01-23T13:42:00Z" w16du:dateUtc="2025-01-23T13:42:00Z"/>
                <w:rFonts w:cs="Arial"/>
                <w:sz w:val="18"/>
                <w:szCs w:val="18"/>
              </w:rPr>
            </w:pPr>
          </w:p>
        </w:tc>
      </w:tr>
      <w:tr w:rsidR="00980629" w:rsidRPr="00340B0D" w14:paraId="14603174" w14:textId="77777777" w:rsidTr="00541D1A">
        <w:trPr>
          <w:ins w:id="3980" w:author="jonathan pritchard" w:date="2025-01-23T13:42:00Z"/>
        </w:trPr>
        <w:customXmlInsRangeStart w:id="3981" w:author="jonathan pritchard" w:date="2025-01-23T13:42:00Z"/>
        <w:sdt>
          <w:sdtPr>
            <w:rPr>
              <w:rFonts w:cs="Arial"/>
              <w:sz w:val="18"/>
              <w:szCs w:val="18"/>
            </w:rPr>
            <w:alias w:val="Palette"/>
            <w:tag w:val="Palette"/>
            <w:id w:val="279543729"/>
            <w:placeholder>
              <w:docPart w:val="FEA402336E2C44F9B0DAEAB688D38292"/>
            </w:placeholder>
            <w:comboBox>
              <w:listItem w:displayText="Day" w:value="Day"/>
              <w:listItem w:displayText="Dusk" w:value="Dusk"/>
              <w:listItem w:displayText="Night" w:value="Night"/>
            </w:comboBox>
          </w:sdtPr>
          <w:sdtContent>
            <w:customXmlInsRangeEnd w:id="3981"/>
            <w:tc>
              <w:tcPr>
                <w:tcW w:w="4656" w:type="dxa"/>
                <w:gridSpan w:val="5"/>
                <w:tcBorders>
                  <w:left w:val="single" w:sz="12" w:space="0" w:color="auto"/>
                  <w:bottom w:val="single" w:sz="12" w:space="0" w:color="auto"/>
                  <w:right w:val="single" w:sz="12" w:space="0" w:color="auto"/>
                </w:tcBorders>
              </w:tcPr>
              <w:p w14:paraId="2DD454AD" w14:textId="77777777" w:rsidR="00980629" w:rsidRPr="00340B0D" w:rsidRDefault="00980629" w:rsidP="00541D1A">
                <w:pPr>
                  <w:rPr>
                    <w:ins w:id="3982" w:author="jonathan pritchard" w:date="2025-01-23T13:42:00Z" w16du:dateUtc="2025-01-23T13:42:00Z"/>
                    <w:rFonts w:cs="Arial"/>
                    <w:sz w:val="18"/>
                    <w:szCs w:val="18"/>
                  </w:rPr>
                </w:pPr>
                <w:ins w:id="3983" w:author="jonathan pritchard" w:date="2025-01-23T13:42:00Z" w16du:dateUtc="2025-01-23T13:42:00Z">
                  <w:r w:rsidRPr="00340B0D">
                    <w:rPr>
                      <w:rFonts w:cs="Arial"/>
                      <w:sz w:val="18"/>
                      <w:szCs w:val="18"/>
                    </w:rPr>
                    <w:t>Day</w:t>
                  </w:r>
                </w:ins>
              </w:p>
            </w:tc>
            <w:customXmlInsRangeStart w:id="3984" w:author="jonathan pritchard" w:date="2025-01-23T13:42:00Z"/>
          </w:sdtContent>
        </w:sdt>
        <w:customXmlInsRangeEnd w:id="3984"/>
        <w:tc>
          <w:tcPr>
            <w:tcW w:w="3871" w:type="dxa"/>
            <w:gridSpan w:val="5"/>
            <w:tcBorders>
              <w:left w:val="single" w:sz="12" w:space="0" w:color="auto"/>
            </w:tcBorders>
          </w:tcPr>
          <w:p w14:paraId="45C12C44" w14:textId="77777777" w:rsidR="00980629" w:rsidRPr="00340B0D" w:rsidRDefault="00980629" w:rsidP="00541D1A">
            <w:pPr>
              <w:rPr>
                <w:ins w:id="3985" w:author="jonathan pritchard" w:date="2025-01-23T13:42:00Z" w16du:dateUtc="2025-01-23T13:42:00Z"/>
                <w:rFonts w:cs="Arial"/>
                <w:b/>
                <w:bCs/>
                <w:sz w:val="18"/>
                <w:szCs w:val="18"/>
              </w:rPr>
            </w:pPr>
            <w:ins w:id="3986"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ECC081E" w14:textId="77777777" w:rsidR="00980629" w:rsidRPr="00340B0D" w:rsidRDefault="00980629" w:rsidP="00541D1A">
            <w:pPr>
              <w:jc w:val="center"/>
              <w:rPr>
                <w:ins w:id="3987" w:author="jonathan pritchard" w:date="2025-01-23T13:42:00Z" w16du:dateUtc="2025-01-23T13:42:00Z"/>
                <w:rFonts w:cs="Arial"/>
                <w:sz w:val="18"/>
                <w:szCs w:val="18"/>
              </w:rPr>
            </w:pPr>
          </w:p>
        </w:tc>
      </w:tr>
      <w:tr w:rsidR="00980629" w:rsidRPr="00340B0D" w14:paraId="62E994B9" w14:textId="77777777" w:rsidTr="00541D1A">
        <w:trPr>
          <w:ins w:id="3988"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955FEB7" w14:textId="77777777" w:rsidR="00980629" w:rsidRPr="00340B0D" w:rsidRDefault="00980629" w:rsidP="00541D1A">
            <w:pPr>
              <w:jc w:val="center"/>
              <w:rPr>
                <w:ins w:id="3989" w:author="jonathan pritchard" w:date="2025-01-23T13:42:00Z" w16du:dateUtc="2025-01-23T13:42:00Z"/>
                <w:rFonts w:cs="Arial"/>
                <w:b/>
                <w:bCs/>
                <w:sz w:val="18"/>
                <w:szCs w:val="18"/>
              </w:rPr>
            </w:pPr>
          </w:p>
        </w:tc>
        <w:tc>
          <w:tcPr>
            <w:tcW w:w="3871" w:type="dxa"/>
            <w:gridSpan w:val="5"/>
            <w:tcBorders>
              <w:left w:val="single" w:sz="12" w:space="0" w:color="auto"/>
            </w:tcBorders>
          </w:tcPr>
          <w:p w14:paraId="03198894" w14:textId="77777777" w:rsidR="00980629" w:rsidRPr="00340B0D" w:rsidRDefault="00980629" w:rsidP="00541D1A">
            <w:pPr>
              <w:rPr>
                <w:ins w:id="3990" w:author="jonathan pritchard" w:date="2025-01-23T13:42:00Z" w16du:dateUtc="2025-01-23T13:42:00Z"/>
                <w:rFonts w:cs="Arial"/>
                <w:sz w:val="18"/>
                <w:szCs w:val="18"/>
              </w:rPr>
            </w:pPr>
          </w:p>
        </w:tc>
        <w:tc>
          <w:tcPr>
            <w:tcW w:w="672" w:type="dxa"/>
            <w:tcBorders>
              <w:right w:val="single" w:sz="12" w:space="0" w:color="auto"/>
            </w:tcBorders>
            <w:vAlign w:val="center"/>
          </w:tcPr>
          <w:p w14:paraId="05993DEE" w14:textId="77777777" w:rsidR="00980629" w:rsidRPr="00340B0D" w:rsidRDefault="00980629" w:rsidP="00541D1A">
            <w:pPr>
              <w:jc w:val="center"/>
              <w:rPr>
                <w:ins w:id="3991" w:author="jonathan pritchard" w:date="2025-01-23T13:42:00Z" w16du:dateUtc="2025-01-23T13:42:00Z"/>
                <w:rFonts w:cs="Arial"/>
                <w:sz w:val="18"/>
                <w:szCs w:val="18"/>
              </w:rPr>
            </w:pPr>
          </w:p>
        </w:tc>
      </w:tr>
      <w:tr w:rsidR="00980629" w:rsidRPr="00340B0D" w14:paraId="6AA1110B" w14:textId="77777777" w:rsidTr="00541D1A">
        <w:trPr>
          <w:ins w:id="3992"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5FB760F" w14:textId="77777777" w:rsidR="00980629" w:rsidRPr="00340B0D" w:rsidRDefault="00980629" w:rsidP="00541D1A">
            <w:pPr>
              <w:rPr>
                <w:ins w:id="3993"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0AECE77B" w14:textId="77777777" w:rsidR="00980629" w:rsidRPr="00340B0D" w:rsidRDefault="00980629" w:rsidP="00541D1A">
            <w:pPr>
              <w:jc w:val="center"/>
              <w:rPr>
                <w:ins w:id="3994"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3D791ED8" w14:textId="77777777" w:rsidR="00980629" w:rsidRPr="00340B0D" w:rsidRDefault="00980629" w:rsidP="00541D1A">
            <w:pPr>
              <w:jc w:val="center"/>
              <w:rPr>
                <w:ins w:id="3995" w:author="jonathan pritchard" w:date="2025-01-23T13:42:00Z" w16du:dateUtc="2025-01-23T13:42:00Z"/>
                <w:rFonts w:cs="Arial"/>
                <w:sz w:val="18"/>
                <w:szCs w:val="18"/>
              </w:rPr>
            </w:pPr>
          </w:p>
        </w:tc>
      </w:tr>
      <w:tr w:rsidR="00980629" w:rsidRPr="00340B0D" w14:paraId="325A1741" w14:textId="77777777" w:rsidTr="00541D1A">
        <w:trPr>
          <w:ins w:id="3996"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017C543" w14:textId="77777777" w:rsidR="00980629" w:rsidRPr="00340B0D" w:rsidRDefault="00980629" w:rsidP="00541D1A">
            <w:pPr>
              <w:jc w:val="center"/>
              <w:rPr>
                <w:ins w:id="3997" w:author="jonathan pritchard" w:date="2025-01-23T13:42:00Z" w16du:dateUtc="2025-01-23T13:42:00Z"/>
                <w:rFonts w:cs="Arial"/>
                <w:b/>
                <w:bCs/>
                <w:sz w:val="18"/>
                <w:szCs w:val="18"/>
              </w:rPr>
            </w:pPr>
            <w:ins w:id="3998"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77540" w14:textId="77777777" w:rsidR="00980629" w:rsidRPr="00340B0D" w:rsidRDefault="00980629" w:rsidP="00541D1A">
            <w:pPr>
              <w:jc w:val="center"/>
              <w:rPr>
                <w:ins w:id="3999" w:author="jonathan pritchard" w:date="2025-01-23T13:42:00Z" w16du:dateUtc="2025-01-23T13:42:00Z"/>
                <w:rFonts w:cs="Arial"/>
                <w:sz w:val="18"/>
                <w:szCs w:val="18"/>
              </w:rPr>
            </w:pPr>
            <w:ins w:id="4000" w:author="jonathan pritchard" w:date="2025-01-23T13:42:00Z" w16du:dateUtc="2025-01-23T13:42:00Z">
              <w:r w:rsidRPr="00340B0D">
                <w:rPr>
                  <w:rFonts w:cs="Arial"/>
                  <w:b/>
                  <w:bCs/>
                  <w:sz w:val="18"/>
                  <w:szCs w:val="18"/>
                </w:rPr>
                <w:t>Display</w:t>
              </w:r>
            </w:ins>
          </w:p>
        </w:tc>
      </w:tr>
      <w:tr w:rsidR="00980629" w:rsidRPr="00340B0D" w14:paraId="37CE7CC2" w14:textId="77777777" w:rsidTr="00541D1A">
        <w:trPr>
          <w:trHeight w:val="287"/>
          <w:ins w:id="4001" w:author="jonathan pritchard" w:date="2025-01-23T13:42:00Z"/>
        </w:trPr>
        <w:tc>
          <w:tcPr>
            <w:tcW w:w="1789" w:type="dxa"/>
            <w:tcBorders>
              <w:left w:val="single" w:sz="12" w:space="0" w:color="auto"/>
              <w:bottom w:val="single" w:sz="4" w:space="0" w:color="auto"/>
            </w:tcBorders>
          </w:tcPr>
          <w:p w14:paraId="453AEDF5" w14:textId="77777777" w:rsidR="00980629" w:rsidRPr="00340B0D" w:rsidRDefault="00980629" w:rsidP="00541D1A">
            <w:pPr>
              <w:rPr>
                <w:ins w:id="4002" w:author="jonathan pritchard" w:date="2025-01-23T13:42:00Z" w16du:dateUtc="2025-01-23T13:42:00Z"/>
                <w:rFonts w:cs="Arial"/>
                <w:sz w:val="18"/>
                <w:szCs w:val="18"/>
              </w:rPr>
            </w:pPr>
            <w:ins w:id="4003"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0C7A594" w14:textId="77777777" w:rsidR="00980629" w:rsidRPr="00340B0D" w:rsidRDefault="00980629" w:rsidP="00541D1A">
            <w:pPr>
              <w:rPr>
                <w:ins w:id="4004"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27BC84" w14:textId="77777777" w:rsidR="00980629" w:rsidRPr="00340B0D" w:rsidRDefault="00980629" w:rsidP="00541D1A">
            <w:pPr>
              <w:rPr>
                <w:ins w:id="4005" w:author="jonathan pritchard" w:date="2025-01-23T13:42:00Z" w16du:dateUtc="2025-01-23T13:42:00Z"/>
                <w:rFonts w:cs="Arial"/>
                <w:sz w:val="18"/>
                <w:szCs w:val="18"/>
              </w:rPr>
            </w:pPr>
            <w:ins w:id="4006"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D77CBB4" w14:textId="77777777" w:rsidR="00980629" w:rsidRPr="00C87169" w:rsidRDefault="00980629" w:rsidP="00541D1A">
            <w:pPr>
              <w:rPr>
                <w:ins w:id="4007" w:author="jonathan pritchard" w:date="2025-01-23T13:42:00Z" w16du:dateUtc="2025-01-23T13:42:00Z"/>
                <w:rFonts w:cs="Arial"/>
              </w:rPr>
            </w:pPr>
          </w:p>
        </w:tc>
      </w:tr>
      <w:tr w:rsidR="00980629" w:rsidRPr="00340B0D" w14:paraId="313667CB" w14:textId="77777777" w:rsidTr="00541D1A">
        <w:trPr>
          <w:ins w:id="4008" w:author="jonathan pritchard" w:date="2025-01-23T13:42:00Z"/>
        </w:trPr>
        <w:tc>
          <w:tcPr>
            <w:tcW w:w="1789" w:type="dxa"/>
            <w:tcBorders>
              <w:left w:val="single" w:sz="12" w:space="0" w:color="auto"/>
              <w:bottom w:val="single" w:sz="4" w:space="0" w:color="auto"/>
            </w:tcBorders>
          </w:tcPr>
          <w:p w14:paraId="0794FA31" w14:textId="77777777" w:rsidR="00980629" w:rsidRPr="00340B0D" w:rsidRDefault="00980629" w:rsidP="00541D1A">
            <w:pPr>
              <w:rPr>
                <w:ins w:id="4009" w:author="jonathan pritchard" w:date="2025-01-23T13:42:00Z" w16du:dateUtc="2025-01-23T13:42:00Z"/>
                <w:rFonts w:cs="Arial"/>
                <w:sz w:val="18"/>
                <w:szCs w:val="18"/>
              </w:rPr>
            </w:pPr>
            <w:ins w:id="4010"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94EE9DC" w14:textId="77777777" w:rsidR="00980629" w:rsidRPr="00340B0D" w:rsidRDefault="00980629" w:rsidP="00541D1A">
            <w:pPr>
              <w:rPr>
                <w:ins w:id="4011"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36EA8BC" w14:textId="77777777" w:rsidR="00980629" w:rsidRPr="00340B0D" w:rsidRDefault="00980629" w:rsidP="00541D1A">
            <w:pPr>
              <w:rPr>
                <w:ins w:id="4012" w:author="jonathan pritchard" w:date="2025-01-23T13:42:00Z" w16du:dateUtc="2025-01-23T13:42:00Z"/>
                <w:rFonts w:cs="Arial"/>
                <w:sz w:val="18"/>
                <w:szCs w:val="18"/>
              </w:rPr>
            </w:pPr>
            <w:ins w:id="4013"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74C3267" w14:textId="77777777" w:rsidR="00980629" w:rsidRPr="00340B0D" w:rsidRDefault="00980629" w:rsidP="00541D1A">
            <w:pPr>
              <w:rPr>
                <w:ins w:id="4014" w:author="jonathan pritchard" w:date="2025-01-23T13:42:00Z" w16du:dateUtc="2025-01-23T13:42:00Z"/>
                <w:rFonts w:cs="Arial"/>
                <w:sz w:val="18"/>
                <w:szCs w:val="18"/>
              </w:rPr>
            </w:pPr>
            <w:ins w:id="4015"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79473E1F" w14:textId="77777777" w:rsidTr="00541D1A">
        <w:trPr>
          <w:ins w:id="4016"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F38B070" w14:textId="77777777" w:rsidR="00980629" w:rsidRPr="00340B0D" w:rsidRDefault="00980629" w:rsidP="00541D1A">
            <w:pPr>
              <w:jc w:val="center"/>
              <w:rPr>
                <w:ins w:id="4017"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CD57C6D" w14:textId="77777777" w:rsidR="00980629" w:rsidRPr="00340B0D" w:rsidRDefault="00980629" w:rsidP="00541D1A">
            <w:pPr>
              <w:rPr>
                <w:ins w:id="4018" w:author="jonathan pritchard" w:date="2025-01-23T13:42:00Z" w16du:dateUtc="2025-01-23T13:42:00Z"/>
                <w:rFonts w:cs="Arial"/>
                <w:sz w:val="18"/>
                <w:szCs w:val="18"/>
              </w:rPr>
            </w:pPr>
            <w:ins w:id="4019"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5131CDD" w14:textId="77777777" w:rsidR="00980629" w:rsidRPr="00340B0D" w:rsidRDefault="00980629" w:rsidP="00541D1A">
            <w:pPr>
              <w:rPr>
                <w:ins w:id="4020" w:author="jonathan pritchard" w:date="2025-01-23T13:42:00Z" w16du:dateUtc="2025-01-23T13:42:00Z"/>
                <w:rFonts w:cs="Arial"/>
                <w:sz w:val="18"/>
                <w:szCs w:val="18"/>
              </w:rPr>
            </w:pPr>
          </w:p>
        </w:tc>
      </w:tr>
      <w:tr w:rsidR="00980629" w:rsidRPr="00340B0D" w14:paraId="21B2D1E1" w14:textId="77777777" w:rsidTr="00541D1A">
        <w:trPr>
          <w:ins w:id="4021"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D272492" w14:textId="77777777" w:rsidR="00980629" w:rsidRPr="00340B0D" w:rsidRDefault="00980629" w:rsidP="00541D1A">
            <w:pPr>
              <w:rPr>
                <w:ins w:id="4022" w:author="jonathan pritchard" w:date="2025-01-23T13:42:00Z" w16du:dateUtc="2025-01-23T13:42:00Z"/>
                <w:rFonts w:cs="Arial"/>
                <w:sz w:val="18"/>
                <w:szCs w:val="18"/>
              </w:rPr>
            </w:pPr>
          </w:p>
        </w:tc>
      </w:tr>
      <w:tr w:rsidR="00980629" w:rsidRPr="00340B0D" w14:paraId="47D4A429" w14:textId="77777777" w:rsidTr="00541D1A">
        <w:trPr>
          <w:ins w:id="402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2A5A3C" w14:textId="77777777" w:rsidR="00980629" w:rsidRPr="00340B0D" w:rsidRDefault="00980629" w:rsidP="00541D1A">
            <w:pPr>
              <w:jc w:val="center"/>
              <w:rPr>
                <w:ins w:id="4024" w:author="jonathan pritchard" w:date="2025-01-23T13:42:00Z" w16du:dateUtc="2025-01-23T13:42:00Z"/>
                <w:rFonts w:cs="Arial"/>
                <w:b/>
                <w:bCs/>
                <w:sz w:val="18"/>
                <w:szCs w:val="18"/>
              </w:rPr>
            </w:pPr>
            <w:ins w:id="4025"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6DBB2B90" w14:textId="77777777" w:rsidTr="00541D1A">
        <w:trPr>
          <w:ins w:id="4026"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AA961B" w14:textId="77777777" w:rsidR="00980629" w:rsidRPr="00340B0D" w:rsidRDefault="00980629" w:rsidP="00541D1A">
            <w:pPr>
              <w:jc w:val="center"/>
              <w:rPr>
                <w:ins w:id="4027" w:author="jonathan pritchard" w:date="2025-01-23T13:42:00Z" w16du:dateUtc="2025-01-23T13:42:00Z"/>
                <w:rFonts w:cs="Arial"/>
                <w:b/>
                <w:bCs/>
                <w:sz w:val="18"/>
                <w:szCs w:val="18"/>
              </w:rPr>
            </w:pPr>
            <w:ins w:id="4028"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4D6227" w14:textId="77777777" w:rsidR="00980629" w:rsidRPr="00340B0D" w:rsidRDefault="00980629" w:rsidP="00541D1A">
            <w:pPr>
              <w:jc w:val="center"/>
              <w:rPr>
                <w:ins w:id="4029" w:author="jonathan pritchard" w:date="2025-01-23T13:42:00Z" w16du:dateUtc="2025-01-23T13:42:00Z"/>
                <w:rFonts w:cs="Arial"/>
                <w:b/>
                <w:bCs/>
                <w:sz w:val="18"/>
                <w:szCs w:val="18"/>
              </w:rPr>
            </w:pPr>
            <w:ins w:id="4030" w:author="jonathan pritchard" w:date="2025-01-23T13:42:00Z" w16du:dateUtc="2025-01-23T13:42:00Z">
              <w:r w:rsidRPr="00340B0D">
                <w:rPr>
                  <w:rFonts w:cs="Arial"/>
                  <w:b/>
                  <w:bCs/>
                  <w:sz w:val="18"/>
                  <w:szCs w:val="18"/>
                </w:rPr>
                <w:t>Other</w:t>
              </w:r>
            </w:ins>
          </w:p>
        </w:tc>
      </w:tr>
      <w:tr w:rsidR="00980629" w:rsidRPr="00340B0D" w14:paraId="2A818E6F" w14:textId="77777777" w:rsidTr="00541D1A">
        <w:trPr>
          <w:ins w:id="403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831266" w14:textId="77777777" w:rsidR="00980629" w:rsidRPr="00340B0D" w:rsidRDefault="00980629" w:rsidP="00541D1A">
            <w:pPr>
              <w:rPr>
                <w:ins w:id="4032" w:author="jonathan pritchard" w:date="2025-01-23T13:42:00Z" w16du:dateUtc="2025-01-23T13:42:00Z"/>
                <w:rFonts w:cs="Arial"/>
                <w:sz w:val="18"/>
                <w:szCs w:val="18"/>
              </w:rPr>
            </w:pPr>
            <w:ins w:id="4033"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F65B0C9" w14:textId="77777777" w:rsidR="00980629" w:rsidRPr="00340B0D" w:rsidRDefault="00980629" w:rsidP="00541D1A">
            <w:pPr>
              <w:jc w:val="center"/>
              <w:rPr>
                <w:ins w:id="403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3C1823" w14:textId="77777777" w:rsidR="00980629" w:rsidRPr="00340B0D" w:rsidRDefault="00980629" w:rsidP="00541D1A">
            <w:pPr>
              <w:pStyle w:val="Default"/>
              <w:rPr>
                <w:ins w:id="4035" w:author="jonathan pritchard" w:date="2025-01-23T13:42:00Z" w16du:dateUtc="2025-01-23T13:42:00Z"/>
                <w:sz w:val="18"/>
                <w:szCs w:val="18"/>
              </w:rPr>
            </w:pPr>
            <w:ins w:id="4036"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B76E023" w14:textId="77777777" w:rsidR="00980629" w:rsidRPr="00340B0D" w:rsidRDefault="00980629" w:rsidP="00541D1A">
            <w:pPr>
              <w:rPr>
                <w:ins w:id="4037" w:author="jonathan pritchard" w:date="2025-01-23T13:42:00Z" w16du:dateUtc="2025-01-23T13:42:00Z"/>
                <w:rFonts w:cs="Arial"/>
                <w:sz w:val="18"/>
                <w:szCs w:val="18"/>
              </w:rPr>
            </w:pPr>
          </w:p>
        </w:tc>
      </w:tr>
      <w:tr w:rsidR="00980629" w:rsidRPr="00340B0D" w14:paraId="5EE92925" w14:textId="77777777" w:rsidTr="00541D1A">
        <w:trPr>
          <w:ins w:id="403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7420B7F" w14:textId="77777777" w:rsidR="00980629" w:rsidRPr="00340B0D" w:rsidRDefault="00980629" w:rsidP="00541D1A">
            <w:pPr>
              <w:pStyle w:val="Default"/>
              <w:rPr>
                <w:ins w:id="4039" w:author="jonathan pritchard" w:date="2025-01-23T13:42:00Z" w16du:dateUtc="2025-01-23T13:42:00Z"/>
                <w:sz w:val="18"/>
                <w:szCs w:val="18"/>
              </w:rPr>
            </w:pPr>
            <w:ins w:id="4040"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BBFD270" w14:textId="77777777" w:rsidR="00980629" w:rsidRPr="00340B0D" w:rsidRDefault="00980629" w:rsidP="00541D1A">
            <w:pPr>
              <w:jc w:val="center"/>
              <w:rPr>
                <w:ins w:id="404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8F90196" w14:textId="77777777" w:rsidR="00980629" w:rsidRPr="00340B0D" w:rsidRDefault="00980629" w:rsidP="00541D1A">
            <w:pPr>
              <w:pStyle w:val="Default"/>
              <w:rPr>
                <w:ins w:id="4042" w:author="jonathan pritchard" w:date="2025-01-23T13:42:00Z" w16du:dateUtc="2025-01-23T13:42:00Z"/>
                <w:sz w:val="18"/>
                <w:szCs w:val="18"/>
              </w:rPr>
            </w:pPr>
            <w:ins w:id="4043"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3BE8460" w14:textId="77777777" w:rsidR="00980629" w:rsidRPr="00340B0D" w:rsidRDefault="00980629" w:rsidP="00541D1A">
            <w:pPr>
              <w:rPr>
                <w:ins w:id="4044" w:author="jonathan pritchard" w:date="2025-01-23T13:42:00Z" w16du:dateUtc="2025-01-23T13:42:00Z"/>
                <w:rFonts w:cs="Arial"/>
                <w:sz w:val="18"/>
                <w:szCs w:val="18"/>
              </w:rPr>
            </w:pPr>
          </w:p>
        </w:tc>
      </w:tr>
      <w:tr w:rsidR="00980629" w:rsidRPr="00340B0D" w14:paraId="7E10ECBD" w14:textId="77777777" w:rsidTr="00541D1A">
        <w:trPr>
          <w:ins w:id="404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1DC5B37" w14:textId="77777777" w:rsidR="00980629" w:rsidRPr="00340B0D" w:rsidRDefault="00980629" w:rsidP="00541D1A">
            <w:pPr>
              <w:pStyle w:val="Default"/>
              <w:ind w:left="720"/>
              <w:rPr>
                <w:ins w:id="4046" w:author="jonathan pritchard" w:date="2025-01-23T13:42:00Z" w16du:dateUtc="2025-01-23T13:42:00Z"/>
                <w:sz w:val="18"/>
                <w:szCs w:val="18"/>
              </w:rPr>
            </w:pPr>
            <w:ins w:id="4047"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A42099" w14:textId="77777777" w:rsidR="00980629" w:rsidRPr="00340B0D" w:rsidRDefault="00980629" w:rsidP="00541D1A">
            <w:pPr>
              <w:jc w:val="center"/>
              <w:rPr>
                <w:ins w:id="404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C8382B2" w14:textId="77777777" w:rsidR="00980629" w:rsidRPr="00340B0D" w:rsidRDefault="00980629" w:rsidP="00541D1A">
            <w:pPr>
              <w:pStyle w:val="Default"/>
              <w:rPr>
                <w:ins w:id="4049" w:author="jonathan pritchard" w:date="2025-01-23T13:42:00Z" w16du:dateUtc="2025-01-23T13:42:00Z"/>
                <w:sz w:val="18"/>
                <w:szCs w:val="18"/>
              </w:rPr>
            </w:pPr>
            <w:ins w:id="4050"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C39BCE7" w14:textId="77777777" w:rsidR="00980629" w:rsidRPr="00340B0D" w:rsidRDefault="00980629" w:rsidP="00541D1A">
            <w:pPr>
              <w:rPr>
                <w:ins w:id="4051" w:author="jonathan pritchard" w:date="2025-01-23T13:42:00Z" w16du:dateUtc="2025-01-23T13:42:00Z"/>
                <w:rFonts w:cs="Arial"/>
                <w:sz w:val="18"/>
                <w:szCs w:val="18"/>
              </w:rPr>
            </w:pPr>
          </w:p>
        </w:tc>
      </w:tr>
      <w:tr w:rsidR="00980629" w:rsidRPr="00340B0D" w14:paraId="758E9C5E" w14:textId="77777777" w:rsidTr="00541D1A">
        <w:trPr>
          <w:ins w:id="405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A57148E" w14:textId="77777777" w:rsidR="00980629" w:rsidRPr="00340B0D" w:rsidRDefault="00980629" w:rsidP="00541D1A">
            <w:pPr>
              <w:pStyle w:val="Default"/>
              <w:ind w:left="720"/>
              <w:rPr>
                <w:ins w:id="4053" w:author="jonathan pritchard" w:date="2025-01-23T13:42:00Z" w16du:dateUtc="2025-01-23T13:42:00Z"/>
                <w:sz w:val="18"/>
                <w:szCs w:val="18"/>
              </w:rPr>
            </w:pPr>
            <w:ins w:id="4054"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9BC7C34" w14:textId="77777777" w:rsidR="00980629" w:rsidRPr="00340B0D" w:rsidRDefault="00980629" w:rsidP="00541D1A">
            <w:pPr>
              <w:jc w:val="center"/>
              <w:rPr>
                <w:ins w:id="405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F5B0F4" w14:textId="77777777" w:rsidR="00980629" w:rsidRPr="00340B0D" w:rsidRDefault="00980629" w:rsidP="00541D1A">
            <w:pPr>
              <w:pStyle w:val="Default"/>
              <w:rPr>
                <w:ins w:id="4056" w:author="jonathan pritchard" w:date="2025-01-23T13:42:00Z" w16du:dateUtc="2025-01-23T13:42:00Z"/>
                <w:sz w:val="18"/>
                <w:szCs w:val="18"/>
              </w:rPr>
            </w:pPr>
            <w:ins w:id="4057"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2926737" w14:textId="77777777" w:rsidR="00980629" w:rsidRPr="00340B0D" w:rsidRDefault="00980629" w:rsidP="00541D1A">
            <w:pPr>
              <w:rPr>
                <w:ins w:id="4058" w:author="jonathan pritchard" w:date="2025-01-23T13:42:00Z" w16du:dateUtc="2025-01-23T13:42:00Z"/>
                <w:rFonts w:cs="Arial"/>
                <w:sz w:val="18"/>
                <w:szCs w:val="18"/>
              </w:rPr>
            </w:pPr>
          </w:p>
        </w:tc>
      </w:tr>
      <w:tr w:rsidR="00980629" w:rsidRPr="00340B0D" w14:paraId="78E6027A" w14:textId="77777777" w:rsidTr="00541D1A">
        <w:trPr>
          <w:ins w:id="405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11B7DC" w14:textId="77777777" w:rsidR="00980629" w:rsidRPr="00340B0D" w:rsidRDefault="00980629" w:rsidP="00541D1A">
            <w:pPr>
              <w:pStyle w:val="Default"/>
              <w:rPr>
                <w:ins w:id="4060" w:author="jonathan pritchard" w:date="2025-01-23T13:42:00Z" w16du:dateUtc="2025-01-23T13:42:00Z"/>
                <w:sz w:val="18"/>
                <w:szCs w:val="18"/>
              </w:rPr>
            </w:pPr>
            <w:ins w:id="4061"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1C75A8C" w14:textId="77777777" w:rsidR="00980629" w:rsidRPr="00340B0D" w:rsidRDefault="00980629" w:rsidP="00541D1A">
            <w:pPr>
              <w:jc w:val="center"/>
              <w:rPr>
                <w:ins w:id="406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7E98ECB" w14:textId="77777777" w:rsidR="00980629" w:rsidRPr="00340B0D" w:rsidRDefault="00980629" w:rsidP="00541D1A">
            <w:pPr>
              <w:pStyle w:val="Default"/>
              <w:rPr>
                <w:ins w:id="4063" w:author="jonathan pritchard" w:date="2025-01-23T13:42:00Z" w16du:dateUtc="2025-01-23T13:42:00Z"/>
                <w:sz w:val="18"/>
                <w:szCs w:val="18"/>
              </w:rPr>
            </w:pPr>
            <w:ins w:id="4064"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617C4CF" w14:textId="77777777" w:rsidR="00980629" w:rsidRPr="00340B0D" w:rsidRDefault="00980629" w:rsidP="00541D1A">
            <w:pPr>
              <w:rPr>
                <w:ins w:id="4065" w:author="jonathan pritchard" w:date="2025-01-23T13:42:00Z" w16du:dateUtc="2025-01-23T13:42:00Z"/>
                <w:rFonts w:cs="Arial"/>
                <w:sz w:val="18"/>
                <w:szCs w:val="18"/>
              </w:rPr>
            </w:pPr>
          </w:p>
        </w:tc>
      </w:tr>
      <w:tr w:rsidR="00980629" w:rsidRPr="00340B0D" w14:paraId="3E277B24" w14:textId="77777777" w:rsidTr="00541D1A">
        <w:trPr>
          <w:ins w:id="406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AF9F4E3" w14:textId="77777777" w:rsidR="00980629" w:rsidRPr="00340B0D" w:rsidRDefault="00980629" w:rsidP="00541D1A">
            <w:pPr>
              <w:pStyle w:val="Default"/>
              <w:rPr>
                <w:ins w:id="4067" w:author="jonathan pritchard" w:date="2025-01-23T13:42:00Z" w16du:dateUtc="2025-01-23T13:42:00Z"/>
                <w:sz w:val="18"/>
                <w:szCs w:val="18"/>
              </w:rPr>
            </w:pPr>
            <w:ins w:id="4068"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477F7" w14:textId="77777777" w:rsidR="00980629" w:rsidRPr="00340B0D" w:rsidRDefault="00980629" w:rsidP="00541D1A">
            <w:pPr>
              <w:jc w:val="center"/>
              <w:rPr>
                <w:ins w:id="406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1EB0DDB" w14:textId="77777777" w:rsidR="00980629" w:rsidRPr="00340B0D" w:rsidRDefault="00980629" w:rsidP="00541D1A">
            <w:pPr>
              <w:pStyle w:val="Default"/>
              <w:rPr>
                <w:ins w:id="4070" w:author="jonathan pritchard" w:date="2025-01-23T13:42:00Z" w16du:dateUtc="2025-01-23T13:42:00Z"/>
                <w:sz w:val="18"/>
                <w:szCs w:val="18"/>
              </w:rPr>
            </w:pPr>
            <w:ins w:id="4071"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17F5D34" w14:textId="77777777" w:rsidR="00980629" w:rsidRPr="00340B0D" w:rsidRDefault="00980629" w:rsidP="00541D1A">
            <w:pPr>
              <w:rPr>
                <w:ins w:id="4072" w:author="jonathan pritchard" w:date="2025-01-23T13:42:00Z" w16du:dateUtc="2025-01-23T13:42:00Z"/>
                <w:rFonts w:cs="Arial"/>
                <w:sz w:val="18"/>
                <w:szCs w:val="18"/>
              </w:rPr>
            </w:pPr>
          </w:p>
        </w:tc>
      </w:tr>
      <w:tr w:rsidR="00980629" w:rsidRPr="00340B0D" w14:paraId="194E561F" w14:textId="77777777" w:rsidTr="00541D1A">
        <w:trPr>
          <w:ins w:id="407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BF99C" w14:textId="77777777" w:rsidR="00980629" w:rsidRPr="00340B0D" w:rsidRDefault="00980629" w:rsidP="00541D1A">
            <w:pPr>
              <w:pStyle w:val="Default"/>
              <w:rPr>
                <w:ins w:id="4074" w:author="jonathan pritchard" w:date="2025-01-23T13:42:00Z" w16du:dateUtc="2025-01-23T13:42:00Z"/>
                <w:sz w:val="18"/>
                <w:szCs w:val="18"/>
              </w:rPr>
            </w:pPr>
            <w:ins w:id="4075"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F938DDE" w14:textId="77777777" w:rsidR="00980629" w:rsidRPr="00340B0D" w:rsidRDefault="00980629" w:rsidP="00541D1A">
            <w:pPr>
              <w:jc w:val="center"/>
              <w:rPr>
                <w:ins w:id="407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AB66054" w14:textId="77777777" w:rsidR="00980629" w:rsidRPr="00340B0D" w:rsidRDefault="00980629" w:rsidP="00541D1A">
            <w:pPr>
              <w:pStyle w:val="Default"/>
              <w:rPr>
                <w:ins w:id="4077" w:author="jonathan pritchard" w:date="2025-01-23T13:42:00Z" w16du:dateUtc="2025-01-23T13:42:00Z"/>
                <w:sz w:val="18"/>
                <w:szCs w:val="18"/>
              </w:rPr>
            </w:pPr>
            <w:ins w:id="4078"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19A58D3" w14:textId="77777777" w:rsidR="00980629" w:rsidRPr="00340B0D" w:rsidRDefault="00980629" w:rsidP="00541D1A">
            <w:pPr>
              <w:rPr>
                <w:ins w:id="4079" w:author="jonathan pritchard" w:date="2025-01-23T13:42:00Z" w16du:dateUtc="2025-01-23T13:42:00Z"/>
                <w:rFonts w:cs="Arial"/>
                <w:sz w:val="18"/>
                <w:szCs w:val="18"/>
              </w:rPr>
            </w:pPr>
          </w:p>
        </w:tc>
      </w:tr>
      <w:tr w:rsidR="00980629" w:rsidRPr="00340B0D" w14:paraId="2C4A588C" w14:textId="77777777" w:rsidTr="00541D1A">
        <w:trPr>
          <w:ins w:id="408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D4A90F7" w14:textId="77777777" w:rsidR="00980629" w:rsidRPr="00340B0D" w:rsidRDefault="00980629" w:rsidP="00541D1A">
            <w:pPr>
              <w:pStyle w:val="Default"/>
              <w:rPr>
                <w:ins w:id="4081" w:author="jonathan pritchard" w:date="2025-01-23T13:42:00Z" w16du:dateUtc="2025-01-23T13:42:00Z"/>
                <w:sz w:val="18"/>
                <w:szCs w:val="18"/>
              </w:rPr>
            </w:pPr>
            <w:ins w:id="4082"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0A857CA" w14:textId="77777777" w:rsidR="00980629" w:rsidRPr="00340B0D" w:rsidRDefault="00980629" w:rsidP="00541D1A">
            <w:pPr>
              <w:jc w:val="center"/>
              <w:rPr>
                <w:ins w:id="408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53CD2F3" w14:textId="77777777" w:rsidR="00980629" w:rsidRPr="00340B0D" w:rsidRDefault="00980629" w:rsidP="00541D1A">
            <w:pPr>
              <w:pStyle w:val="Default"/>
              <w:rPr>
                <w:ins w:id="4084" w:author="jonathan pritchard" w:date="2025-01-23T13:42:00Z" w16du:dateUtc="2025-01-23T13:42:00Z"/>
                <w:sz w:val="18"/>
                <w:szCs w:val="18"/>
              </w:rPr>
            </w:pPr>
            <w:ins w:id="4085"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97583B3" w14:textId="77777777" w:rsidR="00980629" w:rsidRPr="00340B0D" w:rsidRDefault="00980629" w:rsidP="00541D1A">
            <w:pPr>
              <w:rPr>
                <w:ins w:id="4086" w:author="jonathan pritchard" w:date="2025-01-23T13:42:00Z" w16du:dateUtc="2025-01-23T13:42:00Z"/>
                <w:rFonts w:cs="Arial"/>
                <w:sz w:val="18"/>
                <w:szCs w:val="18"/>
              </w:rPr>
            </w:pPr>
          </w:p>
        </w:tc>
      </w:tr>
      <w:tr w:rsidR="00980629" w:rsidRPr="00340B0D" w14:paraId="7BB8CB12" w14:textId="77777777" w:rsidTr="00541D1A">
        <w:trPr>
          <w:ins w:id="408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33C9B4" w14:textId="77777777" w:rsidR="00980629" w:rsidRPr="00340B0D" w:rsidRDefault="00980629" w:rsidP="00541D1A">
            <w:pPr>
              <w:pStyle w:val="Default"/>
              <w:rPr>
                <w:ins w:id="4088" w:author="jonathan pritchard" w:date="2025-01-23T13:42:00Z" w16du:dateUtc="2025-01-23T13:42:00Z"/>
                <w:sz w:val="18"/>
                <w:szCs w:val="18"/>
              </w:rPr>
            </w:pPr>
            <w:ins w:id="4089"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CDC5DF" w14:textId="77777777" w:rsidR="00980629" w:rsidRPr="00340B0D" w:rsidRDefault="00980629" w:rsidP="00541D1A">
            <w:pPr>
              <w:jc w:val="center"/>
              <w:rPr>
                <w:ins w:id="409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2CE0CB" w14:textId="77777777" w:rsidR="00980629" w:rsidRPr="00340B0D" w:rsidRDefault="00980629" w:rsidP="00541D1A">
            <w:pPr>
              <w:rPr>
                <w:ins w:id="409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88AFD" w14:textId="77777777" w:rsidR="00980629" w:rsidRPr="00340B0D" w:rsidRDefault="00980629" w:rsidP="00541D1A">
            <w:pPr>
              <w:rPr>
                <w:ins w:id="4092" w:author="jonathan pritchard" w:date="2025-01-23T13:42:00Z" w16du:dateUtc="2025-01-23T13:42:00Z"/>
                <w:rFonts w:cs="Arial"/>
                <w:sz w:val="18"/>
                <w:szCs w:val="18"/>
              </w:rPr>
            </w:pPr>
          </w:p>
        </w:tc>
      </w:tr>
      <w:tr w:rsidR="00980629" w:rsidRPr="00340B0D" w14:paraId="5F6BA782" w14:textId="77777777" w:rsidTr="00541D1A">
        <w:trPr>
          <w:ins w:id="409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537675" w14:textId="77777777" w:rsidR="00980629" w:rsidRPr="00340B0D" w:rsidRDefault="00980629" w:rsidP="00541D1A">
            <w:pPr>
              <w:pStyle w:val="Default"/>
              <w:rPr>
                <w:ins w:id="4094" w:author="jonathan pritchard" w:date="2025-01-23T13:42:00Z" w16du:dateUtc="2025-01-23T13:42:00Z"/>
                <w:sz w:val="18"/>
                <w:szCs w:val="18"/>
              </w:rPr>
            </w:pPr>
            <w:ins w:id="4095"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BF46FB2" w14:textId="77777777" w:rsidR="00980629" w:rsidRPr="00340B0D" w:rsidRDefault="00980629" w:rsidP="00541D1A">
            <w:pPr>
              <w:jc w:val="center"/>
              <w:rPr>
                <w:ins w:id="409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6DEFFA" w14:textId="77777777" w:rsidR="00980629" w:rsidRPr="00340B0D" w:rsidRDefault="00980629" w:rsidP="00541D1A">
            <w:pPr>
              <w:rPr>
                <w:ins w:id="4097"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39C54BD" w14:textId="77777777" w:rsidR="00980629" w:rsidRPr="00340B0D" w:rsidRDefault="00980629" w:rsidP="00541D1A">
            <w:pPr>
              <w:rPr>
                <w:ins w:id="4098" w:author="jonathan pritchard" w:date="2025-01-23T13:42:00Z" w16du:dateUtc="2025-01-23T13:42:00Z"/>
                <w:rFonts w:cs="Arial"/>
                <w:sz w:val="18"/>
                <w:szCs w:val="18"/>
              </w:rPr>
            </w:pPr>
          </w:p>
        </w:tc>
      </w:tr>
      <w:tr w:rsidR="00980629" w:rsidRPr="00340B0D" w14:paraId="50BCFEBB" w14:textId="77777777" w:rsidTr="00541D1A">
        <w:trPr>
          <w:ins w:id="409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05FFB1" w14:textId="77777777" w:rsidR="00980629" w:rsidRPr="00340B0D" w:rsidRDefault="00980629" w:rsidP="00541D1A">
            <w:pPr>
              <w:pStyle w:val="Default"/>
              <w:rPr>
                <w:ins w:id="4100" w:author="jonathan pritchard" w:date="2025-01-23T13:42:00Z" w16du:dateUtc="2025-01-23T13:42:00Z"/>
                <w:sz w:val="18"/>
                <w:szCs w:val="18"/>
              </w:rPr>
            </w:pPr>
            <w:ins w:id="4101"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EFE7F" w14:textId="77777777" w:rsidR="00980629" w:rsidRPr="00340B0D" w:rsidRDefault="00980629" w:rsidP="00541D1A">
            <w:pPr>
              <w:jc w:val="center"/>
              <w:rPr>
                <w:ins w:id="410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E615C5" w14:textId="77777777" w:rsidR="00980629" w:rsidRPr="00340B0D" w:rsidRDefault="00980629" w:rsidP="00541D1A">
            <w:pPr>
              <w:rPr>
                <w:ins w:id="410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DF2EC" w14:textId="77777777" w:rsidR="00980629" w:rsidRPr="00340B0D" w:rsidRDefault="00980629" w:rsidP="00541D1A">
            <w:pPr>
              <w:rPr>
                <w:ins w:id="4104" w:author="jonathan pritchard" w:date="2025-01-23T13:42:00Z" w16du:dateUtc="2025-01-23T13:42:00Z"/>
                <w:rFonts w:cs="Arial"/>
                <w:sz w:val="18"/>
                <w:szCs w:val="18"/>
              </w:rPr>
            </w:pPr>
          </w:p>
        </w:tc>
      </w:tr>
      <w:tr w:rsidR="00980629" w:rsidRPr="00340B0D" w14:paraId="24495679" w14:textId="77777777" w:rsidTr="00541D1A">
        <w:trPr>
          <w:ins w:id="410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D853235" w14:textId="77777777" w:rsidR="00980629" w:rsidRPr="00340B0D" w:rsidRDefault="00980629" w:rsidP="00541D1A">
            <w:pPr>
              <w:pStyle w:val="Default"/>
              <w:ind w:left="720"/>
              <w:rPr>
                <w:ins w:id="4106" w:author="jonathan pritchard" w:date="2025-01-23T13:42:00Z" w16du:dateUtc="2025-01-23T13:42:00Z"/>
                <w:sz w:val="18"/>
                <w:szCs w:val="18"/>
              </w:rPr>
            </w:pPr>
            <w:ins w:id="4107"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9E41921" w14:textId="77777777" w:rsidR="00980629" w:rsidRPr="00340B0D" w:rsidRDefault="00980629" w:rsidP="00541D1A">
            <w:pPr>
              <w:jc w:val="center"/>
              <w:rPr>
                <w:ins w:id="410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A50D2F" w14:textId="77777777" w:rsidR="00980629" w:rsidRPr="00340B0D" w:rsidRDefault="00980629" w:rsidP="00541D1A">
            <w:pPr>
              <w:rPr>
                <w:ins w:id="4109"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CF7AA33" w14:textId="77777777" w:rsidR="00980629" w:rsidRPr="00340B0D" w:rsidRDefault="00980629" w:rsidP="00541D1A">
            <w:pPr>
              <w:rPr>
                <w:ins w:id="4110" w:author="jonathan pritchard" w:date="2025-01-23T13:42:00Z" w16du:dateUtc="2025-01-23T13:42:00Z"/>
                <w:rFonts w:cs="Arial"/>
                <w:sz w:val="18"/>
                <w:szCs w:val="18"/>
              </w:rPr>
            </w:pPr>
          </w:p>
        </w:tc>
      </w:tr>
      <w:tr w:rsidR="00980629" w:rsidRPr="00340B0D" w14:paraId="4C2CAD6D" w14:textId="77777777" w:rsidTr="00541D1A">
        <w:trPr>
          <w:ins w:id="4111"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2C8721AC" w14:textId="77777777" w:rsidR="00980629" w:rsidRPr="00340B0D" w:rsidRDefault="00980629" w:rsidP="00541D1A">
            <w:pPr>
              <w:pStyle w:val="Default"/>
              <w:ind w:left="720"/>
              <w:rPr>
                <w:ins w:id="4112" w:author="jonathan pritchard" w:date="2025-01-23T13:42:00Z" w16du:dateUtc="2025-01-23T13:42:00Z"/>
                <w:sz w:val="18"/>
                <w:szCs w:val="18"/>
              </w:rPr>
            </w:pPr>
            <w:ins w:id="4113"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723826C" w14:textId="77777777" w:rsidR="00980629" w:rsidRPr="00340B0D" w:rsidRDefault="00980629" w:rsidP="00541D1A">
            <w:pPr>
              <w:jc w:val="center"/>
              <w:rPr>
                <w:ins w:id="411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084F5942" w14:textId="77777777" w:rsidR="00980629" w:rsidRPr="00340B0D" w:rsidRDefault="00980629" w:rsidP="00541D1A">
            <w:pPr>
              <w:rPr>
                <w:ins w:id="4115"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671FDB4B" w14:textId="77777777" w:rsidR="00980629" w:rsidRPr="00340B0D" w:rsidRDefault="00980629" w:rsidP="00541D1A">
            <w:pPr>
              <w:rPr>
                <w:ins w:id="4116" w:author="jonathan pritchard" w:date="2025-01-23T13:42:00Z" w16du:dateUtc="2025-01-23T13:42:00Z"/>
                <w:rFonts w:cs="Arial"/>
                <w:sz w:val="18"/>
                <w:szCs w:val="18"/>
              </w:rPr>
            </w:pPr>
          </w:p>
        </w:tc>
      </w:tr>
      <w:tr w:rsidR="00980629" w:rsidRPr="00340B0D" w14:paraId="2ADFBB6F" w14:textId="77777777" w:rsidTr="00541D1A">
        <w:trPr>
          <w:ins w:id="4117"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61EFD" w14:textId="77777777" w:rsidR="00980629" w:rsidRPr="00EF63B4" w:rsidRDefault="00980629" w:rsidP="00541D1A">
            <w:pPr>
              <w:jc w:val="center"/>
              <w:rPr>
                <w:ins w:id="4118" w:author="jonathan pritchard" w:date="2025-01-23T13:42:00Z" w16du:dateUtc="2025-01-23T13:42:00Z"/>
                <w:rFonts w:cs="Arial"/>
                <w:sz w:val="18"/>
                <w:szCs w:val="18"/>
              </w:rPr>
            </w:pPr>
            <w:ins w:id="4119" w:author="jonathan pritchard" w:date="2025-01-23T13:42:00Z" w16du:dateUtc="2025-01-23T13:42:00Z">
              <w:r>
                <w:rPr>
                  <w:rFonts w:cs="Arial"/>
                  <w:b/>
                  <w:bCs/>
                  <w:sz w:val="18"/>
                  <w:szCs w:val="18"/>
                </w:rPr>
                <w:t>Additional</w:t>
              </w:r>
            </w:ins>
          </w:p>
        </w:tc>
      </w:tr>
      <w:tr w:rsidR="00980629" w:rsidRPr="00340B0D" w14:paraId="2DDAC9AD" w14:textId="77777777" w:rsidTr="00541D1A">
        <w:trPr>
          <w:ins w:id="412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4265DE6" w14:textId="77777777" w:rsidR="00980629" w:rsidRPr="00340B0D" w:rsidRDefault="00980629" w:rsidP="00541D1A">
            <w:pPr>
              <w:pStyle w:val="Default"/>
              <w:ind w:left="720"/>
              <w:rPr>
                <w:ins w:id="4121"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EED32D2" w14:textId="77777777" w:rsidR="00980629" w:rsidRPr="00340B0D" w:rsidRDefault="00980629" w:rsidP="00541D1A">
            <w:pPr>
              <w:jc w:val="center"/>
              <w:rPr>
                <w:ins w:id="4122"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CC37C34" w14:textId="77777777" w:rsidR="00980629" w:rsidRPr="00340B0D" w:rsidRDefault="00980629" w:rsidP="00541D1A">
            <w:pPr>
              <w:rPr>
                <w:ins w:id="412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280AF88" w14:textId="77777777" w:rsidR="00980629" w:rsidRPr="00340B0D" w:rsidRDefault="00980629" w:rsidP="00541D1A">
            <w:pPr>
              <w:rPr>
                <w:ins w:id="4124" w:author="jonathan pritchard" w:date="2025-01-23T13:42:00Z" w16du:dateUtc="2025-01-23T13:42:00Z"/>
                <w:rFonts w:cs="Arial"/>
                <w:sz w:val="18"/>
                <w:szCs w:val="18"/>
              </w:rPr>
            </w:pPr>
          </w:p>
        </w:tc>
      </w:tr>
      <w:tr w:rsidR="00980629" w:rsidRPr="00340B0D" w14:paraId="6DD73809" w14:textId="77777777" w:rsidTr="00541D1A">
        <w:trPr>
          <w:ins w:id="412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D77C073" w14:textId="77777777" w:rsidR="00980629" w:rsidRPr="00340B0D" w:rsidRDefault="00980629" w:rsidP="00541D1A">
            <w:pPr>
              <w:pStyle w:val="Default"/>
              <w:ind w:left="720"/>
              <w:rPr>
                <w:ins w:id="4126"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1EC402" w14:textId="77777777" w:rsidR="00980629" w:rsidRPr="00340B0D" w:rsidRDefault="00980629" w:rsidP="00541D1A">
            <w:pPr>
              <w:jc w:val="center"/>
              <w:rPr>
                <w:ins w:id="4127"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5525E76" w14:textId="77777777" w:rsidR="00980629" w:rsidRPr="00340B0D" w:rsidRDefault="00980629" w:rsidP="00541D1A">
            <w:pPr>
              <w:rPr>
                <w:ins w:id="4128"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3FEB79F" w14:textId="77777777" w:rsidR="00980629" w:rsidRPr="00340B0D" w:rsidRDefault="00980629" w:rsidP="00541D1A">
            <w:pPr>
              <w:rPr>
                <w:ins w:id="4129" w:author="jonathan pritchard" w:date="2025-01-23T13:42:00Z" w16du:dateUtc="2025-01-23T13:42:00Z"/>
                <w:rFonts w:cs="Arial"/>
                <w:sz w:val="18"/>
                <w:szCs w:val="18"/>
              </w:rPr>
            </w:pPr>
          </w:p>
        </w:tc>
      </w:tr>
      <w:tr w:rsidR="00980629" w:rsidRPr="00340B0D" w14:paraId="764C5543" w14:textId="77777777" w:rsidTr="00541D1A">
        <w:trPr>
          <w:ins w:id="4130"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8D92F9" w14:textId="77777777" w:rsidR="00980629" w:rsidRPr="00340B0D" w:rsidRDefault="00980629" w:rsidP="00541D1A">
            <w:pPr>
              <w:jc w:val="center"/>
              <w:rPr>
                <w:ins w:id="4131" w:author="jonathan pritchard" w:date="2025-01-23T13:42:00Z" w16du:dateUtc="2025-01-23T13:42:00Z"/>
                <w:rFonts w:cs="Arial"/>
                <w:b/>
                <w:bCs/>
                <w:sz w:val="18"/>
                <w:szCs w:val="18"/>
              </w:rPr>
            </w:pPr>
            <w:ins w:id="4132" w:author="jonathan pritchard" w:date="2025-01-23T13:42:00Z" w16du:dateUtc="2025-01-23T13:42:00Z">
              <w:r w:rsidRPr="00340B0D">
                <w:rPr>
                  <w:rFonts w:cs="Arial"/>
                  <w:b/>
                  <w:bCs/>
                  <w:sz w:val="18"/>
                  <w:szCs w:val="18"/>
                </w:rPr>
                <w:t>Setup</w:t>
              </w:r>
            </w:ins>
          </w:p>
        </w:tc>
      </w:tr>
      <w:tr w:rsidR="00980629" w:rsidRPr="00340B0D" w14:paraId="031A7933" w14:textId="77777777" w:rsidTr="00541D1A">
        <w:trPr>
          <w:ins w:id="4133"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696FE073" w14:textId="3D444260" w:rsidR="00980629" w:rsidRDefault="003D21E9" w:rsidP="00541D1A">
            <w:pPr>
              <w:rPr>
                <w:ins w:id="4134" w:author="jonathan pritchard" w:date="2025-01-23T13:42:00Z" w16du:dateUtc="2025-01-23T13:42:00Z"/>
                <w:rFonts w:cs="Arial"/>
                <w:sz w:val="18"/>
                <w:szCs w:val="18"/>
              </w:rPr>
            </w:pPr>
            <w:r w:rsidRPr="00D54338">
              <w:rPr>
                <w:rFonts w:cs="Arial"/>
                <w:i/>
              </w:rPr>
              <w:t xml:space="preserve">As for test </w:t>
            </w:r>
            <w:proofErr w:type="spellStart"/>
            <w:r w:rsidRPr="00D54338">
              <w:rPr>
                <w:rFonts w:cs="Arial"/>
                <w:i/>
              </w:rPr>
              <w:t>DifferentPriority</w:t>
            </w:r>
            <w:proofErr w:type="spellEnd"/>
          </w:p>
          <w:p w14:paraId="04029863" w14:textId="77777777" w:rsidR="00980629" w:rsidRPr="00110428" w:rsidRDefault="00980629" w:rsidP="00541D1A">
            <w:pPr>
              <w:rPr>
                <w:ins w:id="4135" w:author="jonathan pritchard" w:date="2025-01-23T13:42:00Z" w16du:dateUtc="2025-01-23T13:42:00Z"/>
                <w:rFonts w:cs="Arial"/>
              </w:rPr>
            </w:pPr>
            <w:ins w:id="4136" w:author="jonathan pritchard" w:date="2025-01-23T13:42:00Z" w16du:dateUtc="2025-01-23T13:42:00Z">
              <w:r>
                <w:rPr>
                  <w:rFonts w:cs="Arial"/>
                  <w:i/>
                </w:rPr>
                <w:lastRenderedPageBreak/>
                <w:t>.</w:t>
              </w:r>
              <w:r w:rsidRPr="00110428">
                <w:rPr>
                  <w:rFonts w:cs="Arial"/>
                  <w:i/>
                </w:rPr>
                <w:t xml:space="preserve">. </w:t>
              </w:r>
            </w:ins>
          </w:p>
          <w:p w14:paraId="729CC40F" w14:textId="77777777" w:rsidR="00980629" w:rsidRPr="00340B0D" w:rsidRDefault="00980629" w:rsidP="00541D1A">
            <w:pPr>
              <w:rPr>
                <w:ins w:id="4137" w:author="jonathan pritchard" w:date="2025-01-23T13:42:00Z" w16du:dateUtc="2025-01-23T13:42:00Z"/>
                <w:rFonts w:cs="Arial"/>
                <w:sz w:val="18"/>
                <w:szCs w:val="18"/>
              </w:rPr>
            </w:pPr>
          </w:p>
        </w:tc>
      </w:tr>
      <w:tr w:rsidR="00980629" w:rsidRPr="00340B0D" w14:paraId="39F221C7" w14:textId="77777777" w:rsidTr="00541D1A">
        <w:trPr>
          <w:ins w:id="4138"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9A855D9" w14:textId="77777777" w:rsidR="00980629" w:rsidRPr="00340B0D" w:rsidRDefault="00980629" w:rsidP="00541D1A">
            <w:pPr>
              <w:jc w:val="center"/>
              <w:rPr>
                <w:ins w:id="4139" w:author="jonathan pritchard" w:date="2025-01-23T13:42:00Z" w16du:dateUtc="2025-01-23T13:42:00Z"/>
                <w:rFonts w:cs="Arial"/>
                <w:b/>
                <w:bCs/>
                <w:sz w:val="18"/>
                <w:szCs w:val="18"/>
              </w:rPr>
            </w:pPr>
            <w:ins w:id="4140" w:author="jonathan pritchard" w:date="2025-01-23T13:42:00Z" w16du:dateUtc="2025-01-23T13:42:00Z">
              <w:r w:rsidRPr="00340B0D">
                <w:rPr>
                  <w:rFonts w:cs="Arial"/>
                  <w:b/>
                  <w:bCs/>
                  <w:sz w:val="18"/>
                  <w:szCs w:val="18"/>
                </w:rPr>
                <w:lastRenderedPageBreak/>
                <w:t>Action</w:t>
              </w:r>
            </w:ins>
          </w:p>
        </w:tc>
      </w:tr>
      <w:tr w:rsidR="00980629" w:rsidRPr="00340B0D" w14:paraId="2F11F4D8" w14:textId="77777777" w:rsidTr="00541D1A">
        <w:trPr>
          <w:ins w:id="414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06A5C3" w14:textId="05D9E595" w:rsidR="00980629" w:rsidRPr="00110428" w:rsidRDefault="003D21E9" w:rsidP="00541D1A">
            <w:pPr>
              <w:rPr>
                <w:ins w:id="4142" w:author="jonathan pritchard" w:date="2025-01-23T13:42:00Z" w16du:dateUtc="2025-01-23T13:42:00Z"/>
                <w:rFonts w:cs="Arial"/>
                <w:b/>
                <w:bCs/>
              </w:rPr>
            </w:pPr>
            <w:r w:rsidRPr="00D54338">
              <w:rPr>
                <w:rFonts w:cs="Arial"/>
                <w:i/>
              </w:rPr>
              <w:t>View the features at position 32°20.400’S 61°21.900’ E scale 1:5000</w:t>
            </w:r>
          </w:p>
        </w:tc>
      </w:tr>
      <w:tr w:rsidR="00980629" w:rsidRPr="00340B0D" w14:paraId="720D0023" w14:textId="77777777" w:rsidTr="00541D1A">
        <w:trPr>
          <w:ins w:id="4143"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EAD57D" w14:textId="77777777" w:rsidR="00980629" w:rsidRPr="00340B0D" w:rsidRDefault="00980629" w:rsidP="00541D1A">
            <w:pPr>
              <w:jc w:val="center"/>
              <w:rPr>
                <w:ins w:id="4144" w:author="jonathan pritchard" w:date="2025-01-23T13:42:00Z" w16du:dateUtc="2025-01-23T13:42:00Z"/>
                <w:rFonts w:cs="Arial"/>
                <w:sz w:val="18"/>
                <w:szCs w:val="18"/>
              </w:rPr>
            </w:pPr>
            <w:ins w:id="4145" w:author="jonathan pritchard" w:date="2025-01-23T13:42:00Z" w16du:dateUtc="2025-01-23T13:42:00Z">
              <w:r w:rsidRPr="00340B0D">
                <w:rPr>
                  <w:rFonts w:cs="Arial"/>
                  <w:b/>
                  <w:bCs/>
                  <w:sz w:val="18"/>
                  <w:szCs w:val="18"/>
                </w:rPr>
                <w:t>Results</w:t>
              </w:r>
            </w:ins>
          </w:p>
        </w:tc>
      </w:tr>
      <w:tr w:rsidR="00980629" w:rsidRPr="00340B0D" w14:paraId="19F6686B" w14:textId="77777777" w:rsidTr="00541D1A">
        <w:trPr>
          <w:ins w:id="414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4E731397" w14:textId="77777777" w:rsidR="003D21E9" w:rsidRDefault="003D21E9" w:rsidP="003D21E9">
            <w:pPr>
              <w:jc w:val="left"/>
              <w:rPr>
                <w:rFonts w:cs="Arial"/>
                <w:sz w:val="18"/>
                <w:szCs w:val="18"/>
              </w:rPr>
            </w:pPr>
          </w:p>
          <w:p w14:paraId="614C7833" w14:textId="53285C8B" w:rsidR="00980629" w:rsidRPr="003D21E9" w:rsidRDefault="003D21E9" w:rsidP="003D21E9">
            <w:pPr>
              <w:jc w:val="left"/>
              <w:rPr>
                <w:ins w:id="4147" w:author="jonathan pritchard" w:date="2025-01-23T13:42:00Z" w16du:dateUtc="2025-01-23T13:42:00Z"/>
                <w:rFonts w:cs="Arial"/>
                <w:i/>
              </w:rPr>
            </w:pPr>
            <w:r w:rsidRPr="00D54338">
              <w:rPr>
                <w:rFonts w:cs="Arial"/>
                <w:i/>
              </w:rPr>
              <w:t>Confirm that items 1-6 display as shown in the graphic below</w:t>
            </w:r>
          </w:p>
          <w:p w14:paraId="4DAC27D3" w14:textId="77777777" w:rsidR="00980629" w:rsidRPr="00340B0D" w:rsidRDefault="00980629" w:rsidP="00541D1A">
            <w:pPr>
              <w:tabs>
                <w:tab w:val="left" w:pos="3048"/>
              </w:tabs>
              <w:jc w:val="center"/>
              <w:rPr>
                <w:ins w:id="4148" w:author="jonathan pritchard" w:date="2025-01-23T13:42:00Z" w16du:dateUtc="2025-01-23T13:42:00Z"/>
                <w:rFonts w:cs="Arial"/>
                <w:sz w:val="18"/>
                <w:szCs w:val="18"/>
              </w:rPr>
            </w:pPr>
          </w:p>
          <w:p w14:paraId="6080A7B0" w14:textId="18301BE9" w:rsidR="00980629" w:rsidRDefault="003D21E9" w:rsidP="00541D1A">
            <w:pPr>
              <w:jc w:val="center"/>
              <w:rPr>
                <w:ins w:id="4149" w:author="jonathan pritchard" w:date="2025-01-23T13:42:00Z" w16du:dateUtc="2025-01-23T13:42:00Z"/>
                <w:rFonts w:cs="Arial"/>
                <w:sz w:val="18"/>
                <w:szCs w:val="18"/>
              </w:rPr>
            </w:pPr>
            <w:r w:rsidRPr="00685941">
              <w:rPr>
                <w:noProof/>
                <w:sz w:val="16"/>
                <w:szCs w:val="16"/>
                <w:lang w:val="en-IN" w:eastAsia="en-IN"/>
              </w:rPr>
              <w:drawing>
                <wp:inline distT="0" distB="0" distL="0" distR="0" wp14:anchorId="08AB7BA9" wp14:editId="35B3B6D8">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28"/>
                          <a:stretch>
                            <a:fillRect/>
                          </a:stretch>
                        </pic:blipFill>
                        <pic:spPr>
                          <a:xfrm>
                            <a:off x="0" y="0"/>
                            <a:ext cx="5836920" cy="2965450"/>
                          </a:xfrm>
                          <a:prstGeom prst="rect">
                            <a:avLst/>
                          </a:prstGeom>
                        </pic:spPr>
                      </pic:pic>
                    </a:graphicData>
                  </a:graphic>
                </wp:inline>
              </w:drawing>
            </w:r>
          </w:p>
          <w:p w14:paraId="42ADE334" w14:textId="77777777" w:rsidR="00980629" w:rsidRDefault="00980629" w:rsidP="00541D1A">
            <w:pPr>
              <w:jc w:val="center"/>
              <w:rPr>
                <w:ins w:id="4150" w:author="jonathan pritchard" w:date="2025-01-23T13:42:00Z" w16du:dateUtc="2025-01-23T13:42:00Z"/>
                <w:rFonts w:cs="Arial"/>
                <w:sz w:val="18"/>
                <w:szCs w:val="18"/>
              </w:rPr>
            </w:pPr>
          </w:p>
          <w:p w14:paraId="23F21AAF" w14:textId="77777777" w:rsidR="00980629" w:rsidRPr="00340B0D" w:rsidRDefault="00980629" w:rsidP="00541D1A">
            <w:pPr>
              <w:rPr>
                <w:ins w:id="4151" w:author="jonathan pritchard" w:date="2025-01-23T13:42:00Z" w16du:dateUtc="2025-01-23T13:42:00Z"/>
                <w:rFonts w:cs="Arial"/>
                <w:sz w:val="18"/>
                <w:szCs w:val="18"/>
              </w:rPr>
            </w:pPr>
          </w:p>
        </w:tc>
      </w:tr>
    </w:tbl>
    <w:p w14:paraId="518C089D" w14:textId="77777777" w:rsidR="006E73FA" w:rsidRDefault="006E73FA" w:rsidP="006E73FA">
      <w:pPr>
        <w:rPr>
          <w:ins w:id="4152" w:author="jonathan pritchard" w:date="2025-01-23T13:39:00Z" w16du:dateUtc="2025-01-23T13:39:00Z"/>
        </w:rPr>
      </w:pPr>
    </w:p>
    <w:p w14:paraId="4A73C53C" w14:textId="77777777" w:rsidR="006E73FA" w:rsidRPr="006E73FA" w:rsidRDefault="006E73FA">
      <w:pPr>
        <w:rPr>
          <w:b/>
          <w:rPrChange w:id="4153" w:author="jonathan pritchard" w:date="2025-01-23T13:39:00Z" w16du:dateUtc="2025-01-23T13:39:00Z">
            <w:rPr>
              <w:rFonts w:cs="Arial"/>
              <w:b w:val="0"/>
              <w:color w:val="000000" w:themeColor="text1"/>
            </w:rPr>
          </w:rPrChange>
        </w:rPr>
        <w:pPrChange w:id="4154" w:author="jonathan pritchard" w:date="2025-01-23T13:39:00Z" w16du:dateUtc="2025-01-23T13:39:00Z">
          <w:pPr>
            <w:pStyle w:val="Heading1"/>
            <w:numPr>
              <w:ilvl w:val="2"/>
              <w:numId w:val="73"/>
            </w:numPr>
            <w:tabs>
              <w:tab w:val="clear" w:pos="432"/>
              <w:tab w:val="left" w:pos="567"/>
            </w:tabs>
            <w:spacing w:after="120"/>
            <w:ind w:left="567" w:hanging="567"/>
          </w:pPr>
        </w:pPrChange>
      </w:pPr>
    </w:p>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980629" w:rsidRDefault="006C7785" w:rsidP="006C7785">
      <w:pPr>
        <w:pStyle w:val="Heading1"/>
        <w:numPr>
          <w:ilvl w:val="2"/>
          <w:numId w:val="73"/>
        </w:numPr>
        <w:tabs>
          <w:tab w:val="left" w:pos="567"/>
        </w:tabs>
        <w:spacing w:after="120"/>
        <w:ind w:left="567" w:hanging="567"/>
        <w:rPr>
          <w:ins w:id="4155" w:author="jonathan pritchard" w:date="2025-01-23T13:42:00Z" w16du:dateUtc="2025-01-23T13:42:00Z"/>
          <w:rFonts w:cs="Arial"/>
          <w:color w:val="000000" w:themeColor="text1"/>
          <w:highlight w:val="yellow"/>
          <w:rPrChange w:id="4156" w:author="jonathan pritchard" w:date="2025-01-23T13:42:00Z" w16du:dateUtc="2025-01-23T13:42:00Z">
            <w:rPr>
              <w:ins w:id="4157" w:author="jonathan pritchard" w:date="2025-01-23T13:42:00Z" w16du:dateUtc="2025-01-23T13:42:00Z"/>
              <w:rFonts w:cs="Arial"/>
              <w:color w:val="000000" w:themeColor="text1"/>
            </w:rPr>
          </w:rPrChange>
        </w:rPr>
      </w:pPr>
      <w:r w:rsidRPr="00980629">
        <w:rPr>
          <w:rFonts w:cs="Arial"/>
          <w:color w:val="000000" w:themeColor="text1"/>
          <w:highlight w:val="yellow"/>
          <w:rPrChange w:id="4158" w:author="jonathan pritchard" w:date="2025-01-23T13:42:00Z" w16du:dateUtc="2025-01-23T13:42:00Z">
            <w:rPr>
              <w:rFonts w:cs="Arial"/>
              <w:color w:val="000000" w:themeColor="text1"/>
            </w:rPr>
          </w:rPrChange>
        </w:rPr>
        <w:lastRenderedPageBreak/>
        <w:t>Line Suppression</w:t>
      </w:r>
    </w:p>
    <w:p w14:paraId="33899D4B" w14:textId="77777777" w:rsidR="00980629" w:rsidRDefault="00980629" w:rsidP="00980629">
      <w:pPr>
        <w:rPr>
          <w:ins w:id="4159"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44E11" w14:textId="77777777" w:rsidTr="00541D1A">
        <w:trPr>
          <w:trHeight w:val="416"/>
          <w:ins w:id="4160"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76B9E20" w14:textId="77777777" w:rsidR="00980629" w:rsidRPr="00340B0D" w:rsidRDefault="00980629" w:rsidP="00541D1A">
            <w:pPr>
              <w:jc w:val="center"/>
              <w:rPr>
                <w:ins w:id="4161" w:author="jonathan pritchard" w:date="2025-01-23T13:42:00Z" w16du:dateUtc="2025-01-23T13:42:00Z"/>
                <w:rFonts w:cs="Arial"/>
                <w:b/>
                <w:bCs/>
                <w:sz w:val="18"/>
                <w:szCs w:val="18"/>
              </w:rPr>
            </w:pPr>
            <w:ins w:id="4162"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69DF43C" w14:textId="42596274" w:rsidR="00980629" w:rsidRPr="00C87169" w:rsidRDefault="003D21E9" w:rsidP="00541D1A">
            <w:pPr>
              <w:jc w:val="center"/>
              <w:rPr>
                <w:ins w:id="4163" w:author="jonathan pritchard" w:date="2025-01-23T13:42:00Z" w16du:dateUtc="2025-01-23T13:42:00Z"/>
                <w:rFonts w:cs="Arial"/>
                <w:bCs/>
              </w:rPr>
            </w:pPr>
            <w:proofErr w:type="spellStart"/>
            <w:r w:rsidRPr="00D54338">
              <w:rPr>
                <w:rFonts w:cs="Arial"/>
              </w:rPr>
              <w:t>LineSuppression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4AF8DFE" w14:textId="77777777" w:rsidR="00980629" w:rsidRPr="00340B0D" w:rsidRDefault="00980629" w:rsidP="00541D1A">
            <w:pPr>
              <w:jc w:val="center"/>
              <w:rPr>
                <w:ins w:id="4164" w:author="jonathan pritchard" w:date="2025-01-23T13:42:00Z" w16du:dateUtc="2025-01-23T13:42:00Z"/>
                <w:rFonts w:cs="Arial"/>
                <w:b/>
                <w:bCs/>
                <w:sz w:val="18"/>
                <w:szCs w:val="18"/>
              </w:rPr>
            </w:pPr>
            <w:ins w:id="4165"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E72E33" w14:textId="25E35B20" w:rsidR="00980629" w:rsidRPr="003D21E9" w:rsidRDefault="003D21E9" w:rsidP="003D21E9">
            <w:pPr>
              <w:spacing w:line="240" w:lineRule="auto"/>
              <w:rPr>
                <w:ins w:id="4166" w:author="jonathan pritchard" w:date="2025-01-23T13:42:00Z" w16du:dateUtc="2025-01-23T13:42:00Z"/>
                <w:rFonts w:cs="Arial"/>
                <w:color w:val="000000"/>
              </w:rPr>
            </w:pPr>
            <w:r w:rsidRPr="00D54338">
              <w:rPr>
                <w:rFonts w:cs="Arial"/>
                <w:color w:val="000000"/>
              </w:rPr>
              <w:t>S-98 C-7.2.9</w:t>
            </w:r>
          </w:p>
        </w:tc>
      </w:tr>
      <w:tr w:rsidR="00980629" w:rsidRPr="00340B0D" w14:paraId="442AB0EB" w14:textId="77777777" w:rsidTr="00541D1A">
        <w:trPr>
          <w:ins w:id="4167"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3BF9C" w14:textId="77777777" w:rsidR="00980629" w:rsidRPr="00340B0D" w:rsidRDefault="00980629" w:rsidP="00541D1A">
            <w:pPr>
              <w:rPr>
                <w:ins w:id="4168" w:author="jonathan pritchard" w:date="2025-01-23T13:42:00Z" w16du:dateUtc="2025-01-23T13:42:00Z"/>
                <w:rFonts w:cs="Arial"/>
                <w:b/>
                <w:bCs/>
                <w:sz w:val="18"/>
                <w:szCs w:val="18"/>
              </w:rPr>
            </w:pPr>
            <w:ins w:id="4169" w:author="jonathan pritchard" w:date="2025-01-23T13:42:00Z" w16du:dateUtc="2025-01-23T13:42:00Z">
              <w:r w:rsidRPr="00340B0D">
                <w:rPr>
                  <w:rFonts w:cs="Arial"/>
                  <w:b/>
                  <w:bCs/>
                  <w:sz w:val="18"/>
                  <w:szCs w:val="18"/>
                </w:rPr>
                <w:t>Test Description</w:t>
              </w:r>
            </w:ins>
          </w:p>
        </w:tc>
      </w:tr>
      <w:tr w:rsidR="00980629" w:rsidRPr="00340B0D" w14:paraId="433ECBAD" w14:textId="77777777" w:rsidTr="00541D1A">
        <w:trPr>
          <w:ins w:id="4170"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4D1FAC4" w14:textId="77777777" w:rsidR="00980629" w:rsidRPr="009C22F4" w:rsidRDefault="00980629" w:rsidP="00541D1A">
            <w:pPr>
              <w:rPr>
                <w:ins w:id="4171" w:author="jonathan pritchard" w:date="2025-01-23T13:42:00Z" w16du:dateUtc="2025-01-23T13:42:00Z"/>
                <w:rFonts w:cs="Arial"/>
                <w:i/>
              </w:rPr>
            </w:pPr>
          </w:p>
          <w:p w14:paraId="7DB2DD98" w14:textId="77777777" w:rsidR="00980629" w:rsidRDefault="003D21E9" w:rsidP="00541D1A">
            <w:pPr>
              <w:rPr>
                <w:rFonts w:cs="Arial"/>
                <w:i/>
              </w:rPr>
            </w:pPr>
            <w:r w:rsidRPr="00D54338">
              <w:rPr>
                <w:rFonts w:cs="Arial"/>
                <w:i/>
              </w:rPr>
              <w:t>Line suppression</w:t>
            </w:r>
          </w:p>
          <w:p w14:paraId="768E1168" w14:textId="40816F75" w:rsidR="003D21E9" w:rsidRPr="009C22F4" w:rsidRDefault="003D21E9" w:rsidP="00541D1A">
            <w:pPr>
              <w:rPr>
                <w:ins w:id="4172" w:author="jonathan pritchard" w:date="2025-01-23T13:42:00Z" w16du:dateUtc="2025-01-23T13:42:00Z"/>
                <w:rFonts w:cs="Arial"/>
                <w:i/>
              </w:rPr>
            </w:pPr>
          </w:p>
        </w:tc>
      </w:tr>
      <w:tr w:rsidR="00980629" w:rsidRPr="00340B0D" w14:paraId="55FE8BEB" w14:textId="77777777" w:rsidTr="00541D1A">
        <w:trPr>
          <w:ins w:id="417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8804A" w14:textId="77777777" w:rsidR="00980629" w:rsidRPr="00340B0D" w:rsidRDefault="00980629" w:rsidP="00541D1A">
            <w:pPr>
              <w:jc w:val="center"/>
              <w:rPr>
                <w:ins w:id="4174" w:author="jonathan pritchard" w:date="2025-01-23T13:42:00Z" w16du:dateUtc="2025-01-23T13:42:00Z"/>
                <w:rFonts w:cs="Arial"/>
                <w:b/>
                <w:bCs/>
                <w:sz w:val="18"/>
                <w:szCs w:val="18"/>
              </w:rPr>
            </w:pPr>
            <w:ins w:id="4175" w:author="jonathan pritchard" w:date="2025-01-23T13:42:00Z" w16du:dateUtc="2025-01-23T13:42:00Z">
              <w:r w:rsidRPr="00340B0D">
                <w:rPr>
                  <w:rFonts w:cs="Arial"/>
                  <w:b/>
                  <w:bCs/>
                  <w:sz w:val="18"/>
                  <w:szCs w:val="18"/>
                </w:rPr>
                <w:t>Loaded Data</w:t>
              </w:r>
            </w:ins>
          </w:p>
        </w:tc>
      </w:tr>
      <w:tr w:rsidR="00980629" w:rsidRPr="00340B0D" w14:paraId="0DE6B0D2" w14:textId="77777777" w:rsidTr="00541D1A">
        <w:trPr>
          <w:ins w:id="4176"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4AABF0" w14:textId="77777777" w:rsidR="00980629" w:rsidRPr="00340B0D" w:rsidRDefault="00980629" w:rsidP="00541D1A">
            <w:pPr>
              <w:jc w:val="center"/>
              <w:rPr>
                <w:ins w:id="4177" w:author="jonathan pritchard" w:date="2025-01-23T13:42:00Z" w16du:dateUtc="2025-01-23T13:42:00Z"/>
                <w:rFonts w:cs="Arial"/>
                <w:b/>
                <w:bCs/>
                <w:sz w:val="18"/>
                <w:szCs w:val="18"/>
              </w:rPr>
            </w:pPr>
            <w:ins w:id="4178"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B2C970" w14:textId="77777777" w:rsidR="00980629" w:rsidRPr="00340B0D" w:rsidRDefault="00980629" w:rsidP="00541D1A">
            <w:pPr>
              <w:jc w:val="center"/>
              <w:rPr>
                <w:ins w:id="4179" w:author="jonathan pritchard" w:date="2025-01-23T13:42:00Z" w16du:dateUtc="2025-01-23T13:42:00Z"/>
                <w:rFonts w:cs="Arial"/>
                <w:b/>
                <w:bCs/>
                <w:sz w:val="18"/>
                <w:szCs w:val="18"/>
              </w:rPr>
            </w:pPr>
          </w:p>
        </w:tc>
      </w:tr>
      <w:tr w:rsidR="00980629" w:rsidRPr="00340B0D" w14:paraId="4FCBD261" w14:textId="77777777" w:rsidTr="00541D1A">
        <w:trPr>
          <w:ins w:id="4180"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61A27AD" w14:textId="77777777" w:rsidR="00980629" w:rsidRPr="00340B0D" w:rsidRDefault="00980629" w:rsidP="00541D1A">
            <w:pPr>
              <w:rPr>
                <w:ins w:id="4181"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4710B51" w14:textId="77777777" w:rsidR="00980629" w:rsidRPr="00340B0D" w:rsidRDefault="00980629" w:rsidP="00541D1A">
            <w:pPr>
              <w:rPr>
                <w:ins w:id="4182" w:author="jonathan pritchard" w:date="2025-01-23T13:42:00Z" w16du:dateUtc="2025-01-23T13:42:00Z"/>
                <w:rFonts w:cs="Arial"/>
                <w:sz w:val="18"/>
                <w:szCs w:val="18"/>
              </w:rPr>
            </w:pPr>
          </w:p>
        </w:tc>
      </w:tr>
      <w:tr w:rsidR="00980629" w:rsidRPr="00340B0D" w14:paraId="2AA72795" w14:textId="77777777" w:rsidTr="00541D1A">
        <w:trPr>
          <w:ins w:id="4183"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952B6AB" w14:textId="77777777" w:rsidR="00980629" w:rsidRPr="00340B0D" w:rsidRDefault="00980629" w:rsidP="00541D1A">
            <w:pPr>
              <w:rPr>
                <w:ins w:id="4184"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5369962" w14:textId="77777777" w:rsidR="00980629" w:rsidRPr="00340B0D" w:rsidRDefault="00980629" w:rsidP="00541D1A">
            <w:pPr>
              <w:rPr>
                <w:ins w:id="4185" w:author="jonathan pritchard" w:date="2025-01-23T13:42:00Z" w16du:dateUtc="2025-01-23T13:42:00Z"/>
                <w:rFonts w:cs="Arial"/>
                <w:sz w:val="18"/>
                <w:szCs w:val="18"/>
              </w:rPr>
            </w:pPr>
          </w:p>
        </w:tc>
      </w:tr>
      <w:tr w:rsidR="00980629" w:rsidRPr="00340B0D" w14:paraId="30BA548C" w14:textId="77777777" w:rsidTr="00541D1A">
        <w:trPr>
          <w:ins w:id="4186"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9A656F1" w14:textId="77777777" w:rsidR="00980629" w:rsidRPr="00340B0D" w:rsidRDefault="00980629" w:rsidP="00541D1A">
            <w:pPr>
              <w:jc w:val="center"/>
              <w:rPr>
                <w:ins w:id="4187" w:author="jonathan pritchard" w:date="2025-01-23T13:42:00Z" w16du:dateUtc="2025-01-23T13:42:00Z"/>
                <w:rFonts w:cs="Arial"/>
                <w:b/>
                <w:bCs/>
                <w:sz w:val="18"/>
                <w:szCs w:val="18"/>
              </w:rPr>
            </w:pPr>
            <w:ins w:id="4188"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25742" w14:textId="77777777" w:rsidR="00980629" w:rsidRPr="00340B0D" w:rsidRDefault="00980629" w:rsidP="00541D1A">
            <w:pPr>
              <w:jc w:val="center"/>
              <w:rPr>
                <w:ins w:id="4189" w:author="jonathan pritchard" w:date="2025-01-23T13:42:00Z" w16du:dateUtc="2025-01-23T13:42:00Z"/>
                <w:rFonts w:cs="Arial"/>
                <w:b/>
                <w:bCs/>
                <w:sz w:val="18"/>
                <w:szCs w:val="18"/>
              </w:rPr>
            </w:pPr>
            <w:ins w:id="4190"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302F45F" w14:textId="77777777" w:rsidTr="00541D1A">
        <w:trPr>
          <w:ins w:id="4191" w:author="jonathan pritchard" w:date="2025-01-23T13:42:00Z"/>
        </w:trPr>
        <w:customXmlInsRangeStart w:id="4192" w:author="jonathan pritchard" w:date="2025-01-23T13:42:00Z"/>
        <w:sdt>
          <w:sdtPr>
            <w:rPr>
              <w:rFonts w:cs="Arial"/>
              <w:sz w:val="18"/>
              <w:szCs w:val="18"/>
            </w:rPr>
            <w:alias w:val="Diplay Category"/>
            <w:tag w:val="Diplay Categor"/>
            <w:id w:val="943650266"/>
            <w:placeholder>
              <w:docPart w:val="4B67C1A7C78D42D18F0AC60E8DAAA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19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74A42F7" w14:textId="77777777" w:rsidR="00980629" w:rsidRPr="00340B0D" w:rsidRDefault="00980629" w:rsidP="00541D1A">
                <w:pPr>
                  <w:rPr>
                    <w:ins w:id="4193" w:author="jonathan pritchard" w:date="2025-01-23T13:42:00Z" w16du:dateUtc="2025-01-23T13:42:00Z"/>
                    <w:rFonts w:cs="Arial"/>
                    <w:sz w:val="18"/>
                    <w:szCs w:val="18"/>
                  </w:rPr>
                </w:pPr>
                <w:ins w:id="4194" w:author="jonathan pritchard" w:date="2025-01-23T13:42:00Z" w16du:dateUtc="2025-01-23T13:42:00Z">
                  <w:r>
                    <w:rPr>
                      <w:rFonts w:cs="Arial"/>
                      <w:sz w:val="18"/>
                      <w:szCs w:val="18"/>
                    </w:rPr>
                    <w:t>Other</w:t>
                  </w:r>
                </w:ins>
              </w:p>
            </w:tc>
            <w:customXmlInsRangeStart w:id="4195" w:author="jonathan pritchard" w:date="2025-01-23T13:42:00Z"/>
          </w:sdtContent>
        </w:sdt>
        <w:customXmlInsRangeEnd w:id="4195"/>
        <w:tc>
          <w:tcPr>
            <w:tcW w:w="3871" w:type="dxa"/>
            <w:gridSpan w:val="5"/>
            <w:tcBorders>
              <w:left w:val="single" w:sz="12" w:space="0" w:color="auto"/>
              <w:bottom w:val="single" w:sz="4" w:space="0" w:color="auto"/>
              <w:right w:val="single" w:sz="4" w:space="0" w:color="auto"/>
            </w:tcBorders>
            <w:shd w:val="clear" w:color="auto" w:fill="auto"/>
          </w:tcPr>
          <w:p w14:paraId="76F80233" w14:textId="77777777" w:rsidR="00980629" w:rsidRPr="00340B0D" w:rsidRDefault="00980629" w:rsidP="00541D1A">
            <w:pPr>
              <w:rPr>
                <w:ins w:id="4196" w:author="jonathan pritchard" w:date="2025-01-23T13:42:00Z" w16du:dateUtc="2025-01-23T13:42:00Z"/>
                <w:rFonts w:cs="Arial"/>
                <w:sz w:val="18"/>
                <w:szCs w:val="18"/>
              </w:rPr>
            </w:pPr>
            <w:ins w:id="4197"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3796420" w14:textId="77777777" w:rsidR="00980629" w:rsidRPr="00340B0D" w:rsidRDefault="00980629" w:rsidP="00541D1A">
            <w:pPr>
              <w:jc w:val="center"/>
              <w:rPr>
                <w:ins w:id="4198" w:author="jonathan pritchard" w:date="2025-01-23T13:42:00Z" w16du:dateUtc="2025-01-23T13:42:00Z"/>
                <w:rFonts w:cs="Arial"/>
                <w:sz w:val="18"/>
                <w:szCs w:val="18"/>
              </w:rPr>
            </w:pPr>
          </w:p>
        </w:tc>
      </w:tr>
      <w:tr w:rsidR="00980629" w:rsidRPr="00340B0D" w14:paraId="1B3A1D0F" w14:textId="77777777" w:rsidTr="00541D1A">
        <w:trPr>
          <w:ins w:id="4199"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65A4B3" w14:textId="77777777" w:rsidR="00980629" w:rsidRPr="00340B0D" w:rsidRDefault="00980629" w:rsidP="00541D1A">
            <w:pPr>
              <w:jc w:val="center"/>
              <w:rPr>
                <w:ins w:id="4200" w:author="jonathan pritchard" w:date="2025-01-23T13:42:00Z" w16du:dateUtc="2025-01-23T13:42:00Z"/>
                <w:rFonts w:cs="Arial"/>
                <w:b/>
                <w:bCs/>
                <w:sz w:val="18"/>
                <w:szCs w:val="18"/>
              </w:rPr>
            </w:pPr>
            <w:ins w:id="4201"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D6C25C0" w14:textId="77777777" w:rsidR="00980629" w:rsidRPr="00340B0D" w:rsidRDefault="00980629" w:rsidP="00541D1A">
            <w:pPr>
              <w:rPr>
                <w:ins w:id="4202" w:author="jonathan pritchard" w:date="2025-01-23T13:42:00Z" w16du:dateUtc="2025-01-23T13:42:00Z"/>
                <w:rFonts w:cs="Arial"/>
                <w:sz w:val="18"/>
                <w:szCs w:val="18"/>
              </w:rPr>
            </w:pPr>
            <w:ins w:id="4203"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8F0DC25" w14:textId="77777777" w:rsidR="00980629" w:rsidRPr="00340B0D" w:rsidRDefault="00980629" w:rsidP="00541D1A">
            <w:pPr>
              <w:jc w:val="center"/>
              <w:rPr>
                <w:ins w:id="4204" w:author="jonathan pritchard" w:date="2025-01-23T13:42:00Z" w16du:dateUtc="2025-01-23T13:42:00Z"/>
                <w:rFonts w:cs="Arial"/>
                <w:sz w:val="18"/>
                <w:szCs w:val="18"/>
              </w:rPr>
            </w:pPr>
          </w:p>
        </w:tc>
      </w:tr>
      <w:tr w:rsidR="00980629" w:rsidRPr="00340B0D" w14:paraId="4E8DEADF" w14:textId="77777777" w:rsidTr="00541D1A">
        <w:trPr>
          <w:ins w:id="420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982F8" w14:textId="77777777" w:rsidR="00980629" w:rsidRPr="00340B0D" w:rsidRDefault="00980629" w:rsidP="00541D1A">
            <w:pPr>
              <w:rPr>
                <w:ins w:id="4206" w:author="jonathan pritchard" w:date="2025-01-23T13:42:00Z" w16du:dateUtc="2025-01-23T13:42:00Z"/>
                <w:rFonts w:cs="Arial"/>
                <w:sz w:val="18"/>
                <w:szCs w:val="18"/>
              </w:rPr>
            </w:pPr>
            <w:ins w:id="4207"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A2389E" w14:textId="77777777" w:rsidR="00980629" w:rsidRPr="00340B0D" w:rsidRDefault="00980629" w:rsidP="00541D1A">
            <w:pPr>
              <w:rPr>
                <w:ins w:id="4208" w:author="jonathan pritchard" w:date="2025-01-23T13:42:00Z" w16du:dateUtc="2025-01-23T13:42:00Z"/>
                <w:rFonts w:cs="Arial"/>
                <w:sz w:val="18"/>
                <w:szCs w:val="18"/>
              </w:rPr>
            </w:pPr>
          </w:p>
        </w:tc>
        <w:tc>
          <w:tcPr>
            <w:tcW w:w="3871" w:type="dxa"/>
            <w:gridSpan w:val="5"/>
            <w:tcBorders>
              <w:left w:val="single" w:sz="12" w:space="0" w:color="auto"/>
            </w:tcBorders>
          </w:tcPr>
          <w:p w14:paraId="5162B4AD" w14:textId="77777777" w:rsidR="00980629" w:rsidRPr="00340B0D" w:rsidRDefault="00980629" w:rsidP="00541D1A">
            <w:pPr>
              <w:rPr>
                <w:ins w:id="4209" w:author="jonathan pritchard" w:date="2025-01-23T13:42:00Z" w16du:dateUtc="2025-01-23T13:42:00Z"/>
                <w:rFonts w:cs="Arial"/>
                <w:sz w:val="18"/>
                <w:szCs w:val="18"/>
              </w:rPr>
            </w:pPr>
            <w:ins w:id="4210"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52BA424A" w14:textId="77777777" w:rsidR="00980629" w:rsidRPr="00340B0D" w:rsidRDefault="00980629" w:rsidP="00541D1A">
            <w:pPr>
              <w:jc w:val="center"/>
              <w:rPr>
                <w:ins w:id="4211" w:author="jonathan pritchard" w:date="2025-01-23T13:42:00Z" w16du:dateUtc="2025-01-23T13:42:00Z"/>
                <w:rFonts w:cs="Arial"/>
                <w:sz w:val="18"/>
                <w:szCs w:val="18"/>
              </w:rPr>
            </w:pPr>
          </w:p>
        </w:tc>
      </w:tr>
      <w:tr w:rsidR="00980629" w:rsidRPr="00340B0D" w14:paraId="62A8A416" w14:textId="77777777" w:rsidTr="00541D1A">
        <w:trPr>
          <w:ins w:id="421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784C9F" w14:textId="77777777" w:rsidR="00980629" w:rsidRPr="00340B0D" w:rsidRDefault="00980629" w:rsidP="00541D1A">
            <w:pPr>
              <w:rPr>
                <w:ins w:id="4213" w:author="jonathan pritchard" w:date="2025-01-23T13:42:00Z" w16du:dateUtc="2025-01-23T13:42:00Z"/>
                <w:rFonts w:cs="Arial"/>
                <w:sz w:val="18"/>
                <w:szCs w:val="18"/>
              </w:rPr>
            </w:pPr>
            <w:ins w:id="4214"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40E8" w14:textId="77777777" w:rsidR="00980629" w:rsidRPr="00340B0D" w:rsidRDefault="00980629" w:rsidP="00541D1A">
            <w:pPr>
              <w:rPr>
                <w:ins w:id="4215" w:author="jonathan pritchard" w:date="2025-01-23T13:42:00Z" w16du:dateUtc="2025-01-23T13:42:00Z"/>
                <w:rFonts w:cs="Arial"/>
                <w:sz w:val="18"/>
                <w:szCs w:val="18"/>
              </w:rPr>
            </w:pPr>
          </w:p>
        </w:tc>
        <w:tc>
          <w:tcPr>
            <w:tcW w:w="3871" w:type="dxa"/>
            <w:gridSpan w:val="5"/>
            <w:tcBorders>
              <w:left w:val="single" w:sz="12" w:space="0" w:color="auto"/>
            </w:tcBorders>
          </w:tcPr>
          <w:p w14:paraId="6766F99E" w14:textId="77777777" w:rsidR="00980629" w:rsidRPr="00340B0D" w:rsidRDefault="00980629" w:rsidP="00541D1A">
            <w:pPr>
              <w:rPr>
                <w:ins w:id="4216" w:author="jonathan pritchard" w:date="2025-01-23T13:42:00Z" w16du:dateUtc="2025-01-23T13:42:00Z"/>
                <w:rFonts w:cs="Arial"/>
                <w:sz w:val="18"/>
                <w:szCs w:val="18"/>
              </w:rPr>
            </w:pPr>
            <w:ins w:id="4217"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4830D78" w14:textId="77777777" w:rsidR="00980629" w:rsidRPr="00340B0D" w:rsidRDefault="00980629" w:rsidP="00541D1A">
            <w:pPr>
              <w:jc w:val="center"/>
              <w:rPr>
                <w:ins w:id="4218" w:author="jonathan pritchard" w:date="2025-01-23T13:42:00Z" w16du:dateUtc="2025-01-23T13:42:00Z"/>
                <w:rFonts w:cs="Arial"/>
                <w:sz w:val="18"/>
                <w:szCs w:val="18"/>
              </w:rPr>
            </w:pPr>
          </w:p>
        </w:tc>
      </w:tr>
      <w:tr w:rsidR="00980629" w:rsidRPr="00340B0D" w14:paraId="1271B183" w14:textId="77777777" w:rsidTr="00541D1A">
        <w:trPr>
          <w:ins w:id="421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BC49E" w14:textId="77777777" w:rsidR="00980629" w:rsidRPr="00340B0D" w:rsidRDefault="00980629" w:rsidP="00541D1A">
            <w:pPr>
              <w:rPr>
                <w:ins w:id="4220" w:author="jonathan pritchard" w:date="2025-01-23T13:42:00Z" w16du:dateUtc="2025-01-23T13:42:00Z"/>
                <w:rFonts w:cs="Arial"/>
                <w:sz w:val="18"/>
                <w:szCs w:val="18"/>
              </w:rPr>
            </w:pPr>
            <w:ins w:id="4221"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A2DF6E" w14:textId="77777777" w:rsidR="00980629" w:rsidRPr="00340B0D" w:rsidRDefault="00980629" w:rsidP="00541D1A">
            <w:pPr>
              <w:rPr>
                <w:ins w:id="4222" w:author="jonathan pritchard" w:date="2025-01-23T13:42:00Z" w16du:dateUtc="2025-01-23T13:42:00Z"/>
                <w:rFonts w:cs="Arial"/>
                <w:sz w:val="18"/>
                <w:szCs w:val="18"/>
              </w:rPr>
            </w:pPr>
          </w:p>
        </w:tc>
        <w:tc>
          <w:tcPr>
            <w:tcW w:w="3871" w:type="dxa"/>
            <w:gridSpan w:val="5"/>
            <w:tcBorders>
              <w:left w:val="single" w:sz="12" w:space="0" w:color="auto"/>
            </w:tcBorders>
          </w:tcPr>
          <w:p w14:paraId="45624684" w14:textId="77777777" w:rsidR="00980629" w:rsidRPr="00340B0D" w:rsidRDefault="00980629" w:rsidP="00541D1A">
            <w:pPr>
              <w:rPr>
                <w:ins w:id="4223" w:author="jonathan pritchard" w:date="2025-01-23T13:42:00Z" w16du:dateUtc="2025-01-23T13:42:00Z"/>
                <w:rFonts w:cs="Arial"/>
                <w:b/>
                <w:bCs/>
                <w:sz w:val="18"/>
                <w:szCs w:val="18"/>
              </w:rPr>
            </w:pPr>
            <w:ins w:id="4224"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663821B3" w14:textId="77777777" w:rsidR="00980629" w:rsidRPr="00340B0D" w:rsidRDefault="00980629" w:rsidP="00541D1A">
            <w:pPr>
              <w:jc w:val="center"/>
              <w:rPr>
                <w:ins w:id="4225" w:author="jonathan pritchard" w:date="2025-01-23T13:42:00Z" w16du:dateUtc="2025-01-23T13:42:00Z"/>
                <w:rFonts w:cs="Arial"/>
                <w:sz w:val="18"/>
                <w:szCs w:val="18"/>
              </w:rPr>
            </w:pPr>
          </w:p>
        </w:tc>
      </w:tr>
      <w:tr w:rsidR="00980629" w:rsidRPr="00340B0D" w14:paraId="14F7E7FD" w14:textId="77777777" w:rsidTr="00541D1A">
        <w:trPr>
          <w:ins w:id="422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B3AE21" w14:textId="77777777" w:rsidR="00980629" w:rsidRPr="00340B0D" w:rsidRDefault="00980629" w:rsidP="00541D1A">
            <w:pPr>
              <w:rPr>
                <w:ins w:id="4227" w:author="jonathan pritchard" w:date="2025-01-23T13:42:00Z" w16du:dateUtc="2025-01-23T13:42:00Z"/>
                <w:rFonts w:cs="Arial"/>
                <w:sz w:val="18"/>
                <w:szCs w:val="18"/>
              </w:rPr>
            </w:pPr>
            <w:ins w:id="4228"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2C0307" w14:textId="77777777" w:rsidR="00980629" w:rsidRPr="00340B0D" w:rsidRDefault="00980629" w:rsidP="00541D1A">
            <w:pPr>
              <w:rPr>
                <w:ins w:id="4229" w:author="jonathan pritchard" w:date="2025-01-23T13:42:00Z" w16du:dateUtc="2025-01-23T13:42:00Z"/>
                <w:rFonts w:cs="Arial"/>
                <w:sz w:val="18"/>
                <w:szCs w:val="18"/>
              </w:rPr>
            </w:pPr>
          </w:p>
        </w:tc>
        <w:tc>
          <w:tcPr>
            <w:tcW w:w="3871" w:type="dxa"/>
            <w:gridSpan w:val="5"/>
            <w:tcBorders>
              <w:left w:val="single" w:sz="12" w:space="0" w:color="auto"/>
            </w:tcBorders>
          </w:tcPr>
          <w:p w14:paraId="397CF19E" w14:textId="77777777" w:rsidR="00980629" w:rsidRPr="00340B0D" w:rsidRDefault="00980629" w:rsidP="00541D1A">
            <w:pPr>
              <w:rPr>
                <w:ins w:id="4230" w:author="jonathan pritchard" w:date="2025-01-23T13:42:00Z" w16du:dateUtc="2025-01-23T13:42:00Z"/>
                <w:rFonts w:cs="Arial"/>
                <w:sz w:val="18"/>
                <w:szCs w:val="18"/>
              </w:rPr>
            </w:pPr>
            <w:ins w:id="4231"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094E1E95" w14:textId="77777777" w:rsidR="00980629" w:rsidRPr="00340B0D" w:rsidRDefault="00980629" w:rsidP="00541D1A">
            <w:pPr>
              <w:jc w:val="center"/>
              <w:rPr>
                <w:ins w:id="4232" w:author="jonathan pritchard" w:date="2025-01-23T13:42:00Z" w16du:dateUtc="2025-01-23T13:42:00Z"/>
                <w:rFonts w:cs="Arial"/>
                <w:sz w:val="18"/>
                <w:szCs w:val="18"/>
              </w:rPr>
            </w:pPr>
          </w:p>
        </w:tc>
      </w:tr>
      <w:tr w:rsidR="00980629" w:rsidRPr="00340B0D" w14:paraId="7DC52784" w14:textId="77777777" w:rsidTr="00541D1A">
        <w:trPr>
          <w:ins w:id="423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8B8EAF" w14:textId="77777777" w:rsidR="00980629" w:rsidRPr="00340B0D" w:rsidRDefault="00980629" w:rsidP="00541D1A">
            <w:pPr>
              <w:rPr>
                <w:ins w:id="4234" w:author="jonathan pritchard" w:date="2025-01-23T13:42:00Z" w16du:dateUtc="2025-01-23T13:42:00Z"/>
                <w:rFonts w:cs="Arial"/>
                <w:sz w:val="18"/>
                <w:szCs w:val="18"/>
              </w:rPr>
            </w:pPr>
            <w:ins w:id="4235"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ED84C6" w14:textId="77777777" w:rsidR="00980629" w:rsidRPr="00340B0D" w:rsidRDefault="00980629" w:rsidP="00541D1A">
            <w:pPr>
              <w:rPr>
                <w:ins w:id="4236" w:author="jonathan pritchard" w:date="2025-01-23T13:42:00Z" w16du:dateUtc="2025-01-23T13:42:00Z"/>
                <w:rFonts w:cs="Arial"/>
                <w:sz w:val="18"/>
                <w:szCs w:val="18"/>
              </w:rPr>
            </w:pPr>
          </w:p>
        </w:tc>
        <w:tc>
          <w:tcPr>
            <w:tcW w:w="3871" w:type="dxa"/>
            <w:gridSpan w:val="5"/>
            <w:tcBorders>
              <w:left w:val="single" w:sz="12" w:space="0" w:color="auto"/>
            </w:tcBorders>
          </w:tcPr>
          <w:p w14:paraId="140B786C" w14:textId="77777777" w:rsidR="00980629" w:rsidRPr="00340B0D" w:rsidRDefault="00980629" w:rsidP="00541D1A">
            <w:pPr>
              <w:rPr>
                <w:ins w:id="4237" w:author="jonathan pritchard" w:date="2025-01-23T13:42:00Z" w16du:dateUtc="2025-01-23T13:42:00Z"/>
                <w:rFonts w:cs="Arial"/>
                <w:sz w:val="18"/>
                <w:szCs w:val="18"/>
              </w:rPr>
            </w:pPr>
            <w:ins w:id="4238"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178E92" w14:textId="77777777" w:rsidR="00980629" w:rsidRPr="00340B0D" w:rsidRDefault="00980629" w:rsidP="00541D1A">
            <w:pPr>
              <w:jc w:val="center"/>
              <w:rPr>
                <w:ins w:id="4239" w:author="jonathan pritchard" w:date="2025-01-23T13:42:00Z" w16du:dateUtc="2025-01-23T13:42:00Z"/>
                <w:rFonts w:cs="Arial"/>
                <w:sz w:val="18"/>
                <w:szCs w:val="18"/>
              </w:rPr>
            </w:pPr>
          </w:p>
        </w:tc>
      </w:tr>
      <w:tr w:rsidR="00980629" w:rsidRPr="00340B0D" w14:paraId="38736D5B" w14:textId="77777777" w:rsidTr="00541D1A">
        <w:trPr>
          <w:ins w:id="424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89E0CD" w14:textId="77777777" w:rsidR="00980629" w:rsidRPr="00340B0D" w:rsidRDefault="00980629" w:rsidP="00541D1A">
            <w:pPr>
              <w:rPr>
                <w:ins w:id="4241" w:author="jonathan pritchard" w:date="2025-01-23T13:42:00Z" w16du:dateUtc="2025-01-23T13:42:00Z"/>
                <w:rFonts w:cs="Arial"/>
                <w:sz w:val="18"/>
                <w:szCs w:val="18"/>
              </w:rPr>
            </w:pPr>
            <w:ins w:id="4242"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81D70A" w14:textId="77777777" w:rsidR="00980629" w:rsidRPr="00340B0D" w:rsidRDefault="00980629" w:rsidP="00541D1A">
            <w:pPr>
              <w:rPr>
                <w:ins w:id="4243" w:author="jonathan pritchard" w:date="2025-01-23T13:42:00Z" w16du:dateUtc="2025-01-23T13:42:00Z"/>
                <w:rFonts w:cs="Arial"/>
                <w:sz w:val="18"/>
                <w:szCs w:val="18"/>
              </w:rPr>
            </w:pPr>
          </w:p>
        </w:tc>
        <w:tc>
          <w:tcPr>
            <w:tcW w:w="3871" w:type="dxa"/>
            <w:gridSpan w:val="5"/>
            <w:tcBorders>
              <w:left w:val="single" w:sz="12" w:space="0" w:color="auto"/>
            </w:tcBorders>
          </w:tcPr>
          <w:p w14:paraId="0B2367D0" w14:textId="77777777" w:rsidR="00980629" w:rsidRPr="00340B0D" w:rsidRDefault="00980629" w:rsidP="00541D1A">
            <w:pPr>
              <w:rPr>
                <w:ins w:id="4244" w:author="jonathan pritchard" w:date="2025-01-23T13:42:00Z" w16du:dateUtc="2025-01-23T13:42:00Z"/>
                <w:rFonts w:cs="Arial"/>
                <w:sz w:val="18"/>
                <w:szCs w:val="18"/>
              </w:rPr>
            </w:pPr>
            <w:ins w:id="4245"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68524D7C" w14:textId="77777777" w:rsidR="00980629" w:rsidRPr="00340B0D" w:rsidRDefault="00980629" w:rsidP="00541D1A">
            <w:pPr>
              <w:jc w:val="center"/>
              <w:rPr>
                <w:ins w:id="4246" w:author="jonathan pritchard" w:date="2025-01-23T13:42:00Z" w16du:dateUtc="2025-01-23T13:42:00Z"/>
                <w:rFonts w:cs="Arial"/>
                <w:sz w:val="18"/>
                <w:szCs w:val="18"/>
              </w:rPr>
            </w:pPr>
          </w:p>
        </w:tc>
      </w:tr>
      <w:tr w:rsidR="00980629" w:rsidRPr="00340B0D" w14:paraId="44F0EA54" w14:textId="77777777" w:rsidTr="00541D1A">
        <w:trPr>
          <w:ins w:id="424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F3717B2" w14:textId="77777777" w:rsidR="00980629" w:rsidRPr="00340B0D" w:rsidRDefault="00980629" w:rsidP="00541D1A">
            <w:pPr>
              <w:rPr>
                <w:ins w:id="4248" w:author="jonathan pritchard" w:date="2025-01-23T13:42:00Z" w16du:dateUtc="2025-01-23T13:42:00Z"/>
                <w:rFonts w:cs="Arial"/>
                <w:sz w:val="18"/>
                <w:szCs w:val="18"/>
              </w:rPr>
            </w:pPr>
            <w:ins w:id="4249"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4E720" w14:textId="77777777" w:rsidR="00980629" w:rsidRPr="00340B0D" w:rsidRDefault="00980629" w:rsidP="00541D1A">
            <w:pPr>
              <w:rPr>
                <w:ins w:id="4250" w:author="jonathan pritchard" w:date="2025-01-23T13:42:00Z" w16du:dateUtc="2025-01-23T13:42:00Z"/>
                <w:rFonts w:cs="Arial"/>
                <w:sz w:val="18"/>
                <w:szCs w:val="18"/>
              </w:rPr>
            </w:pPr>
          </w:p>
        </w:tc>
        <w:tc>
          <w:tcPr>
            <w:tcW w:w="3871" w:type="dxa"/>
            <w:gridSpan w:val="5"/>
            <w:tcBorders>
              <w:left w:val="single" w:sz="12" w:space="0" w:color="auto"/>
            </w:tcBorders>
          </w:tcPr>
          <w:p w14:paraId="4E7379D6" w14:textId="77777777" w:rsidR="00980629" w:rsidRPr="00340B0D" w:rsidRDefault="00980629" w:rsidP="00541D1A">
            <w:pPr>
              <w:rPr>
                <w:ins w:id="4251" w:author="jonathan pritchard" w:date="2025-01-23T13:42:00Z" w16du:dateUtc="2025-01-23T13:42:00Z"/>
                <w:rFonts w:cs="Arial"/>
                <w:sz w:val="18"/>
                <w:szCs w:val="18"/>
              </w:rPr>
            </w:pPr>
            <w:ins w:id="4252"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3F15DDF6" w14:textId="77777777" w:rsidR="00980629" w:rsidRPr="00340B0D" w:rsidRDefault="00980629" w:rsidP="00541D1A">
            <w:pPr>
              <w:jc w:val="center"/>
              <w:rPr>
                <w:ins w:id="4253" w:author="jonathan pritchard" w:date="2025-01-23T13:42:00Z" w16du:dateUtc="2025-01-23T13:42:00Z"/>
                <w:rFonts w:cs="Arial"/>
                <w:sz w:val="18"/>
                <w:szCs w:val="18"/>
              </w:rPr>
            </w:pPr>
          </w:p>
        </w:tc>
      </w:tr>
      <w:tr w:rsidR="00980629" w:rsidRPr="00340B0D" w14:paraId="3101C164" w14:textId="77777777" w:rsidTr="00541D1A">
        <w:trPr>
          <w:ins w:id="425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A68B0" w14:textId="77777777" w:rsidR="00980629" w:rsidRPr="00340B0D" w:rsidRDefault="00980629" w:rsidP="00541D1A">
            <w:pPr>
              <w:rPr>
                <w:ins w:id="4255" w:author="jonathan pritchard" w:date="2025-01-23T13:42:00Z" w16du:dateUtc="2025-01-23T13:42:00Z"/>
                <w:rFonts w:cs="Arial"/>
                <w:sz w:val="18"/>
                <w:szCs w:val="18"/>
              </w:rPr>
            </w:pPr>
            <w:ins w:id="4256"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6F0F6A" w14:textId="77777777" w:rsidR="00980629" w:rsidRPr="00340B0D" w:rsidRDefault="00980629" w:rsidP="00541D1A">
            <w:pPr>
              <w:rPr>
                <w:ins w:id="4257" w:author="jonathan pritchard" w:date="2025-01-23T13:42:00Z" w16du:dateUtc="2025-01-23T13:42:00Z"/>
                <w:rFonts w:cs="Arial"/>
                <w:sz w:val="18"/>
                <w:szCs w:val="18"/>
              </w:rPr>
            </w:pPr>
          </w:p>
        </w:tc>
        <w:tc>
          <w:tcPr>
            <w:tcW w:w="3871" w:type="dxa"/>
            <w:gridSpan w:val="5"/>
            <w:tcBorders>
              <w:left w:val="single" w:sz="12" w:space="0" w:color="auto"/>
            </w:tcBorders>
          </w:tcPr>
          <w:p w14:paraId="5BAF296D" w14:textId="77777777" w:rsidR="00980629" w:rsidRPr="00340B0D" w:rsidRDefault="00980629" w:rsidP="00541D1A">
            <w:pPr>
              <w:rPr>
                <w:ins w:id="4258" w:author="jonathan pritchard" w:date="2025-01-23T13:42:00Z" w16du:dateUtc="2025-01-23T13:42:00Z"/>
                <w:rFonts w:cs="Arial"/>
                <w:sz w:val="18"/>
                <w:szCs w:val="18"/>
              </w:rPr>
            </w:pPr>
            <w:ins w:id="4259"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9D52538" w14:textId="77777777" w:rsidR="00980629" w:rsidRPr="00340B0D" w:rsidRDefault="00980629" w:rsidP="00541D1A">
            <w:pPr>
              <w:jc w:val="center"/>
              <w:rPr>
                <w:ins w:id="4260" w:author="jonathan pritchard" w:date="2025-01-23T13:42:00Z" w16du:dateUtc="2025-01-23T13:42:00Z"/>
                <w:rFonts w:cs="Arial"/>
                <w:sz w:val="18"/>
                <w:szCs w:val="18"/>
              </w:rPr>
            </w:pPr>
          </w:p>
        </w:tc>
      </w:tr>
      <w:tr w:rsidR="00980629" w:rsidRPr="00340B0D" w14:paraId="329529C8" w14:textId="77777777" w:rsidTr="00541D1A">
        <w:trPr>
          <w:ins w:id="426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64F052" w14:textId="77777777" w:rsidR="00980629" w:rsidRPr="00340B0D" w:rsidRDefault="00980629" w:rsidP="00541D1A">
            <w:pPr>
              <w:rPr>
                <w:ins w:id="4262" w:author="jonathan pritchard" w:date="2025-01-23T13:42:00Z" w16du:dateUtc="2025-01-23T13:42:00Z"/>
                <w:rFonts w:cs="Arial"/>
                <w:sz w:val="18"/>
                <w:szCs w:val="18"/>
              </w:rPr>
            </w:pPr>
            <w:ins w:id="4263"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644F35" w14:textId="77777777" w:rsidR="00980629" w:rsidRPr="00340B0D" w:rsidRDefault="00980629" w:rsidP="00541D1A">
            <w:pPr>
              <w:rPr>
                <w:ins w:id="4264" w:author="jonathan pritchard" w:date="2025-01-23T13:42:00Z" w16du:dateUtc="2025-01-23T13:42:00Z"/>
                <w:rFonts w:cs="Arial"/>
                <w:sz w:val="18"/>
                <w:szCs w:val="18"/>
              </w:rPr>
            </w:pPr>
          </w:p>
        </w:tc>
        <w:tc>
          <w:tcPr>
            <w:tcW w:w="3871" w:type="dxa"/>
            <w:gridSpan w:val="5"/>
            <w:tcBorders>
              <w:left w:val="single" w:sz="12" w:space="0" w:color="auto"/>
            </w:tcBorders>
          </w:tcPr>
          <w:p w14:paraId="553F80CA" w14:textId="77777777" w:rsidR="00980629" w:rsidRPr="00340B0D" w:rsidRDefault="00980629" w:rsidP="00541D1A">
            <w:pPr>
              <w:rPr>
                <w:ins w:id="4265" w:author="jonathan pritchard" w:date="2025-01-23T13:42:00Z" w16du:dateUtc="2025-01-23T13:42:00Z"/>
                <w:rFonts w:cs="Arial"/>
                <w:sz w:val="18"/>
                <w:szCs w:val="18"/>
              </w:rPr>
            </w:pPr>
            <w:ins w:id="4266"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003CABBD" w14:textId="77777777" w:rsidR="00980629" w:rsidRPr="00340B0D" w:rsidRDefault="00980629" w:rsidP="00541D1A">
            <w:pPr>
              <w:jc w:val="center"/>
              <w:rPr>
                <w:ins w:id="4267" w:author="jonathan pritchard" w:date="2025-01-23T13:42:00Z" w16du:dateUtc="2025-01-23T13:42:00Z"/>
                <w:rFonts w:cs="Arial"/>
                <w:sz w:val="18"/>
                <w:szCs w:val="18"/>
              </w:rPr>
            </w:pPr>
          </w:p>
        </w:tc>
      </w:tr>
      <w:tr w:rsidR="00980629" w:rsidRPr="00340B0D" w14:paraId="5B7F6589" w14:textId="77777777" w:rsidTr="00541D1A">
        <w:trPr>
          <w:ins w:id="426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0B95F" w14:textId="77777777" w:rsidR="00980629" w:rsidRPr="00340B0D" w:rsidRDefault="00980629" w:rsidP="00541D1A">
            <w:pPr>
              <w:rPr>
                <w:ins w:id="4269" w:author="jonathan pritchard" w:date="2025-01-23T13:42:00Z" w16du:dateUtc="2025-01-23T13:42:00Z"/>
                <w:rFonts w:cs="Arial"/>
                <w:sz w:val="18"/>
                <w:szCs w:val="18"/>
              </w:rPr>
            </w:pPr>
            <w:ins w:id="4270"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843FF6" w14:textId="77777777" w:rsidR="00980629" w:rsidRPr="00340B0D" w:rsidRDefault="00980629" w:rsidP="00541D1A">
            <w:pPr>
              <w:rPr>
                <w:ins w:id="4271" w:author="jonathan pritchard" w:date="2025-01-23T13:42:00Z" w16du:dateUtc="2025-01-23T13:42:00Z"/>
                <w:rFonts w:cs="Arial"/>
                <w:sz w:val="18"/>
                <w:szCs w:val="18"/>
              </w:rPr>
            </w:pPr>
          </w:p>
        </w:tc>
        <w:tc>
          <w:tcPr>
            <w:tcW w:w="3871" w:type="dxa"/>
            <w:gridSpan w:val="5"/>
            <w:tcBorders>
              <w:left w:val="single" w:sz="12" w:space="0" w:color="auto"/>
            </w:tcBorders>
          </w:tcPr>
          <w:p w14:paraId="6696A106" w14:textId="77777777" w:rsidR="00980629" w:rsidRPr="00340B0D" w:rsidRDefault="00980629" w:rsidP="00541D1A">
            <w:pPr>
              <w:rPr>
                <w:ins w:id="4272" w:author="jonathan pritchard" w:date="2025-01-23T13:42:00Z" w16du:dateUtc="2025-01-23T13:42:00Z"/>
                <w:rFonts w:cs="Arial"/>
                <w:b/>
                <w:bCs/>
                <w:sz w:val="18"/>
                <w:szCs w:val="18"/>
              </w:rPr>
            </w:pPr>
            <w:ins w:id="4273"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C4928" w14:textId="77777777" w:rsidR="00980629" w:rsidRPr="00340B0D" w:rsidRDefault="00980629" w:rsidP="00541D1A">
            <w:pPr>
              <w:jc w:val="center"/>
              <w:rPr>
                <w:ins w:id="4274" w:author="jonathan pritchard" w:date="2025-01-23T13:42:00Z" w16du:dateUtc="2025-01-23T13:42:00Z"/>
                <w:rFonts w:cs="Arial"/>
                <w:sz w:val="18"/>
                <w:szCs w:val="18"/>
              </w:rPr>
            </w:pPr>
          </w:p>
        </w:tc>
      </w:tr>
      <w:tr w:rsidR="00980629" w:rsidRPr="00340B0D" w14:paraId="03F3A6C3" w14:textId="77777777" w:rsidTr="00541D1A">
        <w:trPr>
          <w:ins w:id="427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672916" w14:textId="77777777" w:rsidR="00980629" w:rsidRPr="00340B0D" w:rsidRDefault="00980629" w:rsidP="00541D1A">
            <w:pPr>
              <w:rPr>
                <w:ins w:id="4276" w:author="jonathan pritchard" w:date="2025-01-23T13:42:00Z" w16du:dateUtc="2025-01-23T13:42:00Z"/>
                <w:rFonts w:cs="Arial"/>
                <w:sz w:val="18"/>
                <w:szCs w:val="18"/>
              </w:rPr>
            </w:pPr>
            <w:ins w:id="4277"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DA0158C" w14:textId="77777777" w:rsidR="00980629" w:rsidRPr="00340B0D" w:rsidRDefault="00980629" w:rsidP="00541D1A">
            <w:pPr>
              <w:rPr>
                <w:ins w:id="4278" w:author="jonathan pritchard" w:date="2025-01-23T13:42:00Z" w16du:dateUtc="2025-01-23T13:42:00Z"/>
                <w:rFonts w:cs="Arial"/>
                <w:sz w:val="18"/>
                <w:szCs w:val="18"/>
              </w:rPr>
            </w:pPr>
          </w:p>
        </w:tc>
        <w:tc>
          <w:tcPr>
            <w:tcW w:w="3871" w:type="dxa"/>
            <w:gridSpan w:val="5"/>
            <w:tcBorders>
              <w:left w:val="single" w:sz="12" w:space="0" w:color="auto"/>
            </w:tcBorders>
          </w:tcPr>
          <w:p w14:paraId="71676C8E" w14:textId="77777777" w:rsidR="00980629" w:rsidRPr="00340B0D" w:rsidRDefault="00980629" w:rsidP="00541D1A">
            <w:pPr>
              <w:rPr>
                <w:ins w:id="4279" w:author="jonathan pritchard" w:date="2025-01-23T13:42:00Z" w16du:dateUtc="2025-01-23T13:42:00Z"/>
                <w:rFonts w:cs="Arial"/>
                <w:sz w:val="18"/>
                <w:szCs w:val="18"/>
              </w:rPr>
            </w:pPr>
            <w:ins w:id="4280"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27BC757B" w14:textId="77777777" w:rsidR="00980629" w:rsidRPr="00340B0D" w:rsidRDefault="00980629" w:rsidP="00541D1A">
            <w:pPr>
              <w:jc w:val="center"/>
              <w:rPr>
                <w:ins w:id="4281" w:author="jonathan pritchard" w:date="2025-01-23T13:42:00Z" w16du:dateUtc="2025-01-23T13:42:00Z"/>
                <w:rFonts w:cs="Arial"/>
                <w:sz w:val="18"/>
                <w:szCs w:val="18"/>
              </w:rPr>
            </w:pPr>
          </w:p>
        </w:tc>
      </w:tr>
      <w:tr w:rsidR="00980629" w:rsidRPr="00340B0D" w14:paraId="70AA63E1" w14:textId="77777777" w:rsidTr="00541D1A">
        <w:trPr>
          <w:ins w:id="4282"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551275C" w14:textId="77777777" w:rsidR="00980629" w:rsidRPr="00340B0D" w:rsidRDefault="00980629" w:rsidP="00541D1A">
            <w:pPr>
              <w:jc w:val="center"/>
              <w:rPr>
                <w:ins w:id="4283" w:author="jonathan pritchard" w:date="2025-01-23T13:42:00Z" w16du:dateUtc="2025-01-23T13:42:00Z"/>
                <w:rFonts w:cs="Arial"/>
                <w:b/>
                <w:bCs/>
                <w:sz w:val="18"/>
                <w:szCs w:val="18"/>
              </w:rPr>
            </w:pPr>
            <w:ins w:id="4284"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055FC7D2" w14:textId="77777777" w:rsidR="00980629" w:rsidRPr="00340B0D" w:rsidRDefault="00980629" w:rsidP="00541D1A">
            <w:pPr>
              <w:rPr>
                <w:ins w:id="4285" w:author="jonathan pritchard" w:date="2025-01-23T13:42:00Z" w16du:dateUtc="2025-01-23T13:42:00Z"/>
                <w:rFonts w:cs="Arial"/>
                <w:b/>
                <w:bCs/>
                <w:sz w:val="18"/>
                <w:szCs w:val="18"/>
              </w:rPr>
            </w:pPr>
            <w:ins w:id="4286"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46817D22" w14:textId="77777777" w:rsidR="00980629" w:rsidRPr="00340B0D" w:rsidRDefault="00980629" w:rsidP="00541D1A">
            <w:pPr>
              <w:jc w:val="center"/>
              <w:rPr>
                <w:ins w:id="4287" w:author="jonathan pritchard" w:date="2025-01-23T13:42:00Z" w16du:dateUtc="2025-01-23T13:42:00Z"/>
                <w:rFonts w:cs="Arial"/>
                <w:sz w:val="18"/>
                <w:szCs w:val="18"/>
              </w:rPr>
            </w:pPr>
          </w:p>
        </w:tc>
      </w:tr>
      <w:tr w:rsidR="00980629" w:rsidRPr="00340B0D" w14:paraId="1A27E34A" w14:textId="77777777" w:rsidTr="00541D1A">
        <w:trPr>
          <w:ins w:id="4288" w:author="jonathan pritchard" w:date="2025-01-23T13:42:00Z"/>
        </w:trPr>
        <w:customXmlInsRangeStart w:id="4289" w:author="jonathan pritchard" w:date="2025-01-23T13:42:00Z"/>
        <w:sdt>
          <w:sdtPr>
            <w:rPr>
              <w:rFonts w:cs="Arial"/>
              <w:sz w:val="18"/>
              <w:szCs w:val="18"/>
            </w:rPr>
            <w:alias w:val="Palette"/>
            <w:tag w:val="Palette"/>
            <w:id w:val="554595006"/>
            <w:placeholder>
              <w:docPart w:val="714043B8C23C449C8427EAA4CC174D71"/>
            </w:placeholder>
            <w:comboBox>
              <w:listItem w:displayText="Day" w:value="Day"/>
              <w:listItem w:displayText="Dusk" w:value="Dusk"/>
              <w:listItem w:displayText="Night" w:value="Night"/>
            </w:comboBox>
          </w:sdtPr>
          <w:sdtContent>
            <w:customXmlInsRangeEnd w:id="4289"/>
            <w:tc>
              <w:tcPr>
                <w:tcW w:w="4656" w:type="dxa"/>
                <w:gridSpan w:val="5"/>
                <w:tcBorders>
                  <w:left w:val="single" w:sz="12" w:space="0" w:color="auto"/>
                  <w:bottom w:val="single" w:sz="12" w:space="0" w:color="auto"/>
                  <w:right w:val="single" w:sz="12" w:space="0" w:color="auto"/>
                </w:tcBorders>
              </w:tcPr>
              <w:p w14:paraId="53C6A978" w14:textId="77777777" w:rsidR="00980629" w:rsidRPr="00340B0D" w:rsidRDefault="00980629" w:rsidP="00541D1A">
                <w:pPr>
                  <w:rPr>
                    <w:ins w:id="4290" w:author="jonathan pritchard" w:date="2025-01-23T13:42:00Z" w16du:dateUtc="2025-01-23T13:42:00Z"/>
                    <w:rFonts w:cs="Arial"/>
                    <w:sz w:val="18"/>
                    <w:szCs w:val="18"/>
                  </w:rPr>
                </w:pPr>
                <w:ins w:id="4291" w:author="jonathan pritchard" w:date="2025-01-23T13:42:00Z" w16du:dateUtc="2025-01-23T13:42:00Z">
                  <w:r w:rsidRPr="00340B0D">
                    <w:rPr>
                      <w:rFonts w:cs="Arial"/>
                      <w:sz w:val="18"/>
                      <w:szCs w:val="18"/>
                    </w:rPr>
                    <w:t>Day</w:t>
                  </w:r>
                </w:ins>
              </w:p>
            </w:tc>
            <w:customXmlInsRangeStart w:id="4292" w:author="jonathan pritchard" w:date="2025-01-23T13:42:00Z"/>
          </w:sdtContent>
        </w:sdt>
        <w:customXmlInsRangeEnd w:id="4292"/>
        <w:tc>
          <w:tcPr>
            <w:tcW w:w="3871" w:type="dxa"/>
            <w:gridSpan w:val="5"/>
            <w:tcBorders>
              <w:left w:val="single" w:sz="12" w:space="0" w:color="auto"/>
            </w:tcBorders>
          </w:tcPr>
          <w:p w14:paraId="07604ED1" w14:textId="77777777" w:rsidR="00980629" w:rsidRPr="00340B0D" w:rsidRDefault="00980629" w:rsidP="00541D1A">
            <w:pPr>
              <w:rPr>
                <w:ins w:id="4293" w:author="jonathan pritchard" w:date="2025-01-23T13:42:00Z" w16du:dateUtc="2025-01-23T13:42:00Z"/>
                <w:rFonts w:cs="Arial"/>
                <w:b/>
                <w:bCs/>
                <w:sz w:val="18"/>
                <w:szCs w:val="18"/>
              </w:rPr>
            </w:pPr>
            <w:ins w:id="4294"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4BC62D3" w14:textId="77777777" w:rsidR="00980629" w:rsidRPr="00340B0D" w:rsidRDefault="00980629" w:rsidP="00541D1A">
            <w:pPr>
              <w:jc w:val="center"/>
              <w:rPr>
                <w:ins w:id="4295" w:author="jonathan pritchard" w:date="2025-01-23T13:42:00Z" w16du:dateUtc="2025-01-23T13:42:00Z"/>
                <w:rFonts w:cs="Arial"/>
                <w:sz w:val="18"/>
                <w:szCs w:val="18"/>
              </w:rPr>
            </w:pPr>
          </w:p>
        </w:tc>
      </w:tr>
      <w:tr w:rsidR="00980629" w:rsidRPr="00340B0D" w14:paraId="296A1719" w14:textId="77777777" w:rsidTr="00541D1A">
        <w:trPr>
          <w:ins w:id="4296"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7474EED" w14:textId="77777777" w:rsidR="00980629" w:rsidRPr="00340B0D" w:rsidRDefault="00980629" w:rsidP="00541D1A">
            <w:pPr>
              <w:jc w:val="center"/>
              <w:rPr>
                <w:ins w:id="4297" w:author="jonathan pritchard" w:date="2025-01-23T13:42:00Z" w16du:dateUtc="2025-01-23T13:42:00Z"/>
                <w:rFonts w:cs="Arial"/>
                <w:b/>
                <w:bCs/>
                <w:sz w:val="18"/>
                <w:szCs w:val="18"/>
              </w:rPr>
            </w:pPr>
          </w:p>
        </w:tc>
        <w:tc>
          <w:tcPr>
            <w:tcW w:w="3871" w:type="dxa"/>
            <w:gridSpan w:val="5"/>
            <w:tcBorders>
              <w:left w:val="single" w:sz="12" w:space="0" w:color="auto"/>
            </w:tcBorders>
          </w:tcPr>
          <w:p w14:paraId="55AB80AF" w14:textId="77777777" w:rsidR="00980629" w:rsidRPr="00340B0D" w:rsidRDefault="00980629" w:rsidP="00541D1A">
            <w:pPr>
              <w:rPr>
                <w:ins w:id="4298" w:author="jonathan pritchard" w:date="2025-01-23T13:42:00Z" w16du:dateUtc="2025-01-23T13:42:00Z"/>
                <w:rFonts w:cs="Arial"/>
                <w:sz w:val="18"/>
                <w:szCs w:val="18"/>
              </w:rPr>
            </w:pPr>
          </w:p>
        </w:tc>
        <w:tc>
          <w:tcPr>
            <w:tcW w:w="672" w:type="dxa"/>
            <w:tcBorders>
              <w:right w:val="single" w:sz="12" w:space="0" w:color="auto"/>
            </w:tcBorders>
            <w:vAlign w:val="center"/>
          </w:tcPr>
          <w:p w14:paraId="2F74A852" w14:textId="77777777" w:rsidR="00980629" w:rsidRPr="00340B0D" w:rsidRDefault="00980629" w:rsidP="00541D1A">
            <w:pPr>
              <w:jc w:val="center"/>
              <w:rPr>
                <w:ins w:id="4299" w:author="jonathan pritchard" w:date="2025-01-23T13:42:00Z" w16du:dateUtc="2025-01-23T13:42:00Z"/>
                <w:rFonts w:cs="Arial"/>
                <w:sz w:val="18"/>
                <w:szCs w:val="18"/>
              </w:rPr>
            </w:pPr>
          </w:p>
        </w:tc>
      </w:tr>
      <w:tr w:rsidR="00980629" w:rsidRPr="00340B0D" w14:paraId="6C093108" w14:textId="77777777" w:rsidTr="00541D1A">
        <w:trPr>
          <w:ins w:id="4300"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604F498" w14:textId="77777777" w:rsidR="00980629" w:rsidRPr="00340B0D" w:rsidRDefault="00980629" w:rsidP="00541D1A">
            <w:pPr>
              <w:rPr>
                <w:ins w:id="4301"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6728553D" w14:textId="77777777" w:rsidR="00980629" w:rsidRPr="00340B0D" w:rsidRDefault="00980629" w:rsidP="00541D1A">
            <w:pPr>
              <w:jc w:val="center"/>
              <w:rPr>
                <w:ins w:id="4302"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115B0631" w14:textId="77777777" w:rsidR="00980629" w:rsidRPr="00340B0D" w:rsidRDefault="00980629" w:rsidP="00541D1A">
            <w:pPr>
              <w:jc w:val="center"/>
              <w:rPr>
                <w:ins w:id="4303" w:author="jonathan pritchard" w:date="2025-01-23T13:42:00Z" w16du:dateUtc="2025-01-23T13:42:00Z"/>
                <w:rFonts w:cs="Arial"/>
                <w:sz w:val="18"/>
                <w:szCs w:val="18"/>
              </w:rPr>
            </w:pPr>
          </w:p>
        </w:tc>
      </w:tr>
      <w:tr w:rsidR="00980629" w:rsidRPr="00340B0D" w14:paraId="45D55BAF" w14:textId="77777777" w:rsidTr="00541D1A">
        <w:trPr>
          <w:ins w:id="4304"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AF8B1" w14:textId="77777777" w:rsidR="00980629" w:rsidRPr="00340B0D" w:rsidRDefault="00980629" w:rsidP="00541D1A">
            <w:pPr>
              <w:jc w:val="center"/>
              <w:rPr>
                <w:ins w:id="4305" w:author="jonathan pritchard" w:date="2025-01-23T13:42:00Z" w16du:dateUtc="2025-01-23T13:42:00Z"/>
                <w:rFonts w:cs="Arial"/>
                <w:b/>
                <w:bCs/>
                <w:sz w:val="18"/>
                <w:szCs w:val="18"/>
              </w:rPr>
            </w:pPr>
            <w:ins w:id="4306"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1370A6" w14:textId="77777777" w:rsidR="00980629" w:rsidRPr="00340B0D" w:rsidRDefault="00980629" w:rsidP="00541D1A">
            <w:pPr>
              <w:jc w:val="center"/>
              <w:rPr>
                <w:ins w:id="4307" w:author="jonathan pritchard" w:date="2025-01-23T13:42:00Z" w16du:dateUtc="2025-01-23T13:42:00Z"/>
                <w:rFonts w:cs="Arial"/>
                <w:sz w:val="18"/>
                <w:szCs w:val="18"/>
              </w:rPr>
            </w:pPr>
            <w:ins w:id="4308" w:author="jonathan pritchard" w:date="2025-01-23T13:42:00Z" w16du:dateUtc="2025-01-23T13:42:00Z">
              <w:r w:rsidRPr="00340B0D">
                <w:rPr>
                  <w:rFonts w:cs="Arial"/>
                  <w:b/>
                  <w:bCs/>
                  <w:sz w:val="18"/>
                  <w:szCs w:val="18"/>
                </w:rPr>
                <w:t>Display</w:t>
              </w:r>
            </w:ins>
          </w:p>
        </w:tc>
      </w:tr>
      <w:tr w:rsidR="00980629" w:rsidRPr="00340B0D" w14:paraId="32EFFFD1" w14:textId="77777777" w:rsidTr="00541D1A">
        <w:trPr>
          <w:trHeight w:val="287"/>
          <w:ins w:id="4309" w:author="jonathan pritchard" w:date="2025-01-23T13:42:00Z"/>
        </w:trPr>
        <w:tc>
          <w:tcPr>
            <w:tcW w:w="1789" w:type="dxa"/>
            <w:tcBorders>
              <w:left w:val="single" w:sz="12" w:space="0" w:color="auto"/>
              <w:bottom w:val="single" w:sz="4" w:space="0" w:color="auto"/>
            </w:tcBorders>
          </w:tcPr>
          <w:p w14:paraId="252B1813" w14:textId="77777777" w:rsidR="00980629" w:rsidRPr="00340B0D" w:rsidRDefault="00980629" w:rsidP="00541D1A">
            <w:pPr>
              <w:rPr>
                <w:ins w:id="4310" w:author="jonathan pritchard" w:date="2025-01-23T13:42:00Z" w16du:dateUtc="2025-01-23T13:42:00Z"/>
                <w:rFonts w:cs="Arial"/>
                <w:sz w:val="18"/>
                <w:szCs w:val="18"/>
              </w:rPr>
            </w:pPr>
            <w:ins w:id="4311"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1476008" w14:textId="77777777" w:rsidR="00980629" w:rsidRPr="00340B0D" w:rsidRDefault="00980629" w:rsidP="00541D1A">
            <w:pPr>
              <w:rPr>
                <w:ins w:id="4312"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3BBF31" w14:textId="77777777" w:rsidR="00980629" w:rsidRPr="00340B0D" w:rsidRDefault="00980629" w:rsidP="00541D1A">
            <w:pPr>
              <w:rPr>
                <w:ins w:id="4313" w:author="jonathan pritchard" w:date="2025-01-23T13:42:00Z" w16du:dateUtc="2025-01-23T13:42:00Z"/>
                <w:rFonts w:cs="Arial"/>
                <w:sz w:val="18"/>
                <w:szCs w:val="18"/>
              </w:rPr>
            </w:pPr>
            <w:ins w:id="4314"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1227BB0" w14:textId="77777777" w:rsidR="00980629" w:rsidRPr="00C87169" w:rsidRDefault="00980629" w:rsidP="00541D1A">
            <w:pPr>
              <w:rPr>
                <w:ins w:id="4315" w:author="jonathan pritchard" w:date="2025-01-23T13:42:00Z" w16du:dateUtc="2025-01-23T13:42:00Z"/>
                <w:rFonts w:cs="Arial"/>
              </w:rPr>
            </w:pPr>
          </w:p>
        </w:tc>
      </w:tr>
      <w:tr w:rsidR="00980629" w:rsidRPr="00340B0D" w14:paraId="6CD62264" w14:textId="77777777" w:rsidTr="00541D1A">
        <w:trPr>
          <w:ins w:id="4316" w:author="jonathan pritchard" w:date="2025-01-23T13:42:00Z"/>
        </w:trPr>
        <w:tc>
          <w:tcPr>
            <w:tcW w:w="1789" w:type="dxa"/>
            <w:tcBorders>
              <w:left w:val="single" w:sz="12" w:space="0" w:color="auto"/>
              <w:bottom w:val="single" w:sz="4" w:space="0" w:color="auto"/>
            </w:tcBorders>
          </w:tcPr>
          <w:p w14:paraId="3C35D43C" w14:textId="77777777" w:rsidR="00980629" w:rsidRPr="00340B0D" w:rsidRDefault="00980629" w:rsidP="00541D1A">
            <w:pPr>
              <w:rPr>
                <w:ins w:id="4317" w:author="jonathan pritchard" w:date="2025-01-23T13:42:00Z" w16du:dateUtc="2025-01-23T13:42:00Z"/>
                <w:rFonts w:cs="Arial"/>
                <w:sz w:val="18"/>
                <w:szCs w:val="18"/>
              </w:rPr>
            </w:pPr>
            <w:ins w:id="4318"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81BDD6E" w14:textId="77777777" w:rsidR="00980629" w:rsidRPr="00340B0D" w:rsidRDefault="00980629" w:rsidP="00541D1A">
            <w:pPr>
              <w:rPr>
                <w:ins w:id="4319"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0ACAC8" w14:textId="77777777" w:rsidR="00980629" w:rsidRPr="00340B0D" w:rsidRDefault="00980629" w:rsidP="00541D1A">
            <w:pPr>
              <w:rPr>
                <w:ins w:id="4320" w:author="jonathan pritchard" w:date="2025-01-23T13:42:00Z" w16du:dateUtc="2025-01-23T13:42:00Z"/>
                <w:rFonts w:cs="Arial"/>
                <w:sz w:val="18"/>
                <w:szCs w:val="18"/>
              </w:rPr>
            </w:pPr>
            <w:ins w:id="4321"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9124462" w14:textId="77777777" w:rsidR="00980629" w:rsidRPr="00340B0D" w:rsidRDefault="00980629" w:rsidP="00541D1A">
            <w:pPr>
              <w:rPr>
                <w:ins w:id="4322" w:author="jonathan pritchard" w:date="2025-01-23T13:42:00Z" w16du:dateUtc="2025-01-23T13:42:00Z"/>
                <w:rFonts w:cs="Arial"/>
                <w:sz w:val="18"/>
                <w:szCs w:val="18"/>
              </w:rPr>
            </w:pPr>
            <w:ins w:id="4323"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420E8482" w14:textId="77777777" w:rsidTr="00541D1A">
        <w:trPr>
          <w:ins w:id="4324"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DF23868" w14:textId="77777777" w:rsidR="00980629" w:rsidRPr="00340B0D" w:rsidRDefault="00980629" w:rsidP="00541D1A">
            <w:pPr>
              <w:jc w:val="center"/>
              <w:rPr>
                <w:ins w:id="4325"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06AE525" w14:textId="77777777" w:rsidR="00980629" w:rsidRPr="00340B0D" w:rsidRDefault="00980629" w:rsidP="00541D1A">
            <w:pPr>
              <w:rPr>
                <w:ins w:id="4326" w:author="jonathan pritchard" w:date="2025-01-23T13:42:00Z" w16du:dateUtc="2025-01-23T13:42:00Z"/>
                <w:rFonts w:cs="Arial"/>
                <w:sz w:val="18"/>
                <w:szCs w:val="18"/>
              </w:rPr>
            </w:pPr>
            <w:ins w:id="4327"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57D8E" w14:textId="77777777" w:rsidR="00980629" w:rsidRPr="00340B0D" w:rsidRDefault="00980629" w:rsidP="00541D1A">
            <w:pPr>
              <w:rPr>
                <w:ins w:id="4328" w:author="jonathan pritchard" w:date="2025-01-23T13:42:00Z" w16du:dateUtc="2025-01-23T13:42:00Z"/>
                <w:rFonts w:cs="Arial"/>
                <w:sz w:val="18"/>
                <w:szCs w:val="18"/>
              </w:rPr>
            </w:pPr>
          </w:p>
        </w:tc>
      </w:tr>
      <w:tr w:rsidR="00980629" w:rsidRPr="00340B0D" w14:paraId="51C34447" w14:textId="77777777" w:rsidTr="00541D1A">
        <w:trPr>
          <w:ins w:id="4329"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1FE3EFD" w14:textId="77777777" w:rsidR="00980629" w:rsidRPr="00340B0D" w:rsidRDefault="00980629" w:rsidP="00541D1A">
            <w:pPr>
              <w:rPr>
                <w:ins w:id="4330" w:author="jonathan pritchard" w:date="2025-01-23T13:42:00Z" w16du:dateUtc="2025-01-23T13:42:00Z"/>
                <w:rFonts w:cs="Arial"/>
                <w:sz w:val="18"/>
                <w:szCs w:val="18"/>
              </w:rPr>
            </w:pPr>
          </w:p>
        </w:tc>
      </w:tr>
      <w:tr w:rsidR="00980629" w:rsidRPr="00340B0D" w14:paraId="09C8029C" w14:textId="77777777" w:rsidTr="00541D1A">
        <w:trPr>
          <w:ins w:id="4331"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1F45DD" w14:textId="77777777" w:rsidR="00980629" w:rsidRPr="00340B0D" w:rsidRDefault="00980629" w:rsidP="00541D1A">
            <w:pPr>
              <w:jc w:val="center"/>
              <w:rPr>
                <w:ins w:id="4332" w:author="jonathan pritchard" w:date="2025-01-23T13:42:00Z" w16du:dateUtc="2025-01-23T13:42:00Z"/>
                <w:rFonts w:cs="Arial"/>
                <w:b/>
                <w:bCs/>
                <w:sz w:val="18"/>
                <w:szCs w:val="18"/>
              </w:rPr>
            </w:pPr>
            <w:ins w:id="4333"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34A72796" w14:textId="77777777" w:rsidTr="00541D1A">
        <w:trPr>
          <w:ins w:id="4334"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18CD8C" w14:textId="77777777" w:rsidR="00980629" w:rsidRPr="00340B0D" w:rsidRDefault="00980629" w:rsidP="00541D1A">
            <w:pPr>
              <w:jc w:val="center"/>
              <w:rPr>
                <w:ins w:id="4335" w:author="jonathan pritchard" w:date="2025-01-23T13:42:00Z" w16du:dateUtc="2025-01-23T13:42:00Z"/>
                <w:rFonts w:cs="Arial"/>
                <w:b/>
                <w:bCs/>
                <w:sz w:val="18"/>
                <w:szCs w:val="18"/>
              </w:rPr>
            </w:pPr>
            <w:ins w:id="4336"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925A83" w14:textId="77777777" w:rsidR="00980629" w:rsidRPr="00340B0D" w:rsidRDefault="00980629" w:rsidP="00541D1A">
            <w:pPr>
              <w:jc w:val="center"/>
              <w:rPr>
                <w:ins w:id="4337" w:author="jonathan pritchard" w:date="2025-01-23T13:42:00Z" w16du:dateUtc="2025-01-23T13:42:00Z"/>
                <w:rFonts w:cs="Arial"/>
                <w:b/>
                <w:bCs/>
                <w:sz w:val="18"/>
                <w:szCs w:val="18"/>
              </w:rPr>
            </w:pPr>
            <w:ins w:id="4338" w:author="jonathan pritchard" w:date="2025-01-23T13:42:00Z" w16du:dateUtc="2025-01-23T13:42:00Z">
              <w:r w:rsidRPr="00340B0D">
                <w:rPr>
                  <w:rFonts w:cs="Arial"/>
                  <w:b/>
                  <w:bCs/>
                  <w:sz w:val="18"/>
                  <w:szCs w:val="18"/>
                </w:rPr>
                <w:t>Other</w:t>
              </w:r>
            </w:ins>
          </w:p>
        </w:tc>
      </w:tr>
      <w:tr w:rsidR="00980629" w:rsidRPr="00340B0D" w14:paraId="21196924" w14:textId="77777777" w:rsidTr="00541D1A">
        <w:trPr>
          <w:ins w:id="433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670B9" w14:textId="77777777" w:rsidR="00980629" w:rsidRPr="00340B0D" w:rsidRDefault="00980629" w:rsidP="00541D1A">
            <w:pPr>
              <w:rPr>
                <w:ins w:id="4340" w:author="jonathan pritchard" w:date="2025-01-23T13:42:00Z" w16du:dateUtc="2025-01-23T13:42:00Z"/>
                <w:rFonts w:cs="Arial"/>
                <w:sz w:val="18"/>
                <w:szCs w:val="18"/>
              </w:rPr>
            </w:pPr>
            <w:ins w:id="4341"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B3F2AC6" w14:textId="77777777" w:rsidR="00980629" w:rsidRPr="00340B0D" w:rsidRDefault="00980629" w:rsidP="00541D1A">
            <w:pPr>
              <w:jc w:val="center"/>
              <w:rPr>
                <w:ins w:id="434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1589EF0" w14:textId="77777777" w:rsidR="00980629" w:rsidRPr="00340B0D" w:rsidRDefault="00980629" w:rsidP="00541D1A">
            <w:pPr>
              <w:pStyle w:val="Default"/>
              <w:rPr>
                <w:ins w:id="4343" w:author="jonathan pritchard" w:date="2025-01-23T13:42:00Z" w16du:dateUtc="2025-01-23T13:42:00Z"/>
                <w:sz w:val="18"/>
                <w:szCs w:val="18"/>
              </w:rPr>
            </w:pPr>
            <w:ins w:id="4344"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FD608B9" w14:textId="77777777" w:rsidR="00980629" w:rsidRPr="00340B0D" w:rsidRDefault="00980629" w:rsidP="00541D1A">
            <w:pPr>
              <w:rPr>
                <w:ins w:id="4345" w:author="jonathan pritchard" w:date="2025-01-23T13:42:00Z" w16du:dateUtc="2025-01-23T13:42:00Z"/>
                <w:rFonts w:cs="Arial"/>
                <w:sz w:val="18"/>
                <w:szCs w:val="18"/>
              </w:rPr>
            </w:pPr>
          </w:p>
        </w:tc>
      </w:tr>
      <w:tr w:rsidR="00980629" w:rsidRPr="00340B0D" w14:paraId="4EFF3879" w14:textId="77777777" w:rsidTr="00541D1A">
        <w:trPr>
          <w:ins w:id="434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6E34BF0" w14:textId="77777777" w:rsidR="00980629" w:rsidRPr="00340B0D" w:rsidRDefault="00980629" w:rsidP="00541D1A">
            <w:pPr>
              <w:pStyle w:val="Default"/>
              <w:rPr>
                <w:ins w:id="4347" w:author="jonathan pritchard" w:date="2025-01-23T13:42:00Z" w16du:dateUtc="2025-01-23T13:42:00Z"/>
                <w:sz w:val="18"/>
                <w:szCs w:val="18"/>
              </w:rPr>
            </w:pPr>
            <w:ins w:id="4348"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8E5296E" w14:textId="77777777" w:rsidR="00980629" w:rsidRPr="00340B0D" w:rsidRDefault="00980629" w:rsidP="00541D1A">
            <w:pPr>
              <w:jc w:val="center"/>
              <w:rPr>
                <w:ins w:id="434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A73225F" w14:textId="77777777" w:rsidR="00980629" w:rsidRPr="00340B0D" w:rsidRDefault="00980629" w:rsidP="00541D1A">
            <w:pPr>
              <w:pStyle w:val="Default"/>
              <w:rPr>
                <w:ins w:id="4350" w:author="jonathan pritchard" w:date="2025-01-23T13:42:00Z" w16du:dateUtc="2025-01-23T13:42:00Z"/>
                <w:sz w:val="18"/>
                <w:szCs w:val="18"/>
              </w:rPr>
            </w:pPr>
            <w:ins w:id="4351"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FA864E" w14:textId="77777777" w:rsidR="00980629" w:rsidRPr="00340B0D" w:rsidRDefault="00980629" w:rsidP="00541D1A">
            <w:pPr>
              <w:rPr>
                <w:ins w:id="4352" w:author="jonathan pritchard" w:date="2025-01-23T13:42:00Z" w16du:dateUtc="2025-01-23T13:42:00Z"/>
                <w:rFonts w:cs="Arial"/>
                <w:sz w:val="18"/>
                <w:szCs w:val="18"/>
              </w:rPr>
            </w:pPr>
          </w:p>
        </w:tc>
      </w:tr>
      <w:tr w:rsidR="00980629" w:rsidRPr="00340B0D" w14:paraId="2A130E4B" w14:textId="77777777" w:rsidTr="00541D1A">
        <w:trPr>
          <w:ins w:id="435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0266781" w14:textId="77777777" w:rsidR="00980629" w:rsidRPr="00340B0D" w:rsidRDefault="00980629" w:rsidP="00541D1A">
            <w:pPr>
              <w:pStyle w:val="Default"/>
              <w:ind w:left="720"/>
              <w:rPr>
                <w:ins w:id="4354" w:author="jonathan pritchard" w:date="2025-01-23T13:42:00Z" w16du:dateUtc="2025-01-23T13:42:00Z"/>
                <w:sz w:val="18"/>
                <w:szCs w:val="18"/>
              </w:rPr>
            </w:pPr>
            <w:ins w:id="4355"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C5D88C5" w14:textId="77777777" w:rsidR="00980629" w:rsidRPr="00340B0D" w:rsidRDefault="00980629" w:rsidP="00541D1A">
            <w:pPr>
              <w:jc w:val="center"/>
              <w:rPr>
                <w:ins w:id="435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B54BD4A" w14:textId="77777777" w:rsidR="00980629" w:rsidRPr="00340B0D" w:rsidRDefault="00980629" w:rsidP="00541D1A">
            <w:pPr>
              <w:pStyle w:val="Default"/>
              <w:rPr>
                <w:ins w:id="4357" w:author="jonathan pritchard" w:date="2025-01-23T13:42:00Z" w16du:dateUtc="2025-01-23T13:42:00Z"/>
                <w:sz w:val="18"/>
                <w:szCs w:val="18"/>
              </w:rPr>
            </w:pPr>
            <w:ins w:id="4358"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3CEEA3EA" w14:textId="77777777" w:rsidR="00980629" w:rsidRPr="00340B0D" w:rsidRDefault="00980629" w:rsidP="00541D1A">
            <w:pPr>
              <w:rPr>
                <w:ins w:id="4359" w:author="jonathan pritchard" w:date="2025-01-23T13:42:00Z" w16du:dateUtc="2025-01-23T13:42:00Z"/>
                <w:rFonts w:cs="Arial"/>
                <w:sz w:val="18"/>
                <w:szCs w:val="18"/>
              </w:rPr>
            </w:pPr>
          </w:p>
        </w:tc>
      </w:tr>
      <w:tr w:rsidR="00980629" w:rsidRPr="00340B0D" w14:paraId="28297052" w14:textId="77777777" w:rsidTr="00541D1A">
        <w:trPr>
          <w:ins w:id="436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8181542" w14:textId="77777777" w:rsidR="00980629" w:rsidRPr="00340B0D" w:rsidRDefault="00980629" w:rsidP="00541D1A">
            <w:pPr>
              <w:pStyle w:val="Default"/>
              <w:ind w:left="720"/>
              <w:rPr>
                <w:ins w:id="4361" w:author="jonathan pritchard" w:date="2025-01-23T13:42:00Z" w16du:dateUtc="2025-01-23T13:42:00Z"/>
                <w:sz w:val="18"/>
                <w:szCs w:val="18"/>
              </w:rPr>
            </w:pPr>
            <w:ins w:id="4362"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EF45FCB" w14:textId="77777777" w:rsidR="00980629" w:rsidRPr="00340B0D" w:rsidRDefault="00980629" w:rsidP="00541D1A">
            <w:pPr>
              <w:jc w:val="center"/>
              <w:rPr>
                <w:ins w:id="436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500BA7EA" w14:textId="77777777" w:rsidR="00980629" w:rsidRPr="00340B0D" w:rsidRDefault="00980629" w:rsidP="00541D1A">
            <w:pPr>
              <w:pStyle w:val="Default"/>
              <w:rPr>
                <w:ins w:id="4364" w:author="jonathan pritchard" w:date="2025-01-23T13:42:00Z" w16du:dateUtc="2025-01-23T13:42:00Z"/>
                <w:sz w:val="18"/>
                <w:szCs w:val="18"/>
              </w:rPr>
            </w:pPr>
            <w:ins w:id="4365"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35AC8C" w14:textId="77777777" w:rsidR="00980629" w:rsidRPr="00340B0D" w:rsidRDefault="00980629" w:rsidP="00541D1A">
            <w:pPr>
              <w:rPr>
                <w:ins w:id="4366" w:author="jonathan pritchard" w:date="2025-01-23T13:42:00Z" w16du:dateUtc="2025-01-23T13:42:00Z"/>
                <w:rFonts w:cs="Arial"/>
                <w:sz w:val="18"/>
                <w:szCs w:val="18"/>
              </w:rPr>
            </w:pPr>
          </w:p>
        </w:tc>
      </w:tr>
      <w:tr w:rsidR="00980629" w:rsidRPr="00340B0D" w14:paraId="081B693E" w14:textId="77777777" w:rsidTr="00541D1A">
        <w:trPr>
          <w:ins w:id="436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8C6BE1F" w14:textId="77777777" w:rsidR="00980629" w:rsidRPr="00340B0D" w:rsidRDefault="00980629" w:rsidP="00541D1A">
            <w:pPr>
              <w:pStyle w:val="Default"/>
              <w:rPr>
                <w:ins w:id="4368" w:author="jonathan pritchard" w:date="2025-01-23T13:42:00Z" w16du:dateUtc="2025-01-23T13:42:00Z"/>
                <w:sz w:val="18"/>
                <w:szCs w:val="18"/>
              </w:rPr>
            </w:pPr>
            <w:ins w:id="4369"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B789E46" w14:textId="77777777" w:rsidR="00980629" w:rsidRPr="00340B0D" w:rsidRDefault="00980629" w:rsidP="00541D1A">
            <w:pPr>
              <w:jc w:val="center"/>
              <w:rPr>
                <w:ins w:id="437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D5CDCAA" w14:textId="77777777" w:rsidR="00980629" w:rsidRPr="00340B0D" w:rsidRDefault="00980629" w:rsidP="00541D1A">
            <w:pPr>
              <w:pStyle w:val="Default"/>
              <w:rPr>
                <w:ins w:id="4371" w:author="jonathan pritchard" w:date="2025-01-23T13:42:00Z" w16du:dateUtc="2025-01-23T13:42:00Z"/>
                <w:sz w:val="18"/>
                <w:szCs w:val="18"/>
              </w:rPr>
            </w:pPr>
            <w:ins w:id="4372"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E8A3B8D" w14:textId="77777777" w:rsidR="00980629" w:rsidRPr="00340B0D" w:rsidRDefault="00980629" w:rsidP="00541D1A">
            <w:pPr>
              <w:rPr>
                <w:ins w:id="4373" w:author="jonathan pritchard" w:date="2025-01-23T13:42:00Z" w16du:dateUtc="2025-01-23T13:42:00Z"/>
                <w:rFonts w:cs="Arial"/>
                <w:sz w:val="18"/>
                <w:szCs w:val="18"/>
              </w:rPr>
            </w:pPr>
          </w:p>
        </w:tc>
      </w:tr>
      <w:tr w:rsidR="00980629" w:rsidRPr="00340B0D" w14:paraId="0B1C05DA" w14:textId="77777777" w:rsidTr="00541D1A">
        <w:trPr>
          <w:ins w:id="437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A11AE9" w14:textId="77777777" w:rsidR="00980629" w:rsidRPr="00340B0D" w:rsidRDefault="00980629" w:rsidP="00541D1A">
            <w:pPr>
              <w:pStyle w:val="Default"/>
              <w:rPr>
                <w:ins w:id="4375" w:author="jonathan pritchard" w:date="2025-01-23T13:42:00Z" w16du:dateUtc="2025-01-23T13:42:00Z"/>
                <w:sz w:val="18"/>
                <w:szCs w:val="18"/>
              </w:rPr>
            </w:pPr>
            <w:ins w:id="4376"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9216A4" w14:textId="77777777" w:rsidR="00980629" w:rsidRPr="00340B0D" w:rsidRDefault="00980629" w:rsidP="00541D1A">
            <w:pPr>
              <w:jc w:val="center"/>
              <w:rPr>
                <w:ins w:id="437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07B5BAE" w14:textId="77777777" w:rsidR="00980629" w:rsidRPr="00340B0D" w:rsidRDefault="00980629" w:rsidP="00541D1A">
            <w:pPr>
              <w:pStyle w:val="Default"/>
              <w:rPr>
                <w:ins w:id="4378" w:author="jonathan pritchard" w:date="2025-01-23T13:42:00Z" w16du:dateUtc="2025-01-23T13:42:00Z"/>
                <w:sz w:val="18"/>
                <w:szCs w:val="18"/>
              </w:rPr>
            </w:pPr>
            <w:ins w:id="4379"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77914B4" w14:textId="77777777" w:rsidR="00980629" w:rsidRPr="00340B0D" w:rsidRDefault="00980629" w:rsidP="00541D1A">
            <w:pPr>
              <w:rPr>
                <w:ins w:id="4380" w:author="jonathan pritchard" w:date="2025-01-23T13:42:00Z" w16du:dateUtc="2025-01-23T13:42:00Z"/>
                <w:rFonts w:cs="Arial"/>
                <w:sz w:val="18"/>
                <w:szCs w:val="18"/>
              </w:rPr>
            </w:pPr>
          </w:p>
        </w:tc>
      </w:tr>
      <w:tr w:rsidR="00980629" w:rsidRPr="00340B0D" w14:paraId="6FDA2867" w14:textId="77777777" w:rsidTr="00541D1A">
        <w:trPr>
          <w:ins w:id="438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D19221C" w14:textId="77777777" w:rsidR="00980629" w:rsidRPr="00340B0D" w:rsidRDefault="00980629" w:rsidP="00541D1A">
            <w:pPr>
              <w:pStyle w:val="Default"/>
              <w:rPr>
                <w:ins w:id="4382" w:author="jonathan pritchard" w:date="2025-01-23T13:42:00Z" w16du:dateUtc="2025-01-23T13:42:00Z"/>
                <w:sz w:val="18"/>
                <w:szCs w:val="18"/>
              </w:rPr>
            </w:pPr>
            <w:ins w:id="4383"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83E6290" w14:textId="77777777" w:rsidR="00980629" w:rsidRPr="00340B0D" w:rsidRDefault="00980629" w:rsidP="00541D1A">
            <w:pPr>
              <w:jc w:val="center"/>
              <w:rPr>
                <w:ins w:id="438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C5818B5" w14:textId="77777777" w:rsidR="00980629" w:rsidRPr="00340B0D" w:rsidRDefault="00980629" w:rsidP="00541D1A">
            <w:pPr>
              <w:pStyle w:val="Default"/>
              <w:rPr>
                <w:ins w:id="4385" w:author="jonathan pritchard" w:date="2025-01-23T13:42:00Z" w16du:dateUtc="2025-01-23T13:42:00Z"/>
                <w:sz w:val="18"/>
                <w:szCs w:val="18"/>
              </w:rPr>
            </w:pPr>
            <w:ins w:id="4386"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AB8D543" w14:textId="77777777" w:rsidR="00980629" w:rsidRPr="00340B0D" w:rsidRDefault="00980629" w:rsidP="00541D1A">
            <w:pPr>
              <w:rPr>
                <w:ins w:id="4387" w:author="jonathan pritchard" w:date="2025-01-23T13:42:00Z" w16du:dateUtc="2025-01-23T13:42:00Z"/>
                <w:rFonts w:cs="Arial"/>
                <w:sz w:val="18"/>
                <w:szCs w:val="18"/>
              </w:rPr>
            </w:pPr>
          </w:p>
        </w:tc>
      </w:tr>
      <w:tr w:rsidR="00980629" w:rsidRPr="00340B0D" w14:paraId="55B40CEC" w14:textId="77777777" w:rsidTr="00541D1A">
        <w:trPr>
          <w:ins w:id="438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F4CF90C" w14:textId="77777777" w:rsidR="00980629" w:rsidRPr="00340B0D" w:rsidRDefault="00980629" w:rsidP="00541D1A">
            <w:pPr>
              <w:pStyle w:val="Default"/>
              <w:rPr>
                <w:ins w:id="4389" w:author="jonathan pritchard" w:date="2025-01-23T13:42:00Z" w16du:dateUtc="2025-01-23T13:42:00Z"/>
                <w:sz w:val="18"/>
                <w:szCs w:val="18"/>
              </w:rPr>
            </w:pPr>
            <w:ins w:id="4390"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6FAFE20" w14:textId="77777777" w:rsidR="00980629" w:rsidRPr="00340B0D" w:rsidRDefault="00980629" w:rsidP="00541D1A">
            <w:pPr>
              <w:jc w:val="center"/>
              <w:rPr>
                <w:ins w:id="439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F3F761" w14:textId="77777777" w:rsidR="00980629" w:rsidRPr="00340B0D" w:rsidRDefault="00980629" w:rsidP="00541D1A">
            <w:pPr>
              <w:pStyle w:val="Default"/>
              <w:rPr>
                <w:ins w:id="4392" w:author="jonathan pritchard" w:date="2025-01-23T13:42:00Z" w16du:dateUtc="2025-01-23T13:42:00Z"/>
                <w:sz w:val="18"/>
                <w:szCs w:val="18"/>
              </w:rPr>
            </w:pPr>
            <w:ins w:id="4393"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B661157" w14:textId="77777777" w:rsidR="00980629" w:rsidRPr="00340B0D" w:rsidRDefault="00980629" w:rsidP="00541D1A">
            <w:pPr>
              <w:rPr>
                <w:ins w:id="4394" w:author="jonathan pritchard" w:date="2025-01-23T13:42:00Z" w16du:dateUtc="2025-01-23T13:42:00Z"/>
                <w:rFonts w:cs="Arial"/>
                <w:sz w:val="18"/>
                <w:szCs w:val="18"/>
              </w:rPr>
            </w:pPr>
          </w:p>
        </w:tc>
      </w:tr>
      <w:tr w:rsidR="00980629" w:rsidRPr="00340B0D" w14:paraId="226571E0" w14:textId="77777777" w:rsidTr="00541D1A">
        <w:trPr>
          <w:ins w:id="439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7609D29" w14:textId="77777777" w:rsidR="00980629" w:rsidRPr="00340B0D" w:rsidRDefault="00980629" w:rsidP="00541D1A">
            <w:pPr>
              <w:pStyle w:val="Default"/>
              <w:rPr>
                <w:ins w:id="4396" w:author="jonathan pritchard" w:date="2025-01-23T13:42:00Z" w16du:dateUtc="2025-01-23T13:42:00Z"/>
                <w:sz w:val="18"/>
                <w:szCs w:val="18"/>
              </w:rPr>
            </w:pPr>
            <w:ins w:id="4397"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07A2F85" w14:textId="77777777" w:rsidR="00980629" w:rsidRPr="00340B0D" w:rsidRDefault="00980629" w:rsidP="00541D1A">
            <w:pPr>
              <w:jc w:val="center"/>
              <w:rPr>
                <w:ins w:id="439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A7DE471" w14:textId="77777777" w:rsidR="00980629" w:rsidRPr="00340B0D" w:rsidRDefault="00980629" w:rsidP="00541D1A">
            <w:pPr>
              <w:rPr>
                <w:ins w:id="4399"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1CF2B" w14:textId="77777777" w:rsidR="00980629" w:rsidRPr="00340B0D" w:rsidRDefault="00980629" w:rsidP="00541D1A">
            <w:pPr>
              <w:rPr>
                <w:ins w:id="4400" w:author="jonathan pritchard" w:date="2025-01-23T13:42:00Z" w16du:dateUtc="2025-01-23T13:42:00Z"/>
                <w:rFonts w:cs="Arial"/>
                <w:sz w:val="18"/>
                <w:szCs w:val="18"/>
              </w:rPr>
            </w:pPr>
          </w:p>
        </w:tc>
      </w:tr>
      <w:tr w:rsidR="00980629" w:rsidRPr="00340B0D" w14:paraId="2548C7F7" w14:textId="77777777" w:rsidTr="00541D1A">
        <w:trPr>
          <w:ins w:id="440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8CE5C44" w14:textId="77777777" w:rsidR="00980629" w:rsidRPr="00340B0D" w:rsidRDefault="00980629" w:rsidP="00541D1A">
            <w:pPr>
              <w:pStyle w:val="Default"/>
              <w:rPr>
                <w:ins w:id="4402" w:author="jonathan pritchard" w:date="2025-01-23T13:42:00Z" w16du:dateUtc="2025-01-23T13:42:00Z"/>
                <w:sz w:val="18"/>
                <w:szCs w:val="18"/>
              </w:rPr>
            </w:pPr>
            <w:ins w:id="4403"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FB677E5" w14:textId="77777777" w:rsidR="00980629" w:rsidRPr="00340B0D" w:rsidRDefault="00980629" w:rsidP="00541D1A">
            <w:pPr>
              <w:jc w:val="center"/>
              <w:rPr>
                <w:ins w:id="440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62241D7" w14:textId="77777777" w:rsidR="00980629" w:rsidRPr="00340B0D" w:rsidRDefault="00980629" w:rsidP="00541D1A">
            <w:pPr>
              <w:rPr>
                <w:ins w:id="4405"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B44B10B" w14:textId="77777777" w:rsidR="00980629" w:rsidRPr="00340B0D" w:rsidRDefault="00980629" w:rsidP="00541D1A">
            <w:pPr>
              <w:rPr>
                <w:ins w:id="4406" w:author="jonathan pritchard" w:date="2025-01-23T13:42:00Z" w16du:dateUtc="2025-01-23T13:42:00Z"/>
                <w:rFonts w:cs="Arial"/>
                <w:sz w:val="18"/>
                <w:szCs w:val="18"/>
              </w:rPr>
            </w:pPr>
          </w:p>
        </w:tc>
      </w:tr>
      <w:tr w:rsidR="00980629" w:rsidRPr="00340B0D" w14:paraId="05ABC25B" w14:textId="77777777" w:rsidTr="00541D1A">
        <w:trPr>
          <w:ins w:id="440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42C27D1" w14:textId="77777777" w:rsidR="00980629" w:rsidRPr="00340B0D" w:rsidRDefault="00980629" w:rsidP="00541D1A">
            <w:pPr>
              <w:pStyle w:val="Default"/>
              <w:rPr>
                <w:ins w:id="4408" w:author="jonathan pritchard" w:date="2025-01-23T13:42:00Z" w16du:dateUtc="2025-01-23T13:42:00Z"/>
                <w:sz w:val="18"/>
                <w:szCs w:val="18"/>
              </w:rPr>
            </w:pPr>
            <w:ins w:id="4409"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007C01" w14:textId="77777777" w:rsidR="00980629" w:rsidRPr="00340B0D" w:rsidRDefault="00980629" w:rsidP="00541D1A">
            <w:pPr>
              <w:jc w:val="center"/>
              <w:rPr>
                <w:ins w:id="441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6A20E99" w14:textId="77777777" w:rsidR="00980629" w:rsidRPr="00340B0D" w:rsidRDefault="00980629" w:rsidP="00541D1A">
            <w:pPr>
              <w:rPr>
                <w:ins w:id="441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216F46D" w14:textId="77777777" w:rsidR="00980629" w:rsidRPr="00340B0D" w:rsidRDefault="00980629" w:rsidP="00541D1A">
            <w:pPr>
              <w:rPr>
                <w:ins w:id="4412" w:author="jonathan pritchard" w:date="2025-01-23T13:42:00Z" w16du:dateUtc="2025-01-23T13:42:00Z"/>
                <w:rFonts w:cs="Arial"/>
                <w:sz w:val="18"/>
                <w:szCs w:val="18"/>
              </w:rPr>
            </w:pPr>
          </w:p>
        </w:tc>
      </w:tr>
      <w:tr w:rsidR="00980629" w:rsidRPr="00340B0D" w14:paraId="77C15D05" w14:textId="77777777" w:rsidTr="00541D1A">
        <w:trPr>
          <w:ins w:id="441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94BDED9" w14:textId="77777777" w:rsidR="00980629" w:rsidRPr="00340B0D" w:rsidRDefault="00980629" w:rsidP="00541D1A">
            <w:pPr>
              <w:pStyle w:val="Default"/>
              <w:ind w:left="720"/>
              <w:rPr>
                <w:ins w:id="4414" w:author="jonathan pritchard" w:date="2025-01-23T13:42:00Z" w16du:dateUtc="2025-01-23T13:42:00Z"/>
                <w:sz w:val="18"/>
                <w:szCs w:val="18"/>
              </w:rPr>
            </w:pPr>
            <w:ins w:id="4415"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EB0F0BD" w14:textId="77777777" w:rsidR="00980629" w:rsidRPr="00340B0D" w:rsidRDefault="00980629" w:rsidP="00541D1A">
            <w:pPr>
              <w:jc w:val="center"/>
              <w:rPr>
                <w:ins w:id="441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106E8F" w14:textId="77777777" w:rsidR="00980629" w:rsidRPr="00340B0D" w:rsidRDefault="00980629" w:rsidP="00541D1A">
            <w:pPr>
              <w:rPr>
                <w:ins w:id="4417"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26E2D02" w14:textId="77777777" w:rsidR="00980629" w:rsidRPr="00340B0D" w:rsidRDefault="00980629" w:rsidP="00541D1A">
            <w:pPr>
              <w:rPr>
                <w:ins w:id="4418" w:author="jonathan pritchard" w:date="2025-01-23T13:42:00Z" w16du:dateUtc="2025-01-23T13:42:00Z"/>
                <w:rFonts w:cs="Arial"/>
                <w:sz w:val="18"/>
                <w:szCs w:val="18"/>
              </w:rPr>
            </w:pPr>
          </w:p>
        </w:tc>
      </w:tr>
      <w:tr w:rsidR="00980629" w:rsidRPr="00340B0D" w14:paraId="7DE15E93" w14:textId="77777777" w:rsidTr="00541D1A">
        <w:trPr>
          <w:ins w:id="4419"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01A8AF7" w14:textId="77777777" w:rsidR="00980629" w:rsidRPr="00340B0D" w:rsidRDefault="00980629" w:rsidP="00541D1A">
            <w:pPr>
              <w:pStyle w:val="Default"/>
              <w:ind w:left="720"/>
              <w:rPr>
                <w:ins w:id="4420" w:author="jonathan pritchard" w:date="2025-01-23T13:42:00Z" w16du:dateUtc="2025-01-23T13:42:00Z"/>
                <w:sz w:val="18"/>
                <w:szCs w:val="18"/>
              </w:rPr>
            </w:pPr>
            <w:ins w:id="4421"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5521334" w14:textId="77777777" w:rsidR="00980629" w:rsidRPr="00340B0D" w:rsidRDefault="00980629" w:rsidP="00541D1A">
            <w:pPr>
              <w:jc w:val="center"/>
              <w:rPr>
                <w:ins w:id="442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58B773D4" w14:textId="77777777" w:rsidR="00980629" w:rsidRPr="00340B0D" w:rsidRDefault="00980629" w:rsidP="00541D1A">
            <w:pPr>
              <w:rPr>
                <w:ins w:id="4423"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E35FDD" w14:textId="77777777" w:rsidR="00980629" w:rsidRPr="00340B0D" w:rsidRDefault="00980629" w:rsidP="00541D1A">
            <w:pPr>
              <w:rPr>
                <w:ins w:id="4424" w:author="jonathan pritchard" w:date="2025-01-23T13:42:00Z" w16du:dateUtc="2025-01-23T13:42:00Z"/>
                <w:rFonts w:cs="Arial"/>
                <w:sz w:val="18"/>
                <w:szCs w:val="18"/>
              </w:rPr>
            </w:pPr>
          </w:p>
        </w:tc>
      </w:tr>
      <w:tr w:rsidR="00980629" w:rsidRPr="00340B0D" w14:paraId="01D940BC" w14:textId="77777777" w:rsidTr="00541D1A">
        <w:trPr>
          <w:ins w:id="4425"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9F61D92" w14:textId="77777777" w:rsidR="00980629" w:rsidRPr="00EF63B4" w:rsidRDefault="00980629" w:rsidP="00541D1A">
            <w:pPr>
              <w:jc w:val="center"/>
              <w:rPr>
                <w:ins w:id="4426" w:author="jonathan pritchard" w:date="2025-01-23T13:42:00Z" w16du:dateUtc="2025-01-23T13:42:00Z"/>
                <w:rFonts w:cs="Arial"/>
                <w:sz w:val="18"/>
                <w:szCs w:val="18"/>
              </w:rPr>
            </w:pPr>
            <w:ins w:id="4427" w:author="jonathan pritchard" w:date="2025-01-23T13:42:00Z" w16du:dateUtc="2025-01-23T13:42:00Z">
              <w:r>
                <w:rPr>
                  <w:rFonts w:cs="Arial"/>
                  <w:b/>
                  <w:bCs/>
                  <w:sz w:val="18"/>
                  <w:szCs w:val="18"/>
                </w:rPr>
                <w:t>Additional</w:t>
              </w:r>
            </w:ins>
          </w:p>
        </w:tc>
      </w:tr>
      <w:tr w:rsidR="00980629" w:rsidRPr="00340B0D" w14:paraId="3528996B" w14:textId="77777777" w:rsidTr="00541D1A">
        <w:trPr>
          <w:ins w:id="442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69525D8" w14:textId="77777777" w:rsidR="00980629" w:rsidRPr="00340B0D" w:rsidRDefault="00980629" w:rsidP="00541D1A">
            <w:pPr>
              <w:pStyle w:val="Default"/>
              <w:ind w:left="720"/>
              <w:rPr>
                <w:ins w:id="4429"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2D99621" w14:textId="77777777" w:rsidR="00980629" w:rsidRPr="00340B0D" w:rsidRDefault="00980629" w:rsidP="00541D1A">
            <w:pPr>
              <w:jc w:val="center"/>
              <w:rPr>
                <w:ins w:id="4430"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061457A" w14:textId="77777777" w:rsidR="00980629" w:rsidRPr="00340B0D" w:rsidRDefault="00980629" w:rsidP="00541D1A">
            <w:pPr>
              <w:rPr>
                <w:ins w:id="443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7EB30736" w14:textId="77777777" w:rsidR="00980629" w:rsidRPr="00340B0D" w:rsidRDefault="00980629" w:rsidP="00541D1A">
            <w:pPr>
              <w:rPr>
                <w:ins w:id="4432" w:author="jonathan pritchard" w:date="2025-01-23T13:42:00Z" w16du:dateUtc="2025-01-23T13:42:00Z"/>
                <w:rFonts w:cs="Arial"/>
                <w:sz w:val="18"/>
                <w:szCs w:val="18"/>
              </w:rPr>
            </w:pPr>
          </w:p>
        </w:tc>
      </w:tr>
      <w:tr w:rsidR="00980629" w:rsidRPr="00340B0D" w14:paraId="4A045C20" w14:textId="77777777" w:rsidTr="00541D1A">
        <w:trPr>
          <w:ins w:id="443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192643A" w14:textId="77777777" w:rsidR="00980629" w:rsidRPr="00340B0D" w:rsidRDefault="00980629" w:rsidP="00541D1A">
            <w:pPr>
              <w:pStyle w:val="Default"/>
              <w:ind w:left="720"/>
              <w:rPr>
                <w:ins w:id="4434"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81BF46B" w14:textId="77777777" w:rsidR="00980629" w:rsidRPr="00340B0D" w:rsidRDefault="00980629" w:rsidP="00541D1A">
            <w:pPr>
              <w:jc w:val="center"/>
              <w:rPr>
                <w:ins w:id="4435"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037C5D5B" w14:textId="77777777" w:rsidR="00980629" w:rsidRPr="00340B0D" w:rsidRDefault="00980629" w:rsidP="00541D1A">
            <w:pPr>
              <w:rPr>
                <w:ins w:id="443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5160D2D" w14:textId="77777777" w:rsidR="00980629" w:rsidRPr="00340B0D" w:rsidRDefault="00980629" w:rsidP="00541D1A">
            <w:pPr>
              <w:rPr>
                <w:ins w:id="4437" w:author="jonathan pritchard" w:date="2025-01-23T13:42:00Z" w16du:dateUtc="2025-01-23T13:42:00Z"/>
                <w:rFonts w:cs="Arial"/>
                <w:sz w:val="18"/>
                <w:szCs w:val="18"/>
              </w:rPr>
            </w:pPr>
          </w:p>
        </w:tc>
      </w:tr>
      <w:tr w:rsidR="00980629" w:rsidRPr="00340B0D" w14:paraId="0A211F9A" w14:textId="77777777" w:rsidTr="00541D1A">
        <w:trPr>
          <w:ins w:id="4438"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4F1D3B" w14:textId="77777777" w:rsidR="00980629" w:rsidRPr="00340B0D" w:rsidRDefault="00980629" w:rsidP="00541D1A">
            <w:pPr>
              <w:jc w:val="center"/>
              <w:rPr>
                <w:ins w:id="4439" w:author="jonathan pritchard" w:date="2025-01-23T13:42:00Z" w16du:dateUtc="2025-01-23T13:42:00Z"/>
                <w:rFonts w:cs="Arial"/>
                <w:b/>
                <w:bCs/>
                <w:sz w:val="18"/>
                <w:szCs w:val="18"/>
              </w:rPr>
            </w:pPr>
            <w:ins w:id="4440" w:author="jonathan pritchard" w:date="2025-01-23T13:42:00Z" w16du:dateUtc="2025-01-23T13:42:00Z">
              <w:r w:rsidRPr="00340B0D">
                <w:rPr>
                  <w:rFonts w:cs="Arial"/>
                  <w:b/>
                  <w:bCs/>
                  <w:sz w:val="18"/>
                  <w:szCs w:val="18"/>
                </w:rPr>
                <w:t>Setup</w:t>
              </w:r>
            </w:ins>
          </w:p>
        </w:tc>
      </w:tr>
      <w:tr w:rsidR="00980629" w:rsidRPr="00340B0D" w14:paraId="07FB8C7D" w14:textId="77777777" w:rsidTr="00541D1A">
        <w:trPr>
          <w:ins w:id="4441"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3C60F25" w14:textId="77777777" w:rsidR="00980629" w:rsidRDefault="00980629" w:rsidP="00541D1A">
            <w:pPr>
              <w:rPr>
                <w:ins w:id="4442" w:author="jonathan pritchard" w:date="2025-01-23T13:42:00Z" w16du:dateUtc="2025-01-23T13:42:00Z"/>
                <w:rFonts w:cs="Arial"/>
                <w:sz w:val="18"/>
                <w:szCs w:val="18"/>
              </w:rPr>
            </w:pPr>
          </w:p>
          <w:p w14:paraId="503FBAC2" w14:textId="21EDA8D4" w:rsidR="00980629" w:rsidRPr="00110428" w:rsidRDefault="00980629" w:rsidP="00541D1A">
            <w:pPr>
              <w:rPr>
                <w:ins w:id="4443" w:author="jonathan pritchard" w:date="2025-01-23T13:42:00Z" w16du:dateUtc="2025-01-23T13:42:00Z"/>
                <w:rFonts w:cs="Arial"/>
              </w:rPr>
            </w:pPr>
            <w:ins w:id="4444" w:author="jonathan pritchard" w:date="2025-01-23T13:42:00Z" w16du:dateUtc="2025-01-23T13:42:00Z">
              <w:r>
                <w:rPr>
                  <w:rFonts w:cs="Arial"/>
                  <w:i/>
                </w:rPr>
                <w:t>.</w:t>
              </w:r>
              <w:r w:rsidRPr="00110428">
                <w:rPr>
                  <w:rFonts w:cs="Arial"/>
                  <w:i/>
                </w:rPr>
                <w:t xml:space="preserve">. </w:t>
              </w:r>
            </w:ins>
            <w:r w:rsidR="003D21E9" w:rsidRPr="00D54338">
              <w:rPr>
                <w:rFonts w:cs="Arial"/>
                <w:i/>
              </w:rPr>
              <w:t xml:space="preserve">As for test </w:t>
            </w:r>
            <w:proofErr w:type="spellStart"/>
            <w:r w:rsidR="003D21E9" w:rsidRPr="00D54338">
              <w:rPr>
                <w:rFonts w:cs="Arial"/>
                <w:i/>
              </w:rPr>
              <w:t>DifferentPriority</w:t>
            </w:r>
            <w:proofErr w:type="spellEnd"/>
          </w:p>
          <w:p w14:paraId="37EC86C9" w14:textId="77777777" w:rsidR="00980629" w:rsidRPr="00340B0D" w:rsidRDefault="00980629" w:rsidP="00541D1A">
            <w:pPr>
              <w:rPr>
                <w:ins w:id="4445" w:author="jonathan pritchard" w:date="2025-01-23T13:42:00Z" w16du:dateUtc="2025-01-23T13:42:00Z"/>
                <w:rFonts w:cs="Arial"/>
                <w:sz w:val="18"/>
                <w:szCs w:val="18"/>
              </w:rPr>
            </w:pPr>
          </w:p>
        </w:tc>
      </w:tr>
      <w:tr w:rsidR="00980629" w:rsidRPr="00340B0D" w14:paraId="0DED6219" w14:textId="77777777" w:rsidTr="00541D1A">
        <w:trPr>
          <w:ins w:id="444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9451E" w14:textId="77777777" w:rsidR="00980629" w:rsidRPr="00340B0D" w:rsidRDefault="00980629" w:rsidP="00541D1A">
            <w:pPr>
              <w:jc w:val="center"/>
              <w:rPr>
                <w:ins w:id="4447" w:author="jonathan pritchard" w:date="2025-01-23T13:42:00Z" w16du:dateUtc="2025-01-23T13:42:00Z"/>
                <w:rFonts w:cs="Arial"/>
                <w:b/>
                <w:bCs/>
                <w:sz w:val="18"/>
                <w:szCs w:val="18"/>
              </w:rPr>
            </w:pPr>
            <w:ins w:id="4448" w:author="jonathan pritchard" w:date="2025-01-23T13:42:00Z" w16du:dateUtc="2025-01-23T13:42:00Z">
              <w:r w:rsidRPr="00340B0D">
                <w:rPr>
                  <w:rFonts w:cs="Arial"/>
                  <w:b/>
                  <w:bCs/>
                  <w:sz w:val="18"/>
                  <w:szCs w:val="18"/>
                </w:rPr>
                <w:lastRenderedPageBreak/>
                <w:t>Action</w:t>
              </w:r>
            </w:ins>
          </w:p>
        </w:tc>
      </w:tr>
      <w:tr w:rsidR="00980629" w:rsidRPr="00340B0D" w14:paraId="3141EA6C" w14:textId="77777777" w:rsidTr="00541D1A">
        <w:trPr>
          <w:ins w:id="4449"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6D91685" w14:textId="3D5C9764" w:rsidR="00980629" w:rsidRPr="00110428" w:rsidRDefault="003D21E9" w:rsidP="00541D1A">
            <w:pPr>
              <w:rPr>
                <w:ins w:id="4450" w:author="jonathan pritchard" w:date="2025-01-23T13:42:00Z" w16du:dateUtc="2025-01-23T13:42:00Z"/>
                <w:rFonts w:cs="Arial"/>
                <w:b/>
                <w:bCs/>
              </w:rPr>
            </w:pPr>
            <w:r w:rsidRPr="00D54338">
              <w:rPr>
                <w:rFonts w:cs="Arial"/>
                <w:i/>
              </w:rPr>
              <w:t>View the features at position 32°20.400’S 61°23.150’ E scale 1:5 000</w:t>
            </w:r>
          </w:p>
        </w:tc>
      </w:tr>
      <w:tr w:rsidR="00980629" w:rsidRPr="00340B0D" w14:paraId="2EBCDD5D" w14:textId="77777777" w:rsidTr="00541D1A">
        <w:trPr>
          <w:ins w:id="445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8CAFF9C" w14:textId="77777777" w:rsidR="00980629" w:rsidRPr="00340B0D" w:rsidRDefault="00980629" w:rsidP="00541D1A">
            <w:pPr>
              <w:jc w:val="center"/>
              <w:rPr>
                <w:ins w:id="4452" w:author="jonathan pritchard" w:date="2025-01-23T13:42:00Z" w16du:dateUtc="2025-01-23T13:42:00Z"/>
                <w:rFonts w:cs="Arial"/>
                <w:sz w:val="18"/>
                <w:szCs w:val="18"/>
              </w:rPr>
            </w:pPr>
            <w:ins w:id="4453" w:author="jonathan pritchard" w:date="2025-01-23T13:42:00Z" w16du:dateUtc="2025-01-23T13:42:00Z">
              <w:r w:rsidRPr="00340B0D">
                <w:rPr>
                  <w:rFonts w:cs="Arial"/>
                  <w:b/>
                  <w:bCs/>
                  <w:sz w:val="18"/>
                  <w:szCs w:val="18"/>
                </w:rPr>
                <w:t>Results</w:t>
              </w:r>
            </w:ins>
          </w:p>
        </w:tc>
      </w:tr>
      <w:tr w:rsidR="00980629" w:rsidRPr="00340B0D" w14:paraId="6FEF6723" w14:textId="77777777" w:rsidTr="00541D1A">
        <w:trPr>
          <w:ins w:id="4454"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1E84FC86" w14:textId="77777777" w:rsidR="00980629" w:rsidRDefault="00980629" w:rsidP="00541D1A">
            <w:pPr>
              <w:rPr>
                <w:ins w:id="4455" w:author="jonathan pritchard" w:date="2025-01-23T13:42:00Z" w16du:dateUtc="2025-01-23T13:42:00Z"/>
                <w:rFonts w:cs="Arial"/>
                <w:sz w:val="18"/>
                <w:szCs w:val="18"/>
              </w:rPr>
            </w:pPr>
          </w:p>
          <w:p w14:paraId="72432D0E" w14:textId="02654C9D" w:rsidR="00980629" w:rsidRDefault="003D21E9" w:rsidP="003D21E9">
            <w:pPr>
              <w:jc w:val="left"/>
              <w:rPr>
                <w:rFonts w:cs="Arial"/>
                <w:i/>
              </w:rPr>
            </w:pPr>
            <w:r w:rsidRPr="00D54338">
              <w:rPr>
                <w:rFonts w:cs="Arial"/>
                <w:i/>
              </w:rPr>
              <w:t>Confirm that items 1-16 display as shown in the graphic below</w:t>
            </w:r>
          </w:p>
          <w:p w14:paraId="130C567A" w14:textId="1E9033F9" w:rsidR="00980629" w:rsidRDefault="003D21E9" w:rsidP="003D21E9">
            <w:pPr>
              <w:rPr>
                <w:ins w:id="4456" w:author="jonathan pritchard" w:date="2025-01-23T13:42:00Z" w16du:dateUtc="2025-01-23T13:42:00Z"/>
                <w:rFonts w:cs="Arial"/>
                <w:sz w:val="18"/>
                <w:szCs w:val="18"/>
              </w:rPr>
            </w:pPr>
            <w:r w:rsidRPr="000708E2">
              <w:rPr>
                <w:noProof/>
                <w:lang w:val="en-IN" w:eastAsia="en-IN"/>
              </w:rPr>
              <w:drawing>
                <wp:inline distT="0" distB="0" distL="0" distR="0" wp14:anchorId="1D269F3E" wp14:editId="6DB7C172">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29"/>
                          <a:stretch>
                            <a:fillRect/>
                          </a:stretch>
                        </pic:blipFill>
                        <pic:spPr>
                          <a:xfrm>
                            <a:off x="0" y="0"/>
                            <a:ext cx="5836920" cy="3505835"/>
                          </a:xfrm>
                          <a:prstGeom prst="rect">
                            <a:avLst/>
                          </a:prstGeom>
                        </pic:spPr>
                      </pic:pic>
                    </a:graphicData>
                  </a:graphic>
                </wp:inline>
              </w:drawing>
            </w:r>
          </w:p>
          <w:p w14:paraId="5B5E390C" w14:textId="77777777" w:rsidR="00980629" w:rsidRDefault="00980629" w:rsidP="00541D1A">
            <w:pPr>
              <w:jc w:val="center"/>
              <w:rPr>
                <w:ins w:id="4457" w:author="jonathan pritchard" w:date="2025-01-23T13:42:00Z" w16du:dateUtc="2025-01-23T13:42:00Z"/>
                <w:rFonts w:cs="Arial"/>
                <w:sz w:val="18"/>
                <w:szCs w:val="18"/>
              </w:rPr>
            </w:pPr>
          </w:p>
          <w:p w14:paraId="48BF5A13" w14:textId="77777777" w:rsidR="00980629" w:rsidRPr="00340B0D" w:rsidRDefault="00980629" w:rsidP="00541D1A">
            <w:pPr>
              <w:rPr>
                <w:ins w:id="4458" w:author="jonathan pritchard" w:date="2025-01-23T13:42:00Z" w16du:dateUtc="2025-01-23T13:42:00Z"/>
                <w:rFonts w:cs="Arial"/>
                <w:sz w:val="18"/>
                <w:szCs w:val="18"/>
              </w:rPr>
            </w:pPr>
          </w:p>
        </w:tc>
      </w:tr>
    </w:tbl>
    <w:p w14:paraId="3D402BBF" w14:textId="77777777" w:rsidR="00980629" w:rsidRDefault="00980629" w:rsidP="00980629">
      <w:pPr>
        <w:rPr>
          <w:ins w:id="4459" w:author="jonathan pritchard" w:date="2025-01-23T13:42:00Z" w16du:dateUtc="2025-01-23T13:42:00Z"/>
        </w:rPr>
      </w:pPr>
    </w:p>
    <w:p w14:paraId="714B168B" w14:textId="77777777" w:rsidR="00980629" w:rsidRPr="00980629" w:rsidRDefault="00980629">
      <w:pPr>
        <w:rPr>
          <w:b/>
          <w:rPrChange w:id="4460" w:author="jonathan pritchard" w:date="2025-01-23T13:42:00Z" w16du:dateUtc="2025-01-23T13:42:00Z">
            <w:rPr>
              <w:rFonts w:cs="Arial"/>
              <w:b w:val="0"/>
              <w:color w:val="000000" w:themeColor="text1"/>
            </w:rPr>
          </w:rPrChange>
        </w:rPr>
        <w:pPrChange w:id="4461" w:author="jonathan pritchard" w:date="2025-01-23T13:42:00Z" w16du:dateUtc="2025-01-23T13:42:00Z">
          <w:pPr>
            <w:pStyle w:val="Heading1"/>
            <w:numPr>
              <w:ilvl w:val="2"/>
              <w:numId w:val="73"/>
            </w:numPr>
            <w:tabs>
              <w:tab w:val="clear" w:pos="432"/>
              <w:tab w:val="left" w:pos="567"/>
            </w:tabs>
            <w:spacing w:after="120"/>
            <w:ind w:left="567" w:hanging="567"/>
          </w:pPr>
        </w:pPrChange>
      </w:pPr>
    </w:p>
    <w:p w14:paraId="7B6CF160" w14:textId="77777777" w:rsidR="006C7785" w:rsidRDefault="006C7785" w:rsidP="006C7785"/>
    <w:p w14:paraId="1D74E810" w14:textId="77777777" w:rsidR="006C7785" w:rsidRPr="00980629" w:rsidRDefault="006C7785" w:rsidP="006C7785">
      <w:pPr>
        <w:pStyle w:val="Heading1"/>
        <w:numPr>
          <w:ilvl w:val="2"/>
          <w:numId w:val="73"/>
        </w:numPr>
        <w:tabs>
          <w:tab w:val="left" w:pos="567"/>
        </w:tabs>
        <w:spacing w:after="120"/>
        <w:ind w:left="284" w:hanging="284"/>
        <w:rPr>
          <w:ins w:id="4462" w:author="jonathan pritchard" w:date="2025-01-23T13:42:00Z" w16du:dateUtc="2025-01-23T13:42:00Z"/>
          <w:rFonts w:cs="Arial"/>
          <w:color w:val="000000" w:themeColor="text1"/>
          <w:highlight w:val="yellow"/>
          <w:rPrChange w:id="4463" w:author="jonathan pritchard" w:date="2025-01-23T13:42:00Z" w16du:dateUtc="2025-01-23T13:42:00Z">
            <w:rPr>
              <w:ins w:id="4464" w:author="jonathan pritchard" w:date="2025-01-23T13:42:00Z" w16du:dateUtc="2025-01-23T13:42:00Z"/>
              <w:rFonts w:cs="Arial"/>
              <w:color w:val="000000" w:themeColor="text1"/>
            </w:rPr>
          </w:rPrChange>
        </w:rPr>
      </w:pPr>
      <w:r>
        <w:br w:type="page"/>
      </w:r>
      <w:r w:rsidRPr="00980629">
        <w:rPr>
          <w:rFonts w:cs="Arial"/>
          <w:color w:val="000000" w:themeColor="text1"/>
          <w:highlight w:val="yellow"/>
          <w:rPrChange w:id="4465" w:author="jonathan pritchard" w:date="2025-01-23T13:42:00Z" w16du:dateUtc="2025-01-23T13:42:00Z">
            <w:rPr>
              <w:rFonts w:cs="Arial"/>
              <w:color w:val="000000" w:themeColor="text1"/>
            </w:rPr>
          </w:rPrChange>
        </w:rPr>
        <w:lastRenderedPageBreak/>
        <w:t>Manual Updates</w:t>
      </w:r>
    </w:p>
    <w:p w14:paraId="7A9358E5" w14:textId="43CCDACF" w:rsidR="00980629" w:rsidRDefault="00980629">
      <w:pPr>
        <w:widowControl/>
        <w:spacing w:line="240" w:lineRule="auto"/>
        <w:jc w:val="left"/>
        <w:rPr>
          <w:ins w:id="4466"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DFEAEC0" w14:textId="77777777" w:rsidTr="00541D1A">
        <w:trPr>
          <w:trHeight w:val="416"/>
          <w:ins w:id="4467"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480D41" w14:textId="77777777" w:rsidR="00980629" w:rsidRPr="00340B0D" w:rsidRDefault="00980629" w:rsidP="00541D1A">
            <w:pPr>
              <w:jc w:val="center"/>
              <w:rPr>
                <w:ins w:id="4468" w:author="jonathan pritchard" w:date="2025-01-23T13:42:00Z" w16du:dateUtc="2025-01-23T13:42:00Z"/>
                <w:rFonts w:cs="Arial"/>
                <w:b/>
                <w:bCs/>
                <w:sz w:val="18"/>
                <w:szCs w:val="18"/>
              </w:rPr>
            </w:pPr>
            <w:ins w:id="4469"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D31686E" w14:textId="485A49F7" w:rsidR="00980629" w:rsidRPr="00C87169" w:rsidRDefault="003D21E9" w:rsidP="00541D1A">
            <w:pPr>
              <w:jc w:val="center"/>
              <w:rPr>
                <w:ins w:id="4470" w:author="jonathan pritchard" w:date="2025-01-23T13:42:00Z" w16du:dateUtc="2025-01-23T13:42:00Z"/>
                <w:rFonts w:cs="Arial"/>
                <w:bCs/>
              </w:rPr>
            </w:pPr>
            <w:proofErr w:type="spellStart"/>
            <w:r w:rsidRPr="007B7669">
              <w:rPr>
                <w:rFonts w:cs="Arial"/>
                <w:color w:val="000000" w:themeColor="text1"/>
              </w:rP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B801A6E" w14:textId="77777777" w:rsidR="00980629" w:rsidRPr="00340B0D" w:rsidRDefault="00980629" w:rsidP="00541D1A">
            <w:pPr>
              <w:jc w:val="center"/>
              <w:rPr>
                <w:ins w:id="4471" w:author="jonathan pritchard" w:date="2025-01-23T13:42:00Z" w16du:dateUtc="2025-01-23T13:42:00Z"/>
                <w:rFonts w:cs="Arial"/>
                <w:b/>
                <w:bCs/>
                <w:sz w:val="18"/>
                <w:szCs w:val="18"/>
              </w:rPr>
            </w:pPr>
            <w:ins w:id="4472"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C82B8F6" w14:textId="77777777" w:rsidR="00980629" w:rsidRPr="00340B0D" w:rsidRDefault="00980629" w:rsidP="00541D1A">
            <w:pPr>
              <w:jc w:val="center"/>
              <w:rPr>
                <w:ins w:id="4473" w:author="jonathan pritchard" w:date="2025-01-23T13:42:00Z" w16du:dateUtc="2025-01-23T13:42:00Z"/>
                <w:rFonts w:cs="Arial"/>
                <w:sz w:val="18"/>
                <w:szCs w:val="18"/>
              </w:rPr>
            </w:pPr>
          </w:p>
        </w:tc>
      </w:tr>
      <w:tr w:rsidR="00980629" w:rsidRPr="00340B0D" w14:paraId="5DC44288" w14:textId="77777777" w:rsidTr="00541D1A">
        <w:trPr>
          <w:ins w:id="4474"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82DF7A" w14:textId="77777777" w:rsidR="00980629" w:rsidRPr="00340B0D" w:rsidRDefault="00980629" w:rsidP="00541D1A">
            <w:pPr>
              <w:rPr>
                <w:ins w:id="4475" w:author="jonathan pritchard" w:date="2025-01-23T13:42:00Z" w16du:dateUtc="2025-01-23T13:42:00Z"/>
                <w:rFonts w:cs="Arial"/>
                <w:b/>
                <w:bCs/>
                <w:sz w:val="18"/>
                <w:szCs w:val="18"/>
              </w:rPr>
            </w:pPr>
            <w:ins w:id="4476" w:author="jonathan pritchard" w:date="2025-01-23T13:42:00Z" w16du:dateUtc="2025-01-23T13:42:00Z">
              <w:r w:rsidRPr="00340B0D">
                <w:rPr>
                  <w:rFonts w:cs="Arial"/>
                  <w:b/>
                  <w:bCs/>
                  <w:sz w:val="18"/>
                  <w:szCs w:val="18"/>
                </w:rPr>
                <w:t>Test Description</w:t>
              </w:r>
            </w:ins>
          </w:p>
        </w:tc>
      </w:tr>
      <w:tr w:rsidR="00980629" w:rsidRPr="00340B0D" w14:paraId="01AFCCE4" w14:textId="77777777" w:rsidTr="00541D1A">
        <w:trPr>
          <w:ins w:id="4477"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3934DF" w14:textId="77777777" w:rsidR="00980629" w:rsidRPr="009C22F4" w:rsidRDefault="00980629" w:rsidP="00541D1A">
            <w:pPr>
              <w:rPr>
                <w:ins w:id="4478" w:author="jonathan pritchard" w:date="2025-01-23T13:42:00Z" w16du:dateUtc="2025-01-23T13:42:00Z"/>
                <w:rFonts w:cs="Arial"/>
                <w:i/>
              </w:rPr>
            </w:pPr>
          </w:p>
          <w:p w14:paraId="30E2B464" w14:textId="77777777" w:rsidR="00980629" w:rsidRDefault="003D21E9" w:rsidP="00541D1A">
            <w:pPr>
              <w:rPr>
                <w:rFonts w:cs="Arial"/>
                <w:i/>
                <w:color w:val="000000" w:themeColor="text1"/>
              </w:rPr>
            </w:pPr>
            <w:r w:rsidRPr="007B7669">
              <w:rPr>
                <w:rFonts w:cs="Arial"/>
                <w:i/>
                <w:color w:val="000000" w:themeColor="text1"/>
              </w:rPr>
              <w:t>Manual updates</w:t>
            </w:r>
          </w:p>
          <w:p w14:paraId="26AE2435" w14:textId="5A5B99A1" w:rsidR="003D21E9" w:rsidRPr="009C22F4" w:rsidRDefault="003D21E9" w:rsidP="00541D1A">
            <w:pPr>
              <w:rPr>
                <w:ins w:id="4479" w:author="jonathan pritchard" w:date="2025-01-23T13:42:00Z" w16du:dateUtc="2025-01-23T13:42:00Z"/>
                <w:rFonts w:cs="Arial"/>
                <w:i/>
              </w:rPr>
            </w:pPr>
          </w:p>
        </w:tc>
      </w:tr>
      <w:tr w:rsidR="00980629" w:rsidRPr="00340B0D" w14:paraId="3EB0EB4A" w14:textId="77777777" w:rsidTr="00541D1A">
        <w:trPr>
          <w:ins w:id="4480"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3ECD1" w14:textId="77777777" w:rsidR="00980629" w:rsidRPr="00340B0D" w:rsidRDefault="00980629" w:rsidP="00541D1A">
            <w:pPr>
              <w:jc w:val="center"/>
              <w:rPr>
                <w:ins w:id="4481" w:author="jonathan pritchard" w:date="2025-01-23T13:42:00Z" w16du:dateUtc="2025-01-23T13:42:00Z"/>
                <w:rFonts w:cs="Arial"/>
                <w:b/>
                <w:bCs/>
                <w:sz w:val="18"/>
                <w:szCs w:val="18"/>
              </w:rPr>
            </w:pPr>
            <w:ins w:id="4482" w:author="jonathan pritchard" w:date="2025-01-23T13:42:00Z" w16du:dateUtc="2025-01-23T13:42:00Z">
              <w:r w:rsidRPr="00340B0D">
                <w:rPr>
                  <w:rFonts w:cs="Arial"/>
                  <w:b/>
                  <w:bCs/>
                  <w:sz w:val="18"/>
                  <w:szCs w:val="18"/>
                </w:rPr>
                <w:t>Loaded Data</w:t>
              </w:r>
            </w:ins>
          </w:p>
        </w:tc>
      </w:tr>
      <w:tr w:rsidR="00980629" w:rsidRPr="00340B0D" w14:paraId="54B29864" w14:textId="77777777" w:rsidTr="00541D1A">
        <w:trPr>
          <w:ins w:id="4483"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3F4CCD" w14:textId="77777777" w:rsidR="00980629" w:rsidRPr="00340B0D" w:rsidRDefault="00980629" w:rsidP="00541D1A">
            <w:pPr>
              <w:jc w:val="center"/>
              <w:rPr>
                <w:ins w:id="4484" w:author="jonathan pritchard" w:date="2025-01-23T13:42:00Z" w16du:dateUtc="2025-01-23T13:42:00Z"/>
                <w:rFonts w:cs="Arial"/>
                <w:b/>
                <w:bCs/>
                <w:sz w:val="18"/>
                <w:szCs w:val="18"/>
              </w:rPr>
            </w:pPr>
            <w:ins w:id="4485"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B7222ED" w14:textId="77777777" w:rsidR="00980629" w:rsidRPr="00340B0D" w:rsidRDefault="00980629" w:rsidP="00541D1A">
            <w:pPr>
              <w:jc w:val="center"/>
              <w:rPr>
                <w:ins w:id="4486" w:author="jonathan pritchard" w:date="2025-01-23T13:42:00Z" w16du:dateUtc="2025-01-23T13:42:00Z"/>
                <w:rFonts w:cs="Arial"/>
                <w:b/>
                <w:bCs/>
                <w:sz w:val="18"/>
                <w:szCs w:val="18"/>
              </w:rPr>
            </w:pPr>
          </w:p>
        </w:tc>
      </w:tr>
      <w:tr w:rsidR="00980629" w:rsidRPr="00340B0D" w14:paraId="0BAE6DED" w14:textId="77777777" w:rsidTr="00541D1A">
        <w:trPr>
          <w:ins w:id="4487"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28D1A4E" w14:textId="77777777" w:rsidR="00980629" w:rsidRPr="00340B0D" w:rsidRDefault="00980629" w:rsidP="00541D1A">
            <w:pPr>
              <w:rPr>
                <w:ins w:id="4488"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370457" w14:textId="77777777" w:rsidR="00980629" w:rsidRPr="00340B0D" w:rsidRDefault="00980629" w:rsidP="00541D1A">
            <w:pPr>
              <w:rPr>
                <w:ins w:id="4489" w:author="jonathan pritchard" w:date="2025-01-23T13:42:00Z" w16du:dateUtc="2025-01-23T13:42:00Z"/>
                <w:rFonts w:cs="Arial"/>
                <w:sz w:val="18"/>
                <w:szCs w:val="18"/>
              </w:rPr>
            </w:pPr>
          </w:p>
        </w:tc>
      </w:tr>
      <w:tr w:rsidR="00980629" w:rsidRPr="00340B0D" w14:paraId="0D49FDA9" w14:textId="77777777" w:rsidTr="00541D1A">
        <w:trPr>
          <w:ins w:id="4490"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DBBDB4A" w14:textId="77777777" w:rsidR="00980629" w:rsidRPr="00340B0D" w:rsidRDefault="00980629" w:rsidP="00541D1A">
            <w:pPr>
              <w:rPr>
                <w:ins w:id="4491"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AD87694" w14:textId="77777777" w:rsidR="00980629" w:rsidRPr="00340B0D" w:rsidRDefault="00980629" w:rsidP="00541D1A">
            <w:pPr>
              <w:rPr>
                <w:ins w:id="4492" w:author="jonathan pritchard" w:date="2025-01-23T13:42:00Z" w16du:dateUtc="2025-01-23T13:42:00Z"/>
                <w:rFonts w:cs="Arial"/>
                <w:sz w:val="18"/>
                <w:szCs w:val="18"/>
              </w:rPr>
            </w:pPr>
          </w:p>
        </w:tc>
      </w:tr>
      <w:tr w:rsidR="00980629" w:rsidRPr="00340B0D" w14:paraId="797160B6" w14:textId="77777777" w:rsidTr="00541D1A">
        <w:trPr>
          <w:ins w:id="4493"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94F377" w14:textId="77777777" w:rsidR="00980629" w:rsidRPr="00340B0D" w:rsidRDefault="00980629" w:rsidP="00541D1A">
            <w:pPr>
              <w:jc w:val="center"/>
              <w:rPr>
                <w:ins w:id="4494" w:author="jonathan pritchard" w:date="2025-01-23T13:42:00Z" w16du:dateUtc="2025-01-23T13:42:00Z"/>
                <w:rFonts w:cs="Arial"/>
                <w:b/>
                <w:bCs/>
                <w:sz w:val="18"/>
                <w:szCs w:val="18"/>
              </w:rPr>
            </w:pPr>
            <w:ins w:id="4495"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4D0979" w14:textId="77777777" w:rsidR="00980629" w:rsidRPr="00340B0D" w:rsidRDefault="00980629" w:rsidP="00541D1A">
            <w:pPr>
              <w:jc w:val="center"/>
              <w:rPr>
                <w:ins w:id="4496" w:author="jonathan pritchard" w:date="2025-01-23T13:42:00Z" w16du:dateUtc="2025-01-23T13:42:00Z"/>
                <w:rFonts w:cs="Arial"/>
                <w:b/>
                <w:bCs/>
                <w:sz w:val="18"/>
                <w:szCs w:val="18"/>
              </w:rPr>
            </w:pPr>
            <w:ins w:id="4497"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F956687" w14:textId="77777777" w:rsidTr="00541D1A">
        <w:trPr>
          <w:ins w:id="4498" w:author="jonathan pritchard" w:date="2025-01-23T13:42:00Z"/>
        </w:trPr>
        <w:customXmlInsRangeStart w:id="4499" w:author="jonathan pritchard" w:date="2025-01-23T13:42:00Z"/>
        <w:sdt>
          <w:sdtPr>
            <w:rPr>
              <w:rFonts w:cs="Arial"/>
              <w:sz w:val="18"/>
              <w:szCs w:val="18"/>
            </w:rPr>
            <w:alias w:val="Diplay Category"/>
            <w:tag w:val="Diplay Categor"/>
            <w:id w:val="2084025307"/>
            <w:placeholder>
              <w:docPart w:val="6841193765C94BBCAF9A7249E99DB5E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49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D982CC4" w14:textId="77777777" w:rsidR="00980629" w:rsidRPr="00340B0D" w:rsidRDefault="00980629" w:rsidP="00541D1A">
                <w:pPr>
                  <w:rPr>
                    <w:ins w:id="4500" w:author="jonathan pritchard" w:date="2025-01-23T13:42:00Z" w16du:dateUtc="2025-01-23T13:42:00Z"/>
                    <w:rFonts w:cs="Arial"/>
                    <w:sz w:val="18"/>
                    <w:szCs w:val="18"/>
                  </w:rPr>
                </w:pPr>
                <w:ins w:id="4501" w:author="jonathan pritchard" w:date="2025-01-23T13:42:00Z" w16du:dateUtc="2025-01-23T13:42:00Z">
                  <w:r>
                    <w:rPr>
                      <w:rFonts w:cs="Arial"/>
                      <w:sz w:val="18"/>
                      <w:szCs w:val="18"/>
                    </w:rPr>
                    <w:t>Other</w:t>
                  </w:r>
                </w:ins>
              </w:p>
            </w:tc>
            <w:customXmlInsRangeStart w:id="4502" w:author="jonathan pritchard" w:date="2025-01-23T13:42:00Z"/>
          </w:sdtContent>
        </w:sdt>
        <w:customXmlInsRangeEnd w:id="4502"/>
        <w:tc>
          <w:tcPr>
            <w:tcW w:w="3871" w:type="dxa"/>
            <w:gridSpan w:val="5"/>
            <w:tcBorders>
              <w:left w:val="single" w:sz="12" w:space="0" w:color="auto"/>
              <w:bottom w:val="single" w:sz="4" w:space="0" w:color="auto"/>
              <w:right w:val="single" w:sz="4" w:space="0" w:color="auto"/>
            </w:tcBorders>
            <w:shd w:val="clear" w:color="auto" w:fill="auto"/>
          </w:tcPr>
          <w:p w14:paraId="21FA1E6A" w14:textId="77777777" w:rsidR="00980629" w:rsidRPr="00340B0D" w:rsidRDefault="00980629" w:rsidP="00541D1A">
            <w:pPr>
              <w:rPr>
                <w:ins w:id="4503" w:author="jonathan pritchard" w:date="2025-01-23T13:42:00Z" w16du:dateUtc="2025-01-23T13:42:00Z"/>
                <w:rFonts w:cs="Arial"/>
                <w:sz w:val="18"/>
                <w:szCs w:val="18"/>
              </w:rPr>
            </w:pPr>
            <w:ins w:id="4504"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36D9FBA" w14:textId="77777777" w:rsidR="00980629" w:rsidRPr="00340B0D" w:rsidRDefault="00980629" w:rsidP="00541D1A">
            <w:pPr>
              <w:jc w:val="center"/>
              <w:rPr>
                <w:ins w:id="4505" w:author="jonathan pritchard" w:date="2025-01-23T13:42:00Z" w16du:dateUtc="2025-01-23T13:42:00Z"/>
                <w:rFonts w:cs="Arial"/>
                <w:sz w:val="18"/>
                <w:szCs w:val="18"/>
              </w:rPr>
            </w:pPr>
          </w:p>
        </w:tc>
      </w:tr>
      <w:tr w:rsidR="00980629" w:rsidRPr="00340B0D" w14:paraId="45244B74" w14:textId="77777777" w:rsidTr="00541D1A">
        <w:trPr>
          <w:ins w:id="4506"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18B3F94" w14:textId="77777777" w:rsidR="00980629" w:rsidRPr="00340B0D" w:rsidRDefault="00980629" w:rsidP="00541D1A">
            <w:pPr>
              <w:jc w:val="center"/>
              <w:rPr>
                <w:ins w:id="4507" w:author="jonathan pritchard" w:date="2025-01-23T13:42:00Z" w16du:dateUtc="2025-01-23T13:42:00Z"/>
                <w:rFonts w:cs="Arial"/>
                <w:b/>
                <w:bCs/>
                <w:sz w:val="18"/>
                <w:szCs w:val="18"/>
              </w:rPr>
            </w:pPr>
            <w:ins w:id="4508"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612F864" w14:textId="77777777" w:rsidR="00980629" w:rsidRPr="00340B0D" w:rsidRDefault="00980629" w:rsidP="00541D1A">
            <w:pPr>
              <w:rPr>
                <w:ins w:id="4509" w:author="jonathan pritchard" w:date="2025-01-23T13:42:00Z" w16du:dateUtc="2025-01-23T13:42:00Z"/>
                <w:rFonts w:cs="Arial"/>
                <w:sz w:val="18"/>
                <w:szCs w:val="18"/>
              </w:rPr>
            </w:pPr>
            <w:ins w:id="4510"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0CFF630" w14:textId="77777777" w:rsidR="00980629" w:rsidRPr="00340B0D" w:rsidRDefault="00980629" w:rsidP="00541D1A">
            <w:pPr>
              <w:jc w:val="center"/>
              <w:rPr>
                <w:ins w:id="4511" w:author="jonathan pritchard" w:date="2025-01-23T13:42:00Z" w16du:dateUtc="2025-01-23T13:42:00Z"/>
                <w:rFonts w:cs="Arial"/>
                <w:sz w:val="18"/>
                <w:szCs w:val="18"/>
              </w:rPr>
            </w:pPr>
          </w:p>
        </w:tc>
      </w:tr>
      <w:tr w:rsidR="00980629" w:rsidRPr="00340B0D" w14:paraId="1C4659DE" w14:textId="77777777" w:rsidTr="00541D1A">
        <w:trPr>
          <w:ins w:id="451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6F8DF1" w14:textId="77777777" w:rsidR="00980629" w:rsidRPr="00340B0D" w:rsidRDefault="00980629" w:rsidP="00541D1A">
            <w:pPr>
              <w:rPr>
                <w:ins w:id="4513" w:author="jonathan pritchard" w:date="2025-01-23T13:42:00Z" w16du:dateUtc="2025-01-23T13:42:00Z"/>
                <w:rFonts w:cs="Arial"/>
                <w:sz w:val="18"/>
                <w:szCs w:val="18"/>
              </w:rPr>
            </w:pPr>
            <w:ins w:id="4514"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A50B99" w14:textId="77777777" w:rsidR="00980629" w:rsidRPr="00340B0D" w:rsidRDefault="00980629" w:rsidP="00541D1A">
            <w:pPr>
              <w:rPr>
                <w:ins w:id="4515" w:author="jonathan pritchard" w:date="2025-01-23T13:42:00Z" w16du:dateUtc="2025-01-23T13:42:00Z"/>
                <w:rFonts w:cs="Arial"/>
                <w:sz w:val="18"/>
                <w:szCs w:val="18"/>
              </w:rPr>
            </w:pPr>
          </w:p>
        </w:tc>
        <w:tc>
          <w:tcPr>
            <w:tcW w:w="3871" w:type="dxa"/>
            <w:gridSpan w:val="5"/>
            <w:tcBorders>
              <w:left w:val="single" w:sz="12" w:space="0" w:color="auto"/>
            </w:tcBorders>
          </w:tcPr>
          <w:p w14:paraId="1CBADD80" w14:textId="77777777" w:rsidR="00980629" w:rsidRPr="00340B0D" w:rsidRDefault="00980629" w:rsidP="00541D1A">
            <w:pPr>
              <w:rPr>
                <w:ins w:id="4516" w:author="jonathan pritchard" w:date="2025-01-23T13:42:00Z" w16du:dateUtc="2025-01-23T13:42:00Z"/>
                <w:rFonts w:cs="Arial"/>
                <w:sz w:val="18"/>
                <w:szCs w:val="18"/>
              </w:rPr>
            </w:pPr>
            <w:ins w:id="4517"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47D04726" w14:textId="77777777" w:rsidR="00980629" w:rsidRPr="00340B0D" w:rsidRDefault="00980629" w:rsidP="00541D1A">
            <w:pPr>
              <w:jc w:val="center"/>
              <w:rPr>
                <w:ins w:id="4518" w:author="jonathan pritchard" w:date="2025-01-23T13:42:00Z" w16du:dateUtc="2025-01-23T13:42:00Z"/>
                <w:rFonts w:cs="Arial"/>
                <w:sz w:val="18"/>
                <w:szCs w:val="18"/>
              </w:rPr>
            </w:pPr>
          </w:p>
        </w:tc>
      </w:tr>
      <w:tr w:rsidR="00980629" w:rsidRPr="00340B0D" w14:paraId="246E94BD" w14:textId="77777777" w:rsidTr="00541D1A">
        <w:trPr>
          <w:ins w:id="451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F2640D" w14:textId="77777777" w:rsidR="00980629" w:rsidRPr="00340B0D" w:rsidRDefault="00980629" w:rsidP="00541D1A">
            <w:pPr>
              <w:rPr>
                <w:ins w:id="4520" w:author="jonathan pritchard" w:date="2025-01-23T13:42:00Z" w16du:dateUtc="2025-01-23T13:42:00Z"/>
                <w:rFonts w:cs="Arial"/>
                <w:sz w:val="18"/>
                <w:szCs w:val="18"/>
              </w:rPr>
            </w:pPr>
            <w:ins w:id="4521"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F52EB9" w14:textId="77777777" w:rsidR="00980629" w:rsidRPr="00340B0D" w:rsidRDefault="00980629" w:rsidP="00541D1A">
            <w:pPr>
              <w:rPr>
                <w:ins w:id="4522" w:author="jonathan pritchard" w:date="2025-01-23T13:42:00Z" w16du:dateUtc="2025-01-23T13:42:00Z"/>
                <w:rFonts w:cs="Arial"/>
                <w:sz w:val="18"/>
                <w:szCs w:val="18"/>
              </w:rPr>
            </w:pPr>
          </w:p>
        </w:tc>
        <w:tc>
          <w:tcPr>
            <w:tcW w:w="3871" w:type="dxa"/>
            <w:gridSpan w:val="5"/>
            <w:tcBorders>
              <w:left w:val="single" w:sz="12" w:space="0" w:color="auto"/>
            </w:tcBorders>
          </w:tcPr>
          <w:p w14:paraId="0B0E4D8C" w14:textId="77777777" w:rsidR="00980629" w:rsidRPr="00340B0D" w:rsidRDefault="00980629" w:rsidP="00541D1A">
            <w:pPr>
              <w:rPr>
                <w:ins w:id="4523" w:author="jonathan pritchard" w:date="2025-01-23T13:42:00Z" w16du:dateUtc="2025-01-23T13:42:00Z"/>
                <w:rFonts w:cs="Arial"/>
                <w:sz w:val="18"/>
                <w:szCs w:val="18"/>
              </w:rPr>
            </w:pPr>
            <w:ins w:id="4524"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3EC19B46" w14:textId="77777777" w:rsidR="00980629" w:rsidRPr="00340B0D" w:rsidRDefault="00980629" w:rsidP="00541D1A">
            <w:pPr>
              <w:jc w:val="center"/>
              <w:rPr>
                <w:ins w:id="4525" w:author="jonathan pritchard" w:date="2025-01-23T13:42:00Z" w16du:dateUtc="2025-01-23T13:42:00Z"/>
                <w:rFonts w:cs="Arial"/>
                <w:sz w:val="18"/>
                <w:szCs w:val="18"/>
              </w:rPr>
            </w:pPr>
          </w:p>
        </w:tc>
      </w:tr>
      <w:tr w:rsidR="00980629" w:rsidRPr="00340B0D" w14:paraId="345366C7" w14:textId="77777777" w:rsidTr="00541D1A">
        <w:trPr>
          <w:ins w:id="452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CD500" w14:textId="77777777" w:rsidR="00980629" w:rsidRPr="00340B0D" w:rsidRDefault="00980629" w:rsidP="00541D1A">
            <w:pPr>
              <w:rPr>
                <w:ins w:id="4527" w:author="jonathan pritchard" w:date="2025-01-23T13:42:00Z" w16du:dateUtc="2025-01-23T13:42:00Z"/>
                <w:rFonts w:cs="Arial"/>
                <w:sz w:val="18"/>
                <w:szCs w:val="18"/>
              </w:rPr>
            </w:pPr>
            <w:ins w:id="4528"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943FA3" w14:textId="77777777" w:rsidR="00980629" w:rsidRPr="00340B0D" w:rsidRDefault="00980629" w:rsidP="00541D1A">
            <w:pPr>
              <w:rPr>
                <w:ins w:id="4529" w:author="jonathan pritchard" w:date="2025-01-23T13:42:00Z" w16du:dateUtc="2025-01-23T13:42:00Z"/>
                <w:rFonts w:cs="Arial"/>
                <w:sz w:val="18"/>
                <w:szCs w:val="18"/>
              </w:rPr>
            </w:pPr>
          </w:p>
        </w:tc>
        <w:tc>
          <w:tcPr>
            <w:tcW w:w="3871" w:type="dxa"/>
            <w:gridSpan w:val="5"/>
            <w:tcBorders>
              <w:left w:val="single" w:sz="12" w:space="0" w:color="auto"/>
            </w:tcBorders>
          </w:tcPr>
          <w:p w14:paraId="415A1380" w14:textId="77777777" w:rsidR="00980629" w:rsidRPr="00340B0D" w:rsidRDefault="00980629" w:rsidP="00541D1A">
            <w:pPr>
              <w:rPr>
                <w:ins w:id="4530" w:author="jonathan pritchard" w:date="2025-01-23T13:42:00Z" w16du:dateUtc="2025-01-23T13:42:00Z"/>
                <w:rFonts w:cs="Arial"/>
                <w:b/>
                <w:bCs/>
                <w:sz w:val="18"/>
                <w:szCs w:val="18"/>
              </w:rPr>
            </w:pPr>
            <w:ins w:id="4531"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37AAF3B0" w14:textId="77777777" w:rsidR="00980629" w:rsidRPr="00340B0D" w:rsidRDefault="00980629" w:rsidP="00541D1A">
            <w:pPr>
              <w:jc w:val="center"/>
              <w:rPr>
                <w:ins w:id="4532" w:author="jonathan pritchard" w:date="2025-01-23T13:42:00Z" w16du:dateUtc="2025-01-23T13:42:00Z"/>
                <w:rFonts w:cs="Arial"/>
                <w:sz w:val="18"/>
                <w:szCs w:val="18"/>
              </w:rPr>
            </w:pPr>
          </w:p>
        </w:tc>
      </w:tr>
      <w:tr w:rsidR="00980629" w:rsidRPr="00340B0D" w14:paraId="696E747B" w14:textId="77777777" w:rsidTr="00541D1A">
        <w:trPr>
          <w:ins w:id="453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AB0D6" w14:textId="77777777" w:rsidR="00980629" w:rsidRPr="00340B0D" w:rsidRDefault="00980629" w:rsidP="00541D1A">
            <w:pPr>
              <w:rPr>
                <w:ins w:id="4534" w:author="jonathan pritchard" w:date="2025-01-23T13:42:00Z" w16du:dateUtc="2025-01-23T13:42:00Z"/>
                <w:rFonts w:cs="Arial"/>
                <w:sz w:val="18"/>
                <w:szCs w:val="18"/>
              </w:rPr>
            </w:pPr>
            <w:ins w:id="4535"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F0C10" w14:textId="77777777" w:rsidR="00980629" w:rsidRPr="00340B0D" w:rsidRDefault="00980629" w:rsidP="00541D1A">
            <w:pPr>
              <w:rPr>
                <w:ins w:id="4536" w:author="jonathan pritchard" w:date="2025-01-23T13:42:00Z" w16du:dateUtc="2025-01-23T13:42:00Z"/>
                <w:rFonts w:cs="Arial"/>
                <w:sz w:val="18"/>
                <w:szCs w:val="18"/>
              </w:rPr>
            </w:pPr>
          </w:p>
        </w:tc>
        <w:tc>
          <w:tcPr>
            <w:tcW w:w="3871" w:type="dxa"/>
            <w:gridSpan w:val="5"/>
            <w:tcBorders>
              <w:left w:val="single" w:sz="12" w:space="0" w:color="auto"/>
            </w:tcBorders>
          </w:tcPr>
          <w:p w14:paraId="17FE8148" w14:textId="77777777" w:rsidR="00980629" w:rsidRPr="00340B0D" w:rsidRDefault="00980629" w:rsidP="00541D1A">
            <w:pPr>
              <w:rPr>
                <w:ins w:id="4537" w:author="jonathan pritchard" w:date="2025-01-23T13:42:00Z" w16du:dateUtc="2025-01-23T13:42:00Z"/>
                <w:rFonts w:cs="Arial"/>
                <w:sz w:val="18"/>
                <w:szCs w:val="18"/>
              </w:rPr>
            </w:pPr>
            <w:ins w:id="4538"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19B254DD" w14:textId="77777777" w:rsidR="00980629" w:rsidRPr="00340B0D" w:rsidRDefault="00980629" w:rsidP="00541D1A">
            <w:pPr>
              <w:jc w:val="center"/>
              <w:rPr>
                <w:ins w:id="4539" w:author="jonathan pritchard" w:date="2025-01-23T13:42:00Z" w16du:dateUtc="2025-01-23T13:42:00Z"/>
                <w:rFonts w:cs="Arial"/>
                <w:sz w:val="18"/>
                <w:szCs w:val="18"/>
              </w:rPr>
            </w:pPr>
          </w:p>
        </w:tc>
      </w:tr>
      <w:tr w:rsidR="00980629" w:rsidRPr="00340B0D" w14:paraId="40D375EA" w14:textId="77777777" w:rsidTr="00541D1A">
        <w:trPr>
          <w:ins w:id="454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77767D" w14:textId="77777777" w:rsidR="00980629" w:rsidRPr="00340B0D" w:rsidRDefault="00980629" w:rsidP="00541D1A">
            <w:pPr>
              <w:rPr>
                <w:ins w:id="4541" w:author="jonathan pritchard" w:date="2025-01-23T13:42:00Z" w16du:dateUtc="2025-01-23T13:42:00Z"/>
                <w:rFonts w:cs="Arial"/>
                <w:sz w:val="18"/>
                <w:szCs w:val="18"/>
              </w:rPr>
            </w:pPr>
            <w:ins w:id="4542"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097126" w14:textId="77777777" w:rsidR="00980629" w:rsidRPr="00340B0D" w:rsidRDefault="00980629" w:rsidP="00541D1A">
            <w:pPr>
              <w:rPr>
                <w:ins w:id="4543" w:author="jonathan pritchard" w:date="2025-01-23T13:42:00Z" w16du:dateUtc="2025-01-23T13:42:00Z"/>
                <w:rFonts w:cs="Arial"/>
                <w:sz w:val="18"/>
                <w:szCs w:val="18"/>
              </w:rPr>
            </w:pPr>
          </w:p>
        </w:tc>
        <w:tc>
          <w:tcPr>
            <w:tcW w:w="3871" w:type="dxa"/>
            <w:gridSpan w:val="5"/>
            <w:tcBorders>
              <w:left w:val="single" w:sz="12" w:space="0" w:color="auto"/>
            </w:tcBorders>
          </w:tcPr>
          <w:p w14:paraId="3446B38B" w14:textId="77777777" w:rsidR="00980629" w:rsidRPr="00340B0D" w:rsidRDefault="00980629" w:rsidP="00541D1A">
            <w:pPr>
              <w:rPr>
                <w:ins w:id="4544" w:author="jonathan pritchard" w:date="2025-01-23T13:42:00Z" w16du:dateUtc="2025-01-23T13:42:00Z"/>
                <w:rFonts w:cs="Arial"/>
                <w:sz w:val="18"/>
                <w:szCs w:val="18"/>
              </w:rPr>
            </w:pPr>
            <w:ins w:id="4545"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62B557" w14:textId="77777777" w:rsidR="00980629" w:rsidRPr="00340B0D" w:rsidRDefault="00980629" w:rsidP="00541D1A">
            <w:pPr>
              <w:jc w:val="center"/>
              <w:rPr>
                <w:ins w:id="4546" w:author="jonathan pritchard" w:date="2025-01-23T13:42:00Z" w16du:dateUtc="2025-01-23T13:42:00Z"/>
                <w:rFonts w:cs="Arial"/>
                <w:sz w:val="18"/>
                <w:szCs w:val="18"/>
              </w:rPr>
            </w:pPr>
          </w:p>
        </w:tc>
      </w:tr>
      <w:tr w:rsidR="00980629" w:rsidRPr="00340B0D" w14:paraId="657A9DA4" w14:textId="77777777" w:rsidTr="00541D1A">
        <w:trPr>
          <w:ins w:id="454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5F6B67" w14:textId="77777777" w:rsidR="00980629" w:rsidRPr="00340B0D" w:rsidRDefault="00980629" w:rsidP="00541D1A">
            <w:pPr>
              <w:rPr>
                <w:ins w:id="4548" w:author="jonathan pritchard" w:date="2025-01-23T13:42:00Z" w16du:dateUtc="2025-01-23T13:42:00Z"/>
                <w:rFonts w:cs="Arial"/>
                <w:sz w:val="18"/>
                <w:szCs w:val="18"/>
              </w:rPr>
            </w:pPr>
            <w:ins w:id="4549"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7F647" w14:textId="77777777" w:rsidR="00980629" w:rsidRPr="00340B0D" w:rsidRDefault="00980629" w:rsidP="00541D1A">
            <w:pPr>
              <w:rPr>
                <w:ins w:id="4550" w:author="jonathan pritchard" w:date="2025-01-23T13:42:00Z" w16du:dateUtc="2025-01-23T13:42:00Z"/>
                <w:rFonts w:cs="Arial"/>
                <w:sz w:val="18"/>
                <w:szCs w:val="18"/>
              </w:rPr>
            </w:pPr>
          </w:p>
        </w:tc>
        <w:tc>
          <w:tcPr>
            <w:tcW w:w="3871" w:type="dxa"/>
            <w:gridSpan w:val="5"/>
            <w:tcBorders>
              <w:left w:val="single" w:sz="12" w:space="0" w:color="auto"/>
            </w:tcBorders>
          </w:tcPr>
          <w:p w14:paraId="549FF3E8" w14:textId="77777777" w:rsidR="00980629" w:rsidRPr="00340B0D" w:rsidRDefault="00980629" w:rsidP="00541D1A">
            <w:pPr>
              <w:rPr>
                <w:ins w:id="4551" w:author="jonathan pritchard" w:date="2025-01-23T13:42:00Z" w16du:dateUtc="2025-01-23T13:42:00Z"/>
                <w:rFonts w:cs="Arial"/>
                <w:sz w:val="18"/>
                <w:szCs w:val="18"/>
              </w:rPr>
            </w:pPr>
            <w:ins w:id="4552"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175CFDA0" w14:textId="77777777" w:rsidR="00980629" w:rsidRPr="00340B0D" w:rsidRDefault="00980629" w:rsidP="00541D1A">
            <w:pPr>
              <w:jc w:val="center"/>
              <w:rPr>
                <w:ins w:id="4553" w:author="jonathan pritchard" w:date="2025-01-23T13:42:00Z" w16du:dateUtc="2025-01-23T13:42:00Z"/>
                <w:rFonts w:cs="Arial"/>
                <w:sz w:val="18"/>
                <w:szCs w:val="18"/>
              </w:rPr>
            </w:pPr>
          </w:p>
        </w:tc>
      </w:tr>
      <w:tr w:rsidR="00980629" w:rsidRPr="00340B0D" w14:paraId="62AB0AC7" w14:textId="77777777" w:rsidTr="00541D1A">
        <w:trPr>
          <w:ins w:id="455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FE9776" w14:textId="77777777" w:rsidR="00980629" w:rsidRPr="00340B0D" w:rsidRDefault="00980629" w:rsidP="00541D1A">
            <w:pPr>
              <w:rPr>
                <w:ins w:id="4555" w:author="jonathan pritchard" w:date="2025-01-23T13:42:00Z" w16du:dateUtc="2025-01-23T13:42:00Z"/>
                <w:rFonts w:cs="Arial"/>
                <w:sz w:val="18"/>
                <w:szCs w:val="18"/>
              </w:rPr>
            </w:pPr>
            <w:ins w:id="4556"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55F82" w14:textId="77777777" w:rsidR="00980629" w:rsidRPr="00340B0D" w:rsidRDefault="00980629" w:rsidP="00541D1A">
            <w:pPr>
              <w:rPr>
                <w:ins w:id="4557" w:author="jonathan pritchard" w:date="2025-01-23T13:42:00Z" w16du:dateUtc="2025-01-23T13:42:00Z"/>
                <w:rFonts w:cs="Arial"/>
                <w:sz w:val="18"/>
                <w:szCs w:val="18"/>
              </w:rPr>
            </w:pPr>
          </w:p>
        </w:tc>
        <w:tc>
          <w:tcPr>
            <w:tcW w:w="3871" w:type="dxa"/>
            <w:gridSpan w:val="5"/>
            <w:tcBorders>
              <w:left w:val="single" w:sz="12" w:space="0" w:color="auto"/>
            </w:tcBorders>
          </w:tcPr>
          <w:p w14:paraId="262DEFAB" w14:textId="77777777" w:rsidR="00980629" w:rsidRPr="00340B0D" w:rsidRDefault="00980629" w:rsidP="00541D1A">
            <w:pPr>
              <w:rPr>
                <w:ins w:id="4558" w:author="jonathan pritchard" w:date="2025-01-23T13:42:00Z" w16du:dateUtc="2025-01-23T13:42:00Z"/>
                <w:rFonts w:cs="Arial"/>
                <w:sz w:val="18"/>
                <w:szCs w:val="18"/>
              </w:rPr>
            </w:pPr>
            <w:ins w:id="4559"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4B504D1C" w14:textId="77777777" w:rsidR="00980629" w:rsidRPr="00340B0D" w:rsidRDefault="00980629" w:rsidP="00541D1A">
            <w:pPr>
              <w:jc w:val="center"/>
              <w:rPr>
                <w:ins w:id="4560" w:author="jonathan pritchard" w:date="2025-01-23T13:42:00Z" w16du:dateUtc="2025-01-23T13:42:00Z"/>
                <w:rFonts w:cs="Arial"/>
                <w:sz w:val="18"/>
                <w:szCs w:val="18"/>
              </w:rPr>
            </w:pPr>
          </w:p>
        </w:tc>
      </w:tr>
      <w:tr w:rsidR="00980629" w:rsidRPr="00340B0D" w14:paraId="3F29EC94" w14:textId="77777777" w:rsidTr="00541D1A">
        <w:trPr>
          <w:ins w:id="456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C96BCD" w14:textId="77777777" w:rsidR="00980629" w:rsidRPr="00340B0D" w:rsidRDefault="00980629" w:rsidP="00541D1A">
            <w:pPr>
              <w:rPr>
                <w:ins w:id="4562" w:author="jonathan pritchard" w:date="2025-01-23T13:42:00Z" w16du:dateUtc="2025-01-23T13:42:00Z"/>
                <w:rFonts w:cs="Arial"/>
                <w:sz w:val="18"/>
                <w:szCs w:val="18"/>
              </w:rPr>
            </w:pPr>
            <w:ins w:id="4563"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398CD0" w14:textId="77777777" w:rsidR="00980629" w:rsidRPr="00340B0D" w:rsidRDefault="00980629" w:rsidP="00541D1A">
            <w:pPr>
              <w:rPr>
                <w:ins w:id="4564" w:author="jonathan pritchard" w:date="2025-01-23T13:42:00Z" w16du:dateUtc="2025-01-23T13:42:00Z"/>
                <w:rFonts w:cs="Arial"/>
                <w:sz w:val="18"/>
                <w:szCs w:val="18"/>
              </w:rPr>
            </w:pPr>
          </w:p>
        </w:tc>
        <w:tc>
          <w:tcPr>
            <w:tcW w:w="3871" w:type="dxa"/>
            <w:gridSpan w:val="5"/>
            <w:tcBorders>
              <w:left w:val="single" w:sz="12" w:space="0" w:color="auto"/>
            </w:tcBorders>
          </w:tcPr>
          <w:p w14:paraId="22DBCC46" w14:textId="77777777" w:rsidR="00980629" w:rsidRPr="00340B0D" w:rsidRDefault="00980629" w:rsidP="00541D1A">
            <w:pPr>
              <w:rPr>
                <w:ins w:id="4565" w:author="jonathan pritchard" w:date="2025-01-23T13:42:00Z" w16du:dateUtc="2025-01-23T13:42:00Z"/>
                <w:rFonts w:cs="Arial"/>
                <w:sz w:val="18"/>
                <w:szCs w:val="18"/>
              </w:rPr>
            </w:pPr>
            <w:ins w:id="4566"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538628F" w14:textId="77777777" w:rsidR="00980629" w:rsidRPr="00340B0D" w:rsidRDefault="00980629" w:rsidP="00541D1A">
            <w:pPr>
              <w:jc w:val="center"/>
              <w:rPr>
                <w:ins w:id="4567" w:author="jonathan pritchard" w:date="2025-01-23T13:42:00Z" w16du:dateUtc="2025-01-23T13:42:00Z"/>
                <w:rFonts w:cs="Arial"/>
                <w:sz w:val="18"/>
                <w:szCs w:val="18"/>
              </w:rPr>
            </w:pPr>
          </w:p>
        </w:tc>
      </w:tr>
      <w:tr w:rsidR="00980629" w:rsidRPr="00340B0D" w14:paraId="13C3F78B" w14:textId="77777777" w:rsidTr="00541D1A">
        <w:trPr>
          <w:ins w:id="456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5C16F" w14:textId="77777777" w:rsidR="00980629" w:rsidRPr="00340B0D" w:rsidRDefault="00980629" w:rsidP="00541D1A">
            <w:pPr>
              <w:rPr>
                <w:ins w:id="4569" w:author="jonathan pritchard" w:date="2025-01-23T13:42:00Z" w16du:dateUtc="2025-01-23T13:42:00Z"/>
                <w:rFonts w:cs="Arial"/>
                <w:sz w:val="18"/>
                <w:szCs w:val="18"/>
              </w:rPr>
            </w:pPr>
            <w:ins w:id="4570"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BA86BB" w14:textId="77777777" w:rsidR="00980629" w:rsidRPr="00340B0D" w:rsidRDefault="00980629" w:rsidP="00541D1A">
            <w:pPr>
              <w:rPr>
                <w:ins w:id="4571" w:author="jonathan pritchard" w:date="2025-01-23T13:42:00Z" w16du:dateUtc="2025-01-23T13:42:00Z"/>
                <w:rFonts w:cs="Arial"/>
                <w:sz w:val="18"/>
                <w:szCs w:val="18"/>
              </w:rPr>
            </w:pPr>
          </w:p>
        </w:tc>
        <w:tc>
          <w:tcPr>
            <w:tcW w:w="3871" w:type="dxa"/>
            <w:gridSpan w:val="5"/>
            <w:tcBorders>
              <w:left w:val="single" w:sz="12" w:space="0" w:color="auto"/>
            </w:tcBorders>
          </w:tcPr>
          <w:p w14:paraId="36CF91BF" w14:textId="77777777" w:rsidR="00980629" w:rsidRPr="00340B0D" w:rsidRDefault="00980629" w:rsidP="00541D1A">
            <w:pPr>
              <w:rPr>
                <w:ins w:id="4572" w:author="jonathan pritchard" w:date="2025-01-23T13:42:00Z" w16du:dateUtc="2025-01-23T13:42:00Z"/>
                <w:rFonts w:cs="Arial"/>
                <w:sz w:val="18"/>
                <w:szCs w:val="18"/>
              </w:rPr>
            </w:pPr>
            <w:ins w:id="4573"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54170FBF" w14:textId="77777777" w:rsidR="00980629" w:rsidRPr="00340B0D" w:rsidRDefault="00980629" w:rsidP="00541D1A">
            <w:pPr>
              <w:jc w:val="center"/>
              <w:rPr>
                <w:ins w:id="4574" w:author="jonathan pritchard" w:date="2025-01-23T13:42:00Z" w16du:dateUtc="2025-01-23T13:42:00Z"/>
                <w:rFonts w:cs="Arial"/>
                <w:sz w:val="18"/>
                <w:szCs w:val="18"/>
              </w:rPr>
            </w:pPr>
          </w:p>
        </w:tc>
      </w:tr>
      <w:tr w:rsidR="00980629" w:rsidRPr="00340B0D" w14:paraId="08F89572" w14:textId="77777777" w:rsidTr="00541D1A">
        <w:trPr>
          <w:ins w:id="457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FC4B36" w14:textId="77777777" w:rsidR="00980629" w:rsidRPr="00340B0D" w:rsidRDefault="00980629" w:rsidP="00541D1A">
            <w:pPr>
              <w:rPr>
                <w:ins w:id="4576" w:author="jonathan pritchard" w:date="2025-01-23T13:42:00Z" w16du:dateUtc="2025-01-23T13:42:00Z"/>
                <w:rFonts w:cs="Arial"/>
                <w:sz w:val="18"/>
                <w:szCs w:val="18"/>
              </w:rPr>
            </w:pPr>
            <w:ins w:id="4577"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DE4DE7" w14:textId="77777777" w:rsidR="00980629" w:rsidRPr="00340B0D" w:rsidRDefault="00980629" w:rsidP="00541D1A">
            <w:pPr>
              <w:rPr>
                <w:ins w:id="4578" w:author="jonathan pritchard" w:date="2025-01-23T13:42:00Z" w16du:dateUtc="2025-01-23T13:42:00Z"/>
                <w:rFonts w:cs="Arial"/>
                <w:sz w:val="18"/>
                <w:szCs w:val="18"/>
              </w:rPr>
            </w:pPr>
          </w:p>
        </w:tc>
        <w:tc>
          <w:tcPr>
            <w:tcW w:w="3871" w:type="dxa"/>
            <w:gridSpan w:val="5"/>
            <w:tcBorders>
              <w:left w:val="single" w:sz="12" w:space="0" w:color="auto"/>
            </w:tcBorders>
          </w:tcPr>
          <w:p w14:paraId="275F775A" w14:textId="77777777" w:rsidR="00980629" w:rsidRPr="00340B0D" w:rsidRDefault="00980629" w:rsidP="00541D1A">
            <w:pPr>
              <w:rPr>
                <w:ins w:id="4579" w:author="jonathan pritchard" w:date="2025-01-23T13:42:00Z" w16du:dateUtc="2025-01-23T13:42:00Z"/>
                <w:rFonts w:cs="Arial"/>
                <w:b/>
                <w:bCs/>
                <w:sz w:val="18"/>
                <w:szCs w:val="18"/>
              </w:rPr>
            </w:pPr>
            <w:ins w:id="4580"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147288D8" w14:textId="77777777" w:rsidR="00980629" w:rsidRPr="00340B0D" w:rsidRDefault="00980629" w:rsidP="00541D1A">
            <w:pPr>
              <w:jc w:val="center"/>
              <w:rPr>
                <w:ins w:id="4581" w:author="jonathan pritchard" w:date="2025-01-23T13:42:00Z" w16du:dateUtc="2025-01-23T13:42:00Z"/>
                <w:rFonts w:cs="Arial"/>
                <w:sz w:val="18"/>
                <w:szCs w:val="18"/>
              </w:rPr>
            </w:pPr>
          </w:p>
        </w:tc>
      </w:tr>
      <w:tr w:rsidR="00980629" w:rsidRPr="00340B0D" w14:paraId="44087CB5" w14:textId="77777777" w:rsidTr="00541D1A">
        <w:trPr>
          <w:ins w:id="458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89FB20" w14:textId="77777777" w:rsidR="00980629" w:rsidRPr="00340B0D" w:rsidRDefault="00980629" w:rsidP="00541D1A">
            <w:pPr>
              <w:rPr>
                <w:ins w:id="4583" w:author="jonathan pritchard" w:date="2025-01-23T13:42:00Z" w16du:dateUtc="2025-01-23T13:42:00Z"/>
                <w:rFonts w:cs="Arial"/>
                <w:sz w:val="18"/>
                <w:szCs w:val="18"/>
              </w:rPr>
            </w:pPr>
            <w:ins w:id="4584"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F73C3C2" w14:textId="77777777" w:rsidR="00980629" w:rsidRPr="00340B0D" w:rsidRDefault="00980629" w:rsidP="00541D1A">
            <w:pPr>
              <w:rPr>
                <w:ins w:id="4585" w:author="jonathan pritchard" w:date="2025-01-23T13:42:00Z" w16du:dateUtc="2025-01-23T13:42:00Z"/>
                <w:rFonts w:cs="Arial"/>
                <w:sz w:val="18"/>
                <w:szCs w:val="18"/>
              </w:rPr>
            </w:pPr>
          </w:p>
        </w:tc>
        <w:tc>
          <w:tcPr>
            <w:tcW w:w="3871" w:type="dxa"/>
            <w:gridSpan w:val="5"/>
            <w:tcBorders>
              <w:left w:val="single" w:sz="12" w:space="0" w:color="auto"/>
            </w:tcBorders>
          </w:tcPr>
          <w:p w14:paraId="3729A7BE" w14:textId="77777777" w:rsidR="00980629" w:rsidRPr="00340B0D" w:rsidRDefault="00980629" w:rsidP="00541D1A">
            <w:pPr>
              <w:rPr>
                <w:ins w:id="4586" w:author="jonathan pritchard" w:date="2025-01-23T13:42:00Z" w16du:dateUtc="2025-01-23T13:42:00Z"/>
                <w:rFonts w:cs="Arial"/>
                <w:sz w:val="18"/>
                <w:szCs w:val="18"/>
              </w:rPr>
            </w:pPr>
            <w:ins w:id="4587"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5414FBB0" w14:textId="77777777" w:rsidR="00980629" w:rsidRPr="00340B0D" w:rsidRDefault="00980629" w:rsidP="00541D1A">
            <w:pPr>
              <w:jc w:val="center"/>
              <w:rPr>
                <w:ins w:id="4588" w:author="jonathan pritchard" w:date="2025-01-23T13:42:00Z" w16du:dateUtc="2025-01-23T13:42:00Z"/>
                <w:rFonts w:cs="Arial"/>
                <w:sz w:val="18"/>
                <w:szCs w:val="18"/>
              </w:rPr>
            </w:pPr>
          </w:p>
        </w:tc>
      </w:tr>
      <w:tr w:rsidR="00980629" w:rsidRPr="00340B0D" w14:paraId="14D9B252" w14:textId="77777777" w:rsidTr="00541D1A">
        <w:trPr>
          <w:ins w:id="4589"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A50991" w14:textId="77777777" w:rsidR="00980629" w:rsidRPr="00340B0D" w:rsidRDefault="00980629" w:rsidP="00541D1A">
            <w:pPr>
              <w:jc w:val="center"/>
              <w:rPr>
                <w:ins w:id="4590" w:author="jonathan pritchard" w:date="2025-01-23T13:42:00Z" w16du:dateUtc="2025-01-23T13:42:00Z"/>
                <w:rFonts w:cs="Arial"/>
                <w:b/>
                <w:bCs/>
                <w:sz w:val="18"/>
                <w:szCs w:val="18"/>
              </w:rPr>
            </w:pPr>
            <w:ins w:id="4591"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1A6CC30A" w14:textId="77777777" w:rsidR="00980629" w:rsidRPr="00340B0D" w:rsidRDefault="00980629" w:rsidP="00541D1A">
            <w:pPr>
              <w:rPr>
                <w:ins w:id="4592" w:author="jonathan pritchard" w:date="2025-01-23T13:42:00Z" w16du:dateUtc="2025-01-23T13:42:00Z"/>
                <w:rFonts w:cs="Arial"/>
                <w:b/>
                <w:bCs/>
                <w:sz w:val="18"/>
                <w:szCs w:val="18"/>
              </w:rPr>
            </w:pPr>
            <w:ins w:id="4593"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5983156C" w14:textId="77777777" w:rsidR="00980629" w:rsidRPr="00340B0D" w:rsidRDefault="00980629" w:rsidP="00541D1A">
            <w:pPr>
              <w:jc w:val="center"/>
              <w:rPr>
                <w:ins w:id="4594" w:author="jonathan pritchard" w:date="2025-01-23T13:42:00Z" w16du:dateUtc="2025-01-23T13:42:00Z"/>
                <w:rFonts w:cs="Arial"/>
                <w:sz w:val="18"/>
                <w:szCs w:val="18"/>
              </w:rPr>
            </w:pPr>
          </w:p>
        </w:tc>
      </w:tr>
      <w:tr w:rsidR="00980629" w:rsidRPr="00340B0D" w14:paraId="267537AC" w14:textId="77777777" w:rsidTr="00541D1A">
        <w:trPr>
          <w:ins w:id="4595" w:author="jonathan pritchard" w:date="2025-01-23T13:42:00Z"/>
        </w:trPr>
        <w:customXmlInsRangeStart w:id="4596" w:author="jonathan pritchard" w:date="2025-01-23T13:42:00Z"/>
        <w:sdt>
          <w:sdtPr>
            <w:rPr>
              <w:rFonts w:cs="Arial"/>
              <w:sz w:val="18"/>
              <w:szCs w:val="18"/>
            </w:rPr>
            <w:alias w:val="Palette"/>
            <w:tag w:val="Palette"/>
            <w:id w:val="889470202"/>
            <w:placeholder>
              <w:docPart w:val="8FDDD729F23F409A8D060B94C0D6437B"/>
            </w:placeholder>
            <w:comboBox>
              <w:listItem w:displayText="Day" w:value="Day"/>
              <w:listItem w:displayText="Dusk" w:value="Dusk"/>
              <w:listItem w:displayText="Night" w:value="Night"/>
            </w:comboBox>
          </w:sdtPr>
          <w:sdtContent>
            <w:customXmlInsRangeEnd w:id="4596"/>
            <w:tc>
              <w:tcPr>
                <w:tcW w:w="4656" w:type="dxa"/>
                <w:gridSpan w:val="5"/>
                <w:tcBorders>
                  <w:left w:val="single" w:sz="12" w:space="0" w:color="auto"/>
                  <w:bottom w:val="single" w:sz="12" w:space="0" w:color="auto"/>
                  <w:right w:val="single" w:sz="12" w:space="0" w:color="auto"/>
                </w:tcBorders>
              </w:tcPr>
              <w:p w14:paraId="7E9A9E58" w14:textId="77777777" w:rsidR="00980629" w:rsidRPr="00340B0D" w:rsidRDefault="00980629" w:rsidP="00541D1A">
                <w:pPr>
                  <w:rPr>
                    <w:ins w:id="4597" w:author="jonathan pritchard" w:date="2025-01-23T13:42:00Z" w16du:dateUtc="2025-01-23T13:42:00Z"/>
                    <w:rFonts w:cs="Arial"/>
                    <w:sz w:val="18"/>
                    <w:szCs w:val="18"/>
                  </w:rPr>
                </w:pPr>
                <w:ins w:id="4598" w:author="jonathan pritchard" w:date="2025-01-23T13:42:00Z" w16du:dateUtc="2025-01-23T13:42:00Z">
                  <w:r w:rsidRPr="00340B0D">
                    <w:rPr>
                      <w:rFonts w:cs="Arial"/>
                      <w:sz w:val="18"/>
                      <w:szCs w:val="18"/>
                    </w:rPr>
                    <w:t>Day</w:t>
                  </w:r>
                </w:ins>
              </w:p>
            </w:tc>
            <w:customXmlInsRangeStart w:id="4599" w:author="jonathan pritchard" w:date="2025-01-23T13:42:00Z"/>
          </w:sdtContent>
        </w:sdt>
        <w:customXmlInsRangeEnd w:id="4599"/>
        <w:tc>
          <w:tcPr>
            <w:tcW w:w="3871" w:type="dxa"/>
            <w:gridSpan w:val="5"/>
            <w:tcBorders>
              <w:left w:val="single" w:sz="12" w:space="0" w:color="auto"/>
            </w:tcBorders>
          </w:tcPr>
          <w:p w14:paraId="0CB99CC5" w14:textId="77777777" w:rsidR="00980629" w:rsidRPr="00340B0D" w:rsidRDefault="00980629" w:rsidP="00541D1A">
            <w:pPr>
              <w:rPr>
                <w:ins w:id="4600" w:author="jonathan pritchard" w:date="2025-01-23T13:42:00Z" w16du:dateUtc="2025-01-23T13:42:00Z"/>
                <w:rFonts w:cs="Arial"/>
                <w:b/>
                <w:bCs/>
                <w:sz w:val="18"/>
                <w:szCs w:val="18"/>
              </w:rPr>
            </w:pPr>
            <w:ins w:id="4601"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47BFDC5A" w14:textId="77777777" w:rsidR="00980629" w:rsidRPr="00340B0D" w:rsidRDefault="00980629" w:rsidP="00541D1A">
            <w:pPr>
              <w:jc w:val="center"/>
              <w:rPr>
                <w:ins w:id="4602" w:author="jonathan pritchard" w:date="2025-01-23T13:42:00Z" w16du:dateUtc="2025-01-23T13:42:00Z"/>
                <w:rFonts w:cs="Arial"/>
                <w:sz w:val="18"/>
                <w:szCs w:val="18"/>
              </w:rPr>
            </w:pPr>
          </w:p>
        </w:tc>
      </w:tr>
      <w:tr w:rsidR="00980629" w:rsidRPr="00340B0D" w14:paraId="605AC31D" w14:textId="77777777" w:rsidTr="00541D1A">
        <w:trPr>
          <w:ins w:id="4603"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9E58631" w14:textId="77777777" w:rsidR="00980629" w:rsidRPr="00340B0D" w:rsidRDefault="00980629" w:rsidP="00541D1A">
            <w:pPr>
              <w:jc w:val="center"/>
              <w:rPr>
                <w:ins w:id="4604" w:author="jonathan pritchard" w:date="2025-01-23T13:42:00Z" w16du:dateUtc="2025-01-23T13:42:00Z"/>
                <w:rFonts w:cs="Arial"/>
                <w:b/>
                <w:bCs/>
                <w:sz w:val="18"/>
                <w:szCs w:val="18"/>
              </w:rPr>
            </w:pPr>
          </w:p>
        </w:tc>
        <w:tc>
          <w:tcPr>
            <w:tcW w:w="3871" w:type="dxa"/>
            <w:gridSpan w:val="5"/>
            <w:tcBorders>
              <w:left w:val="single" w:sz="12" w:space="0" w:color="auto"/>
            </w:tcBorders>
          </w:tcPr>
          <w:p w14:paraId="7559F54B" w14:textId="77777777" w:rsidR="00980629" w:rsidRPr="00340B0D" w:rsidRDefault="00980629" w:rsidP="00541D1A">
            <w:pPr>
              <w:rPr>
                <w:ins w:id="4605" w:author="jonathan pritchard" w:date="2025-01-23T13:42:00Z" w16du:dateUtc="2025-01-23T13:42:00Z"/>
                <w:rFonts w:cs="Arial"/>
                <w:sz w:val="18"/>
                <w:szCs w:val="18"/>
              </w:rPr>
            </w:pPr>
          </w:p>
        </w:tc>
        <w:tc>
          <w:tcPr>
            <w:tcW w:w="672" w:type="dxa"/>
            <w:tcBorders>
              <w:right w:val="single" w:sz="12" w:space="0" w:color="auto"/>
            </w:tcBorders>
            <w:vAlign w:val="center"/>
          </w:tcPr>
          <w:p w14:paraId="172422E1" w14:textId="77777777" w:rsidR="00980629" w:rsidRPr="00340B0D" w:rsidRDefault="00980629" w:rsidP="00541D1A">
            <w:pPr>
              <w:jc w:val="center"/>
              <w:rPr>
                <w:ins w:id="4606" w:author="jonathan pritchard" w:date="2025-01-23T13:42:00Z" w16du:dateUtc="2025-01-23T13:42:00Z"/>
                <w:rFonts w:cs="Arial"/>
                <w:sz w:val="18"/>
                <w:szCs w:val="18"/>
              </w:rPr>
            </w:pPr>
          </w:p>
        </w:tc>
      </w:tr>
      <w:tr w:rsidR="00980629" w:rsidRPr="00340B0D" w14:paraId="0090E346" w14:textId="77777777" w:rsidTr="00541D1A">
        <w:trPr>
          <w:ins w:id="4607"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4FC2447" w14:textId="77777777" w:rsidR="00980629" w:rsidRPr="00340B0D" w:rsidRDefault="00980629" w:rsidP="00541D1A">
            <w:pPr>
              <w:rPr>
                <w:ins w:id="4608"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28086B1F" w14:textId="77777777" w:rsidR="00980629" w:rsidRPr="00340B0D" w:rsidRDefault="00980629" w:rsidP="00541D1A">
            <w:pPr>
              <w:jc w:val="center"/>
              <w:rPr>
                <w:ins w:id="4609"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660247FF" w14:textId="77777777" w:rsidR="00980629" w:rsidRPr="00340B0D" w:rsidRDefault="00980629" w:rsidP="00541D1A">
            <w:pPr>
              <w:jc w:val="center"/>
              <w:rPr>
                <w:ins w:id="4610" w:author="jonathan pritchard" w:date="2025-01-23T13:42:00Z" w16du:dateUtc="2025-01-23T13:42:00Z"/>
                <w:rFonts w:cs="Arial"/>
                <w:sz w:val="18"/>
                <w:szCs w:val="18"/>
              </w:rPr>
            </w:pPr>
          </w:p>
        </w:tc>
      </w:tr>
      <w:tr w:rsidR="00980629" w:rsidRPr="00340B0D" w14:paraId="79077588" w14:textId="77777777" w:rsidTr="00541D1A">
        <w:trPr>
          <w:ins w:id="4611"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6B9B8B" w14:textId="77777777" w:rsidR="00980629" w:rsidRPr="00340B0D" w:rsidRDefault="00980629" w:rsidP="00541D1A">
            <w:pPr>
              <w:jc w:val="center"/>
              <w:rPr>
                <w:ins w:id="4612" w:author="jonathan pritchard" w:date="2025-01-23T13:42:00Z" w16du:dateUtc="2025-01-23T13:42:00Z"/>
                <w:rFonts w:cs="Arial"/>
                <w:b/>
                <w:bCs/>
                <w:sz w:val="18"/>
                <w:szCs w:val="18"/>
              </w:rPr>
            </w:pPr>
            <w:ins w:id="4613"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3AF64B" w14:textId="77777777" w:rsidR="00980629" w:rsidRPr="00340B0D" w:rsidRDefault="00980629" w:rsidP="00541D1A">
            <w:pPr>
              <w:jc w:val="center"/>
              <w:rPr>
                <w:ins w:id="4614" w:author="jonathan pritchard" w:date="2025-01-23T13:42:00Z" w16du:dateUtc="2025-01-23T13:42:00Z"/>
                <w:rFonts w:cs="Arial"/>
                <w:sz w:val="18"/>
                <w:szCs w:val="18"/>
              </w:rPr>
            </w:pPr>
            <w:ins w:id="4615" w:author="jonathan pritchard" w:date="2025-01-23T13:42:00Z" w16du:dateUtc="2025-01-23T13:42:00Z">
              <w:r w:rsidRPr="00340B0D">
                <w:rPr>
                  <w:rFonts w:cs="Arial"/>
                  <w:b/>
                  <w:bCs/>
                  <w:sz w:val="18"/>
                  <w:szCs w:val="18"/>
                </w:rPr>
                <w:t>Display</w:t>
              </w:r>
            </w:ins>
          </w:p>
        </w:tc>
      </w:tr>
      <w:tr w:rsidR="00980629" w:rsidRPr="00340B0D" w14:paraId="409913D0" w14:textId="77777777" w:rsidTr="00541D1A">
        <w:trPr>
          <w:trHeight w:val="287"/>
          <w:ins w:id="4616" w:author="jonathan pritchard" w:date="2025-01-23T13:42:00Z"/>
        </w:trPr>
        <w:tc>
          <w:tcPr>
            <w:tcW w:w="1789" w:type="dxa"/>
            <w:tcBorders>
              <w:left w:val="single" w:sz="12" w:space="0" w:color="auto"/>
              <w:bottom w:val="single" w:sz="4" w:space="0" w:color="auto"/>
            </w:tcBorders>
          </w:tcPr>
          <w:p w14:paraId="2E34DDE4" w14:textId="77777777" w:rsidR="00980629" w:rsidRPr="00340B0D" w:rsidRDefault="00980629" w:rsidP="00541D1A">
            <w:pPr>
              <w:rPr>
                <w:ins w:id="4617" w:author="jonathan pritchard" w:date="2025-01-23T13:42:00Z" w16du:dateUtc="2025-01-23T13:42:00Z"/>
                <w:rFonts w:cs="Arial"/>
                <w:sz w:val="18"/>
                <w:szCs w:val="18"/>
              </w:rPr>
            </w:pPr>
            <w:ins w:id="4618"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3D31347E" w14:textId="77777777" w:rsidR="00980629" w:rsidRPr="00340B0D" w:rsidRDefault="00980629" w:rsidP="00541D1A">
            <w:pPr>
              <w:rPr>
                <w:ins w:id="4619"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3B79640" w14:textId="77777777" w:rsidR="00980629" w:rsidRPr="00340B0D" w:rsidRDefault="00980629" w:rsidP="00541D1A">
            <w:pPr>
              <w:rPr>
                <w:ins w:id="4620" w:author="jonathan pritchard" w:date="2025-01-23T13:42:00Z" w16du:dateUtc="2025-01-23T13:42:00Z"/>
                <w:rFonts w:cs="Arial"/>
                <w:sz w:val="18"/>
                <w:szCs w:val="18"/>
              </w:rPr>
            </w:pPr>
            <w:ins w:id="4621"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50BCBDF" w14:textId="77777777" w:rsidR="00980629" w:rsidRPr="00C87169" w:rsidRDefault="00980629" w:rsidP="00541D1A">
            <w:pPr>
              <w:rPr>
                <w:ins w:id="4622" w:author="jonathan pritchard" w:date="2025-01-23T13:42:00Z" w16du:dateUtc="2025-01-23T13:42:00Z"/>
                <w:rFonts w:cs="Arial"/>
              </w:rPr>
            </w:pPr>
          </w:p>
        </w:tc>
      </w:tr>
      <w:tr w:rsidR="00980629" w:rsidRPr="00340B0D" w14:paraId="3F1A48E6" w14:textId="77777777" w:rsidTr="00541D1A">
        <w:trPr>
          <w:ins w:id="4623" w:author="jonathan pritchard" w:date="2025-01-23T13:42:00Z"/>
        </w:trPr>
        <w:tc>
          <w:tcPr>
            <w:tcW w:w="1789" w:type="dxa"/>
            <w:tcBorders>
              <w:left w:val="single" w:sz="12" w:space="0" w:color="auto"/>
              <w:bottom w:val="single" w:sz="4" w:space="0" w:color="auto"/>
            </w:tcBorders>
          </w:tcPr>
          <w:p w14:paraId="4B99D852" w14:textId="77777777" w:rsidR="00980629" w:rsidRPr="00340B0D" w:rsidRDefault="00980629" w:rsidP="00541D1A">
            <w:pPr>
              <w:rPr>
                <w:ins w:id="4624" w:author="jonathan pritchard" w:date="2025-01-23T13:42:00Z" w16du:dateUtc="2025-01-23T13:42:00Z"/>
                <w:rFonts w:cs="Arial"/>
                <w:sz w:val="18"/>
                <w:szCs w:val="18"/>
              </w:rPr>
            </w:pPr>
            <w:ins w:id="4625"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80C9FBF" w14:textId="77777777" w:rsidR="00980629" w:rsidRPr="00340B0D" w:rsidRDefault="00980629" w:rsidP="00541D1A">
            <w:pPr>
              <w:rPr>
                <w:ins w:id="4626"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595A0C" w14:textId="77777777" w:rsidR="00980629" w:rsidRPr="00340B0D" w:rsidRDefault="00980629" w:rsidP="00541D1A">
            <w:pPr>
              <w:rPr>
                <w:ins w:id="4627" w:author="jonathan pritchard" w:date="2025-01-23T13:42:00Z" w16du:dateUtc="2025-01-23T13:42:00Z"/>
                <w:rFonts w:cs="Arial"/>
                <w:sz w:val="18"/>
                <w:szCs w:val="18"/>
              </w:rPr>
            </w:pPr>
            <w:ins w:id="4628"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E05B45" w14:textId="77777777" w:rsidR="00980629" w:rsidRPr="00340B0D" w:rsidRDefault="00980629" w:rsidP="00541D1A">
            <w:pPr>
              <w:rPr>
                <w:ins w:id="4629" w:author="jonathan pritchard" w:date="2025-01-23T13:42:00Z" w16du:dateUtc="2025-01-23T13:42:00Z"/>
                <w:rFonts w:cs="Arial"/>
                <w:sz w:val="18"/>
                <w:szCs w:val="18"/>
              </w:rPr>
            </w:pPr>
            <w:ins w:id="4630"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00E0A742" w14:textId="77777777" w:rsidTr="00541D1A">
        <w:trPr>
          <w:ins w:id="4631"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E6B696E" w14:textId="77777777" w:rsidR="00980629" w:rsidRPr="00340B0D" w:rsidRDefault="00980629" w:rsidP="00541D1A">
            <w:pPr>
              <w:jc w:val="center"/>
              <w:rPr>
                <w:ins w:id="4632"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9B8A4E9" w14:textId="77777777" w:rsidR="00980629" w:rsidRPr="00340B0D" w:rsidRDefault="00980629" w:rsidP="00541D1A">
            <w:pPr>
              <w:rPr>
                <w:ins w:id="4633" w:author="jonathan pritchard" w:date="2025-01-23T13:42:00Z" w16du:dateUtc="2025-01-23T13:42:00Z"/>
                <w:rFonts w:cs="Arial"/>
                <w:sz w:val="18"/>
                <w:szCs w:val="18"/>
              </w:rPr>
            </w:pPr>
            <w:ins w:id="4634"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B9B538A" w14:textId="77777777" w:rsidR="00980629" w:rsidRPr="00340B0D" w:rsidRDefault="00980629" w:rsidP="00541D1A">
            <w:pPr>
              <w:rPr>
                <w:ins w:id="4635" w:author="jonathan pritchard" w:date="2025-01-23T13:42:00Z" w16du:dateUtc="2025-01-23T13:42:00Z"/>
                <w:rFonts w:cs="Arial"/>
                <w:sz w:val="18"/>
                <w:szCs w:val="18"/>
              </w:rPr>
            </w:pPr>
          </w:p>
        </w:tc>
      </w:tr>
      <w:tr w:rsidR="00980629" w:rsidRPr="00340B0D" w14:paraId="71DE28A3" w14:textId="77777777" w:rsidTr="00541D1A">
        <w:trPr>
          <w:ins w:id="4636"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57D4573" w14:textId="77777777" w:rsidR="00980629" w:rsidRPr="00340B0D" w:rsidRDefault="00980629" w:rsidP="00541D1A">
            <w:pPr>
              <w:rPr>
                <w:ins w:id="4637" w:author="jonathan pritchard" w:date="2025-01-23T13:42:00Z" w16du:dateUtc="2025-01-23T13:42:00Z"/>
                <w:rFonts w:cs="Arial"/>
                <w:sz w:val="18"/>
                <w:szCs w:val="18"/>
              </w:rPr>
            </w:pPr>
          </w:p>
        </w:tc>
      </w:tr>
      <w:tr w:rsidR="00980629" w:rsidRPr="00340B0D" w14:paraId="48CA7C57" w14:textId="77777777" w:rsidTr="00541D1A">
        <w:trPr>
          <w:ins w:id="4638"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C9F50A" w14:textId="77777777" w:rsidR="00980629" w:rsidRPr="00340B0D" w:rsidRDefault="00980629" w:rsidP="00541D1A">
            <w:pPr>
              <w:jc w:val="center"/>
              <w:rPr>
                <w:ins w:id="4639" w:author="jonathan pritchard" w:date="2025-01-23T13:42:00Z" w16du:dateUtc="2025-01-23T13:42:00Z"/>
                <w:rFonts w:cs="Arial"/>
                <w:b/>
                <w:bCs/>
                <w:sz w:val="18"/>
                <w:szCs w:val="18"/>
              </w:rPr>
            </w:pPr>
            <w:ins w:id="4640"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578E8D81" w14:textId="77777777" w:rsidTr="00541D1A">
        <w:trPr>
          <w:ins w:id="4641"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10EB40" w14:textId="77777777" w:rsidR="00980629" w:rsidRPr="00340B0D" w:rsidRDefault="00980629" w:rsidP="00541D1A">
            <w:pPr>
              <w:jc w:val="center"/>
              <w:rPr>
                <w:ins w:id="4642" w:author="jonathan pritchard" w:date="2025-01-23T13:42:00Z" w16du:dateUtc="2025-01-23T13:42:00Z"/>
                <w:rFonts w:cs="Arial"/>
                <w:b/>
                <w:bCs/>
                <w:sz w:val="18"/>
                <w:szCs w:val="18"/>
              </w:rPr>
            </w:pPr>
            <w:ins w:id="4643"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1DC153" w14:textId="77777777" w:rsidR="00980629" w:rsidRPr="00340B0D" w:rsidRDefault="00980629" w:rsidP="00541D1A">
            <w:pPr>
              <w:jc w:val="center"/>
              <w:rPr>
                <w:ins w:id="4644" w:author="jonathan pritchard" w:date="2025-01-23T13:42:00Z" w16du:dateUtc="2025-01-23T13:42:00Z"/>
                <w:rFonts w:cs="Arial"/>
                <w:b/>
                <w:bCs/>
                <w:sz w:val="18"/>
                <w:szCs w:val="18"/>
              </w:rPr>
            </w:pPr>
            <w:ins w:id="4645" w:author="jonathan pritchard" w:date="2025-01-23T13:42:00Z" w16du:dateUtc="2025-01-23T13:42:00Z">
              <w:r w:rsidRPr="00340B0D">
                <w:rPr>
                  <w:rFonts w:cs="Arial"/>
                  <w:b/>
                  <w:bCs/>
                  <w:sz w:val="18"/>
                  <w:szCs w:val="18"/>
                </w:rPr>
                <w:t>Other</w:t>
              </w:r>
            </w:ins>
          </w:p>
        </w:tc>
      </w:tr>
      <w:tr w:rsidR="00980629" w:rsidRPr="00340B0D" w14:paraId="626DE34D" w14:textId="77777777" w:rsidTr="00541D1A">
        <w:trPr>
          <w:ins w:id="464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2D76D8D" w14:textId="77777777" w:rsidR="00980629" w:rsidRPr="00340B0D" w:rsidRDefault="00980629" w:rsidP="00541D1A">
            <w:pPr>
              <w:rPr>
                <w:ins w:id="4647" w:author="jonathan pritchard" w:date="2025-01-23T13:42:00Z" w16du:dateUtc="2025-01-23T13:42:00Z"/>
                <w:rFonts w:cs="Arial"/>
                <w:sz w:val="18"/>
                <w:szCs w:val="18"/>
              </w:rPr>
            </w:pPr>
            <w:ins w:id="4648"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D926BF9" w14:textId="77777777" w:rsidR="00980629" w:rsidRPr="00340B0D" w:rsidRDefault="00980629" w:rsidP="00541D1A">
            <w:pPr>
              <w:jc w:val="center"/>
              <w:rPr>
                <w:ins w:id="464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254520AD" w14:textId="77777777" w:rsidR="00980629" w:rsidRPr="00340B0D" w:rsidRDefault="00980629" w:rsidP="00541D1A">
            <w:pPr>
              <w:pStyle w:val="Default"/>
              <w:rPr>
                <w:ins w:id="4650" w:author="jonathan pritchard" w:date="2025-01-23T13:42:00Z" w16du:dateUtc="2025-01-23T13:42:00Z"/>
                <w:sz w:val="18"/>
                <w:szCs w:val="18"/>
              </w:rPr>
            </w:pPr>
            <w:ins w:id="4651"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8035201" w14:textId="77777777" w:rsidR="00980629" w:rsidRPr="00340B0D" w:rsidRDefault="00980629" w:rsidP="00541D1A">
            <w:pPr>
              <w:rPr>
                <w:ins w:id="4652" w:author="jonathan pritchard" w:date="2025-01-23T13:42:00Z" w16du:dateUtc="2025-01-23T13:42:00Z"/>
                <w:rFonts w:cs="Arial"/>
                <w:sz w:val="18"/>
                <w:szCs w:val="18"/>
              </w:rPr>
            </w:pPr>
          </w:p>
        </w:tc>
      </w:tr>
      <w:tr w:rsidR="00980629" w:rsidRPr="00340B0D" w14:paraId="7EA7E4F3" w14:textId="77777777" w:rsidTr="00541D1A">
        <w:trPr>
          <w:ins w:id="465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CB5F33D" w14:textId="77777777" w:rsidR="00980629" w:rsidRPr="00340B0D" w:rsidRDefault="00980629" w:rsidP="00541D1A">
            <w:pPr>
              <w:pStyle w:val="Default"/>
              <w:rPr>
                <w:ins w:id="4654" w:author="jonathan pritchard" w:date="2025-01-23T13:42:00Z" w16du:dateUtc="2025-01-23T13:42:00Z"/>
                <w:sz w:val="18"/>
                <w:szCs w:val="18"/>
              </w:rPr>
            </w:pPr>
            <w:ins w:id="4655"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B414513" w14:textId="77777777" w:rsidR="00980629" w:rsidRPr="00340B0D" w:rsidRDefault="00980629" w:rsidP="00541D1A">
            <w:pPr>
              <w:jc w:val="center"/>
              <w:rPr>
                <w:ins w:id="465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203C28A" w14:textId="77777777" w:rsidR="00980629" w:rsidRPr="00340B0D" w:rsidRDefault="00980629" w:rsidP="00541D1A">
            <w:pPr>
              <w:pStyle w:val="Default"/>
              <w:rPr>
                <w:ins w:id="4657" w:author="jonathan pritchard" w:date="2025-01-23T13:42:00Z" w16du:dateUtc="2025-01-23T13:42:00Z"/>
                <w:sz w:val="18"/>
                <w:szCs w:val="18"/>
              </w:rPr>
            </w:pPr>
            <w:ins w:id="4658"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154B23C4" w14:textId="77777777" w:rsidR="00980629" w:rsidRPr="00340B0D" w:rsidRDefault="00980629" w:rsidP="00541D1A">
            <w:pPr>
              <w:rPr>
                <w:ins w:id="4659" w:author="jonathan pritchard" w:date="2025-01-23T13:42:00Z" w16du:dateUtc="2025-01-23T13:42:00Z"/>
                <w:rFonts w:cs="Arial"/>
                <w:sz w:val="18"/>
                <w:szCs w:val="18"/>
              </w:rPr>
            </w:pPr>
          </w:p>
        </w:tc>
      </w:tr>
      <w:tr w:rsidR="00980629" w:rsidRPr="00340B0D" w14:paraId="11113585" w14:textId="77777777" w:rsidTr="00541D1A">
        <w:trPr>
          <w:ins w:id="466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A073AD0" w14:textId="77777777" w:rsidR="00980629" w:rsidRPr="00340B0D" w:rsidRDefault="00980629" w:rsidP="00541D1A">
            <w:pPr>
              <w:pStyle w:val="Default"/>
              <w:ind w:left="720"/>
              <w:rPr>
                <w:ins w:id="4661" w:author="jonathan pritchard" w:date="2025-01-23T13:42:00Z" w16du:dateUtc="2025-01-23T13:42:00Z"/>
                <w:sz w:val="18"/>
                <w:szCs w:val="18"/>
              </w:rPr>
            </w:pPr>
            <w:ins w:id="4662"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267ECD7" w14:textId="77777777" w:rsidR="00980629" w:rsidRPr="00340B0D" w:rsidRDefault="00980629" w:rsidP="00541D1A">
            <w:pPr>
              <w:jc w:val="center"/>
              <w:rPr>
                <w:ins w:id="466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7F5E58B" w14:textId="77777777" w:rsidR="00980629" w:rsidRPr="00340B0D" w:rsidRDefault="00980629" w:rsidP="00541D1A">
            <w:pPr>
              <w:pStyle w:val="Default"/>
              <w:rPr>
                <w:ins w:id="4664" w:author="jonathan pritchard" w:date="2025-01-23T13:42:00Z" w16du:dateUtc="2025-01-23T13:42:00Z"/>
                <w:sz w:val="18"/>
                <w:szCs w:val="18"/>
              </w:rPr>
            </w:pPr>
            <w:ins w:id="4665"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F7405D9" w14:textId="77777777" w:rsidR="00980629" w:rsidRPr="00340B0D" w:rsidRDefault="00980629" w:rsidP="00541D1A">
            <w:pPr>
              <w:rPr>
                <w:ins w:id="4666" w:author="jonathan pritchard" w:date="2025-01-23T13:42:00Z" w16du:dateUtc="2025-01-23T13:42:00Z"/>
                <w:rFonts w:cs="Arial"/>
                <w:sz w:val="18"/>
                <w:szCs w:val="18"/>
              </w:rPr>
            </w:pPr>
          </w:p>
        </w:tc>
      </w:tr>
      <w:tr w:rsidR="00980629" w:rsidRPr="00340B0D" w14:paraId="6B5D89C1" w14:textId="77777777" w:rsidTr="00541D1A">
        <w:trPr>
          <w:ins w:id="466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C3EE111" w14:textId="77777777" w:rsidR="00980629" w:rsidRPr="00340B0D" w:rsidRDefault="00980629" w:rsidP="00541D1A">
            <w:pPr>
              <w:pStyle w:val="Default"/>
              <w:ind w:left="720"/>
              <w:rPr>
                <w:ins w:id="4668" w:author="jonathan pritchard" w:date="2025-01-23T13:42:00Z" w16du:dateUtc="2025-01-23T13:42:00Z"/>
                <w:sz w:val="18"/>
                <w:szCs w:val="18"/>
              </w:rPr>
            </w:pPr>
            <w:ins w:id="4669"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34D3A64" w14:textId="77777777" w:rsidR="00980629" w:rsidRPr="00340B0D" w:rsidRDefault="00980629" w:rsidP="00541D1A">
            <w:pPr>
              <w:jc w:val="center"/>
              <w:rPr>
                <w:ins w:id="467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4C5F9C6" w14:textId="77777777" w:rsidR="00980629" w:rsidRPr="00340B0D" w:rsidRDefault="00980629" w:rsidP="00541D1A">
            <w:pPr>
              <w:pStyle w:val="Default"/>
              <w:rPr>
                <w:ins w:id="4671" w:author="jonathan pritchard" w:date="2025-01-23T13:42:00Z" w16du:dateUtc="2025-01-23T13:42:00Z"/>
                <w:sz w:val="18"/>
                <w:szCs w:val="18"/>
              </w:rPr>
            </w:pPr>
            <w:ins w:id="4672"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0C0D0D" w14:textId="77777777" w:rsidR="00980629" w:rsidRPr="00340B0D" w:rsidRDefault="00980629" w:rsidP="00541D1A">
            <w:pPr>
              <w:rPr>
                <w:ins w:id="4673" w:author="jonathan pritchard" w:date="2025-01-23T13:42:00Z" w16du:dateUtc="2025-01-23T13:42:00Z"/>
                <w:rFonts w:cs="Arial"/>
                <w:sz w:val="18"/>
                <w:szCs w:val="18"/>
              </w:rPr>
            </w:pPr>
          </w:p>
        </w:tc>
      </w:tr>
      <w:tr w:rsidR="00980629" w:rsidRPr="00340B0D" w14:paraId="14240861" w14:textId="77777777" w:rsidTr="00541D1A">
        <w:trPr>
          <w:ins w:id="467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7AAFBD" w14:textId="77777777" w:rsidR="00980629" w:rsidRPr="00340B0D" w:rsidRDefault="00980629" w:rsidP="00541D1A">
            <w:pPr>
              <w:pStyle w:val="Default"/>
              <w:rPr>
                <w:ins w:id="4675" w:author="jonathan pritchard" w:date="2025-01-23T13:42:00Z" w16du:dateUtc="2025-01-23T13:42:00Z"/>
                <w:sz w:val="18"/>
                <w:szCs w:val="18"/>
              </w:rPr>
            </w:pPr>
            <w:ins w:id="4676"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3B4E4F7" w14:textId="77777777" w:rsidR="00980629" w:rsidRPr="00340B0D" w:rsidRDefault="00980629" w:rsidP="00541D1A">
            <w:pPr>
              <w:jc w:val="center"/>
              <w:rPr>
                <w:ins w:id="467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C0A296" w14:textId="77777777" w:rsidR="00980629" w:rsidRPr="00340B0D" w:rsidRDefault="00980629" w:rsidP="00541D1A">
            <w:pPr>
              <w:pStyle w:val="Default"/>
              <w:rPr>
                <w:ins w:id="4678" w:author="jonathan pritchard" w:date="2025-01-23T13:42:00Z" w16du:dateUtc="2025-01-23T13:42:00Z"/>
                <w:sz w:val="18"/>
                <w:szCs w:val="18"/>
              </w:rPr>
            </w:pPr>
            <w:ins w:id="4679"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22A1994" w14:textId="77777777" w:rsidR="00980629" w:rsidRPr="00340B0D" w:rsidRDefault="00980629" w:rsidP="00541D1A">
            <w:pPr>
              <w:rPr>
                <w:ins w:id="4680" w:author="jonathan pritchard" w:date="2025-01-23T13:42:00Z" w16du:dateUtc="2025-01-23T13:42:00Z"/>
                <w:rFonts w:cs="Arial"/>
                <w:sz w:val="18"/>
                <w:szCs w:val="18"/>
              </w:rPr>
            </w:pPr>
          </w:p>
        </w:tc>
      </w:tr>
      <w:tr w:rsidR="00980629" w:rsidRPr="00340B0D" w14:paraId="784BB3C2" w14:textId="77777777" w:rsidTr="00541D1A">
        <w:trPr>
          <w:ins w:id="468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5621AE6" w14:textId="77777777" w:rsidR="00980629" w:rsidRPr="00340B0D" w:rsidRDefault="00980629" w:rsidP="00541D1A">
            <w:pPr>
              <w:pStyle w:val="Default"/>
              <w:rPr>
                <w:ins w:id="4682" w:author="jonathan pritchard" w:date="2025-01-23T13:42:00Z" w16du:dateUtc="2025-01-23T13:42:00Z"/>
                <w:sz w:val="18"/>
                <w:szCs w:val="18"/>
              </w:rPr>
            </w:pPr>
            <w:ins w:id="4683"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FAEC318" w14:textId="77777777" w:rsidR="00980629" w:rsidRPr="00340B0D" w:rsidRDefault="00980629" w:rsidP="00541D1A">
            <w:pPr>
              <w:jc w:val="center"/>
              <w:rPr>
                <w:ins w:id="468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E7F4BE1" w14:textId="77777777" w:rsidR="00980629" w:rsidRPr="00340B0D" w:rsidRDefault="00980629" w:rsidP="00541D1A">
            <w:pPr>
              <w:pStyle w:val="Default"/>
              <w:rPr>
                <w:ins w:id="4685" w:author="jonathan pritchard" w:date="2025-01-23T13:42:00Z" w16du:dateUtc="2025-01-23T13:42:00Z"/>
                <w:sz w:val="18"/>
                <w:szCs w:val="18"/>
              </w:rPr>
            </w:pPr>
            <w:ins w:id="4686"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48EE09E" w14:textId="77777777" w:rsidR="00980629" w:rsidRPr="00340B0D" w:rsidRDefault="00980629" w:rsidP="00541D1A">
            <w:pPr>
              <w:rPr>
                <w:ins w:id="4687" w:author="jonathan pritchard" w:date="2025-01-23T13:42:00Z" w16du:dateUtc="2025-01-23T13:42:00Z"/>
                <w:rFonts w:cs="Arial"/>
                <w:sz w:val="18"/>
                <w:szCs w:val="18"/>
              </w:rPr>
            </w:pPr>
          </w:p>
        </w:tc>
      </w:tr>
      <w:tr w:rsidR="00980629" w:rsidRPr="00340B0D" w14:paraId="5AC697F4" w14:textId="77777777" w:rsidTr="00541D1A">
        <w:trPr>
          <w:ins w:id="468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3C19AF" w14:textId="77777777" w:rsidR="00980629" w:rsidRPr="00340B0D" w:rsidRDefault="00980629" w:rsidP="00541D1A">
            <w:pPr>
              <w:pStyle w:val="Default"/>
              <w:rPr>
                <w:ins w:id="4689" w:author="jonathan pritchard" w:date="2025-01-23T13:42:00Z" w16du:dateUtc="2025-01-23T13:42:00Z"/>
                <w:sz w:val="18"/>
                <w:szCs w:val="18"/>
              </w:rPr>
            </w:pPr>
            <w:ins w:id="4690"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BB1F9F6" w14:textId="77777777" w:rsidR="00980629" w:rsidRPr="00340B0D" w:rsidRDefault="00980629" w:rsidP="00541D1A">
            <w:pPr>
              <w:jc w:val="center"/>
              <w:rPr>
                <w:ins w:id="469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5CF0C5D" w14:textId="77777777" w:rsidR="00980629" w:rsidRPr="00340B0D" w:rsidRDefault="00980629" w:rsidP="00541D1A">
            <w:pPr>
              <w:pStyle w:val="Default"/>
              <w:rPr>
                <w:ins w:id="4692" w:author="jonathan pritchard" w:date="2025-01-23T13:42:00Z" w16du:dateUtc="2025-01-23T13:42:00Z"/>
                <w:sz w:val="18"/>
                <w:szCs w:val="18"/>
              </w:rPr>
            </w:pPr>
            <w:ins w:id="4693"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31A15E4" w14:textId="77777777" w:rsidR="00980629" w:rsidRPr="00340B0D" w:rsidRDefault="00980629" w:rsidP="00541D1A">
            <w:pPr>
              <w:rPr>
                <w:ins w:id="4694" w:author="jonathan pritchard" w:date="2025-01-23T13:42:00Z" w16du:dateUtc="2025-01-23T13:42:00Z"/>
                <w:rFonts w:cs="Arial"/>
                <w:sz w:val="18"/>
                <w:szCs w:val="18"/>
              </w:rPr>
            </w:pPr>
          </w:p>
        </w:tc>
      </w:tr>
      <w:tr w:rsidR="00980629" w:rsidRPr="00340B0D" w14:paraId="0D0D1471" w14:textId="77777777" w:rsidTr="00541D1A">
        <w:trPr>
          <w:ins w:id="469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FC05A76" w14:textId="77777777" w:rsidR="00980629" w:rsidRPr="00340B0D" w:rsidRDefault="00980629" w:rsidP="00541D1A">
            <w:pPr>
              <w:pStyle w:val="Default"/>
              <w:rPr>
                <w:ins w:id="4696" w:author="jonathan pritchard" w:date="2025-01-23T13:42:00Z" w16du:dateUtc="2025-01-23T13:42:00Z"/>
                <w:sz w:val="18"/>
                <w:szCs w:val="18"/>
              </w:rPr>
            </w:pPr>
            <w:ins w:id="4697"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15B2D24" w14:textId="77777777" w:rsidR="00980629" w:rsidRPr="00340B0D" w:rsidRDefault="00980629" w:rsidP="00541D1A">
            <w:pPr>
              <w:jc w:val="center"/>
              <w:rPr>
                <w:ins w:id="469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1DFBAD6" w14:textId="77777777" w:rsidR="00980629" w:rsidRPr="00340B0D" w:rsidRDefault="00980629" w:rsidP="00541D1A">
            <w:pPr>
              <w:pStyle w:val="Default"/>
              <w:rPr>
                <w:ins w:id="4699" w:author="jonathan pritchard" w:date="2025-01-23T13:42:00Z" w16du:dateUtc="2025-01-23T13:42:00Z"/>
                <w:sz w:val="18"/>
                <w:szCs w:val="18"/>
              </w:rPr>
            </w:pPr>
            <w:ins w:id="4700"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0F67C6" w14:textId="77777777" w:rsidR="00980629" w:rsidRPr="00340B0D" w:rsidRDefault="00980629" w:rsidP="00541D1A">
            <w:pPr>
              <w:rPr>
                <w:ins w:id="4701" w:author="jonathan pritchard" w:date="2025-01-23T13:42:00Z" w16du:dateUtc="2025-01-23T13:42:00Z"/>
                <w:rFonts w:cs="Arial"/>
                <w:sz w:val="18"/>
                <w:szCs w:val="18"/>
              </w:rPr>
            </w:pPr>
          </w:p>
        </w:tc>
      </w:tr>
      <w:tr w:rsidR="00980629" w:rsidRPr="00340B0D" w14:paraId="2F143522" w14:textId="77777777" w:rsidTr="00541D1A">
        <w:trPr>
          <w:ins w:id="470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9D5E0AF" w14:textId="77777777" w:rsidR="00980629" w:rsidRPr="00340B0D" w:rsidRDefault="00980629" w:rsidP="00541D1A">
            <w:pPr>
              <w:pStyle w:val="Default"/>
              <w:rPr>
                <w:ins w:id="4703" w:author="jonathan pritchard" w:date="2025-01-23T13:42:00Z" w16du:dateUtc="2025-01-23T13:42:00Z"/>
                <w:sz w:val="18"/>
                <w:szCs w:val="18"/>
              </w:rPr>
            </w:pPr>
            <w:ins w:id="4704"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D1964CE" w14:textId="77777777" w:rsidR="00980629" w:rsidRPr="00340B0D" w:rsidRDefault="00980629" w:rsidP="00541D1A">
            <w:pPr>
              <w:jc w:val="center"/>
              <w:rPr>
                <w:ins w:id="470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3CF466" w14:textId="77777777" w:rsidR="00980629" w:rsidRPr="00340B0D" w:rsidRDefault="00980629" w:rsidP="00541D1A">
            <w:pPr>
              <w:rPr>
                <w:ins w:id="470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778C46C" w14:textId="77777777" w:rsidR="00980629" w:rsidRPr="00340B0D" w:rsidRDefault="00980629" w:rsidP="00541D1A">
            <w:pPr>
              <w:rPr>
                <w:ins w:id="4707" w:author="jonathan pritchard" w:date="2025-01-23T13:42:00Z" w16du:dateUtc="2025-01-23T13:42:00Z"/>
                <w:rFonts w:cs="Arial"/>
                <w:sz w:val="18"/>
                <w:szCs w:val="18"/>
              </w:rPr>
            </w:pPr>
          </w:p>
        </w:tc>
      </w:tr>
      <w:tr w:rsidR="00980629" w:rsidRPr="00340B0D" w14:paraId="2B84BF97" w14:textId="77777777" w:rsidTr="00541D1A">
        <w:trPr>
          <w:ins w:id="470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5472149" w14:textId="77777777" w:rsidR="00980629" w:rsidRPr="00340B0D" w:rsidRDefault="00980629" w:rsidP="00541D1A">
            <w:pPr>
              <w:pStyle w:val="Default"/>
              <w:rPr>
                <w:ins w:id="4709" w:author="jonathan pritchard" w:date="2025-01-23T13:42:00Z" w16du:dateUtc="2025-01-23T13:42:00Z"/>
                <w:sz w:val="18"/>
                <w:szCs w:val="18"/>
              </w:rPr>
            </w:pPr>
            <w:ins w:id="4710"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4D4AF63" w14:textId="77777777" w:rsidR="00980629" w:rsidRPr="00340B0D" w:rsidRDefault="00980629" w:rsidP="00541D1A">
            <w:pPr>
              <w:jc w:val="center"/>
              <w:rPr>
                <w:ins w:id="471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E590F7A" w14:textId="77777777" w:rsidR="00980629" w:rsidRPr="00340B0D" w:rsidRDefault="00980629" w:rsidP="00541D1A">
            <w:pPr>
              <w:rPr>
                <w:ins w:id="4712"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69B3A318" w14:textId="77777777" w:rsidR="00980629" w:rsidRPr="00340B0D" w:rsidRDefault="00980629" w:rsidP="00541D1A">
            <w:pPr>
              <w:rPr>
                <w:ins w:id="4713" w:author="jonathan pritchard" w:date="2025-01-23T13:42:00Z" w16du:dateUtc="2025-01-23T13:42:00Z"/>
                <w:rFonts w:cs="Arial"/>
                <w:sz w:val="18"/>
                <w:szCs w:val="18"/>
              </w:rPr>
            </w:pPr>
          </w:p>
        </w:tc>
      </w:tr>
      <w:tr w:rsidR="00980629" w:rsidRPr="00340B0D" w14:paraId="4754C8E3" w14:textId="77777777" w:rsidTr="00541D1A">
        <w:trPr>
          <w:ins w:id="471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B6BE9A" w14:textId="77777777" w:rsidR="00980629" w:rsidRPr="00340B0D" w:rsidRDefault="00980629" w:rsidP="00541D1A">
            <w:pPr>
              <w:pStyle w:val="Default"/>
              <w:rPr>
                <w:ins w:id="4715" w:author="jonathan pritchard" w:date="2025-01-23T13:42:00Z" w16du:dateUtc="2025-01-23T13:42:00Z"/>
                <w:sz w:val="18"/>
                <w:szCs w:val="18"/>
              </w:rPr>
            </w:pPr>
            <w:ins w:id="4716"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3BADD01" w14:textId="77777777" w:rsidR="00980629" w:rsidRPr="00340B0D" w:rsidRDefault="00980629" w:rsidP="00541D1A">
            <w:pPr>
              <w:jc w:val="center"/>
              <w:rPr>
                <w:ins w:id="471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2BD5F02" w14:textId="77777777" w:rsidR="00980629" w:rsidRPr="00340B0D" w:rsidRDefault="00980629" w:rsidP="00541D1A">
            <w:pPr>
              <w:rPr>
                <w:ins w:id="4718"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5F29BEF" w14:textId="77777777" w:rsidR="00980629" w:rsidRPr="00340B0D" w:rsidRDefault="00980629" w:rsidP="00541D1A">
            <w:pPr>
              <w:rPr>
                <w:ins w:id="4719" w:author="jonathan pritchard" w:date="2025-01-23T13:42:00Z" w16du:dateUtc="2025-01-23T13:42:00Z"/>
                <w:rFonts w:cs="Arial"/>
                <w:sz w:val="18"/>
                <w:szCs w:val="18"/>
              </w:rPr>
            </w:pPr>
          </w:p>
        </w:tc>
      </w:tr>
      <w:tr w:rsidR="00980629" w:rsidRPr="00340B0D" w14:paraId="0DDFCB4C" w14:textId="77777777" w:rsidTr="00541D1A">
        <w:trPr>
          <w:ins w:id="472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AAB74A0" w14:textId="77777777" w:rsidR="00980629" w:rsidRPr="00340B0D" w:rsidRDefault="00980629" w:rsidP="00541D1A">
            <w:pPr>
              <w:pStyle w:val="Default"/>
              <w:ind w:left="720"/>
              <w:rPr>
                <w:ins w:id="4721" w:author="jonathan pritchard" w:date="2025-01-23T13:42:00Z" w16du:dateUtc="2025-01-23T13:42:00Z"/>
                <w:sz w:val="18"/>
                <w:szCs w:val="18"/>
              </w:rPr>
            </w:pPr>
            <w:ins w:id="4722"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EA5CE87" w14:textId="77777777" w:rsidR="00980629" w:rsidRPr="00340B0D" w:rsidRDefault="00980629" w:rsidP="00541D1A">
            <w:pPr>
              <w:jc w:val="center"/>
              <w:rPr>
                <w:ins w:id="472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9F0F7EB" w14:textId="77777777" w:rsidR="00980629" w:rsidRPr="00340B0D" w:rsidRDefault="00980629" w:rsidP="00541D1A">
            <w:pPr>
              <w:rPr>
                <w:ins w:id="4724"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C63DB46" w14:textId="77777777" w:rsidR="00980629" w:rsidRPr="00340B0D" w:rsidRDefault="00980629" w:rsidP="00541D1A">
            <w:pPr>
              <w:rPr>
                <w:ins w:id="4725" w:author="jonathan pritchard" w:date="2025-01-23T13:42:00Z" w16du:dateUtc="2025-01-23T13:42:00Z"/>
                <w:rFonts w:cs="Arial"/>
                <w:sz w:val="18"/>
                <w:szCs w:val="18"/>
              </w:rPr>
            </w:pPr>
          </w:p>
        </w:tc>
      </w:tr>
      <w:tr w:rsidR="00980629" w:rsidRPr="00340B0D" w14:paraId="5AD6B8A3" w14:textId="77777777" w:rsidTr="00541D1A">
        <w:trPr>
          <w:ins w:id="4726"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D86E54B" w14:textId="77777777" w:rsidR="00980629" w:rsidRPr="00340B0D" w:rsidRDefault="00980629" w:rsidP="00541D1A">
            <w:pPr>
              <w:pStyle w:val="Default"/>
              <w:ind w:left="720"/>
              <w:rPr>
                <w:ins w:id="4727" w:author="jonathan pritchard" w:date="2025-01-23T13:42:00Z" w16du:dateUtc="2025-01-23T13:42:00Z"/>
                <w:sz w:val="18"/>
                <w:szCs w:val="18"/>
              </w:rPr>
            </w:pPr>
            <w:ins w:id="4728"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B17616A" w14:textId="77777777" w:rsidR="00980629" w:rsidRPr="00340B0D" w:rsidRDefault="00980629" w:rsidP="00541D1A">
            <w:pPr>
              <w:jc w:val="center"/>
              <w:rPr>
                <w:ins w:id="472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6B00D9F3" w14:textId="77777777" w:rsidR="00980629" w:rsidRPr="00340B0D" w:rsidRDefault="00980629" w:rsidP="00541D1A">
            <w:pPr>
              <w:rPr>
                <w:ins w:id="4730"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AB63332" w14:textId="77777777" w:rsidR="00980629" w:rsidRPr="00340B0D" w:rsidRDefault="00980629" w:rsidP="00541D1A">
            <w:pPr>
              <w:rPr>
                <w:ins w:id="4731" w:author="jonathan pritchard" w:date="2025-01-23T13:42:00Z" w16du:dateUtc="2025-01-23T13:42:00Z"/>
                <w:rFonts w:cs="Arial"/>
                <w:sz w:val="18"/>
                <w:szCs w:val="18"/>
              </w:rPr>
            </w:pPr>
          </w:p>
        </w:tc>
      </w:tr>
      <w:tr w:rsidR="00980629" w:rsidRPr="00340B0D" w14:paraId="251899A4" w14:textId="77777777" w:rsidTr="00541D1A">
        <w:trPr>
          <w:ins w:id="4732"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A763D3F" w14:textId="77777777" w:rsidR="00980629" w:rsidRPr="00EF63B4" w:rsidRDefault="00980629" w:rsidP="00541D1A">
            <w:pPr>
              <w:jc w:val="center"/>
              <w:rPr>
                <w:ins w:id="4733" w:author="jonathan pritchard" w:date="2025-01-23T13:42:00Z" w16du:dateUtc="2025-01-23T13:42:00Z"/>
                <w:rFonts w:cs="Arial"/>
                <w:sz w:val="18"/>
                <w:szCs w:val="18"/>
              </w:rPr>
            </w:pPr>
            <w:ins w:id="4734" w:author="jonathan pritchard" w:date="2025-01-23T13:42:00Z" w16du:dateUtc="2025-01-23T13:42:00Z">
              <w:r>
                <w:rPr>
                  <w:rFonts w:cs="Arial"/>
                  <w:b/>
                  <w:bCs/>
                  <w:sz w:val="18"/>
                  <w:szCs w:val="18"/>
                </w:rPr>
                <w:t>Additional</w:t>
              </w:r>
            </w:ins>
          </w:p>
        </w:tc>
      </w:tr>
      <w:tr w:rsidR="00980629" w:rsidRPr="00340B0D" w14:paraId="2D2BA61A" w14:textId="77777777" w:rsidTr="00541D1A">
        <w:trPr>
          <w:ins w:id="473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CAF6E1" w14:textId="77777777" w:rsidR="00980629" w:rsidRPr="00340B0D" w:rsidRDefault="00980629" w:rsidP="00541D1A">
            <w:pPr>
              <w:pStyle w:val="Default"/>
              <w:ind w:left="720"/>
              <w:rPr>
                <w:ins w:id="4736"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46DE875" w14:textId="77777777" w:rsidR="00980629" w:rsidRPr="00340B0D" w:rsidRDefault="00980629" w:rsidP="00541D1A">
            <w:pPr>
              <w:jc w:val="center"/>
              <w:rPr>
                <w:ins w:id="4737"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377BBEB9" w14:textId="77777777" w:rsidR="00980629" w:rsidRPr="00340B0D" w:rsidRDefault="00980629" w:rsidP="00541D1A">
            <w:pPr>
              <w:rPr>
                <w:ins w:id="4738"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150A08B" w14:textId="77777777" w:rsidR="00980629" w:rsidRPr="00340B0D" w:rsidRDefault="00980629" w:rsidP="00541D1A">
            <w:pPr>
              <w:rPr>
                <w:ins w:id="4739" w:author="jonathan pritchard" w:date="2025-01-23T13:42:00Z" w16du:dateUtc="2025-01-23T13:42:00Z"/>
                <w:rFonts w:cs="Arial"/>
                <w:sz w:val="18"/>
                <w:szCs w:val="18"/>
              </w:rPr>
            </w:pPr>
          </w:p>
        </w:tc>
      </w:tr>
      <w:tr w:rsidR="00980629" w:rsidRPr="00340B0D" w14:paraId="1065A9BD" w14:textId="77777777" w:rsidTr="00541D1A">
        <w:trPr>
          <w:ins w:id="474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8FF05C" w14:textId="77777777" w:rsidR="00980629" w:rsidRPr="00340B0D" w:rsidRDefault="00980629" w:rsidP="00541D1A">
            <w:pPr>
              <w:pStyle w:val="Default"/>
              <w:ind w:left="720"/>
              <w:rPr>
                <w:ins w:id="4741"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304ED1C" w14:textId="77777777" w:rsidR="00980629" w:rsidRPr="00340B0D" w:rsidRDefault="00980629" w:rsidP="00541D1A">
            <w:pPr>
              <w:jc w:val="center"/>
              <w:rPr>
                <w:ins w:id="4742"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F093666" w14:textId="77777777" w:rsidR="00980629" w:rsidRPr="00340B0D" w:rsidRDefault="00980629" w:rsidP="00541D1A">
            <w:pPr>
              <w:rPr>
                <w:ins w:id="474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F7897D5" w14:textId="77777777" w:rsidR="00980629" w:rsidRPr="00340B0D" w:rsidRDefault="00980629" w:rsidP="00541D1A">
            <w:pPr>
              <w:rPr>
                <w:ins w:id="4744" w:author="jonathan pritchard" w:date="2025-01-23T13:42:00Z" w16du:dateUtc="2025-01-23T13:42:00Z"/>
                <w:rFonts w:cs="Arial"/>
                <w:sz w:val="18"/>
                <w:szCs w:val="18"/>
              </w:rPr>
            </w:pPr>
          </w:p>
        </w:tc>
      </w:tr>
      <w:tr w:rsidR="00980629" w:rsidRPr="00340B0D" w14:paraId="139F38F6" w14:textId="77777777" w:rsidTr="00541D1A">
        <w:trPr>
          <w:ins w:id="4745"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D6598" w14:textId="77777777" w:rsidR="00980629" w:rsidRPr="00340B0D" w:rsidRDefault="00980629" w:rsidP="00541D1A">
            <w:pPr>
              <w:jc w:val="center"/>
              <w:rPr>
                <w:ins w:id="4746" w:author="jonathan pritchard" w:date="2025-01-23T13:42:00Z" w16du:dateUtc="2025-01-23T13:42:00Z"/>
                <w:rFonts w:cs="Arial"/>
                <w:b/>
                <w:bCs/>
                <w:sz w:val="18"/>
                <w:szCs w:val="18"/>
              </w:rPr>
            </w:pPr>
            <w:ins w:id="4747" w:author="jonathan pritchard" w:date="2025-01-23T13:42:00Z" w16du:dateUtc="2025-01-23T13:42:00Z">
              <w:r w:rsidRPr="00340B0D">
                <w:rPr>
                  <w:rFonts w:cs="Arial"/>
                  <w:b/>
                  <w:bCs/>
                  <w:sz w:val="18"/>
                  <w:szCs w:val="18"/>
                </w:rPr>
                <w:t>Setup</w:t>
              </w:r>
            </w:ins>
          </w:p>
        </w:tc>
      </w:tr>
      <w:tr w:rsidR="00980629" w:rsidRPr="00340B0D" w14:paraId="44508155" w14:textId="77777777" w:rsidTr="00541D1A">
        <w:trPr>
          <w:ins w:id="4748"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5F4A803A" w14:textId="77777777" w:rsidR="003D21E9" w:rsidRDefault="003D21E9" w:rsidP="00541D1A">
            <w:pPr>
              <w:rPr>
                <w:rFonts w:cs="Arial"/>
                <w:i/>
                <w:color w:val="000000" w:themeColor="text1"/>
              </w:rPr>
            </w:pPr>
          </w:p>
          <w:p w14:paraId="5E58E672" w14:textId="458375C9" w:rsidR="00980629" w:rsidRDefault="003D21E9" w:rsidP="00541D1A">
            <w:pPr>
              <w:rPr>
                <w:ins w:id="4749" w:author="jonathan pritchard" w:date="2025-01-23T13:42:00Z" w16du:dateUtc="2025-01-23T13:42:00Z"/>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p w14:paraId="138D7C48" w14:textId="77777777" w:rsidR="00980629" w:rsidRPr="00110428" w:rsidRDefault="00980629" w:rsidP="00541D1A">
            <w:pPr>
              <w:rPr>
                <w:ins w:id="4750" w:author="jonathan pritchard" w:date="2025-01-23T13:42:00Z" w16du:dateUtc="2025-01-23T13:42:00Z"/>
                <w:rFonts w:cs="Arial"/>
              </w:rPr>
            </w:pPr>
            <w:ins w:id="4751" w:author="jonathan pritchard" w:date="2025-01-23T13:42:00Z" w16du:dateUtc="2025-01-23T13:42:00Z">
              <w:r>
                <w:rPr>
                  <w:rFonts w:cs="Arial"/>
                  <w:i/>
                </w:rPr>
                <w:t>.</w:t>
              </w:r>
              <w:r w:rsidRPr="00110428">
                <w:rPr>
                  <w:rFonts w:cs="Arial"/>
                  <w:i/>
                </w:rPr>
                <w:t xml:space="preserve">. </w:t>
              </w:r>
            </w:ins>
          </w:p>
          <w:p w14:paraId="35E599F8" w14:textId="77777777" w:rsidR="00980629" w:rsidRPr="00340B0D" w:rsidRDefault="00980629" w:rsidP="00541D1A">
            <w:pPr>
              <w:rPr>
                <w:ins w:id="4752" w:author="jonathan pritchard" w:date="2025-01-23T13:42:00Z" w16du:dateUtc="2025-01-23T13:42:00Z"/>
                <w:rFonts w:cs="Arial"/>
                <w:sz w:val="18"/>
                <w:szCs w:val="18"/>
              </w:rPr>
            </w:pPr>
          </w:p>
        </w:tc>
      </w:tr>
      <w:tr w:rsidR="00980629" w:rsidRPr="00340B0D" w14:paraId="0EB1C7F8" w14:textId="77777777" w:rsidTr="00541D1A">
        <w:trPr>
          <w:ins w:id="4753"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7E633B" w14:textId="77777777" w:rsidR="00980629" w:rsidRPr="00340B0D" w:rsidRDefault="00980629" w:rsidP="00541D1A">
            <w:pPr>
              <w:jc w:val="center"/>
              <w:rPr>
                <w:ins w:id="4754" w:author="jonathan pritchard" w:date="2025-01-23T13:42:00Z" w16du:dateUtc="2025-01-23T13:42:00Z"/>
                <w:rFonts w:cs="Arial"/>
                <w:b/>
                <w:bCs/>
                <w:sz w:val="18"/>
                <w:szCs w:val="18"/>
              </w:rPr>
            </w:pPr>
            <w:ins w:id="4755" w:author="jonathan pritchard" w:date="2025-01-23T13:42:00Z" w16du:dateUtc="2025-01-23T13:42:00Z">
              <w:r w:rsidRPr="00340B0D">
                <w:rPr>
                  <w:rFonts w:cs="Arial"/>
                  <w:b/>
                  <w:bCs/>
                  <w:sz w:val="18"/>
                  <w:szCs w:val="18"/>
                </w:rPr>
                <w:lastRenderedPageBreak/>
                <w:t>Action</w:t>
              </w:r>
            </w:ins>
          </w:p>
        </w:tc>
      </w:tr>
      <w:tr w:rsidR="00980629" w:rsidRPr="00340B0D" w14:paraId="29205196" w14:textId="77777777" w:rsidTr="00541D1A">
        <w:trPr>
          <w:ins w:id="475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5514065" w14:textId="6010D1BF" w:rsidR="00980629" w:rsidRPr="00110428" w:rsidRDefault="003D21E9" w:rsidP="00541D1A">
            <w:pPr>
              <w:rPr>
                <w:ins w:id="4757" w:author="jonathan pritchard" w:date="2025-01-23T13:42:00Z" w16du:dateUtc="2025-01-23T13:42:00Z"/>
                <w:rFonts w:cs="Arial"/>
                <w:b/>
                <w:bCs/>
              </w:rPr>
            </w:pPr>
            <w:r w:rsidRPr="007B7669">
              <w:rPr>
                <w:rFonts w:cs="Arial"/>
                <w:i/>
                <w:color w:val="000000" w:themeColor="text1"/>
              </w:rPr>
              <w:t>View the feature at position  32º21.100’S-61º20.650’E  scale 1:5 000</w:t>
            </w:r>
          </w:p>
        </w:tc>
      </w:tr>
      <w:tr w:rsidR="00980629" w:rsidRPr="00340B0D" w14:paraId="4996B6EE" w14:textId="77777777" w:rsidTr="00541D1A">
        <w:trPr>
          <w:ins w:id="4758"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6BABD" w14:textId="77777777" w:rsidR="00980629" w:rsidRPr="00340B0D" w:rsidRDefault="00980629" w:rsidP="00541D1A">
            <w:pPr>
              <w:jc w:val="center"/>
              <w:rPr>
                <w:ins w:id="4759" w:author="jonathan pritchard" w:date="2025-01-23T13:42:00Z" w16du:dateUtc="2025-01-23T13:42:00Z"/>
                <w:rFonts w:cs="Arial"/>
                <w:sz w:val="18"/>
                <w:szCs w:val="18"/>
              </w:rPr>
            </w:pPr>
            <w:ins w:id="4760" w:author="jonathan pritchard" w:date="2025-01-23T13:42:00Z" w16du:dateUtc="2025-01-23T13:42:00Z">
              <w:r w:rsidRPr="00340B0D">
                <w:rPr>
                  <w:rFonts w:cs="Arial"/>
                  <w:b/>
                  <w:bCs/>
                  <w:sz w:val="18"/>
                  <w:szCs w:val="18"/>
                </w:rPr>
                <w:t>Results</w:t>
              </w:r>
            </w:ins>
          </w:p>
        </w:tc>
      </w:tr>
      <w:tr w:rsidR="00980629" w:rsidRPr="00340B0D" w14:paraId="4708CFB7" w14:textId="77777777" w:rsidTr="00541D1A">
        <w:trPr>
          <w:ins w:id="476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35F4B33C" w14:textId="77777777" w:rsidR="00980629" w:rsidRDefault="00980629" w:rsidP="00541D1A">
            <w:pPr>
              <w:rPr>
                <w:ins w:id="4762" w:author="jonathan pritchard" w:date="2025-01-23T13:42:00Z" w16du:dateUtc="2025-01-23T13:42:00Z"/>
                <w:rFonts w:cs="Arial"/>
                <w:sz w:val="18"/>
                <w:szCs w:val="18"/>
              </w:rPr>
            </w:pPr>
          </w:p>
          <w:p w14:paraId="078CD86C" w14:textId="51A83A5B" w:rsidR="00980629" w:rsidRDefault="003D21E9" w:rsidP="00541D1A">
            <w:pPr>
              <w:rPr>
                <w:ins w:id="4763" w:author="jonathan pritchard" w:date="2025-01-23T13:42:00Z" w16du:dateUtc="2025-01-23T13:42:00Z"/>
                <w:rFonts w:cs="Arial"/>
                <w:sz w:val="18"/>
                <w:szCs w:val="18"/>
              </w:rPr>
            </w:pPr>
            <w:r w:rsidRPr="007B7669">
              <w:rPr>
                <w:rFonts w:cs="Arial"/>
                <w:i/>
                <w:color w:val="000000" w:themeColor="text1"/>
              </w:rPr>
              <w:t>Confirm that items 1-4 display as shown in the graphic below</w:t>
            </w:r>
          </w:p>
          <w:p w14:paraId="41574F9F" w14:textId="77777777" w:rsidR="00980629" w:rsidRDefault="00980629" w:rsidP="00541D1A">
            <w:pPr>
              <w:rPr>
                <w:ins w:id="4764" w:author="jonathan pritchard" w:date="2025-01-23T13:42:00Z" w16du:dateUtc="2025-01-23T13:42:00Z"/>
                <w:rFonts w:cs="Arial"/>
                <w:sz w:val="18"/>
                <w:szCs w:val="18"/>
              </w:rPr>
            </w:pPr>
          </w:p>
          <w:p w14:paraId="4D965CEE" w14:textId="77777777" w:rsidR="00980629" w:rsidRPr="00340B0D" w:rsidRDefault="00980629" w:rsidP="00541D1A">
            <w:pPr>
              <w:jc w:val="center"/>
              <w:rPr>
                <w:ins w:id="4765" w:author="jonathan pritchard" w:date="2025-01-23T13:42:00Z" w16du:dateUtc="2025-01-23T13:42:00Z"/>
                <w:rFonts w:cs="Arial"/>
                <w:sz w:val="18"/>
                <w:szCs w:val="18"/>
              </w:rPr>
            </w:pPr>
          </w:p>
          <w:p w14:paraId="1C77EBF5" w14:textId="25B784FF" w:rsidR="00980629" w:rsidRDefault="003D21E9" w:rsidP="00541D1A">
            <w:pPr>
              <w:tabs>
                <w:tab w:val="left" w:pos="3048"/>
              </w:tabs>
              <w:jc w:val="center"/>
              <w:rPr>
                <w:ins w:id="4766" w:author="jonathan pritchard" w:date="2025-01-23T13:42:00Z" w16du:dateUtc="2025-01-23T13:42:00Z"/>
                <w:rFonts w:cs="Arial"/>
                <w:sz w:val="18"/>
                <w:szCs w:val="18"/>
              </w:rPr>
            </w:pPr>
            <w:r w:rsidRPr="000708E2">
              <w:rPr>
                <w:noProof/>
                <w:lang w:val="en-IN" w:eastAsia="en-IN"/>
              </w:rPr>
              <w:drawing>
                <wp:inline distT="0" distB="0" distL="0" distR="0" wp14:anchorId="0C75E589" wp14:editId="21F36368">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30"/>
                          <a:stretch>
                            <a:fillRect/>
                          </a:stretch>
                        </pic:blipFill>
                        <pic:spPr>
                          <a:xfrm>
                            <a:off x="0" y="0"/>
                            <a:ext cx="5836920" cy="3438525"/>
                          </a:xfrm>
                          <a:prstGeom prst="rect">
                            <a:avLst/>
                          </a:prstGeom>
                        </pic:spPr>
                      </pic:pic>
                    </a:graphicData>
                  </a:graphic>
                </wp:inline>
              </w:drawing>
            </w:r>
          </w:p>
          <w:p w14:paraId="3FA3D325" w14:textId="77777777" w:rsidR="00980629" w:rsidRPr="00340B0D" w:rsidRDefault="00980629" w:rsidP="00541D1A">
            <w:pPr>
              <w:tabs>
                <w:tab w:val="left" w:pos="3048"/>
              </w:tabs>
              <w:jc w:val="center"/>
              <w:rPr>
                <w:ins w:id="4767" w:author="jonathan pritchard" w:date="2025-01-23T13:42:00Z" w16du:dateUtc="2025-01-23T13:42:00Z"/>
                <w:rFonts w:cs="Arial"/>
                <w:sz w:val="18"/>
                <w:szCs w:val="18"/>
              </w:rPr>
            </w:pPr>
          </w:p>
          <w:p w14:paraId="0AE814AD" w14:textId="77777777" w:rsidR="00980629" w:rsidRDefault="00980629" w:rsidP="00541D1A">
            <w:pPr>
              <w:jc w:val="center"/>
              <w:rPr>
                <w:ins w:id="4768" w:author="jonathan pritchard" w:date="2025-01-23T13:42:00Z" w16du:dateUtc="2025-01-23T13:42:00Z"/>
                <w:rFonts w:cs="Arial"/>
                <w:sz w:val="18"/>
                <w:szCs w:val="18"/>
              </w:rPr>
            </w:pPr>
          </w:p>
          <w:p w14:paraId="046DE959" w14:textId="77777777" w:rsidR="00980629" w:rsidRDefault="00980629" w:rsidP="00541D1A">
            <w:pPr>
              <w:jc w:val="center"/>
              <w:rPr>
                <w:ins w:id="4769" w:author="jonathan pritchard" w:date="2025-01-23T13:42:00Z" w16du:dateUtc="2025-01-23T13:42:00Z"/>
                <w:rFonts w:cs="Arial"/>
                <w:sz w:val="18"/>
                <w:szCs w:val="18"/>
              </w:rPr>
            </w:pPr>
          </w:p>
          <w:p w14:paraId="079DAD2A" w14:textId="77777777" w:rsidR="00980629" w:rsidRPr="00340B0D" w:rsidRDefault="00980629" w:rsidP="00541D1A">
            <w:pPr>
              <w:rPr>
                <w:ins w:id="4770" w:author="jonathan pritchard" w:date="2025-01-23T13:42:00Z" w16du:dateUtc="2025-01-23T13:42:00Z"/>
                <w:rFonts w:cs="Arial"/>
                <w:sz w:val="18"/>
                <w:szCs w:val="18"/>
              </w:rPr>
            </w:pPr>
          </w:p>
        </w:tc>
      </w:tr>
    </w:tbl>
    <w:p w14:paraId="741754C6" w14:textId="77777777" w:rsidR="00980629" w:rsidRDefault="00980629" w:rsidP="00980629">
      <w:pPr>
        <w:rPr>
          <w:ins w:id="4771" w:author="jonathan pritchard" w:date="2025-01-23T13:42:00Z" w16du:dateUtc="2025-01-23T13:42:00Z"/>
        </w:rPr>
      </w:pPr>
    </w:p>
    <w:p w14:paraId="7187AF69" w14:textId="77777777" w:rsidR="00980629" w:rsidRPr="00980629" w:rsidRDefault="00980629">
      <w:pPr>
        <w:pPrChange w:id="4772"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5CC7902" w14:textId="77777777" w:rsidR="006C7785" w:rsidRDefault="006C7785" w:rsidP="006C7785"/>
    <w:p w14:paraId="104AF98D" w14:textId="0C5EDFCD" w:rsidR="006C7785" w:rsidRPr="00980629" w:rsidRDefault="006C7785" w:rsidP="006C7785">
      <w:pPr>
        <w:pStyle w:val="Heading1"/>
        <w:numPr>
          <w:ilvl w:val="2"/>
          <w:numId w:val="73"/>
        </w:numPr>
        <w:tabs>
          <w:tab w:val="left" w:pos="567"/>
        </w:tabs>
        <w:spacing w:after="120"/>
        <w:ind w:left="284" w:hanging="284"/>
        <w:rPr>
          <w:rFonts w:cs="Arial"/>
          <w:color w:val="000000" w:themeColor="text1"/>
          <w:highlight w:val="yellow"/>
          <w:rPrChange w:id="4773" w:author="jonathan pritchard" w:date="2025-01-23T13:43:00Z" w16du:dateUtc="2025-01-23T13:43:00Z">
            <w:rPr>
              <w:rFonts w:cs="Arial"/>
              <w:color w:val="000000" w:themeColor="text1"/>
            </w:rPr>
          </w:rPrChange>
        </w:rPr>
      </w:pPr>
      <w:r>
        <w:br w:type="page"/>
      </w:r>
      <w:r w:rsidRPr="00980629">
        <w:rPr>
          <w:rFonts w:cs="Arial"/>
          <w:color w:val="000000" w:themeColor="text1"/>
          <w:highlight w:val="yellow"/>
          <w:rPrChange w:id="4774" w:author="jonathan pritchard" w:date="2025-01-23T13:43:00Z" w16du:dateUtc="2025-01-23T13:43:00Z">
            <w:rPr>
              <w:rFonts w:cs="Arial"/>
              <w:color w:val="000000" w:themeColor="text1"/>
            </w:rPr>
          </w:rPrChange>
        </w:rPr>
        <w:lastRenderedPageBreak/>
        <w:t>Text Display</w:t>
      </w:r>
    </w:p>
    <w:p w14:paraId="56C1A3A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0A6D5EC3"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FF45B53"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C603DB8" w14:textId="268EA772" w:rsidR="00980629" w:rsidRPr="00C87169" w:rsidRDefault="003D21E9" w:rsidP="00541D1A">
            <w:pPr>
              <w:jc w:val="center"/>
              <w:rPr>
                <w:rFonts w:cs="Arial"/>
                <w:bCs/>
              </w:rPr>
            </w:pPr>
            <w:r w:rsidRPr="007B7669">
              <w:rPr>
                <w:rFonts w:cs="Arial"/>
                <w:color w:val="000000" w:themeColor="text1"/>
              </w:rPr>
              <w:t>TextDisplay1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32C890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91621A" w14:textId="2B495E51" w:rsidR="00980629" w:rsidRPr="003D21E9" w:rsidRDefault="003D21E9" w:rsidP="003D21E9">
            <w:pPr>
              <w:spacing w:line="240" w:lineRule="auto"/>
              <w:rPr>
                <w:rFonts w:cs="Arial"/>
                <w:color w:val="000000" w:themeColor="text1"/>
              </w:rPr>
            </w:pPr>
            <w:r w:rsidRPr="007B7669">
              <w:rPr>
                <w:rFonts w:cs="Arial"/>
                <w:color w:val="000000" w:themeColor="text1"/>
              </w:rPr>
              <w:t>S-98 C-7.2.9</w:t>
            </w:r>
          </w:p>
        </w:tc>
      </w:tr>
      <w:tr w:rsidR="00980629" w:rsidRPr="00340B0D" w14:paraId="4098368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904C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2D2940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6FDD43" w14:textId="77777777" w:rsidR="00980629" w:rsidRPr="009C22F4" w:rsidRDefault="00980629" w:rsidP="00541D1A">
            <w:pPr>
              <w:rPr>
                <w:rFonts w:cs="Arial"/>
                <w:i/>
              </w:rPr>
            </w:pPr>
          </w:p>
          <w:p w14:paraId="3594F79C" w14:textId="77777777" w:rsidR="00980629" w:rsidRDefault="003D21E9" w:rsidP="00541D1A">
            <w:pPr>
              <w:rPr>
                <w:rFonts w:cs="Arial"/>
                <w:i/>
                <w:color w:val="000000" w:themeColor="text1"/>
              </w:rPr>
            </w:pPr>
            <w:r w:rsidRPr="007B7669">
              <w:rPr>
                <w:rFonts w:cs="Arial"/>
                <w:i/>
                <w:color w:val="000000" w:themeColor="text1"/>
              </w:rPr>
              <w:t>Text display</w:t>
            </w:r>
          </w:p>
          <w:p w14:paraId="20882A7C" w14:textId="43EFC9B4" w:rsidR="003D21E9" w:rsidRPr="009C22F4" w:rsidRDefault="003D21E9" w:rsidP="00541D1A">
            <w:pPr>
              <w:rPr>
                <w:rFonts w:cs="Arial"/>
                <w:i/>
              </w:rPr>
            </w:pPr>
          </w:p>
        </w:tc>
      </w:tr>
      <w:tr w:rsidR="00980629" w:rsidRPr="00340B0D" w14:paraId="4A50C63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8617E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FCFCC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D069F9"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17E27F6" w14:textId="77777777" w:rsidR="00980629" w:rsidRPr="00340B0D" w:rsidRDefault="00980629" w:rsidP="00541D1A">
            <w:pPr>
              <w:jc w:val="center"/>
              <w:rPr>
                <w:rFonts w:cs="Arial"/>
                <w:b/>
                <w:bCs/>
                <w:sz w:val="18"/>
                <w:szCs w:val="18"/>
              </w:rPr>
            </w:pPr>
          </w:p>
        </w:tc>
      </w:tr>
      <w:tr w:rsidR="00980629" w:rsidRPr="00340B0D" w14:paraId="7200F31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1D8C2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BBADA2" w14:textId="77777777" w:rsidR="00980629" w:rsidRPr="00340B0D" w:rsidRDefault="00980629" w:rsidP="00541D1A">
            <w:pPr>
              <w:rPr>
                <w:rFonts w:cs="Arial"/>
                <w:sz w:val="18"/>
                <w:szCs w:val="18"/>
              </w:rPr>
            </w:pPr>
          </w:p>
        </w:tc>
      </w:tr>
      <w:tr w:rsidR="00980629" w:rsidRPr="00340B0D" w14:paraId="49F191F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97AD85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8CADF9E" w14:textId="77777777" w:rsidR="00980629" w:rsidRPr="00340B0D" w:rsidRDefault="00980629" w:rsidP="00541D1A">
            <w:pPr>
              <w:rPr>
                <w:rFonts w:cs="Arial"/>
                <w:sz w:val="18"/>
                <w:szCs w:val="18"/>
              </w:rPr>
            </w:pPr>
          </w:p>
        </w:tc>
      </w:tr>
      <w:tr w:rsidR="00980629" w:rsidRPr="00340B0D" w14:paraId="1BDFDBA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792A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60BA81"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3ACA5D" w14:textId="77777777" w:rsidTr="00541D1A">
        <w:sdt>
          <w:sdtPr>
            <w:rPr>
              <w:rFonts w:cs="Arial"/>
              <w:sz w:val="18"/>
              <w:szCs w:val="18"/>
            </w:rPr>
            <w:alias w:val="Diplay Category"/>
            <w:tag w:val="Diplay Categor"/>
            <w:id w:val="-750035456"/>
            <w:placeholder>
              <w:docPart w:val="8C6CE5E1EE7E479BA7DB417AABB091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B5C8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718A6D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C56830" w14:textId="77777777" w:rsidR="00980629" w:rsidRPr="00340B0D" w:rsidRDefault="00980629" w:rsidP="00541D1A">
            <w:pPr>
              <w:jc w:val="center"/>
              <w:rPr>
                <w:rFonts w:cs="Arial"/>
                <w:sz w:val="18"/>
                <w:szCs w:val="18"/>
              </w:rPr>
            </w:pPr>
          </w:p>
        </w:tc>
      </w:tr>
      <w:tr w:rsidR="00980629" w:rsidRPr="00340B0D" w14:paraId="15F83FC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9720BDA"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73DA1A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26E8BDB" w14:textId="77777777" w:rsidR="00980629" w:rsidRPr="00340B0D" w:rsidRDefault="00980629" w:rsidP="00541D1A">
            <w:pPr>
              <w:jc w:val="center"/>
              <w:rPr>
                <w:rFonts w:cs="Arial"/>
                <w:sz w:val="18"/>
                <w:szCs w:val="18"/>
              </w:rPr>
            </w:pPr>
          </w:p>
        </w:tc>
      </w:tr>
      <w:tr w:rsidR="00980629" w:rsidRPr="00340B0D" w14:paraId="20F76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B297D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07C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D0989"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D379E0" w14:textId="77777777" w:rsidR="00980629" w:rsidRPr="00340B0D" w:rsidRDefault="00980629" w:rsidP="00541D1A">
            <w:pPr>
              <w:jc w:val="center"/>
              <w:rPr>
                <w:rFonts w:cs="Arial"/>
                <w:sz w:val="18"/>
                <w:szCs w:val="18"/>
              </w:rPr>
            </w:pPr>
          </w:p>
        </w:tc>
      </w:tr>
      <w:tr w:rsidR="00980629" w:rsidRPr="00340B0D" w14:paraId="4084F1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3298A2"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1653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A91D8C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835BC47" w14:textId="77777777" w:rsidR="00980629" w:rsidRPr="00340B0D" w:rsidRDefault="00980629" w:rsidP="00541D1A">
            <w:pPr>
              <w:jc w:val="center"/>
              <w:rPr>
                <w:rFonts w:cs="Arial"/>
                <w:sz w:val="18"/>
                <w:szCs w:val="18"/>
              </w:rPr>
            </w:pPr>
          </w:p>
        </w:tc>
      </w:tr>
      <w:tr w:rsidR="00980629" w:rsidRPr="00340B0D" w14:paraId="65C9E7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28B91C"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2473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83770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2428" w14:textId="77777777" w:rsidR="00980629" w:rsidRPr="00340B0D" w:rsidRDefault="00980629" w:rsidP="00541D1A">
            <w:pPr>
              <w:jc w:val="center"/>
              <w:rPr>
                <w:rFonts w:cs="Arial"/>
                <w:sz w:val="18"/>
                <w:szCs w:val="18"/>
              </w:rPr>
            </w:pPr>
          </w:p>
        </w:tc>
      </w:tr>
      <w:tr w:rsidR="00980629" w:rsidRPr="00340B0D" w14:paraId="327BDE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DD151F2"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1750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33454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DF6071F" w14:textId="77777777" w:rsidR="00980629" w:rsidRPr="00340B0D" w:rsidRDefault="00980629" w:rsidP="00541D1A">
            <w:pPr>
              <w:jc w:val="center"/>
              <w:rPr>
                <w:rFonts w:cs="Arial"/>
                <w:sz w:val="18"/>
                <w:szCs w:val="18"/>
              </w:rPr>
            </w:pPr>
          </w:p>
        </w:tc>
      </w:tr>
      <w:tr w:rsidR="00980629" w:rsidRPr="00340B0D" w14:paraId="59328E6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16444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55A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9B84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4E03A89" w14:textId="77777777" w:rsidR="00980629" w:rsidRPr="00340B0D" w:rsidRDefault="00980629" w:rsidP="00541D1A">
            <w:pPr>
              <w:jc w:val="center"/>
              <w:rPr>
                <w:rFonts w:cs="Arial"/>
                <w:sz w:val="18"/>
                <w:szCs w:val="18"/>
              </w:rPr>
            </w:pPr>
          </w:p>
        </w:tc>
      </w:tr>
      <w:tr w:rsidR="00980629" w:rsidRPr="00340B0D" w14:paraId="73A1F4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8F0B2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AA731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30DF02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C1F35C" w14:textId="77777777" w:rsidR="00980629" w:rsidRPr="00340B0D" w:rsidRDefault="00980629" w:rsidP="00541D1A">
            <w:pPr>
              <w:jc w:val="center"/>
              <w:rPr>
                <w:rFonts w:cs="Arial"/>
                <w:sz w:val="18"/>
                <w:szCs w:val="18"/>
              </w:rPr>
            </w:pPr>
          </w:p>
        </w:tc>
      </w:tr>
      <w:tr w:rsidR="00980629" w:rsidRPr="00340B0D" w14:paraId="7461CE3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260CAF"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C15F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862215"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D63FFE" w14:textId="77777777" w:rsidR="00980629" w:rsidRPr="00340B0D" w:rsidRDefault="00980629" w:rsidP="00541D1A">
            <w:pPr>
              <w:jc w:val="center"/>
              <w:rPr>
                <w:rFonts w:cs="Arial"/>
                <w:sz w:val="18"/>
                <w:szCs w:val="18"/>
              </w:rPr>
            </w:pPr>
          </w:p>
        </w:tc>
      </w:tr>
      <w:tr w:rsidR="00980629" w:rsidRPr="00340B0D" w14:paraId="768860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31C144"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D036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0B77815"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98676CD" w14:textId="77777777" w:rsidR="00980629" w:rsidRPr="00340B0D" w:rsidRDefault="00980629" w:rsidP="00541D1A">
            <w:pPr>
              <w:jc w:val="center"/>
              <w:rPr>
                <w:rFonts w:cs="Arial"/>
                <w:sz w:val="18"/>
                <w:szCs w:val="18"/>
              </w:rPr>
            </w:pPr>
          </w:p>
        </w:tc>
      </w:tr>
      <w:tr w:rsidR="00980629" w:rsidRPr="00340B0D" w14:paraId="5A565F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0B9C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58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3B52A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1DEC5C9" w14:textId="77777777" w:rsidR="00980629" w:rsidRPr="00340B0D" w:rsidRDefault="00980629" w:rsidP="00541D1A">
            <w:pPr>
              <w:jc w:val="center"/>
              <w:rPr>
                <w:rFonts w:cs="Arial"/>
                <w:sz w:val="18"/>
                <w:szCs w:val="18"/>
              </w:rPr>
            </w:pPr>
          </w:p>
        </w:tc>
      </w:tr>
      <w:tr w:rsidR="00980629" w:rsidRPr="00340B0D" w14:paraId="68AAB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A6F72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440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1C837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EB65BC" w14:textId="77777777" w:rsidR="00980629" w:rsidRPr="00340B0D" w:rsidRDefault="00980629" w:rsidP="00541D1A">
            <w:pPr>
              <w:jc w:val="center"/>
              <w:rPr>
                <w:rFonts w:cs="Arial"/>
                <w:sz w:val="18"/>
                <w:szCs w:val="18"/>
              </w:rPr>
            </w:pPr>
          </w:p>
        </w:tc>
      </w:tr>
      <w:tr w:rsidR="00980629" w:rsidRPr="00340B0D" w14:paraId="342BDE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014E3B"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52314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DE042E7"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F734506" w14:textId="77777777" w:rsidR="00980629" w:rsidRPr="00340B0D" w:rsidRDefault="00980629" w:rsidP="00541D1A">
            <w:pPr>
              <w:jc w:val="center"/>
              <w:rPr>
                <w:rFonts w:cs="Arial"/>
                <w:sz w:val="18"/>
                <w:szCs w:val="18"/>
              </w:rPr>
            </w:pPr>
          </w:p>
        </w:tc>
      </w:tr>
      <w:tr w:rsidR="00980629" w:rsidRPr="00340B0D" w14:paraId="137506A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1FE278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E3FDB35"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2C966AE" w14:textId="77777777" w:rsidR="00980629" w:rsidRPr="00340B0D" w:rsidRDefault="00980629" w:rsidP="00541D1A">
            <w:pPr>
              <w:jc w:val="center"/>
              <w:rPr>
                <w:rFonts w:cs="Arial"/>
                <w:sz w:val="18"/>
                <w:szCs w:val="18"/>
              </w:rPr>
            </w:pPr>
          </w:p>
        </w:tc>
      </w:tr>
      <w:tr w:rsidR="00980629" w:rsidRPr="00340B0D" w14:paraId="3759E582" w14:textId="77777777" w:rsidTr="00541D1A">
        <w:sdt>
          <w:sdtPr>
            <w:rPr>
              <w:rFonts w:cs="Arial"/>
              <w:sz w:val="18"/>
              <w:szCs w:val="18"/>
            </w:rPr>
            <w:alias w:val="Palette"/>
            <w:tag w:val="Palette"/>
            <w:id w:val="2105765655"/>
            <w:placeholder>
              <w:docPart w:val="4C0744346811415DB5FD24172B57462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B8D7F5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E5B6022"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283DA49" w14:textId="77777777" w:rsidR="00980629" w:rsidRPr="00340B0D" w:rsidRDefault="00980629" w:rsidP="00541D1A">
            <w:pPr>
              <w:jc w:val="center"/>
              <w:rPr>
                <w:rFonts w:cs="Arial"/>
                <w:sz w:val="18"/>
                <w:szCs w:val="18"/>
              </w:rPr>
            </w:pPr>
          </w:p>
        </w:tc>
      </w:tr>
      <w:tr w:rsidR="00980629" w:rsidRPr="00340B0D" w14:paraId="7933C25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EC66E8B"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6D8B747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9FF7B8E" w14:textId="77777777" w:rsidR="00980629" w:rsidRPr="00340B0D" w:rsidRDefault="00980629" w:rsidP="00541D1A">
            <w:pPr>
              <w:jc w:val="center"/>
              <w:rPr>
                <w:rFonts w:cs="Arial"/>
                <w:sz w:val="18"/>
                <w:szCs w:val="18"/>
              </w:rPr>
            </w:pPr>
          </w:p>
        </w:tc>
      </w:tr>
      <w:tr w:rsidR="00980629" w:rsidRPr="00340B0D" w14:paraId="670BFD1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1B34F9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00E829"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8D74F5A" w14:textId="77777777" w:rsidR="00980629" w:rsidRPr="00340B0D" w:rsidRDefault="00980629" w:rsidP="00541D1A">
            <w:pPr>
              <w:jc w:val="center"/>
              <w:rPr>
                <w:rFonts w:cs="Arial"/>
                <w:sz w:val="18"/>
                <w:szCs w:val="18"/>
              </w:rPr>
            </w:pPr>
          </w:p>
        </w:tc>
      </w:tr>
      <w:tr w:rsidR="00980629" w:rsidRPr="00340B0D" w14:paraId="654B719D"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F973E9"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E08497"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00F3905" w14:textId="77777777" w:rsidTr="00541D1A">
        <w:trPr>
          <w:trHeight w:val="287"/>
        </w:trPr>
        <w:tc>
          <w:tcPr>
            <w:tcW w:w="1789" w:type="dxa"/>
            <w:tcBorders>
              <w:left w:val="single" w:sz="12" w:space="0" w:color="auto"/>
              <w:bottom w:val="single" w:sz="4" w:space="0" w:color="auto"/>
            </w:tcBorders>
          </w:tcPr>
          <w:p w14:paraId="1A528F4B"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C50025D"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477ACFC"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E341B7D" w14:textId="77777777" w:rsidR="00980629" w:rsidRPr="00C87169" w:rsidRDefault="00980629" w:rsidP="00541D1A">
            <w:pPr>
              <w:rPr>
                <w:rFonts w:cs="Arial"/>
              </w:rPr>
            </w:pPr>
          </w:p>
        </w:tc>
      </w:tr>
      <w:tr w:rsidR="00980629" w:rsidRPr="00340B0D" w14:paraId="544D3F57" w14:textId="77777777" w:rsidTr="00541D1A">
        <w:tc>
          <w:tcPr>
            <w:tcW w:w="1789" w:type="dxa"/>
            <w:tcBorders>
              <w:left w:val="single" w:sz="12" w:space="0" w:color="auto"/>
              <w:bottom w:val="single" w:sz="4" w:space="0" w:color="auto"/>
            </w:tcBorders>
          </w:tcPr>
          <w:p w14:paraId="630B278B"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DF8D83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E8B797F"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7C0A38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64105BA"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83BE47"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3278330"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E0704D" w14:textId="77777777" w:rsidR="00980629" w:rsidRPr="00340B0D" w:rsidRDefault="00980629" w:rsidP="00541D1A">
            <w:pPr>
              <w:rPr>
                <w:rFonts w:cs="Arial"/>
                <w:sz w:val="18"/>
                <w:szCs w:val="18"/>
              </w:rPr>
            </w:pPr>
          </w:p>
        </w:tc>
      </w:tr>
      <w:tr w:rsidR="00980629" w:rsidRPr="00340B0D" w14:paraId="6A7A60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785938D" w14:textId="77777777" w:rsidR="00980629" w:rsidRPr="00340B0D" w:rsidRDefault="00980629" w:rsidP="00541D1A">
            <w:pPr>
              <w:rPr>
                <w:rFonts w:cs="Arial"/>
                <w:sz w:val="18"/>
                <w:szCs w:val="18"/>
              </w:rPr>
            </w:pPr>
          </w:p>
        </w:tc>
      </w:tr>
      <w:tr w:rsidR="00980629" w:rsidRPr="00340B0D" w14:paraId="22D430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C334F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4150432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1513097"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C1D68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511FAA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BF80B"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4D79A8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5039C2"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C4A5F6" w14:textId="77777777" w:rsidR="00980629" w:rsidRPr="00340B0D" w:rsidRDefault="00980629" w:rsidP="00541D1A">
            <w:pPr>
              <w:rPr>
                <w:rFonts w:cs="Arial"/>
                <w:sz w:val="18"/>
                <w:szCs w:val="18"/>
              </w:rPr>
            </w:pPr>
          </w:p>
        </w:tc>
      </w:tr>
      <w:tr w:rsidR="00980629" w:rsidRPr="00340B0D" w14:paraId="123422B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CA7B1"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4A16C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57C1B5"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EFD31" w14:textId="77777777" w:rsidR="00980629" w:rsidRPr="00340B0D" w:rsidRDefault="00980629" w:rsidP="00541D1A">
            <w:pPr>
              <w:rPr>
                <w:rFonts w:cs="Arial"/>
                <w:sz w:val="18"/>
                <w:szCs w:val="18"/>
              </w:rPr>
            </w:pPr>
          </w:p>
        </w:tc>
      </w:tr>
      <w:tr w:rsidR="00980629" w:rsidRPr="00340B0D" w14:paraId="340BB29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5254948"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27937D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5FB6C6"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5F3C650" w14:textId="77777777" w:rsidR="00980629" w:rsidRPr="00340B0D" w:rsidRDefault="00980629" w:rsidP="00541D1A">
            <w:pPr>
              <w:rPr>
                <w:rFonts w:cs="Arial"/>
                <w:sz w:val="18"/>
                <w:szCs w:val="18"/>
              </w:rPr>
            </w:pPr>
          </w:p>
        </w:tc>
      </w:tr>
      <w:tr w:rsidR="00980629" w:rsidRPr="00340B0D" w14:paraId="2B651D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D04325"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3ACC3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E51AA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13BBA41" w14:textId="77777777" w:rsidR="00980629" w:rsidRPr="00340B0D" w:rsidRDefault="00980629" w:rsidP="00541D1A">
            <w:pPr>
              <w:rPr>
                <w:rFonts w:cs="Arial"/>
                <w:sz w:val="18"/>
                <w:szCs w:val="18"/>
              </w:rPr>
            </w:pPr>
          </w:p>
        </w:tc>
      </w:tr>
      <w:tr w:rsidR="00980629" w:rsidRPr="00340B0D" w14:paraId="0E957D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30CD1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839CC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587B08"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74BD77" w14:textId="77777777" w:rsidR="00980629" w:rsidRPr="00340B0D" w:rsidRDefault="00980629" w:rsidP="00541D1A">
            <w:pPr>
              <w:rPr>
                <w:rFonts w:cs="Arial"/>
                <w:sz w:val="18"/>
                <w:szCs w:val="18"/>
              </w:rPr>
            </w:pPr>
          </w:p>
        </w:tc>
      </w:tr>
      <w:tr w:rsidR="00980629" w:rsidRPr="00340B0D" w14:paraId="347DA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EC7C67"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6D32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45320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79C5BE2" w14:textId="77777777" w:rsidR="00980629" w:rsidRPr="00340B0D" w:rsidRDefault="00980629" w:rsidP="00541D1A">
            <w:pPr>
              <w:rPr>
                <w:rFonts w:cs="Arial"/>
                <w:sz w:val="18"/>
                <w:szCs w:val="18"/>
              </w:rPr>
            </w:pPr>
          </w:p>
        </w:tc>
      </w:tr>
      <w:tr w:rsidR="00980629" w:rsidRPr="00340B0D" w14:paraId="0C1F0D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C25136"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B2650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B74C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1C7E1E" w14:textId="77777777" w:rsidR="00980629" w:rsidRPr="00340B0D" w:rsidRDefault="00980629" w:rsidP="00541D1A">
            <w:pPr>
              <w:rPr>
                <w:rFonts w:cs="Arial"/>
                <w:sz w:val="18"/>
                <w:szCs w:val="18"/>
              </w:rPr>
            </w:pPr>
          </w:p>
        </w:tc>
      </w:tr>
      <w:tr w:rsidR="00980629" w:rsidRPr="00340B0D" w14:paraId="1F86E23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5E87B1"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B8853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E85F44"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89B793D" w14:textId="77777777" w:rsidR="00980629" w:rsidRPr="00340B0D" w:rsidRDefault="00980629" w:rsidP="00541D1A">
            <w:pPr>
              <w:rPr>
                <w:rFonts w:cs="Arial"/>
                <w:sz w:val="18"/>
                <w:szCs w:val="18"/>
              </w:rPr>
            </w:pPr>
          </w:p>
        </w:tc>
      </w:tr>
      <w:tr w:rsidR="00980629" w:rsidRPr="00340B0D" w14:paraId="784460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A135A5"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793B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E1CD2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893F0B" w14:textId="77777777" w:rsidR="00980629" w:rsidRPr="00340B0D" w:rsidRDefault="00980629" w:rsidP="00541D1A">
            <w:pPr>
              <w:rPr>
                <w:rFonts w:cs="Arial"/>
                <w:sz w:val="18"/>
                <w:szCs w:val="18"/>
              </w:rPr>
            </w:pPr>
          </w:p>
        </w:tc>
      </w:tr>
      <w:tr w:rsidR="00980629" w:rsidRPr="00340B0D" w14:paraId="504ACE8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48A0A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747CDB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AB64A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415AF1" w14:textId="77777777" w:rsidR="00980629" w:rsidRPr="00340B0D" w:rsidRDefault="00980629" w:rsidP="00541D1A">
            <w:pPr>
              <w:rPr>
                <w:rFonts w:cs="Arial"/>
                <w:sz w:val="18"/>
                <w:szCs w:val="18"/>
              </w:rPr>
            </w:pPr>
          </w:p>
        </w:tc>
      </w:tr>
      <w:tr w:rsidR="00980629" w:rsidRPr="00340B0D" w14:paraId="599D8F6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E2F2E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D8E6A0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6790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0DD6CA3" w14:textId="77777777" w:rsidR="00980629" w:rsidRPr="00340B0D" w:rsidRDefault="00980629" w:rsidP="00541D1A">
            <w:pPr>
              <w:rPr>
                <w:rFonts w:cs="Arial"/>
                <w:sz w:val="18"/>
                <w:szCs w:val="18"/>
              </w:rPr>
            </w:pPr>
          </w:p>
        </w:tc>
      </w:tr>
      <w:tr w:rsidR="00980629" w:rsidRPr="00340B0D" w14:paraId="4BD9B08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93CC6C"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D1608D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D6C5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1BF03" w14:textId="77777777" w:rsidR="00980629" w:rsidRPr="00340B0D" w:rsidRDefault="00980629" w:rsidP="00541D1A">
            <w:pPr>
              <w:rPr>
                <w:rFonts w:cs="Arial"/>
                <w:sz w:val="18"/>
                <w:szCs w:val="18"/>
              </w:rPr>
            </w:pPr>
          </w:p>
        </w:tc>
      </w:tr>
      <w:tr w:rsidR="00980629" w:rsidRPr="00340B0D" w14:paraId="2655FD5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9560E18"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567B3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66C1C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C9F4CE7" w14:textId="77777777" w:rsidR="00980629" w:rsidRPr="00340B0D" w:rsidRDefault="00980629" w:rsidP="00541D1A">
            <w:pPr>
              <w:rPr>
                <w:rFonts w:cs="Arial"/>
                <w:sz w:val="18"/>
                <w:szCs w:val="18"/>
              </w:rPr>
            </w:pPr>
          </w:p>
        </w:tc>
      </w:tr>
      <w:tr w:rsidR="00980629" w:rsidRPr="00340B0D" w14:paraId="37809CE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BE551D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6C9B2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F81C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9F1F2C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FA929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D62801" w14:textId="77777777" w:rsidR="00980629" w:rsidRPr="00340B0D" w:rsidRDefault="00980629" w:rsidP="00541D1A">
            <w:pPr>
              <w:rPr>
                <w:rFonts w:cs="Arial"/>
                <w:sz w:val="18"/>
                <w:szCs w:val="18"/>
              </w:rPr>
            </w:pPr>
          </w:p>
        </w:tc>
      </w:tr>
      <w:tr w:rsidR="00980629" w:rsidRPr="00340B0D" w14:paraId="746FD5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CA7BF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0238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3000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8E8ACE" w14:textId="77777777" w:rsidR="00980629" w:rsidRPr="00340B0D" w:rsidRDefault="00980629" w:rsidP="00541D1A">
            <w:pPr>
              <w:rPr>
                <w:rFonts w:cs="Arial"/>
                <w:sz w:val="18"/>
                <w:szCs w:val="18"/>
              </w:rPr>
            </w:pPr>
          </w:p>
        </w:tc>
      </w:tr>
      <w:tr w:rsidR="00980629" w:rsidRPr="00340B0D" w14:paraId="5E4B14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16A18E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2BE553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A196B3" w14:textId="77777777" w:rsidR="003D21E9" w:rsidRDefault="003D21E9" w:rsidP="00541D1A">
            <w:pPr>
              <w:rPr>
                <w:rFonts w:cs="Arial"/>
                <w:i/>
                <w:color w:val="000000" w:themeColor="text1"/>
              </w:rPr>
            </w:pPr>
          </w:p>
          <w:p w14:paraId="5431374E" w14:textId="101F3895" w:rsidR="00980629" w:rsidRPr="003D21E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r w:rsidR="00980629">
              <w:rPr>
                <w:rFonts w:cs="Arial"/>
                <w:i/>
              </w:rPr>
              <w:t>.</w:t>
            </w:r>
            <w:r w:rsidR="00980629" w:rsidRPr="00110428">
              <w:rPr>
                <w:rFonts w:cs="Arial"/>
                <w:i/>
              </w:rPr>
              <w:t xml:space="preserve">. </w:t>
            </w:r>
          </w:p>
          <w:p w14:paraId="7F2392A9" w14:textId="77777777" w:rsidR="00980629" w:rsidRPr="00340B0D" w:rsidRDefault="00980629" w:rsidP="00541D1A">
            <w:pPr>
              <w:rPr>
                <w:rFonts w:cs="Arial"/>
                <w:sz w:val="18"/>
                <w:szCs w:val="18"/>
              </w:rPr>
            </w:pPr>
          </w:p>
        </w:tc>
      </w:tr>
      <w:tr w:rsidR="00980629" w:rsidRPr="00340B0D" w14:paraId="2BC18B1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D796D1"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79F55E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2EAC5" w14:textId="2E5C108D" w:rsidR="00980629" w:rsidRPr="00110428" w:rsidRDefault="003D21E9" w:rsidP="00541D1A">
            <w:pPr>
              <w:rPr>
                <w:rFonts w:cs="Arial"/>
                <w:b/>
                <w:bCs/>
              </w:rPr>
            </w:pPr>
            <w:r w:rsidRPr="003D21E9">
              <w:rPr>
                <w:rFonts w:cs="Arial"/>
                <w:b/>
                <w:bCs/>
              </w:rPr>
              <w:t>View the features at position 32°21.100’S 61°21.900’E scale 1:5 000</w:t>
            </w:r>
          </w:p>
        </w:tc>
      </w:tr>
      <w:tr w:rsidR="00980629" w:rsidRPr="00340B0D" w14:paraId="2845AD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36897F"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9811F0"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142C0A99" w14:textId="77777777" w:rsidR="00980629" w:rsidRDefault="00980629" w:rsidP="00541D1A">
            <w:pPr>
              <w:rPr>
                <w:rFonts w:cs="Arial"/>
                <w:sz w:val="18"/>
                <w:szCs w:val="18"/>
              </w:rPr>
            </w:pPr>
          </w:p>
          <w:p w14:paraId="789F471A" w14:textId="77777777" w:rsidR="00980629" w:rsidRDefault="00980629" w:rsidP="00541D1A">
            <w:pPr>
              <w:rPr>
                <w:rFonts w:cs="Arial"/>
                <w:sz w:val="18"/>
                <w:szCs w:val="18"/>
              </w:rPr>
            </w:pPr>
          </w:p>
          <w:p w14:paraId="1177A124" w14:textId="7948BE8C" w:rsidR="00980629" w:rsidRDefault="003D21E9" w:rsidP="00541D1A">
            <w:pPr>
              <w:rPr>
                <w:rFonts w:cs="Arial"/>
                <w:sz w:val="18"/>
                <w:szCs w:val="18"/>
              </w:rPr>
            </w:pPr>
            <w:r w:rsidRPr="007B7669">
              <w:rPr>
                <w:rFonts w:cs="Arial"/>
                <w:i/>
                <w:color w:val="000000" w:themeColor="text1"/>
              </w:rPr>
              <w:t>Confirm that items 1 to 6 display as shown in the graphic below:</w:t>
            </w:r>
          </w:p>
          <w:p w14:paraId="356D9CBF" w14:textId="315738C5" w:rsidR="00980629" w:rsidRPr="00340B0D" w:rsidRDefault="003D21E9" w:rsidP="00541D1A">
            <w:pPr>
              <w:jc w:val="center"/>
              <w:rPr>
                <w:rFonts w:cs="Arial"/>
                <w:sz w:val="18"/>
                <w:szCs w:val="18"/>
              </w:rPr>
            </w:pPr>
            <w:r w:rsidRPr="000708E2">
              <w:rPr>
                <w:noProof/>
                <w:lang w:val="en-IN" w:eastAsia="en-IN"/>
              </w:rPr>
              <w:drawing>
                <wp:inline distT="0" distB="0" distL="0" distR="0" wp14:anchorId="7A299E87" wp14:editId="0E959FD7">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31"/>
                          <a:stretch>
                            <a:fillRect/>
                          </a:stretch>
                        </pic:blipFill>
                        <pic:spPr>
                          <a:xfrm>
                            <a:off x="0" y="0"/>
                            <a:ext cx="5836920" cy="3347085"/>
                          </a:xfrm>
                          <a:prstGeom prst="rect">
                            <a:avLst/>
                          </a:prstGeom>
                        </pic:spPr>
                      </pic:pic>
                    </a:graphicData>
                  </a:graphic>
                </wp:inline>
              </w:drawing>
            </w:r>
          </w:p>
          <w:p w14:paraId="49232DD8" w14:textId="77777777" w:rsidR="00980629" w:rsidRDefault="00980629" w:rsidP="00541D1A">
            <w:pPr>
              <w:tabs>
                <w:tab w:val="left" w:pos="3048"/>
              </w:tabs>
              <w:jc w:val="center"/>
              <w:rPr>
                <w:rFonts w:cs="Arial"/>
                <w:sz w:val="18"/>
                <w:szCs w:val="18"/>
              </w:rPr>
            </w:pPr>
          </w:p>
          <w:p w14:paraId="65A284DE" w14:textId="73378D3D" w:rsidR="00980629" w:rsidRPr="003D21E9" w:rsidRDefault="003D21E9" w:rsidP="00541D1A">
            <w:pPr>
              <w:tabs>
                <w:tab w:val="left" w:pos="3048"/>
              </w:tabs>
              <w:jc w:val="center"/>
              <w:rPr>
                <w:rFonts w:cs="Arial"/>
                <w:i/>
                <w:iCs/>
                <w:sz w:val="18"/>
                <w:szCs w:val="18"/>
              </w:rPr>
            </w:pPr>
            <w:r w:rsidRPr="003D21E9">
              <w:rPr>
                <w:rFonts w:cs="Arial"/>
                <w:i/>
                <w:iCs/>
                <w:sz w:val="18"/>
                <w:szCs w:val="18"/>
              </w:rPr>
              <w:t>(Alternative 1: Manufacturer may implement display of text only once for a feature which is masked)</w:t>
            </w:r>
          </w:p>
          <w:p w14:paraId="26D02AD7" w14:textId="77777777" w:rsidR="00980629" w:rsidRDefault="00980629" w:rsidP="00541D1A">
            <w:pPr>
              <w:jc w:val="center"/>
              <w:rPr>
                <w:rFonts w:cs="Arial"/>
                <w:sz w:val="18"/>
                <w:szCs w:val="18"/>
              </w:rPr>
            </w:pPr>
          </w:p>
          <w:p w14:paraId="1B084D0E" w14:textId="77777777" w:rsidR="00980629" w:rsidRDefault="00980629" w:rsidP="00541D1A">
            <w:pPr>
              <w:jc w:val="center"/>
              <w:rPr>
                <w:rFonts w:cs="Arial"/>
                <w:sz w:val="18"/>
                <w:szCs w:val="18"/>
              </w:rPr>
            </w:pPr>
          </w:p>
          <w:p w14:paraId="2880C87C" w14:textId="77777777" w:rsidR="00980629" w:rsidRPr="00340B0D" w:rsidRDefault="00980629" w:rsidP="00541D1A">
            <w:pPr>
              <w:rPr>
                <w:rFonts w:cs="Arial"/>
                <w:sz w:val="18"/>
                <w:szCs w:val="18"/>
              </w:rPr>
            </w:pPr>
          </w:p>
        </w:tc>
      </w:tr>
      <w:tr w:rsidR="00F95BCA" w:rsidRPr="00340B0D" w14:paraId="2222CE24"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532B1B35" w14:textId="77777777" w:rsidR="00F95BCA" w:rsidRDefault="00F95BCA" w:rsidP="00541D1A">
            <w:pPr>
              <w:rPr>
                <w:rFonts w:cs="Arial"/>
                <w:i/>
                <w:color w:val="000000" w:themeColor="text1"/>
              </w:rPr>
            </w:pPr>
            <w:r w:rsidRPr="007B7669">
              <w:rPr>
                <w:rFonts w:cs="Arial"/>
                <w:i/>
                <w:color w:val="000000" w:themeColor="text1"/>
              </w:rPr>
              <w:t>Set Display Category Standard</w:t>
            </w:r>
          </w:p>
          <w:p w14:paraId="4B7648AD" w14:textId="7998D5E9" w:rsidR="00F95BCA" w:rsidRDefault="00F95BCA" w:rsidP="00541D1A">
            <w:pPr>
              <w:rPr>
                <w:rFonts w:cs="Arial"/>
                <w:i/>
                <w:color w:val="000000" w:themeColor="text1"/>
              </w:rPr>
            </w:pPr>
            <w:r w:rsidRPr="00F95BCA">
              <w:rPr>
                <w:rFonts w:cs="Arial"/>
                <w:i/>
                <w:color w:val="000000" w:themeColor="text1"/>
              </w:rPr>
              <w:t>Confirm that items 1 to 6 display as shown in the graphic below</w:t>
            </w:r>
          </w:p>
          <w:p w14:paraId="4EA63734" w14:textId="77777777" w:rsidR="00F95BCA" w:rsidRDefault="00F95BCA" w:rsidP="00541D1A">
            <w:pPr>
              <w:rPr>
                <w:rFonts w:cs="Arial"/>
                <w:i/>
                <w:color w:val="000000" w:themeColor="text1"/>
              </w:rPr>
            </w:pPr>
          </w:p>
          <w:p w14:paraId="4A7FC12E" w14:textId="6D3F046B" w:rsidR="00F95BCA" w:rsidRDefault="00F95BCA" w:rsidP="00541D1A">
            <w:pPr>
              <w:rPr>
                <w:rFonts w:cs="Arial"/>
                <w:sz w:val="18"/>
                <w:szCs w:val="18"/>
              </w:rPr>
            </w:pPr>
            <w:r w:rsidRPr="003F6E63">
              <w:rPr>
                <w:rFonts w:cs="Arial"/>
                <w:noProof/>
                <w:color w:val="000000" w:themeColor="text1"/>
                <w:lang w:val="en-IN" w:eastAsia="en-IN"/>
              </w:rPr>
              <w:drawing>
                <wp:inline distT="0" distB="0" distL="0" distR="0" wp14:anchorId="25997E93" wp14:editId="262F2CAA">
                  <wp:extent cx="4521200" cy="3197598"/>
                  <wp:effectExtent l="0" t="0" r="0" b="317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32"/>
                          <a:stretch>
                            <a:fillRect/>
                          </a:stretch>
                        </pic:blipFill>
                        <pic:spPr>
                          <a:xfrm>
                            <a:off x="0" y="0"/>
                            <a:ext cx="4526769" cy="3201536"/>
                          </a:xfrm>
                          <a:prstGeom prst="rect">
                            <a:avLst/>
                          </a:prstGeom>
                        </pic:spPr>
                      </pic:pic>
                    </a:graphicData>
                  </a:graphic>
                </wp:inline>
              </w:drawing>
            </w:r>
          </w:p>
        </w:tc>
      </w:tr>
      <w:tr w:rsidR="00F95BCA" w:rsidRPr="00340B0D" w14:paraId="7F3C990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6096829" w14:textId="77777777" w:rsidR="00F95BCA" w:rsidRDefault="00F95BCA" w:rsidP="00541D1A">
            <w:pPr>
              <w:rPr>
                <w:rFonts w:cs="Arial"/>
                <w:i/>
              </w:rPr>
            </w:pPr>
            <w:r w:rsidRPr="007B7669">
              <w:rPr>
                <w:rFonts w:cs="Arial"/>
                <w:i/>
              </w:rPr>
              <w:t>set Display Category Base Display</w:t>
            </w:r>
          </w:p>
          <w:p w14:paraId="3129D1A0" w14:textId="77777777" w:rsidR="00F95BCA" w:rsidRDefault="00F95BCA" w:rsidP="00541D1A">
            <w:pPr>
              <w:rPr>
                <w:rFonts w:cs="Arial"/>
                <w:i/>
              </w:rPr>
            </w:pPr>
            <w:r w:rsidRPr="007B7669">
              <w:rPr>
                <w:rFonts w:cs="Arial"/>
                <w:i/>
              </w:rPr>
              <w:t>View the features at position 32°21.100’S 61°21.900’E scale 1:5 000</w:t>
            </w:r>
          </w:p>
          <w:p w14:paraId="5551A90F" w14:textId="77777777" w:rsidR="00F95BCA" w:rsidRDefault="00F95BCA" w:rsidP="00541D1A">
            <w:pPr>
              <w:rPr>
                <w:rFonts w:cs="Arial"/>
                <w:i/>
              </w:rPr>
            </w:pPr>
          </w:p>
          <w:p w14:paraId="0BC74D2C" w14:textId="77777777" w:rsidR="00F95BCA" w:rsidRDefault="00F95BCA" w:rsidP="00541D1A">
            <w:pPr>
              <w:rPr>
                <w:rFonts w:cs="Arial"/>
                <w:sz w:val="18"/>
                <w:szCs w:val="18"/>
              </w:rPr>
            </w:pPr>
            <w:r w:rsidRPr="00F95BCA">
              <w:rPr>
                <w:rFonts w:cs="Arial"/>
                <w:sz w:val="18"/>
                <w:szCs w:val="18"/>
              </w:rPr>
              <w:lastRenderedPageBreak/>
              <w:t>Confirm that items 3,5 and 6 display as shown in the graphic below:</w:t>
            </w:r>
          </w:p>
          <w:p w14:paraId="26603FFA" w14:textId="77777777" w:rsidR="00F95BCA" w:rsidRDefault="00F95BCA" w:rsidP="00541D1A">
            <w:pPr>
              <w:rPr>
                <w:rFonts w:cs="Arial"/>
                <w:sz w:val="18"/>
                <w:szCs w:val="18"/>
              </w:rPr>
            </w:pPr>
          </w:p>
          <w:p w14:paraId="6540DEC3" w14:textId="04AEDCA6" w:rsidR="00F95BCA" w:rsidRDefault="00F95BCA" w:rsidP="00541D1A">
            <w:pPr>
              <w:rPr>
                <w:rFonts w:cs="Arial"/>
                <w:sz w:val="18"/>
                <w:szCs w:val="18"/>
              </w:rPr>
            </w:pPr>
            <w:r>
              <w:rPr>
                <w:noProof/>
                <w:lang w:val="en-IN" w:eastAsia="en-IN"/>
              </w:rPr>
              <w:drawing>
                <wp:inline distT="0" distB="0" distL="0" distR="0" wp14:anchorId="43537ECE" wp14:editId="5AD8F260">
                  <wp:extent cx="5308600" cy="3062330"/>
                  <wp:effectExtent l="0" t="0" r="6350" b="508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13116" cy="3064935"/>
                          </a:xfrm>
                          <a:prstGeom prst="rect">
                            <a:avLst/>
                          </a:prstGeom>
                          <a:noFill/>
                          <a:ln>
                            <a:noFill/>
                          </a:ln>
                        </pic:spPr>
                      </pic:pic>
                    </a:graphicData>
                  </a:graphic>
                </wp:inline>
              </w:drawing>
            </w:r>
          </w:p>
          <w:p w14:paraId="5340FD27" w14:textId="07BB8A7A" w:rsidR="00F95BCA" w:rsidRDefault="00F95BCA" w:rsidP="00541D1A">
            <w:pPr>
              <w:rPr>
                <w:rFonts w:cs="Arial"/>
                <w:sz w:val="18"/>
                <w:szCs w:val="18"/>
              </w:rPr>
            </w:pPr>
          </w:p>
        </w:tc>
      </w:tr>
    </w:tbl>
    <w:p w14:paraId="443E1898" w14:textId="77777777" w:rsidR="00980629" w:rsidRDefault="00980629" w:rsidP="00980629"/>
    <w:p w14:paraId="62875B3E" w14:textId="77777777" w:rsidR="00980629" w:rsidRDefault="00980629" w:rsidP="00980629"/>
    <w:p w14:paraId="4CB4154B" w14:textId="77777777" w:rsidR="00980629" w:rsidRPr="00980629" w:rsidRDefault="00980629">
      <w:pPr>
        <w:pPrChange w:id="4775"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139AD29" w14:textId="77777777" w:rsidR="006C7785" w:rsidRPr="00980629" w:rsidRDefault="006C7785" w:rsidP="006C7785">
      <w:pPr>
        <w:pStyle w:val="Heading1"/>
        <w:numPr>
          <w:ilvl w:val="2"/>
          <w:numId w:val="73"/>
        </w:numPr>
        <w:tabs>
          <w:tab w:val="left" w:pos="567"/>
        </w:tabs>
        <w:spacing w:after="120"/>
        <w:ind w:left="567" w:hanging="567"/>
        <w:rPr>
          <w:ins w:id="4776" w:author="jonathan pritchard" w:date="2025-01-23T13:43:00Z" w16du:dateUtc="2025-01-23T13:43:00Z"/>
          <w:rFonts w:cs="Arial"/>
          <w:color w:val="000000" w:themeColor="text1"/>
          <w:highlight w:val="yellow"/>
          <w:rPrChange w:id="4777" w:author="jonathan pritchard" w:date="2025-01-23T13:43:00Z" w16du:dateUtc="2025-01-23T13:43:00Z">
            <w:rPr>
              <w:ins w:id="4778" w:author="jonathan pritchard" w:date="2025-01-23T13:43:00Z" w16du:dateUtc="2025-01-23T13:43:00Z"/>
              <w:rFonts w:cs="Arial"/>
              <w:color w:val="000000" w:themeColor="text1"/>
            </w:rPr>
          </w:rPrChange>
        </w:rPr>
      </w:pPr>
      <w:r>
        <w:br w:type="page"/>
      </w:r>
      <w:r w:rsidRPr="00980629">
        <w:rPr>
          <w:rFonts w:cs="Arial"/>
          <w:color w:val="000000" w:themeColor="text1"/>
          <w:highlight w:val="yellow"/>
          <w:rPrChange w:id="4779" w:author="jonathan pritchard" w:date="2025-01-23T13:43:00Z" w16du:dateUtc="2025-01-23T13:43:00Z">
            <w:rPr>
              <w:rFonts w:cs="Arial"/>
              <w:color w:val="000000" w:themeColor="text1"/>
            </w:rPr>
          </w:rPrChange>
        </w:rPr>
        <w:lastRenderedPageBreak/>
        <w:t>Display of area borders</w:t>
      </w:r>
    </w:p>
    <w:p w14:paraId="1D453F81" w14:textId="77777777" w:rsidR="00980629" w:rsidRDefault="00980629" w:rsidP="00980629">
      <w:pPr>
        <w:rPr>
          <w:ins w:id="4780" w:author="jonathan pritchard" w:date="2025-01-23T13:43:00Z" w16du:dateUtc="2025-01-23T13:4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36F8DC58" w14:textId="77777777" w:rsidTr="00541D1A">
        <w:trPr>
          <w:trHeight w:val="416"/>
          <w:ins w:id="4781"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6973F8" w14:textId="77777777" w:rsidR="00980629" w:rsidRPr="00340B0D" w:rsidRDefault="00980629" w:rsidP="00541D1A">
            <w:pPr>
              <w:jc w:val="center"/>
              <w:rPr>
                <w:ins w:id="4782" w:author="jonathan pritchard" w:date="2025-01-23T13:43:00Z" w16du:dateUtc="2025-01-23T13:43:00Z"/>
                <w:rFonts w:cs="Arial"/>
                <w:b/>
                <w:bCs/>
                <w:sz w:val="18"/>
                <w:szCs w:val="18"/>
              </w:rPr>
            </w:pPr>
            <w:ins w:id="4783"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92E59C" w14:textId="3C309F08" w:rsidR="00980629" w:rsidRPr="00C87169" w:rsidRDefault="00F95BCA" w:rsidP="00541D1A">
            <w:pPr>
              <w:jc w:val="center"/>
              <w:rPr>
                <w:ins w:id="4784" w:author="jonathan pritchard" w:date="2025-01-23T13:43:00Z" w16du:dateUtc="2025-01-23T13:43:00Z"/>
                <w:rFonts w:cs="Arial"/>
                <w:bCs/>
              </w:rPr>
            </w:pPr>
            <w:proofErr w:type="spellStart"/>
            <w:r>
              <w:t>AreaBorders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27F5688" w14:textId="77777777" w:rsidR="00980629" w:rsidRPr="00340B0D" w:rsidRDefault="00980629" w:rsidP="00541D1A">
            <w:pPr>
              <w:jc w:val="center"/>
              <w:rPr>
                <w:ins w:id="4785" w:author="jonathan pritchard" w:date="2025-01-23T13:43:00Z" w16du:dateUtc="2025-01-23T13:43:00Z"/>
                <w:rFonts w:cs="Arial"/>
                <w:b/>
                <w:bCs/>
                <w:sz w:val="18"/>
                <w:szCs w:val="18"/>
              </w:rPr>
            </w:pPr>
            <w:ins w:id="4786"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277679" w14:textId="03FC83FE" w:rsidR="00980629" w:rsidRPr="00F95BCA" w:rsidRDefault="00F95BCA" w:rsidP="00F95BCA">
            <w:pPr>
              <w:spacing w:line="240" w:lineRule="auto"/>
              <w:rPr>
                <w:ins w:id="4787" w:author="jonathan pritchard" w:date="2025-01-23T13:43:00Z" w16du:dateUtc="2025-01-23T13:43:00Z"/>
                <w:rFonts w:ascii="Calibri" w:hAnsi="Calibri" w:cs="Calibri"/>
                <w:color w:val="000000"/>
              </w:rPr>
            </w:pPr>
            <w:r>
              <w:rPr>
                <w:rFonts w:ascii="Calibri" w:hAnsi="Calibri" w:cs="Calibri"/>
                <w:color w:val="000000"/>
              </w:rPr>
              <w:t>S-98 C-7.2.9</w:t>
            </w:r>
          </w:p>
        </w:tc>
      </w:tr>
      <w:tr w:rsidR="00980629" w:rsidRPr="00340B0D" w14:paraId="58913A54" w14:textId="77777777" w:rsidTr="00541D1A">
        <w:trPr>
          <w:ins w:id="4788"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29F463" w14:textId="77777777" w:rsidR="00980629" w:rsidRPr="00340B0D" w:rsidRDefault="00980629" w:rsidP="00541D1A">
            <w:pPr>
              <w:rPr>
                <w:ins w:id="4789" w:author="jonathan pritchard" w:date="2025-01-23T13:43:00Z" w16du:dateUtc="2025-01-23T13:43:00Z"/>
                <w:rFonts w:cs="Arial"/>
                <w:b/>
                <w:bCs/>
                <w:sz w:val="18"/>
                <w:szCs w:val="18"/>
              </w:rPr>
            </w:pPr>
            <w:ins w:id="4790" w:author="jonathan pritchard" w:date="2025-01-23T13:43:00Z" w16du:dateUtc="2025-01-23T13:43:00Z">
              <w:r w:rsidRPr="00340B0D">
                <w:rPr>
                  <w:rFonts w:cs="Arial"/>
                  <w:b/>
                  <w:bCs/>
                  <w:sz w:val="18"/>
                  <w:szCs w:val="18"/>
                </w:rPr>
                <w:t>Test Description</w:t>
              </w:r>
            </w:ins>
          </w:p>
        </w:tc>
      </w:tr>
      <w:tr w:rsidR="00980629" w:rsidRPr="00340B0D" w14:paraId="73EC49AE" w14:textId="77777777" w:rsidTr="00541D1A">
        <w:trPr>
          <w:ins w:id="479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677837A" w14:textId="77777777" w:rsidR="00980629" w:rsidRPr="009C22F4" w:rsidRDefault="00980629" w:rsidP="00541D1A">
            <w:pPr>
              <w:rPr>
                <w:ins w:id="4792" w:author="jonathan pritchard" w:date="2025-01-23T13:43:00Z" w16du:dateUtc="2025-01-23T13:43:00Z"/>
                <w:rFonts w:cs="Arial"/>
                <w:i/>
              </w:rPr>
            </w:pPr>
          </w:p>
          <w:p w14:paraId="7F6B95FB" w14:textId="77777777" w:rsidR="00980629" w:rsidRDefault="00F95BCA" w:rsidP="00541D1A">
            <w:pPr>
              <w:rPr>
                <w:rFonts w:cs="Arial"/>
                <w:i/>
              </w:rPr>
            </w:pPr>
            <w:r w:rsidRPr="007B7669">
              <w:rPr>
                <w:rFonts w:cs="Arial"/>
                <w:i/>
              </w:rPr>
              <w:t>Display of area borders</w:t>
            </w:r>
          </w:p>
          <w:p w14:paraId="41FBCCCA" w14:textId="4E4B1B8A" w:rsidR="00F95BCA" w:rsidRPr="009C22F4" w:rsidRDefault="00F95BCA" w:rsidP="00541D1A">
            <w:pPr>
              <w:rPr>
                <w:ins w:id="4793" w:author="jonathan pritchard" w:date="2025-01-23T13:43:00Z" w16du:dateUtc="2025-01-23T13:43:00Z"/>
                <w:rFonts w:cs="Arial"/>
                <w:i/>
              </w:rPr>
            </w:pPr>
          </w:p>
        </w:tc>
      </w:tr>
      <w:tr w:rsidR="00980629" w:rsidRPr="00340B0D" w14:paraId="31A4F69A" w14:textId="77777777" w:rsidTr="00541D1A">
        <w:trPr>
          <w:ins w:id="4794"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D3926B" w14:textId="77777777" w:rsidR="00980629" w:rsidRPr="00340B0D" w:rsidRDefault="00980629" w:rsidP="00541D1A">
            <w:pPr>
              <w:jc w:val="center"/>
              <w:rPr>
                <w:ins w:id="4795" w:author="jonathan pritchard" w:date="2025-01-23T13:43:00Z" w16du:dateUtc="2025-01-23T13:43:00Z"/>
                <w:rFonts w:cs="Arial"/>
                <w:b/>
                <w:bCs/>
                <w:sz w:val="18"/>
                <w:szCs w:val="18"/>
              </w:rPr>
            </w:pPr>
            <w:ins w:id="4796" w:author="jonathan pritchard" w:date="2025-01-23T13:43:00Z" w16du:dateUtc="2025-01-23T13:43:00Z">
              <w:r w:rsidRPr="00340B0D">
                <w:rPr>
                  <w:rFonts w:cs="Arial"/>
                  <w:b/>
                  <w:bCs/>
                  <w:sz w:val="18"/>
                  <w:szCs w:val="18"/>
                </w:rPr>
                <w:t>Loaded Data</w:t>
              </w:r>
            </w:ins>
          </w:p>
        </w:tc>
      </w:tr>
      <w:tr w:rsidR="00980629" w:rsidRPr="00340B0D" w14:paraId="7CAF65EB" w14:textId="77777777" w:rsidTr="00541D1A">
        <w:trPr>
          <w:ins w:id="4797"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9542B8" w14:textId="77777777" w:rsidR="00980629" w:rsidRPr="00340B0D" w:rsidRDefault="00980629" w:rsidP="00541D1A">
            <w:pPr>
              <w:jc w:val="center"/>
              <w:rPr>
                <w:ins w:id="4798" w:author="jonathan pritchard" w:date="2025-01-23T13:43:00Z" w16du:dateUtc="2025-01-23T13:43:00Z"/>
                <w:rFonts w:cs="Arial"/>
                <w:b/>
                <w:bCs/>
                <w:sz w:val="18"/>
                <w:szCs w:val="18"/>
              </w:rPr>
            </w:pPr>
            <w:ins w:id="4799"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2D5F58" w14:textId="77777777" w:rsidR="00980629" w:rsidRPr="00340B0D" w:rsidRDefault="00980629" w:rsidP="00541D1A">
            <w:pPr>
              <w:jc w:val="center"/>
              <w:rPr>
                <w:ins w:id="4800" w:author="jonathan pritchard" w:date="2025-01-23T13:43:00Z" w16du:dateUtc="2025-01-23T13:43:00Z"/>
                <w:rFonts w:cs="Arial"/>
                <w:b/>
                <w:bCs/>
                <w:sz w:val="18"/>
                <w:szCs w:val="18"/>
              </w:rPr>
            </w:pPr>
          </w:p>
        </w:tc>
      </w:tr>
      <w:tr w:rsidR="00980629" w:rsidRPr="00340B0D" w14:paraId="7E85FA59" w14:textId="77777777" w:rsidTr="00541D1A">
        <w:trPr>
          <w:ins w:id="4801"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FE5D5FD" w14:textId="77777777" w:rsidR="00980629" w:rsidRPr="00340B0D" w:rsidRDefault="00980629" w:rsidP="00541D1A">
            <w:pPr>
              <w:rPr>
                <w:ins w:id="4802"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F4F4138" w14:textId="77777777" w:rsidR="00980629" w:rsidRPr="00340B0D" w:rsidRDefault="00980629" w:rsidP="00541D1A">
            <w:pPr>
              <w:rPr>
                <w:ins w:id="4803" w:author="jonathan pritchard" w:date="2025-01-23T13:43:00Z" w16du:dateUtc="2025-01-23T13:43:00Z"/>
                <w:rFonts w:cs="Arial"/>
                <w:sz w:val="18"/>
                <w:szCs w:val="18"/>
              </w:rPr>
            </w:pPr>
          </w:p>
        </w:tc>
      </w:tr>
      <w:tr w:rsidR="00980629" w:rsidRPr="00340B0D" w14:paraId="19CC4FB0" w14:textId="77777777" w:rsidTr="00541D1A">
        <w:trPr>
          <w:ins w:id="4804"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4E235F2" w14:textId="77777777" w:rsidR="00980629" w:rsidRPr="00340B0D" w:rsidRDefault="00980629" w:rsidP="00541D1A">
            <w:pPr>
              <w:rPr>
                <w:ins w:id="4805"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53C6A72" w14:textId="77777777" w:rsidR="00980629" w:rsidRPr="00340B0D" w:rsidRDefault="00980629" w:rsidP="00541D1A">
            <w:pPr>
              <w:rPr>
                <w:ins w:id="4806" w:author="jonathan pritchard" w:date="2025-01-23T13:43:00Z" w16du:dateUtc="2025-01-23T13:43:00Z"/>
                <w:rFonts w:cs="Arial"/>
                <w:sz w:val="18"/>
                <w:szCs w:val="18"/>
              </w:rPr>
            </w:pPr>
          </w:p>
        </w:tc>
      </w:tr>
      <w:tr w:rsidR="00980629" w:rsidRPr="00340B0D" w14:paraId="2EACDF08" w14:textId="77777777" w:rsidTr="00541D1A">
        <w:trPr>
          <w:ins w:id="4807"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9D639" w14:textId="77777777" w:rsidR="00980629" w:rsidRPr="00340B0D" w:rsidRDefault="00980629" w:rsidP="00541D1A">
            <w:pPr>
              <w:jc w:val="center"/>
              <w:rPr>
                <w:ins w:id="4808" w:author="jonathan pritchard" w:date="2025-01-23T13:43:00Z" w16du:dateUtc="2025-01-23T13:43:00Z"/>
                <w:rFonts w:cs="Arial"/>
                <w:b/>
                <w:bCs/>
                <w:sz w:val="18"/>
                <w:szCs w:val="18"/>
              </w:rPr>
            </w:pPr>
            <w:ins w:id="4809"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3C26E4" w14:textId="77777777" w:rsidR="00980629" w:rsidRPr="00340B0D" w:rsidRDefault="00980629" w:rsidP="00541D1A">
            <w:pPr>
              <w:jc w:val="center"/>
              <w:rPr>
                <w:ins w:id="4810" w:author="jonathan pritchard" w:date="2025-01-23T13:43:00Z" w16du:dateUtc="2025-01-23T13:43:00Z"/>
                <w:rFonts w:cs="Arial"/>
                <w:b/>
                <w:bCs/>
                <w:sz w:val="18"/>
                <w:szCs w:val="18"/>
              </w:rPr>
            </w:pPr>
            <w:ins w:id="4811"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3CB9E930" w14:textId="77777777" w:rsidTr="00541D1A">
        <w:trPr>
          <w:ins w:id="4812" w:author="jonathan pritchard" w:date="2025-01-23T13:43:00Z"/>
        </w:trPr>
        <w:customXmlInsRangeStart w:id="4813" w:author="jonathan pritchard" w:date="2025-01-23T13:43:00Z"/>
        <w:sdt>
          <w:sdtPr>
            <w:rPr>
              <w:rFonts w:cs="Arial"/>
              <w:sz w:val="18"/>
              <w:szCs w:val="18"/>
            </w:rPr>
            <w:alias w:val="Diplay Category"/>
            <w:tag w:val="Diplay Categor"/>
            <w:id w:val="1370026037"/>
            <w:placeholder>
              <w:docPart w:val="A9493C31C6C54E04A3CDA0E2E351FB1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81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8F50674" w14:textId="77777777" w:rsidR="00980629" w:rsidRPr="00340B0D" w:rsidRDefault="00980629" w:rsidP="00541D1A">
                <w:pPr>
                  <w:rPr>
                    <w:ins w:id="4814" w:author="jonathan pritchard" w:date="2025-01-23T13:43:00Z" w16du:dateUtc="2025-01-23T13:43:00Z"/>
                    <w:rFonts w:cs="Arial"/>
                    <w:sz w:val="18"/>
                    <w:szCs w:val="18"/>
                  </w:rPr>
                </w:pPr>
                <w:ins w:id="4815" w:author="jonathan pritchard" w:date="2025-01-23T13:43:00Z" w16du:dateUtc="2025-01-23T13:43:00Z">
                  <w:r>
                    <w:rPr>
                      <w:rFonts w:cs="Arial"/>
                      <w:sz w:val="18"/>
                      <w:szCs w:val="18"/>
                    </w:rPr>
                    <w:t>Other</w:t>
                  </w:r>
                </w:ins>
              </w:p>
            </w:tc>
            <w:customXmlInsRangeStart w:id="4816" w:author="jonathan pritchard" w:date="2025-01-23T13:43:00Z"/>
          </w:sdtContent>
        </w:sdt>
        <w:customXmlInsRangeEnd w:id="4816"/>
        <w:tc>
          <w:tcPr>
            <w:tcW w:w="3871" w:type="dxa"/>
            <w:gridSpan w:val="5"/>
            <w:tcBorders>
              <w:left w:val="single" w:sz="12" w:space="0" w:color="auto"/>
              <w:bottom w:val="single" w:sz="4" w:space="0" w:color="auto"/>
              <w:right w:val="single" w:sz="4" w:space="0" w:color="auto"/>
            </w:tcBorders>
            <w:shd w:val="clear" w:color="auto" w:fill="auto"/>
          </w:tcPr>
          <w:p w14:paraId="2B057419" w14:textId="77777777" w:rsidR="00980629" w:rsidRPr="00340B0D" w:rsidRDefault="00980629" w:rsidP="00541D1A">
            <w:pPr>
              <w:rPr>
                <w:ins w:id="4817" w:author="jonathan pritchard" w:date="2025-01-23T13:43:00Z" w16du:dateUtc="2025-01-23T13:43:00Z"/>
                <w:rFonts w:cs="Arial"/>
                <w:sz w:val="18"/>
                <w:szCs w:val="18"/>
              </w:rPr>
            </w:pPr>
            <w:ins w:id="4818"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B43A266" w14:textId="77777777" w:rsidR="00980629" w:rsidRPr="00340B0D" w:rsidRDefault="00980629" w:rsidP="00541D1A">
            <w:pPr>
              <w:jc w:val="center"/>
              <w:rPr>
                <w:ins w:id="4819" w:author="jonathan pritchard" w:date="2025-01-23T13:43:00Z" w16du:dateUtc="2025-01-23T13:43:00Z"/>
                <w:rFonts w:cs="Arial"/>
                <w:sz w:val="18"/>
                <w:szCs w:val="18"/>
              </w:rPr>
            </w:pPr>
          </w:p>
        </w:tc>
      </w:tr>
      <w:tr w:rsidR="00980629" w:rsidRPr="00340B0D" w14:paraId="40CEA69C" w14:textId="77777777" w:rsidTr="00541D1A">
        <w:trPr>
          <w:ins w:id="4820"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333B0E0" w14:textId="77777777" w:rsidR="00980629" w:rsidRPr="00340B0D" w:rsidRDefault="00980629" w:rsidP="00541D1A">
            <w:pPr>
              <w:jc w:val="center"/>
              <w:rPr>
                <w:ins w:id="4821" w:author="jonathan pritchard" w:date="2025-01-23T13:43:00Z" w16du:dateUtc="2025-01-23T13:43:00Z"/>
                <w:rFonts w:cs="Arial"/>
                <w:b/>
                <w:bCs/>
                <w:sz w:val="18"/>
                <w:szCs w:val="18"/>
              </w:rPr>
            </w:pPr>
            <w:ins w:id="4822"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115646E" w14:textId="77777777" w:rsidR="00980629" w:rsidRPr="00340B0D" w:rsidRDefault="00980629" w:rsidP="00541D1A">
            <w:pPr>
              <w:rPr>
                <w:ins w:id="4823" w:author="jonathan pritchard" w:date="2025-01-23T13:43:00Z" w16du:dateUtc="2025-01-23T13:43:00Z"/>
                <w:rFonts w:cs="Arial"/>
                <w:sz w:val="18"/>
                <w:szCs w:val="18"/>
              </w:rPr>
            </w:pPr>
            <w:ins w:id="4824"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CBAAEBF" w14:textId="77777777" w:rsidR="00980629" w:rsidRPr="00340B0D" w:rsidRDefault="00980629" w:rsidP="00541D1A">
            <w:pPr>
              <w:jc w:val="center"/>
              <w:rPr>
                <w:ins w:id="4825" w:author="jonathan pritchard" w:date="2025-01-23T13:43:00Z" w16du:dateUtc="2025-01-23T13:43:00Z"/>
                <w:rFonts w:cs="Arial"/>
                <w:sz w:val="18"/>
                <w:szCs w:val="18"/>
              </w:rPr>
            </w:pPr>
          </w:p>
        </w:tc>
      </w:tr>
      <w:tr w:rsidR="00980629" w:rsidRPr="00340B0D" w14:paraId="72DEB775" w14:textId="77777777" w:rsidTr="00541D1A">
        <w:trPr>
          <w:ins w:id="482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DA849D" w14:textId="77777777" w:rsidR="00980629" w:rsidRPr="00340B0D" w:rsidRDefault="00980629" w:rsidP="00541D1A">
            <w:pPr>
              <w:rPr>
                <w:ins w:id="4827" w:author="jonathan pritchard" w:date="2025-01-23T13:43:00Z" w16du:dateUtc="2025-01-23T13:43:00Z"/>
                <w:rFonts w:cs="Arial"/>
                <w:sz w:val="18"/>
                <w:szCs w:val="18"/>
              </w:rPr>
            </w:pPr>
            <w:ins w:id="4828"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E61FD" w14:textId="77777777" w:rsidR="00980629" w:rsidRPr="00340B0D" w:rsidRDefault="00980629" w:rsidP="00541D1A">
            <w:pPr>
              <w:rPr>
                <w:ins w:id="4829" w:author="jonathan pritchard" w:date="2025-01-23T13:43:00Z" w16du:dateUtc="2025-01-23T13:43:00Z"/>
                <w:rFonts w:cs="Arial"/>
                <w:sz w:val="18"/>
                <w:szCs w:val="18"/>
              </w:rPr>
            </w:pPr>
          </w:p>
        </w:tc>
        <w:tc>
          <w:tcPr>
            <w:tcW w:w="3871" w:type="dxa"/>
            <w:gridSpan w:val="5"/>
            <w:tcBorders>
              <w:left w:val="single" w:sz="12" w:space="0" w:color="auto"/>
            </w:tcBorders>
          </w:tcPr>
          <w:p w14:paraId="3CA1F06A" w14:textId="77777777" w:rsidR="00980629" w:rsidRPr="00340B0D" w:rsidRDefault="00980629" w:rsidP="00541D1A">
            <w:pPr>
              <w:rPr>
                <w:ins w:id="4830" w:author="jonathan pritchard" w:date="2025-01-23T13:43:00Z" w16du:dateUtc="2025-01-23T13:43:00Z"/>
                <w:rFonts w:cs="Arial"/>
                <w:sz w:val="18"/>
                <w:szCs w:val="18"/>
              </w:rPr>
            </w:pPr>
            <w:ins w:id="4831"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2B90F39E" w14:textId="77777777" w:rsidR="00980629" w:rsidRPr="00340B0D" w:rsidRDefault="00980629" w:rsidP="00541D1A">
            <w:pPr>
              <w:jc w:val="center"/>
              <w:rPr>
                <w:ins w:id="4832" w:author="jonathan pritchard" w:date="2025-01-23T13:43:00Z" w16du:dateUtc="2025-01-23T13:43:00Z"/>
                <w:rFonts w:cs="Arial"/>
                <w:sz w:val="18"/>
                <w:szCs w:val="18"/>
              </w:rPr>
            </w:pPr>
          </w:p>
        </w:tc>
      </w:tr>
      <w:tr w:rsidR="00980629" w:rsidRPr="00340B0D" w14:paraId="0CB4DC54" w14:textId="77777777" w:rsidTr="00541D1A">
        <w:trPr>
          <w:ins w:id="483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30F325" w14:textId="77777777" w:rsidR="00980629" w:rsidRPr="00340B0D" w:rsidRDefault="00980629" w:rsidP="00541D1A">
            <w:pPr>
              <w:rPr>
                <w:ins w:id="4834" w:author="jonathan pritchard" w:date="2025-01-23T13:43:00Z" w16du:dateUtc="2025-01-23T13:43:00Z"/>
                <w:rFonts w:cs="Arial"/>
                <w:sz w:val="18"/>
                <w:szCs w:val="18"/>
              </w:rPr>
            </w:pPr>
            <w:ins w:id="4835"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ECC529" w14:textId="77777777" w:rsidR="00980629" w:rsidRPr="00340B0D" w:rsidRDefault="00980629" w:rsidP="00541D1A">
            <w:pPr>
              <w:rPr>
                <w:ins w:id="4836" w:author="jonathan pritchard" w:date="2025-01-23T13:43:00Z" w16du:dateUtc="2025-01-23T13:43:00Z"/>
                <w:rFonts w:cs="Arial"/>
                <w:sz w:val="18"/>
                <w:szCs w:val="18"/>
              </w:rPr>
            </w:pPr>
          </w:p>
        </w:tc>
        <w:tc>
          <w:tcPr>
            <w:tcW w:w="3871" w:type="dxa"/>
            <w:gridSpan w:val="5"/>
            <w:tcBorders>
              <w:left w:val="single" w:sz="12" w:space="0" w:color="auto"/>
            </w:tcBorders>
          </w:tcPr>
          <w:p w14:paraId="13546CE5" w14:textId="77777777" w:rsidR="00980629" w:rsidRPr="00340B0D" w:rsidRDefault="00980629" w:rsidP="00541D1A">
            <w:pPr>
              <w:rPr>
                <w:ins w:id="4837" w:author="jonathan pritchard" w:date="2025-01-23T13:43:00Z" w16du:dateUtc="2025-01-23T13:43:00Z"/>
                <w:rFonts w:cs="Arial"/>
                <w:sz w:val="18"/>
                <w:szCs w:val="18"/>
              </w:rPr>
            </w:pPr>
            <w:ins w:id="4838"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E24D1B" w14:textId="77777777" w:rsidR="00980629" w:rsidRPr="00340B0D" w:rsidRDefault="00980629" w:rsidP="00541D1A">
            <w:pPr>
              <w:jc w:val="center"/>
              <w:rPr>
                <w:ins w:id="4839" w:author="jonathan pritchard" w:date="2025-01-23T13:43:00Z" w16du:dateUtc="2025-01-23T13:43:00Z"/>
                <w:rFonts w:cs="Arial"/>
                <w:sz w:val="18"/>
                <w:szCs w:val="18"/>
              </w:rPr>
            </w:pPr>
          </w:p>
        </w:tc>
      </w:tr>
      <w:tr w:rsidR="00980629" w:rsidRPr="00340B0D" w14:paraId="2AC1E296" w14:textId="77777777" w:rsidTr="00541D1A">
        <w:trPr>
          <w:ins w:id="484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753BFD" w14:textId="77777777" w:rsidR="00980629" w:rsidRPr="00340B0D" w:rsidRDefault="00980629" w:rsidP="00541D1A">
            <w:pPr>
              <w:rPr>
                <w:ins w:id="4841" w:author="jonathan pritchard" w:date="2025-01-23T13:43:00Z" w16du:dateUtc="2025-01-23T13:43:00Z"/>
                <w:rFonts w:cs="Arial"/>
                <w:sz w:val="18"/>
                <w:szCs w:val="18"/>
              </w:rPr>
            </w:pPr>
            <w:ins w:id="4842"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8B1899" w14:textId="77777777" w:rsidR="00980629" w:rsidRPr="00340B0D" w:rsidRDefault="00980629" w:rsidP="00541D1A">
            <w:pPr>
              <w:rPr>
                <w:ins w:id="4843" w:author="jonathan pritchard" w:date="2025-01-23T13:43:00Z" w16du:dateUtc="2025-01-23T13:43:00Z"/>
                <w:rFonts w:cs="Arial"/>
                <w:sz w:val="18"/>
                <w:szCs w:val="18"/>
              </w:rPr>
            </w:pPr>
          </w:p>
        </w:tc>
        <w:tc>
          <w:tcPr>
            <w:tcW w:w="3871" w:type="dxa"/>
            <w:gridSpan w:val="5"/>
            <w:tcBorders>
              <w:left w:val="single" w:sz="12" w:space="0" w:color="auto"/>
            </w:tcBorders>
          </w:tcPr>
          <w:p w14:paraId="483B8E8E" w14:textId="77777777" w:rsidR="00980629" w:rsidRPr="00340B0D" w:rsidRDefault="00980629" w:rsidP="00541D1A">
            <w:pPr>
              <w:rPr>
                <w:ins w:id="4844" w:author="jonathan pritchard" w:date="2025-01-23T13:43:00Z" w16du:dateUtc="2025-01-23T13:43:00Z"/>
                <w:rFonts w:cs="Arial"/>
                <w:b/>
                <w:bCs/>
                <w:sz w:val="18"/>
                <w:szCs w:val="18"/>
              </w:rPr>
            </w:pPr>
            <w:ins w:id="4845"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FD8C9C9" w14:textId="77777777" w:rsidR="00980629" w:rsidRPr="00340B0D" w:rsidRDefault="00980629" w:rsidP="00541D1A">
            <w:pPr>
              <w:jc w:val="center"/>
              <w:rPr>
                <w:ins w:id="4846" w:author="jonathan pritchard" w:date="2025-01-23T13:43:00Z" w16du:dateUtc="2025-01-23T13:43:00Z"/>
                <w:rFonts w:cs="Arial"/>
                <w:sz w:val="18"/>
                <w:szCs w:val="18"/>
              </w:rPr>
            </w:pPr>
          </w:p>
        </w:tc>
      </w:tr>
      <w:tr w:rsidR="00980629" w:rsidRPr="00340B0D" w14:paraId="4DC8D19F" w14:textId="77777777" w:rsidTr="00541D1A">
        <w:trPr>
          <w:ins w:id="484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1E61AB" w14:textId="77777777" w:rsidR="00980629" w:rsidRPr="00340B0D" w:rsidRDefault="00980629" w:rsidP="00541D1A">
            <w:pPr>
              <w:rPr>
                <w:ins w:id="4848" w:author="jonathan pritchard" w:date="2025-01-23T13:43:00Z" w16du:dateUtc="2025-01-23T13:43:00Z"/>
                <w:rFonts w:cs="Arial"/>
                <w:sz w:val="18"/>
                <w:szCs w:val="18"/>
              </w:rPr>
            </w:pPr>
            <w:ins w:id="4849"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95BA69" w14:textId="77777777" w:rsidR="00980629" w:rsidRPr="00340B0D" w:rsidRDefault="00980629" w:rsidP="00541D1A">
            <w:pPr>
              <w:rPr>
                <w:ins w:id="4850" w:author="jonathan pritchard" w:date="2025-01-23T13:43:00Z" w16du:dateUtc="2025-01-23T13:43:00Z"/>
                <w:rFonts w:cs="Arial"/>
                <w:sz w:val="18"/>
                <w:szCs w:val="18"/>
              </w:rPr>
            </w:pPr>
          </w:p>
        </w:tc>
        <w:tc>
          <w:tcPr>
            <w:tcW w:w="3871" w:type="dxa"/>
            <w:gridSpan w:val="5"/>
            <w:tcBorders>
              <w:left w:val="single" w:sz="12" w:space="0" w:color="auto"/>
            </w:tcBorders>
          </w:tcPr>
          <w:p w14:paraId="161D072B" w14:textId="77777777" w:rsidR="00980629" w:rsidRPr="00340B0D" w:rsidRDefault="00980629" w:rsidP="00541D1A">
            <w:pPr>
              <w:rPr>
                <w:ins w:id="4851" w:author="jonathan pritchard" w:date="2025-01-23T13:43:00Z" w16du:dateUtc="2025-01-23T13:43:00Z"/>
                <w:rFonts w:cs="Arial"/>
                <w:sz w:val="18"/>
                <w:szCs w:val="18"/>
              </w:rPr>
            </w:pPr>
            <w:ins w:id="4852"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72A8B8DC" w14:textId="77777777" w:rsidR="00980629" w:rsidRPr="00340B0D" w:rsidRDefault="00980629" w:rsidP="00541D1A">
            <w:pPr>
              <w:jc w:val="center"/>
              <w:rPr>
                <w:ins w:id="4853" w:author="jonathan pritchard" w:date="2025-01-23T13:43:00Z" w16du:dateUtc="2025-01-23T13:43:00Z"/>
                <w:rFonts w:cs="Arial"/>
                <w:sz w:val="18"/>
                <w:szCs w:val="18"/>
              </w:rPr>
            </w:pPr>
          </w:p>
        </w:tc>
      </w:tr>
      <w:tr w:rsidR="00980629" w:rsidRPr="00340B0D" w14:paraId="1D7A3421" w14:textId="77777777" w:rsidTr="00541D1A">
        <w:trPr>
          <w:ins w:id="485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1EAAC9" w14:textId="77777777" w:rsidR="00980629" w:rsidRPr="00340B0D" w:rsidRDefault="00980629" w:rsidP="00541D1A">
            <w:pPr>
              <w:rPr>
                <w:ins w:id="4855" w:author="jonathan pritchard" w:date="2025-01-23T13:43:00Z" w16du:dateUtc="2025-01-23T13:43:00Z"/>
                <w:rFonts w:cs="Arial"/>
                <w:sz w:val="18"/>
                <w:szCs w:val="18"/>
              </w:rPr>
            </w:pPr>
            <w:ins w:id="4856"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8ABBAF" w14:textId="77777777" w:rsidR="00980629" w:rsidRPr="00340B0D" w:rsidRDefault="00980629" w:rsidP="00541D1A">
            <w:pPr>
              <w:rPr>
                <w:ins w:id="4857" w:author="jonathan pritchard" w:date="2025-01-23T13:43:00Z" w16du:dateUtc="2025-01-23T13:43:00Z"/>
                <w:rFonts w:cs="Arial"/>
                <w:sz w:val="18"/>
                <w:szCs w:val="18"/>
              </w:rPr>
            </w:pPr>
          </w:p>
        </w:tc>
        <w:tc>
          <w:tcPr>
            <w:tcW w:w="3871" w:type="dxa"/>
            <w:gridSpan w:val="5"/>
            <w:tcBorders>
              <w:left w:val="single" w:sz="12" w:space="0" w:color="auto"/>
            </w:tcBorders>
          </w:tcPr>
          <w:p w14:paraId="784EFA2B" w14:textId="77777777" w:rsidR="00980629" w:rsidRPr="00340B0D" w:rsidRDefault="00980629" w:rsidP="00541D1A">
            <w:pPr>
              <w:rPr>
                <w:ins w:id="4858" w:author="jonathan pritchard" w:date="2025-01-23T13:43:00Z" w16du:dateUtc="2025-01-23T13:43:00Z"/>
                <w:rFonts w:cs="Arial"/>
                <w:sz w:val="18"/>
                <w:szCs w:val="18"/>
              </w:rPr>
            </w:pPr>
            <w:ins w:id="4859"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E03C69" w14:textId="77777777" w:rsidR="00980629" w:rsidRPr="00340B0D" w:rsidRDefault="00980629" w:rsidP="00541D1A">
            <w:pPr>
              <w:jc w:val="center"/>
              <w:rPr>
                <w:ins w:id="4860" w:author="jonathan pritchard" w:date="2025-01-23T13:43:00Z" w16du:dateUtc="2025-01-23T13:43:00Z"/>
                <w:rFonts w:cs="Arial"/>
                <w:sz w:val="18"/>
                <w:szCs w:val="18"/>
              </w:rPr>
            </w:pPr>
          </w:p>
        </w:tc>
      </w:tr>
      <w:tr w:rsidR="00980629" w:rsidRPr="00340B0D" w14:paraId="76B43273" w14:textId="77777777" w:rsidTr="00541D1A">
        <w:trPr>
          <w:ins w:id="486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2EA15D" w14:textId="77777777" w:rsidR="00980629" w:rsidRPr="00340B0D" w:rsidRDefault="00980629" w:rsidP="00541D1A">
            <w:pPr>
              <w:rPr>
                <w:ins w:id="4862" w:author="jonathan pritchard" w:date="2025-01-23T13:43:00Z" w16du:dateUtc="2025-01-23T13:43:00Z"/>
                <w:rFonts w:cs="Arial"/>
                <w:sz w:val="18"/>
                <w:szCs w:val="18"/>
              </w:rPr>
            </w:pPr>
            <w:ins w:id="4863"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F162A6" w14:textId="77777777" w:rsidR="00980629" w:rsidRPr="00340B0D" w:rsidRDefault="00980629" w:rsidP="00541D1A">
            <w:pPr>
              <w:rPr>
                <w:ins w:id="4864" w:author="jonathan pritchard" w:date="2025-01-23T13:43:00Z" w16du:dateUtc="2025-01-23T13:43:00Z"/>
                <w:rFonts w:cs="Arial"/>
                <w:sz w:val="18"/>
                <w:szCs w:val="18"/>
              </w:rPr>
            </w:pPr>
          </w:p>
        </w:tc>
        <w:tc>
          <w:tcPr>
            <w:tcW w:w="3871" w:type="dxa"/>
            <w:gridSpan w:val="5"/>
            <w:tcBorders>
              <w:left w:val="single" w:sz="12" w:space="0" w:color="auto"/>
            </w:tcBorders>
          </w:tcPr>
          <w:p w14:paraId="36624981" w14:textId="77777777" w:rsidR="00980629" w:rsidRPr="00340B0D" w:rsidRDefault="00980629" w:rsidP="00541D1A">
            <w:pPr>
              <w:rPr>
                <w:ins w:id="4865" w:author="jonathan pritchard" w:date="2025-01-23T13:43:00Z" w16du:dateUtc="2025-01-23T13:43:00Z"/>
                <w:rFonts w:cs="Arial"/>
                <w:sz w:val="18"/>
                <w:szCs w:val="18"/>
              </w:rPr>
            </w:pPr>
            <w:ins w:id="4866"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73AAB37A" w14:textId="77777777" w:rsidR="00980629" w:rsidRPr="00340B0D" w:rsidRDefault="00980629" w:rsidP="00541D1A">
            <w:pPr>
              <w:jc w:val="center"/>
              <w:rPr>
                <w:ins w:id="4867" w:author="jonathan pritchard" w:date="2025-01-23T13:43:00Z" w16du:dateUtc="2025-01-23T13:43:00Z"/>
                <w:rFonts w:cs="Arial"/>
                <w:sz w:val="18"/>
                <w:szCs w:val="18"/>
              </w:rPr>
            </w:pPr>
          </w:p>
        </w:tc>
      </w:tr>
      <w:tr w:rsidR="00980629" w:rsidRPr="00340B0D" w14:paraId="7CFD05B1" w14:textId="77777777" w:rsidTr="00541D1A">
        <w:trPr>
          <w:ins w:id="486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004B9A" w14:textId="77777777" w:rsidR="00980629" w:rsidRPr="00340B0D" w:rsidRDefault="00980629" w:rsidP="00541D1A">
            <w:pPr>
              <w:rPr>
                <w:ins w:id="4869" w:author="jonathan pritchard" w:date="2025-01-23T13:43:00Z" w16du:dateUtc="2025-01-23T13:43:00Z"/>
                <w:rFonts w:cs="Arial"/>
                <w:sz w:val="18"/>
                <w:szCs w:val="18"/>
              </w:rPr>
            </w:pPr>
            <w:ins w:id="4870"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614D73" w14:textId="77777777" w:rsidR="00980629" w:rsidRPr="00340B0D" w:rsidRDefault="00980629" w:rsidP="00541D1A">
            <w:pPr>
              <w:rPr>
                <w:ins w:id="4871" w:author="jonathan pritchard" w:date="2025-01-23T13:43:00Z" w16du:dateUtc="2025-01-23T13:43:00Z"/>
                <w:rFonts w:cs="Arial"/>
                <w:sz w:val="18"/>
                <w:szCs w:val="18"/>
              </w:rPr>
            </w:pPr>
          </w:p>
        </w:tc>
        <w:tc>
          <w:tcPr>
            <w:tcW w:w="3871" w:type="dxa"/>
            <w:gridSpan w:val="5"/>
            <w:tcBorders>
              <w:left w:val="single" w:sz="12" w:space="0" w:color="auto"/>
            </w:tcBorders>
          </w:tcPr>
          <w:p w14:paraId="47E53461" w14:textId="77777777" w:rsidR="00980629" w:rsidRPr="00340B0D" w:rsidRDefault="00980629" w:rsidP="00541D1A">
            <w:pPr>
              <w:rPr>
                <w:ins w:id="4872" w:author="jonathan pritchard" w:date="2025-01-23T13:43:00Z" w16du:dateUtc="2025-01-23T13:43:00Z"/>
                <w:rFonts w:cs="Arial"/>
                <w:sz w:val="18"/>
                <w:szCs w:val="18"/>
              </w:rPr>
            </w:pPr>
            <w:ins w:id="4873"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F1753F7" w14:textId="77777777" w:rsidR="00980629" w:rsidRPr="00340B0D" w:rsidRDefault="00980629" w:rsidP="00541D1A">
            <w:pPr>
              <w:jc w:val="center"/>
              <w:rPr>
                <w:ins w:id="4874" w:author="jonathan pritchard" w:date="2025-01-23T13:43:00Z" w16du:dateUtc="2025-01-23T13:43:00Z"/>
                <w:rFonts w:cs="Arial"/>
                <w:sz w:val="18"/>
                <w:szCs w:val="18"/>
              </w:rPr>
            </w:pPr>
          </w:p>
        </w:tc>
      </w:tr>
      <w:tr w:rsidR="00980629" w:rsidRPr="00340B0D" w14:paraId="517AA3F8" w14:textId="77777777" w:rsidTr="00541D1A">
        <w:trPr>
          <w:ins w:id="487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D044C6" w14:textId="77777777" w:rsidR="00980629" w:rsidRPr="00340B0D" w:rsidRDefault="00980629" w:rsidP="00541D1A">
            <w:pPr>
              <w:rPr>
                <w:ins w:id="4876" w:author="jonathan pritchard" w:date="2025-01-23T13:43:00Z" w16du:dateUtc="2025-01-23T13:43:00Z"/>
                <w:rFonts w:cs="Arial"/>
                <w:sz w:val="18"/>
                <w:szCs w:val="18"/>
              </w:rPr>
            </w:pPr>
            <w:ins w:id="4877"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EB21F0" w14:textId="77777777" w:rsidR="00980629" w:rsidRPr="00340B0D" w:rsidRDefault="00980629" w:rsidP="00541D1A">
            <w:pPr>
              <w:rPr>
                <w:ins w:id="4878" w:author="jonathan pritchard" w:date="2025-01-23T13:43:00Z" w16du:dateUtc="2025-01-23T13:43:00Z"/>
                <w:rFonts w:cs="Arial"/>
                <w:sz w:val="18"/>
                <w:szCs w:val="18"/>
              </w:rPr>
            </w:pPr>
          </w:p>
        </w:tc>
        <w:tc>
          <w:tcPr>
            <w:tcW w:w="3871" w:type="dxa"/>
            <w:gridSpan w:val="5"/>
            <w:tcBorders>
              <w:left w:val="single" w:sz="12" w:space="0" w:color="auto"/>
            </w:tcBorders>
          </w:tcPr>
          <w:p w14:paraId="4081F55D" w14:textId="77777777" w:rsidR="00980629" w:rsidRPr="00340B0D" w:rsidRDefault="00980629" w:rsidP="00541D1A">
            <w:pPr>
              <w:rPr>
                <w:ins w:id="4879" w:author="jonathan pritchard" w:date="2025-01-23T13:43:00Z" w16du:dateUtc="2025-01-23T13:43:00Z"/>
                <w:rFonts w:cs="Arial"/>
                <w:sz w:val="18"/>
                <w:szCs w:val="18"/>
              </w:rPr>
            </w:pPr>
            <w:ins w:id="4880"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54AED051" w14:textId="77777777" w:rsidR="00980629" w:rsidRPr="00340B0D" w:rsidRDefault="00980629" w:rsidP="00541D1A">
            <w:pPr>
              <w:jc w:val="center"/>
              <w:rPr>
                <w:ins w:id="4881" w:author="jonathan pritchard" w:date="2025-01-23T13:43:00Z" w16du:dateUtc="2025-01-23T13:43:00Z"/>
                <w:rFonts w:cs="Arial"/>
                <w:sz w:val="18"/>
                <w:szCs w:val="18"/>
              </w:rPr>
            </w:pPr>
          </w:p>
        </w:tc>
      </w:tr>
      <w:tr w:rsidR="00980629" w:rsidRPr="00340B0D" w14:paraId="44CFDD9C" w14:textId="77777777" w:rsidTr="00541D1A">
        <w:trPr>
          <w:ins w:id="488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13430" w14:textId="77777777" w:rsidR="00980629" w:rsidRPr="00340B0D" w:rsidRDefault="00980629" w:rsidP="00541D1A">
            <w:pPr>
              <w:rPr>
                <w:ins w:id="4883" w:author="jonathan pritchard" w:date="2025-01-23T13:43:00Z" w16du:dateUtc="2025-01-23T13:43:00Z"/>
                <w:rFonts w:cs="Arial"/>
                <w:sz w:val="18"/>
                <w:szCs w:val="18"/>
              </w:rPr>
            </w:pPr>
            <w:ins w:id="4884"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6C0024" w14:textId="77777777" w:rsidR="00980629" w:rsidRPr="00340B0D" w:rsidRDefault="00980629" w:rsidP="00541D1A">
            <w:pPr>
              <w:rPr>
                <w:ins w:id="4885" w:author="jonathan pritchard" w:date="2025-01-23T13:43:00Z" w16du:dateUtc="2025-01-23T13:43:00Z"/>
                <w:rFonts w:cs="Arial"/>
                <w:sz w:val="18"/>
                <w:szCs w:val="18"/>
              </w:rPr>
            </w:pPr>
          </w:p>
        </w:tc>
        <w:tc>
          <w:tcPr>
            <w:tcW w:w="3871" w:type="dxa"/>
            <w:gridSpan w:val="5"/>
            <w:tcBorders>
              <w:left w:val="single" w:sz="12" w:space="0" w:color="auto"/>
            </w:tcBorders>
          </w:tcPr>
          <w:p w14:paraId="324E0B5E" w14:textId="77777777" w:rsidR="00980629" w:rsidRPr="00340B0D" w:rsidRDefault="00980629" w:rsidP="00541D1A">
            <w:pPr>
              <w:rPr>
                <w:ins w:id="4886" w:author="jonathan pritchard" w:date="2025-01-23T13:43:00Z" w16du:dateUtc="2025-01-23T13:43:00Z"/>
                <w:rFonts w:cs="Arial"/>
                <w:sz w:val="18"/>
                <w:szCs w:val="18"/>
              </w:rPr>
            </w:pPr>
            <w:ins w:id="4887"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7716E804" w14:textId="77777777" w:rsidR="00980629" w:rsidRPr="00340B0D" w:rsidRDefault="00980629" w:rsidP="00541D1A">
            <w:pPr>
              <w:jc w:val="center"/>
              <w:rPr>
                <w:ins w:id="4888" w:author="jonathan pritchard" w:date="2025-01-23T13:43:00Z" w16du:dateUtc="2025-01-23T13:43:00Z"/>
                <w:rFonts w:cs="Arial"/>
                <w:sz w:val="18"/>
                <w:szCs w:val="18"/>
              </w:rPr>
            </w:pPr>
          </w:p>
        </w:tc>
      </w:tr>
      <w:tr w:rsidR="00980629" w:rsidRPr="00340B0D" w14:paraId="04C5F7F6" w14:textId="77777777" w:rsidTr="00541D1A">
        <w:trPr>
          <w:ins w:id="488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582C2" w14:textId="77777777" w:rsidR="00980629" w:rsidRPr="00340B0D" w:rsidRDefault="00980629" w:rsidP="00541D1A">
            <w:pPr>
              <w:rPr>
                <w:ins w:id="4890" w:author="jonathan pritchard" w:date="2025-01-23T13:43:00Z" w16du:dateUtc="2025-01-23T13:43:00Z"/>
                <w:rFonts w:cs="Arial"/>
                <w:sz w:val="18"/>
                <w:szCs w:val="18"/>
              </w:rPr>
            </w:pPr>
            <w:ins w:id="4891"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264B8E" w14:textId="77777777" w:rsidR="00980629" w:rsidRPr="00340B0D" w:rsidRDefault="00980629" w:rsidP="00541D1A">
            <w:pPr>
              <w:rPr>
                <w:ins w:id="4892" w:author="jonathan pritchard" w:date="2025-01-23T13:43:00Z" w16du:dateUtc="2025-01-23T13:43:00Z"/>
                <w:rFonts w:cs="Arial"/>
                <w:sz w:val="18"/>
                <w:szCs w:val="18"/>
              </w:rPr>
            </w:pPr>
          </w:p>
        </w:tc>
        <w:tc>
          <w:tcPr>
            <w:tcW w:w="3871" w:type="dxa"/>
            <w:gridSpan w:val="5"/>
            <w:tcBorders>
              <w:left w:val="single" w:sz="12" w:space="0" w:color="auto"/>
            </w:tcBorders>
          </w:tcPr>
          <w:p w14:paraId="302D62D3" w14:textId="77777777" w:rsidR="00980629" w:rsidRPr="00340B0D" w:rsidRDefault="00980629" w:rsidP="00541D1A">
            <w:pPr>
              <w:rPr>
                <w:ins w:id="4893" w:author="jonathan pritchard" w:date="2025-01-23T13:43:00Z" w16du:dateUtc="2025-01-23T13:43:00Z"/>
                <w:rFonts w:cs="Arial"/>
                <w:b/>
                <w:bCs/>
                <w:sz w:val="18"/>
                <w:szCs w:val="18"/>
              </w:rPr>
            </w:pPr>
            <w:ins w:id="4894"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58350321" w14:textId="77777777" w:rsidR="00980629" w:rsidRPr="00340B0D" w:rsidRDefault="00980629" w:rsidP="00541D1A">
            <w:pPr>
              <w:jc w:val="center"/>
              <w:rPr>
                <w:ins w:id="4895" w:author="jonathan pritchard" w:date="2025-01-23T13:43:00Z" w16du:dateUtc="2025-01-23T13:43:00Z"/>
                <w:rFonts w:cs="Arial"/>
                <w:sz w:val="18"/>
                <w:szCs w:val="18"/>
              </w:rPr>
            </w:pPr>
          </w:p>
        </w:tc>
      </w:tr>
      <w:tr w:rsidR="00980629" w:rsidRPr="00340B0D" w14:paraId="5BE056E3" w14:textId="77777777" w:rsidTr="00541D1A">
        <w:trPr>
          <w:ins w:id="489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C64C38" w14:textId="77777777" w:rsidR="00980629" w:rsidRPr="00340B0D" w:rsidRDefault="00980629" w:rsidP="00541D1A">
            <w:pPr>
              <w:rPr>
                <w:ins w:id="4897" w:author="jonathan pritchard" w:date="2025-01-23T13:43:00Z" w16du:dateUtc="2025-01-23T13:43:00Z"/>
                <w:rFonts w:cs="Arial"/>
                <w:sz w:val="18"/>
                <w:szCs w:val="18"/>
              </w:rPr>
            </w:pPr>
            <w:ins w:id="4898"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766CE7F" w14:textId="77777777" w:rsidR="00980629" w:rsidRPr="00340B0D" w:rsidRDefault="00980629" w:rsidP="00541D1A">
            <w:pPr>
              <w:rPr>
                <w:ins w:id="4899" w:author="jonathan pritchard" w:date="2025-01-23T13:43:00Z" w16du:dateUtc="2025-01-23T13:43:00Z"/>
                <w:rFonts w:cs="Arial"/>
                <w:sz w:val="18"/>
                <w:szCs w:val="18"/>
              </w:rPr>
            </w:pPr>
          </w:p>
        </w:tc>
        <w:tc>
          <w:tcPr>
            <w:tcW w:w="3871" w:type="dxa"/>
            <w:gridSpan w:val="5"/>
            <w:tcBorders>
              <w:left w:val="single" w:sz="12" w:space="0" w:color="auto"/>
            </w:tcBorders>
          </w:tcPr>
          <w:p w14:paraId="0E0CA2ED" w14:textId="77777777" w:rsidR="00980629" w:rsidRPr="00340B0D" w:rsidRDefault="00980629" w:rsidP="00541D1A">
            <w:pPr>
              <w:rPr>
                <w:ins w:id="4900" w:author="jonathan pritchard" w:date="2025-01-23T13:43:00Z" w16du:dateUtc="2025-01-23T13:43:00Z"/>
                <w:rFonts w:cs="Arial"/>
                <w:sz w:val="18"/>
                <w:szCs w:val="18"/>
              </w:rPr>
            </w:pPr>
            <w:ins w:id="4901"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15D307D6" w14:textId="77777777" w:rsidR="00980629" w:rsidRPr="00340B0D" w:rsidRDefault="00980629" w:rsidP="00541D1A">
            <w:pPr>
              <w:jc w:val="center"/>
              <w:rPr>
                <w:ins w:id="4902" w:author="jonathan pritchard" w:date="2025-01-23T13:43:00Z" w16du:dateUtc="2025-01-23T13:43:00Z"/>
                <w:rFonts w:cs="Arial"/>
                <w:sz w:val="18"/>
                <w:szCs w:val="18"/>
              </w:rPr>
            </w:pPr>
          </w:p>
        </w:tc>
      </w:tr>
      <w:tr w:rsidR="00980629" w:rsidRPr="00340B0D" w14:paraId="13A73443" w14:textId="77777777" w:rsidTr="00541D1A">
        <w:trPr>
          <w:ins w:id="4903"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8721A81" w14:textId="77777777" w:rsidR="00980629" w:rsidRPr="00340B0D" w:rsidRDefault="00980629" w:rsidP="00541D1A">
            <w:pPr>
              <w:jc w:val="center"/>
              <w:rPr>
                <w:ins w:id="4904" w:author="jonathan pritchard" w:date="2025-01-23T13:43:00Z" w16du:dateUtc="2025-01-23T13:43:00Z"/>
                <w:rFonts w:cs="Arial"/>
                <w:b/>
                <w:bCs/>
                <w:sz w:val="18"/>
                <w:szCs w:val="18"/>
              </w:rPr>
            </w:pPr>
            <w:ins w:id="4905"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C6FB11C" w14:textId="77777777" w:rsidR="00980629" w:rsidRPr="00340B0D" w:rsidRDefault="00980629" w:rsidP="00541D1A">
            <w:pPr>
              <w:rPr>
                <w:ins w:id="4906" w:author="jonathan pritchard" w:date="2025-01-23T13:43:00Z" w16du:dateUtc="2025-01-23T13:43:00Z"/>
                <w:rFonts w:cs="Arial"/>
                <w:b/>
                <w:bCs/>
                <w:sz w:val="18"/>
                <w:szCs w:val="18"/>
              </w:rPr>
            </w:pPr>
            <w:ins w:id="4907"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3EA6EBD" w14:textId="77777777" w:rsidR="00980629" w:rsidRPr="00340B0D" w:rsidRDefault="00980629" w:rsidP="00541D1A">
            <w:pPr>
              <w:jc w:val="center"/>
              <w:rPr>
                <w:ins w:id="4908" w:author="jonathan pritchard" w:date="2025-01-23T13:43:00Z" w16du:dateUtc="2025-01-23T13:43:00Z"/>
                <w:rFonts w:cs="Arial"/>
                <w:sz w:val="18"/>
                <w:szCs w:val="18"/>
              </w:rPr>
            </w:pPr>
          </w:p>
        </w:tc>
      </w:tr>
      <w:tr w:rsidR="00980629" w:rsidRPr="00340B0D" w14:paraId="1D905BBA" w14:textId="77777777" w:rsidTr="00541D1A">
        <w:trPr>
          <w:ins w:id="4909" w:author="jonathan pritchard" w:date="2025-01-23T13:43:00Z"/>
        </w:trPr>
        <w:customXmlInsRangeStart w:id="4910" w:author="jonathan pritchard" w:date="2025-01-23T13:43:00Z"/>
        <w:sdt>
          <w:sdtPr>
            <w:rPr>
              <w:rFonts w:cs="Arial"/>
              <w:sz w:val="18"/>
              <w:szCs w:val="18"/>
            </w:rPr>
            <w:alias w:val="Palette"/>
            <w:tag w:val="Palette"/>
            <w:id w:val="-2128302150"/>
            <w:placeholder>
              <w:docPart w:val="EE0695C66D6348F7BF1BC96C13608800"/>
            </w:placeholder>
            <w:comboBox>
              <w:listItem w:displayText="Day" w:value="Day"/>
              <w:listItem w:displayText="Dusk" w:value="Dusk"/>
              <w:listItem w:displayText="Night" w:value="Night"/>
            </w:comboBox>
          </w:sdtPr>
          <w:sdtContent>
            <w:customXmlInsRangeEnd w:id="4910"/>
            <w:tc>
              <w:tcPr>
                <w:tcW w:w="4656" w:type="dxa"/>
                <w:gridSpan w:val="5"/>
                <w:tcBorders>
                  <w:left w:val="single" w:sz="12" w:space="0" w:color="auto"/>
                  <w:bottom w:val="single" w:sz="12" w:space="0" w:color="auto"/>
                  <w:right w:val="single" w:sz="12" w:space="0" w:color="auto"/>
                </w:tcBorders>
              </w:tcPr>
              <w:p w14:paraId="108C9B86" w14:textId="77777777" w:rsidR="00980629" w:rsidRPr="00340B0D" w:rsidRDefault="00980629" w:rsidP="00541D1A">
                <w:pPr>
                  <w:rPr>
                    <w:ins w:id="4911" w:author="jonathan pritchard" w:date="2025-01-23T13:43:00Z" w16du:dateUtc="2025-01-23T13:43:00Z"/>
                    <w:rFonts w:cs="Arial"/>
                    <w:sz w:val="18"/>
                    <w:szCs w:val="18"/>
                  </w:rPr>
                </w:pPr>
                <w:ins w:id="4912" w:author="jonathan pritchard" w:date="2025-01-23T13:43:00Z" w16du:dateUtc="2025-01-23T13:43:00Z">
                  <w:r w:rsidRPr="00340B0D">
                    <w:rPr>
                      <w:rFonts w:cs="Arial"/>
                      <w:sz w:val="18"/>
                      <w:szCs w:val="18"/>
                    </w:rPr>
                    <w:t>Day</w:t>
                  </w:r>
                </w:ins>
              </w:p>
            </w:tc>
            <w:customXmlInsRangeStart w:id="4913" w:author="jonathan pritchard" w:date="2025-01-23T13:43:00Z"/>
          </w:sdtContent>
        </w:sdt>
        <w:customXmlInsRangeEnd w:id="4913"/>
        <w:tc>
          <w:tcPr>
            <w:tcW w:w="3871" w:type="dxa"/>
            <w:gridSpan w:val="5"/>
            <w:tcBorders>
              <w:left w:val="single" w:sz="12" w:space="0" w:color="auto"/>
            </w:tcBorders>
          </w:tcPr>
          <w:p w14:paraId="7D372B75" w14:textId="77777777" w:rsidR="00980629" w:rsidRPr="00340B0D" w:rsidRDefault="00980629" w:rsidP="00541D1A">
            <w:pPr>
              <w:rPr>
                <w:ins w:id="4914" w:author="jonathan pritchard" w:date="2025-01-23T13:43:00Z" w16du:dateUtc="2025-01-23T13:43:00Z"/>
                <w:rFonts w:cs="Arial"/>
                <w:b/>
                <w:bCs/>
                <w:sz w:val="18"/>
                <w:szCs w:val="18"/>
              </w:rPr>
            </w:pPr>
            <w:ins w:id="4915"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488B2828" w14:textId="77777777" w:rsidR="00980629" w:rsidRPr="00340B0D" w:rsidRDefault="00980629" w:rsidP="00541D1A">
            <w:pPr>
              <w:jc w:val="center"/>
              <w:rPr>
                <w:ins w:id="4916" w:author="jonathan pritchard" w:date="2025-01-23T13:43:00Z" w16du:dateUtc="2025-01-23T13:43:00Z"/>
                <w:rFonts w:cs="Arial"/>
                <w:sz w:val="18"/>
                <w:szCs w:val="18"/>
              </w:rPr>
            </w:pPr>
          </w:p>
        </w:tc>
      </w:tr>
      <w:tr w:rsidR="00980629" w:rsidRPr="00340B0D" w14:paraId="62650C60" w14:textId="77777777" w:rsidTr="00541D1A">
        <w:trPr>
          <w:ins w:id="4917"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61BB634" w14:textId="77777777" w:rsidR="00980629" w:rsidRPr="00340B0D" w:rsidRDefault="00980629" w:rsidP="00541D1A">
            <w:pPr>
              <w:jc w:val="center"/>
              <w:rPr>
                <w:ins w:id="4918" w:author="jonathan pritchard" w:date="2025-01-23T13:43:00Z" w16du:dateUtc="2025-01-23T13:43:00Z"/>
                <w:rFonts w:cs="Arial"/>
                <w:b/>
                <w:bCs/>
                <w:sz w:val="18"/>
                <w:szCs w:val="18"/>
              </w:rPr>
            </w:pPr>
          </w:p>
        </w:tc>
        <w:tc>
          <w:tcPr>
            <w:tcW w:w="3871" w:type="dxa"/>
            <w:gridSpan w:val="5"/>
            <w:tcBorders>
              <w:left w:val="single" w:sz="12" w:space="0" w:color="auto"/>
            </w:tcBorders>
          </w:tcPr>
          <w:p w14:paraId="3029B53E" w14:textId="77777777" w:rsidR="00980629" w:rsidRPr="00340B0D" w:rsidRDefault="00980629" w:rsidP="00541D1A">
            <w:pPr>
              <w:rPr>
                <w:ins w:id="4919" w:author="jonathan pritchard" w:date="2025-01-23T13:43:00Z" w16du:dateUtc="2025-01-23T13:43:00Z"/>
                <w:rFonts w:cs="Arial"/>
                <w:sz w:val="18"/>
                <w:szCs w:val="18"/>
              </w:rPr>
            </w:pPr>
          </w:p>
        </w:tc>
        <w:tc>
          <w:tcPr>
            <w:tcW w:w="672" w:type="dxa"/>
            <w:tcBorders>
              <w:right w:val="single" w:sz="12" w:space="0" w:color="auto"/>
            </w:tcBorders>
            <w:vAlign w:val="center"/>
          </w:tcPr>
          <w:p w14:paraId="4B1AE8E2" w14:textId="77777777" w:rsidR="00980629" w:rsidRPr="00340B0D" w:rsidRDefault="00980629" w:rsidP="00541D1A">
            <w:pPr>
              <w:jc w:val="center"/>
              <w:rPr>
                <w:ins w:id="4920" w:author="jonathan pritchard" w:date="2025-01-23T13:43:00Z" w16du:dateUtc="2025-01-23T13:43:00Z"/>
                <w:rFonts w:cs="Arial"/>
                <w:sz w:val="18"/>
                <w:szCs w:val="18"/>
              </w:rPr>
            </w:pPr>
          </w:p>
        </w:tc>
      </w:tr>
      <w:tr w:rsidR="00980629" w:rsidRPr="00340B0D" w14:paraId="72AEE0B4" w14:textId="77777777" w:rsidTr="00541D1A">
        <w:trPr>
          <w:ins w:id="4921"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998BCC1" w14:textId="77777777" w:rsidR="00980629" w:rsidRPr="00340B0D" w:rsidRDefault="00980629" w:rsidP="00541D1A">
            <w:pPr>
              <w:rPr>
                <w:ins w:id="4922"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38E17F2" w14:textId="77777777" w:rsidR="00980629" w:rsidRPr="00340B0D" w:rsidRDefault="00980629" w:rsidP="00541D1A">
            <w:pPr>
              <w:jc w:val="center"/>
              <w:rPr>
                <w:ins w:id="4923"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D3984F8" w14:textId="77777777" w:rsidR="00980629" w:rsidRPr="00340B0D" w:rsidRDefault="00980629" w:rsidP="00541D1A">
            <w:pPr>
              <w:jc w:val="center"/>
              <w:rPr>
                <w:ins w:id="4924" w:author="jonathan pritchard" w:date="2025-01-23T13:43:00Z" w16du:dateUtc="2025-01-23T13:43:00Z"/>
                <w:rFonts w:cs="Arial"/>
                <w:sz w:val="18"/>
                <w:szCs w:val="18"/>
              </w:rPr>
            </w:pPr>
          </w:p>
        </w:tc>
      </w:tr>
      <w:tr w:rsidR="00980629" w:rsidRPr="00340B0D" w14:paraId="54DEAC69" w14:textId="77777777" w:rsidTr="00541D1A">
        <w:trPr>
          <w:ins w:id="4925"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9EF4596" w14:textId="77777777" w:rsidR="00980629" w:rsidRPr="00340B0D" w:rsidRDefault="00980629" w:rsidP="00541D1A">
            <w:pPr>
              <w:jc w:val="center"/>
              <w:rPr>
                <w:ins w:id="4926" w:author="jonathan pritchard" w:date="2025-01-23T13:43:00Z" w16du:dateUtc="2025-01-23T13:43:00Z"/>
                <w:rFonts w:cs="Arial"/>
                <w:b/>
                <w:bCs/>
                <w:sz w:val="18"/>
                <w:szCs w:val="18"/>
              </w:rPr>
            </w:pPr>
            <w:ins w:id="4927"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D706C" w14:textId="77777777" w:rsidR="00980629" w:rsidRPr="00340B0D" w:rsidRDefault="00980629" w:rsidP="00541D1A">
            <w:pPr>
              <w:jc w:val="center"/>
              <w:rPr>
                <w:ins w:id="4928" w:author="jonathan pritchard" w:date="2025-01-23T13:43:00Z" w16du:dateUtc="2025-01-23T13:43:00Z"/>
                <w:rFonts w:cs="Arial"/>
                <w:sz w:val="18"/>
                <w:szCs w:val="18"/>
              </w:rPr>
            </w:pPr>
            <w:ins w:id="4929" w:author="jonathan pritchard" w:date="2025-01-23T13:43:00Z" w16du:dateUtc="2025-01-23T13:43:00Z">
              <w:r w:rsidRPr="00340B0D">
                <w:rPr>
                  <w:rFonts w:cs="Arial"/>
                  <w:b/>
                  <w:bCs/>
                  <w:sz w:val="18"/>
                  <w:szCs w:val="18"/>
                </w:rPr>
                <w:t>Display</w:t>
              </w:r>
            </w:ins>
          </w:p>
        </w:tc>
      </w:tr>
      <w:tr w:rsidR="00980629" w:rsidRPr="00340B0D" w14:paraId="51DF1468" w14:textId="77777777" w:rsidTr="00541D1A">
        <w:trPr>
          <w:trHeight w:val="287"/>
          <w:ins w:id="4930" w:author="jonathan pritchard" w:date="2025-01-23T13:43:00Z"/>
        </w:trPr>
        <w:tc>
          <w:tcPr>
            <w:tcW w:w="1789" w:type="dxa"/>
            <w:tcBorders>
              <w:left w:val="single" w:sz="12" w:space="0" w:color="auto"/>
              <w:bottom w:val="single" w:sz="4" w:space="0" w:color="auto"/>
            </w:tcBorders>
          </w:tcPr>
          <w:p w14:paraId="7D89156D" w14:textId="77777777" w:rsidR="00980629" w:rsidRPr="00340B0D" w:rsidRDefault="00980629" w:rsidP="00541D1A">
            <w:pPr>
              <w:rPr>
                <w:ins w:id="4931" w:author="jonathan pritchard" w:date="2025-01-23T13:43:00Z" w16du:dateUtc="2025-01-23T13:43:00Z"/>
                <w:rFonts w:cs="Arial"/>
                <w:sz w:val="18"/>
                <w:szCs w:val="18"/>
              </w:rPr>
            </w:pPr>
            <w:ins w:id="4932"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0F07FC46" w14:textId="77777777" w:rsidR="00980629" w:rsidRPr="00340B0D" w:rsidRDefault="00980629" w:rsidP="00541D1A">
            <w:pPr>
              <w:rPr>
                <w:ins w:id="4933"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65BEB4" w14:textId="77777777" w:rsidR="00980629" w:rsidRPr="00340B0D" w:rsidRDefault="00980629" w:rsidP="00541D1A">
            <w:pPr>
              <w:rPr>
                <w:ins w:id="4934" w:author="jonathan pritchard" w:date="2025-01-23T13:43:00Z" w16du:dateUtc="2025-01-23T13:43:00Z"/>
                <w:rFonts w:cs="Arial"/>
                <w:sz w:val="18"/>
                <w:szCs w:val="18"/>
              </w:rPr>
            </w:pPr>
            <w:ins w:id="4935"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A51DEDA" w14:textId="77777777" w:rsidR="00980629" w:rsidRPr="00C87169" w:rsidRDefault="00980629" w:rsidP="00541D1A">
            <w:pPr>
              <w:rPr>
                <w:ins w:id="4936" w:author="jonathan pritchard" w:date="2025-01-23T13:43:00Z" w16du:dateUtc="2025-01-23T13:43:00Z"/>
                <w:rFonts w:cs="Arial"/>
              </w:rPr>
            </w:pPr>
          </w:p>
        </w:tc>
      </w:tr>
      <w:tr w:rsidR="00980629" w:rsidRPr="00340B0D" w14:paraId="1B52E47C" w14:textId="77777777" w:rsidTr="00541D1A">
        <w:trPr>
          <w:ins w:id="4937" w:author="jonathan pritchard" w:date="2025-01-23T13:43:00Z"/>
        </w:trPr>
        <w:tc>
          <w:tcPr>
            <w:tcW w:w="1789" w:type="dxa"/>
            <w:tcBorders>
              <w:left w:val="single" w:sz="12" w:space="0" w:color="auto"/>
              <w:bottom w:val="single" w:sz="4" w:space="0" w:color="auto"/>
            </w:tcBorders>
          </w:tcPr>
          <w:p w14:paraId="761EB0FF" w14:textId="77777777" w:rsidR="00980629" w:rsidRPr="00340B0D" w:rsidRDefault="00980629" w:rsidP="00541D1A">
            <w:pPr>
              <w:rPr>
                <w:ins w:id="4938" w:author="jonathan pritchard" w:date="2025-01-23T13:43:00Z" w16du:dateUtc="2025-01-23T13:43:00Z"/>
                <w:rFonts w:cs="Arial"/>
                <w:sz w:val="18"/>
                <w:szCs w:val="18"/>
              </w:rPr>
            </w:pPr>
            <w:ins w:id="4939"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27910F7" w14:textId="77777777" w:rsidR="00980629" w:rsidRPr="00340B0D" w:rsidRDefault="00980629" w:rsidP="00541D1A">
            <w:pPr>
              <w:rPr>
                <w:ins w:id="4940"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8C7D9D" w14:textId="77777777" w:rsidR="00980629" w:rsidRPr="00340B0D" w:rsidRDefault="00980629" w:rsidP="00541D1A">
            <w:pPr>
              <w:rPr>
                <w:ins w:id="4941" w:author="jonathan pritchard" w:date="2025-01-23T13:43:00Z" w16du:dateUtc="2025-01-23T13:43:00Z"/>
                <w:rFonts w:cs="Arial"/>
                <w:sz w:val="18"/>
                <w:szCs w:val="18"/>
              </w:rPr>
            </w:pPr>
            <w:ins w:id="4942"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DBBDE7B" w14:textId="77777777" w:rsidR="00980629" w:rsidRPr="00340B0D" w:rsidRDefault="00980629" w:rsidP="00541D1A">
            <w:pPr>
              <w:rPr>
                <w:ins w:id="4943" w:author="jonathan pritchard" w:date="2025-01-23T13:43:00Z" w16du:dateUtc="2025-01-23T13:43:00Z"/>
                <w:rFonts w:cs="Arial"/>
                <w:sz w:val="18"/>
                <w:szCs w:val="18"/>
              </w:rPr>
            </w:pPr>
            <w:ins w:id="4944"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789038A6" w14:textId="77777777" w:rsidTr="00541D1A">
        <w:trPr>
          <w:ins w:id="4945"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6142DAE" w14:textId="77777777" w:rsidR="00980629" w:rsidRPr="00340B0D" w:rsidRDefault="00980629" w:rsidP="00541D1A">
            <w:pPr>
              <w:jc w:val="center"/>
              <w:rPr>
                <w:ins w:id="4946"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2954BC" w14:textId="77777777" w:rsidR="00980629" w:rsidRPr="00340B0D" w:rsidRDefault="00980629" w:rsidP="00541D1A">
            <w:pPr>
              <w:rPr>
                <w:ins w:id="4947" w:author="jonathan pritchard" w:date="2025-01-23T13:43:00Z" w16du:dateUtc="2025-01-23T13:43:00Z"/>
                <w:rFonts w:cs="Arial"/>
                <w:sz w:val="18"/>
                <w:szCs w:val="18"/>
              </w:rPr>
            </w:pPr>
            <w:ins w:id="4948"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FA4990C" w14:textId="77777777" w:rsidR="00980629" w:rsidRPr="00340B0D" w:rsidRDefault="00980629" w:rsidP="00541D1A">
            <w:pPr>
              <w:rPr>
                <w:ins w:id="4949" w:author="jonathan pritchard" w:date="2025-01-23T13:43:00Z" w16du:dateUtc="2025-01-23T13:43:00Z"/>
                <w:rFonts w:cs="Arial"/>
                <w:sz w:val="18"/>
                <w:szCs w:val="18"/>
              </w:rPr>
            </w:pPr>
          </w:p>
        </w:tc>
      </w:tr>
      <w:tr w:rsidR="00980629" w:rsidRPr="00340B0D" w14:paraId="7F7A9EA1" w14:textId="77777777" w:rsidTr="00541D1A">
        <w:trPr>
          <w:ins w:id="4950"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4FDA2998" w14:textId="77777777" w:rsidR="00980629" w:rsidRPr="00340B0D" w:rsidRDefault="00980629" w:rsidP="00541D1A">
            <w:pPr>
              <w:rPr>
                <w:ins w:id="4951" w:author="jonathan pritchard" w:date="2025-01-23T13:43:00Z" w16du:dateUtc="2025-01-23T13:43:00Z"/>
                <w:rFonts w:cs="Arial"/>
                <w:sz w:val="18"/>
                <w:szCs w:val="18"/>
              </w:rPr>
            </w:pPr>
          </w:p>
        </w:tc>
      </w:tr>
      <w:tr w:rsidR="00980629" w:rsidRPr="00340B0D" w14:paraId="7C698DEF" w14:textId="77777777" w:rsidTr="00541D1A">
        <w:trPr>
          <w:ins w:id="4952"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2494B4" w14:textId="77777777" w:rsidR="00980629" w:rsidRPr="00340B0D" w:rsidRDefault="00980629" w:rsidP="00541D1A">
            <w:pPr>
              <w:jc w:val="center"/>
              <w:rPr>
                <w:ins w:id="4953" w:author="jonathan pritchard" w:date="2025-01-23T13:43:00Z" w16du:dateUtc="2025-01-23T13:43:00Z"/>
                <w:rFonts w:cs="Arial"/>
                <w:b/>
                <w:bCs/>
                <w:sz w:val="18"/>
                <w:szCs w:val="18"/>
              </w:rPr>
            </w:pPr>
            <w:ins w:id="4954"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13132E6E" w14:textId="77777777" w:rsidTr="00541D1A">
        <w:trPr>
          <w:ins w:id="4955"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771424" w14:textId="77777777" w:rsidR="00980629" w:rsidRPr="00340B0D" w:rsidRDefault="00980629" w:rsidP="00541D1A">
            <w:pPr>
              <w:jc w:val="center"/>
              <w:rPr>
                <w:ins w:id="4956" w:author="jonathan pritchard" w:date="2025-01-23T13:43:00Z" w16du:dateUtc="2025-01-23T13:43:00Z"/>
                <w:rFonts w:cs="Arial"/>
                <w:b/>
                <w:bCs/>
                <w:sz w:val="18"/>
                <w:szCs w:val="18"/>
              </w:rPr>
            </w:pPr>
            <w:ins w:id="4957"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4C8EE9" w14:textId="77777777" w:rsidR="00980629" w:rsidRPr="00340B0D" w:rsidRDefault="00980629" w:rsidP="00541D1A">
            <w:pPr>
              <w:jc w:val="center"/>
              <w:rPr>
                <w:ins w:id="4958" w:author="jonathan pritchard" w:date="2025-01-23T13:43:00Z" w16du:dateUtc="2025-01-23T13:43:00Z"/>
                <w:rFonts w:cs="Arial"/>
                <w:b/>
                <w:bCs/>
                <w:sz w:val="18"/>
                <w:szCs w:val="18"/>
              </w:rPr>
            </w:pPr>
            <w:ins w:id="4959" w:author="jonathan pritchard" w:date="2025-01-23T13:43:00Z" w16du:dateUtc="2025-01-23T13:43:00Z">
              <w:r w:rsidRPr="00340B0D">
                <w:rPr>
                  <w:rFonts w:cs="Arial"/>
                  <w:b/>
                  <w:bCs/>
                  <w:sz w:val="18"/>
                  <w:szCs w:val="18"/>
                </w:rPr>
                <w:t>Other</w:t>
              </w:r>
            </w:ins>
          </w:p>
        </w:tc>
      </w:tr>
      <w:tr w:rsidR="00980629" w:rsidRPr="00340B0D" w14:paraId="6E201CD0" w14:textId="77777777" w:rsidTr="00541D1A">
        <w:trPr>
          <w:ins w:id="496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1E8E4C3" w14:textId="77777777" w:rsidR="00980629" w:rsidRPr="00340B0D" w:rsidRDefault="00980629" w:rsidP="00541D1A">
            <w:pPr>
              <w:rPr>
                <w:ins w:id="4961" w:author="jonathan pritchard" w:date="2025-01-23T13:43:00Z" w16du:dateUtc="2025-01-23T13:43:00Z"/>
                <w:rFonts w:cs="Arial"/>
                <w:sz w:val="18"/>
                <w:szCs w:val="18"/>
              </w:rPr>
            </w:pPr>
            <w:ins w:id="4962"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E9CEC86" w14:textId="77777777" w:rsidR="00980629" w:rsidRPr="00340B0D" w:rsidRDefault="00980629" w:rsidP="00541D1A">
            <w:pPr>
              <w:jc w:val="center"/>
              <w:rPr>
                <w:ins w:id="496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52AA8CC" w14:textId="77777777" w:rsidR="00980629" w:rsidRPr="00340B0D" w:rsidRDefault="00980629" w:rsidP="00541D1A">
            <w:pPr>
              <w:pStyle w:val="Default"/>
              <w:rPr>
                <w:ins w:id="4964" w:author="jonathan pritchard" w:date="2025-01-23T13:43:00Z" w16du:dateUtc="2025-01-23T13:43:00Z"/>
                <w:sz w:val="18"/>
                <w:szCs w:val="18"/>
              </w:rPr>
            </w:pPr>
            <w:ins w:id="4965"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9A64F6" w14:textId="77777777" w:rsidR="00980629" w:rsidRPr="00340B0D" w:rsidRDefault="00980629" w:rsidP="00541D1A">
            <w:pPr>
              <w:rPr>
                <w:ins w:id="4966" w:author="jonathan pritchard" w:date="2025-01-23T13:43:00Z" w16du:dateUtc="2025-01-23T13:43:00Z"/>
                <w:rFonts w:cs="Arial"/>
                <w:sz w:val="18"/>
                <w:szCs w:val="18"/>
              </w:rPr>
            </w:pPr>
          </w:p>
        </w:tc>
      </w:tr>
      <w:tr w:rsidR="00980629" w:rsidRPr="00340B0D" w14:paraId="72B4AB06" w14:textId="77777777" w:rsidTr="00541D1A">
        <w:trPr>
          <w:ins w:id="4967"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FE43AF" w14:textId="77777777" w:rsidR="00980629" w:rsidRPr="00340B0D" w:rsidRDefault="00980629" w:rsidP="00541D1A">
            <w:pPr>
              <w:pStyle w:val="Default"/>
              <w:rPr>
                <w:ins w:id="4968" w:author="jonathan pritchard" w:date="2025-01-23T13:43:00Z" w16du:dateUtc="2025-01-23T13:43:00Z"/>
                <w:sz w:val="18"/>
                <w:szCs w:val="18"/>
              </w:rPr>
            </w:pPr>
            <w:ins w:id="4969"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5776E9D" w14:textId="77777777" w:rsidR="00980629" w:rsidRPr="00340B0D" w:rsidRDefault="00980629" w:rsidP="00541D1A">
            <w:pPr>
              <w:jc w:val="center"/>
              <w:rPr>
                <w:ins w:id="497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1DB2EF1" w14:textId="77777777" w:rsidR="00980629" w:rsidRPr="00340B0D" w:rsidRDefault="00980629" w:rsidP="00541D1A">
            <w:pPr>
              <w:pStyle w:val="Default"/>
              <w:rPr>
                <w:ins w:id="4971" w:author="jonathan pritchard" w:date="2025-01-23T13:43:00Z" w16du:dateUtc="2025-01-23T13:43:00Z"/>
                <w:sz w:val="18"/>
                <w:szCs w:val="18"/>
              </w:rPr>
            </w:pPr>
            <w:ins w:id="4972"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0A485FA" w14:textId="77777777" w:rsidR="00980629" w:rsidRPr="00340B0D" w:rsidRDefault="00980629" w:rsidP="00541D1A">
            <w:pPr>
              <w:rPr>
                <w:ins w:id="4973" w:author="jonathan pritchard" w:date="2025-01-23T13:43:00Z" w16du:dateUtc="2025-01-23T13:43:00Z"/>
                <w:rFonts w:cs="Arial"/>
                <w:sz w:val="18"/>
                <w:szCs w:val="18"/>
              </w:rPr>
            </w:pPr>
          </w:p>
        </w:tc>
      </w:tr>
      <w:tr w:rsidR="00980629" w:rsidRPr="00340B0D" w14:paraId="5C66B60B" w14:textId="77777777" w:rsidTr="00541D1A">
        <w:trPr>
          <w:ins w:id="497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811F1E7" w14:textId="77777777" w:rsidR="00980629" w:rsidRPr="00340B0D" w:rsidRDefault="00980629" w:rsidP="00541D1A">
            <w:pPr>
              <w:pStyle w:val="Default"/>
              <w:ind w:left="720"/>
              <w:rPr>
                <w:ins w:id="4975" w:author="jonathan pritchard" w:date="2025-01-23T13:43:00Z" w16du:dateUtc="2025-01-23T13:43:00Z"/>
                <w:sz w:val="18"/>
                <w:szCs w:val="18"/>
              </w:rPr>
            </w:pPr>
            <w:ins w:id="4976"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379F3FA" w14:textId="77777777" w:rsidR="00980629" w:rsidRPr="00340B0D" w:rsidRDefault="00980629" w:rsidP="00541D1A">
            <w:pPr>
              <w:jc w:val="center"/>
              <w:rPr>
                <w:ins w:id="497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891751D" w14:textId="77777777" w:rsidR="00980629" w:rsidRPr="00340B0D" w:rsidRDefault="00980629" w:rsidP="00541D1A">
            <w:pPr>
              <w:pStyle w:val="Default"/>
              <w:rPr>
                <w:ins w:id="4978" w:author="jonathan pritchard" w:date="2025-01-23T13:43:00Z" w16du:dateUtc="2025-01-23T13:43:00Z"/>
                <w:sz w:val="18"/>
                <w:szCs w:val="18"/>
              </w:rPr>
            </w:pPr>
            <w:ins w:id="4979"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46DBAF" w14:textId="77777777" w:rsidR="00980629" w:rsidRPr="00340B0D" w:rsidRDefault="00980629" w:rsidP="00541D1A">
            <w:pPr>
              <w:rPr>
                <w:ins w:id="4980" w:author="jonathan pritchard" w:date="2025-01-23T13:43:00Z" w16du:dateUtc="2025-01-23T13:43:00Z"/>
                <w:rFonts w:cs="Arial"/>
                <w:sz w:val="18"/>
                <w:szCs w:val="18"/>
              </w:rPr>
            </w:pPr>
          </w:p>
        </w:tc>
      </w:tr>
      <w:tr w:rsidR="00980629" w:rsidRPr="00340B0D" w14:paraId="34FB7A25" w14:textId="77777777" w:rsidTr="00541D1A">
        <w:trPr>
          <w:ins w:id="498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B62AC5E" w14:textId="77777777" w:rsidR="00980629" w:rsidRPr="00340B0D" w:rsidRDefault="00980629" w:rsidP="00541D1A">
            <w:pPr>
              <w:pStyle w:val="Default"/>
              <w:ind w:left="720"/>
              <w:rPr>
                <w:ins w:id="4982" w:author="jonathan pritchard" w:date="2025-01-23T13:43:00Z" w16du:dateUtc="2025-01-23T13:43:00Z"/>
                <w:sz w:val="18"/>
                <w:szCs w:val="18"/>
              </w:rPr>
            </w:pPr>
            <w:ins w:id="4983"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37B9353" w14:textId="77777777" w:rsidR="00980629" w:rsidRPr="00340B0D" w:rsidRDefault="00980629" w:rsidP="00541D1A">
            <w:pPr>
              <w:jc w:val="center"/>
              <w:rPr>
                <w:ins w:id="498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6CFB6AF" w14:textId="77777777" w:rsidR="00980629" w:rsidRPr="00340B0D" w:rsidRDefault="00980629" w:rsidP="00541D1A">
            <w:pPr>
              <w:pStyle w:val="Default"/>
              <w:rPr>
                <w:ins w:id="4985" w:author="jonathan pritchard" w:date="2025-01-23T13:43:00Z" w16du:dateUtc="2025-01-23T13:43:00Z"/>
                <w:sz w:val="18"/>
                <w:szCs w:val="18"/>
              </w:rPr>
            </w:pPr>
            <w:ins w:id="4986"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A0481F" w14:textId="77777777" w:rsidR="00980629" w:rsidRPr="00340B0D" w:rsidRDefault="00980629" w:rsidP="00541D1A">
            <w:pPr>
              <w:rPr>
                <w:ins w:id="4987" w:author="jonathan pritchard" w:date="2025-01-23T13:43:00Z" w16du:dateUtc="2025-01-23T13:43:00Z"/>
                <w:rFonts w:cs="Arial"/>
                <w:sz w:val="18"/>
                <w:szCs w:val="18"/>
              </w:rPr>
            </w:pPr>
          </w:p>
        </w:tc>
      </w:tr>
      <w:tr w:rsidR="00980629" w:rsidRPr="00340B0D" w14:paraId="370BF036" w14:textId="77777777" w:rsidTr="00541D1A">
        <w:trPr>
          <w:ins w:id="498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2E89AFB7" w14:textId="77777777" w:rsidR="00980629" w:rsidRPr="00340B0D" w:rsidRDefault="00980629" w:rsidP="00541D1A">
            <w:pPr>
              <w:pStyle w:val="Default"/>
              <w:rPr>
                <w:ins w:id="4989" w:author="jonathan pritchard" w:date="2025-01-23T13:43:00Z" w16du:dateUtc="2025-01-23T13:43:00Z"/>
                <w:sz w:val="18"/>
                <w:szCs w:val="18"/>
              </w:rPr>
            </w:pPr>
            <w:ins w:id="4990"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326C3E3" w14:textId="77777777" w:rsidR="00980629" w:rsidRPr="00340B0D" w:rsidRDefault="00980629" w:rsidP="00541D1A">
            <w:pPr>
              <w:jc w:val="center"/>
              <w:rPr>
                <w:ins w:id="499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135D573" w14:textId="77777777" w:rsidR="00980629" w:rsidRPr="00340B0D" w:rsidRDefault="00980629" w:rsidP="00541D1A">
            <w:pPr>
              <w:pStyle w:val="Default"/>
              <w:rPr>
                <w:ins w:id="4992" w:author="jonathan pritchard" w:date="2025-01-23T13:43:00Z" w16du:dateUtc="2025-01-23T13:43:00Z"/>
                <w:sz w:val="18"/>
                <w:szCs w:val="18"/>
              </w:rPr>
            </w:pPr>
            <w:ins w:id="4993"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94A6B86" w14:textId="77777777" w:rsidR="00980629" w:rsidRPr="00340B0D" w:rsidRDefault="00980629" w:rsidP="00541D1A">
            <w:pPr>
              <w:rPr>
                <w:ins w:id="4994" w:author="jonathan pritchard" w:date="2025-01-23T13:43:00Z" w16du:dateUtc="2025-01-23T13:43:00Z"/>
                <w:rFonts w:cs="Arial"/>
                <w:sz w:val="18"/>
                <w:szCs w:val="18"/>
              </w:rPr>
            </w:pPr>
          </w:p>
        </w:tc>
      </w:tr>
      <w:tr w:rsidR="00980629" w:rsidRPr="00340B0D" w14:paraId="71D1958D" w14:textId="77777777" w:rsidTr="00541D1A">
        <w:trPr>
          <w:ins w:id="499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0B1D42" w14:textId="77777777" w:rsidR="00980629" w:rsidRPr="00340B0D" w:rsidRDefault="00980629" w:rsidP="00541D1A">
            <w:pPr>
              <w:pStyle w:val="Default"/>
              <w:rPr>
                <w:ins w:id="4996" w:author="jonathan pritchard" w:date="2025-01-23T13:43:00Z" w16du:dateUtc="2025-01-23T13:43:00Z"/>
                <w:sz w:val="18"/>
                <w:szCs w:val="18"/>
              </w:rPr>
            </w:pPr>
            <w:ins w:id="4997"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6E5E6C" w14:textId="77777777" w:rsidR="00980629" w:rsidRPr="00340B0D" w:rsidRDefault="00980629" w:rsidP="00541D1A">
            <w:pPr>
              <w:jc w:val="center"/>
              <w:rPr>
                <w:ins w:id="499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62908DD" w14:textId="77777777" w:rsidR="00980629" w:rsidRPr="00340B0D" w:rsidRDefault="00980629" w:rsidP="00541D1A">
            <w:pPr>
              <w:pStyle w:val="Default"/>
              <w:rPr>
                <w:ins w:id="4999" w:author="jonathan pritchard" w:date="2025-01-23T13:43:00Z" w16du:dateUtc="2025-01-23T13:43:00Z"/>
                <w:sz w:val="18"/>
                <w:szCs w:val="18"/>
              </w:rPr>
            </w:pPr>
            <w:ins w:id="5000"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F45BF88" w14:textId="77777777" w:rsidR="00980629" w:rsidRPr="00340B0D" w:rsidRDefault="00980629" w:rsidP="00541D1A">
            <w:pPr>
              <w:rPr>
                <w:ins w:id="5001" w:author="jonathan pritchard" w:date="2025-01-23T13:43:00Z" w16du:dateUtc="2025-01-23T13:43:00Z"/>
                <w:rFonts w:cs="Arial"/>
                <w:sz w:val="18"/>
                <w:szCs w:val="18"/>
              </w:rPr>
            </w:pPr>
          </w:p>
        </w:tc>
      </w:tr>
      <w:tr w:rsidR="00980629" w:rsidRPr="00340B0D" w14:paraId="72B60896" w14:textId="77777777" w:rsidTr="00541D1A">
        <w:trPr>
          <w:ins w:id="500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0633790" w14:textId="77777777" w:rsidR="00980629" w:rsidRPr="00340B0D" w:rsidRDefault="00980629" w:rsidP="00541D1A">
            <w:pPr>
              <w:pStyle w:val="Default"/>
              <w:rPr>
                <w:ins w:id="5003" w:author="jonathan pritchard" w:date="2025-01-23T13:43:00Z" w16du:dateUtc="2025-01-23T13:43:00Z"/>
                <w:sz w:val="18"/>
                <w:szCs w:val="18"/>
              </w:rPr>
            </w:pPr>
            <w:ins w:id="5004"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957542C" w14:textId="77777777" w:rsidR="00980629" w:rsidRPr="00340B0D" w:rsidRDefault="00980629" w:rsidP="00541D1A">
            <w:pPr>
              <w:jc w:val="center"/>
              <w:rPr>
                <w:ins w:id="500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644F30D" w14:textId="77777777" w:rsidR="00980629" w:rsidRPr="00340B0D" w:rsidRDefault="00980629" w:rsidP="00541D1A">
            <w:pPr>
              <w:pStyle w:val="Default"/>
              <w:rPr>
                <w:ins w:id="5006" w:author="jonathan pritchard" w:date="2025-01-23T13:43:00Z" w16du:dateUtc="2025-01-23T13:43:00Z"/>
                <w:sz w:val="18"/>
                <w:szCs w:val="18"/>
              </w:rPr>
            </w:pPr>
            <w:ins w:id="5007"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E2D161D" w14:textId="77777777" w:rsidR="00980629" w:rsidRPr="00340B0D" w:rsidRDefault="00980629" w:rsidP="00541D1A">
            <w:pPr>
              <w:rPr>
                <w:ins w:id="5008" w:author="jonathan pritchard" w:date="2025-01-23T13:43:00Z" w16du:dateUtc="2025-01-23T13:43:00Z"/>
                <w:rFonts w:cs="Arial"/>
                <w:sz w:val="18"/>
                <w:szCs w:val="18"/>
              </w:rPr>
            </w:pPr>
          </w:p>
        </w:tc>
      </w:tr>
      <w:tr w:rsidR="00980629" w:rsidRPr="00340B0D" w14:paraId="73FCC6D6" w14:textId="77777777" w:rsidTr="00541D1A">
        <w:trPr>
          <w:ins w:id="500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C744938" w14:textId="77777777" w:rsidR="00980629" w:rsidRPr="00340B0D" w:rsidRDefault="00980629" w:rsidP="00541D1A">
            <w:pPr>
              <w:pStyle w:val="Default"/>
              <w:rPr>
                <w:ins w:id="5010" w:author="jonathan pritchard" w:date="2025-01-23T13:43:00Z" w16du:dateUtc="2025-01-23T13:43:00Z"/>
                <w:sz w:val="18"/>
                <w:szCs w:val="18"/>
              </w:rPr>
            </w:pPr>
            <w:ins w:id="5011"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429C462" w14:textId="77777777" w:rsidR="00980629" w:rsidRPr="00340B0D" w:rsidRDefault="00980629" w:rsidP="00541D1A">
            <w:pPr>
              <w:jc w:val="center"/>
              <w:rPr>
                <w:ins w:id="501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15FB1AD" w14:textId="77777777" w:rsidR="00980629" w:rsidRPr="00340B0D" w:rsidRDefault="00980629" w:rsidP="00541D1A">
            <w:pPr>
              <w:pStyle w:val="Default"/>
              <w:rPr>
                <w:ins w:id="5013" w:author="jonathan pritchard" w:date="2025-01-23T13:43:00Z" w16du:dateUtc="2025-01-23T13:43:00Z"/>
                <w:sz w:val="18"/>
                <w:szCs w:val="18"/>
              </w:rPr>
            </w:pPr>
            <w:ins w:id="5014"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301E06" w14:textId="77777777" w:rsidR="00980629" w:rsidRPr="00340B0D" w:rsidRDefault="00980629" w:rsidP="00541D1A">
            <w:pPr>
              <w:rPr>
                <w:ins w:id="5015" w:author="jonathan pritchard" w:date="2025-01-23T13:43:00Z" w16du:dateUtc="2025-01-23T13:43:00Z"/>
                <w:rFonts w:cs="Arial"/>
                <w:sz w:val="18"/>
                <w:szCs w:val="18"/>
              </w:rPr>
            </w:pPr>
          </w:p>
        </w:tc>
      </w:tr>
      <w:tr w:rsidR="00980629" w:rsidRPr="00340B0D" w14:paraId="4D76F43A" w14:textId="77777777" w:rsidTr="00541D1A">
        <w:trPr>
          <w:ins w:id="501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364E6EB" w14:textId="77777777" w:rsidR="00980629" w:rsidRPr="00340B0D" w:rsidRDefault="00980629" w:rsidP="00541D1A">
            <w:pPr>
              <w:pStyle w:val="Default"/>
              <w:rPr>
                <w:ins w:id="5017" w:author="jonathan pritchard" w:date="2025-01-23T13:43:00Z" w16du:dateUtc="2025-01-23T13:43:00Z"/>
                <w:sz w:val="18"/>
                <w:szCs w:val="18"/>
              </w:rPr>
            </w:pPr>
            <w:ins w:id="5018"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0FBA3DC" w14:textId="77777777" w:rsidR="00980629" w:rsidRPr="00340B0D" w:rsidRDefault="00980629" w:rsidP="00541D1A">
            <w:pPr>
              <w:jc w:val="center"/>
              <w:rPr>
                <w:ins w:id="501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0C9E446" w14:textId="77777777" w:rsidR="00980629" w:rsidRPr="00340B0D" w:rsidRDefault="00980629" w:rsidP="00541D1A">
            <w:pPr>
              <w:rPr>
                <w:ins w:id="502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47117D" w14:textId="77777777" w:rsidR="00980629" w:rsidRPr="00340B0D" w:rsidRDefault="00980629" w:rsidP="00541D1A">
            <w:pPr>
              <w:rPr>
                <w:ins w:id="5021" w:author="jonathan pritchard" w:date="2025-01-23T13:43:00Z" w16du:dateUtc="2025-01-23T13:43:00Z"/>
                <w:rFonts w:cs="Arial"/>
                <w:sz w:val="18"/>
                <w:szCs w:val="18"/>
              </w:rPr>
            </w:pPr>
          </w:p>
        </w:tc>
      </w:tr>
      <w:tr w:rsidR="00980629" w:rsidRPr="00340B0D" w14:paraId="4226CB97" w14:textId="77777777" w:rsidTr="00541D1A">
        <w:trPr>
          <w:ins w:id="502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7842CCF" w14:textId="77777777" w:rsidR="00980629" w:rsidRPr="00340B0D" w:rsidRDefault="00980629" w:rsidP="00541D1A">
            <w:pPr>
              <w:pStyle w:val="Default"/>
              <w:rPr>
                <w:ins w:id="5023" w:author="jonathan pritchard" w:date="2025-01-23T13:43:00Z" w16du:dateUtc="2025-01-23T13:43:00Z"/>
                <w:sz w:val="18"/>
                <w:szCs w:val="18"/>
              </w:rPr>
            </w:pPr>
            <w:ins w:id="5024"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B7F5F0" w14:textId="77777777" w:rsidR="00980629" w:rsidRPr="00340B0D" w:rsidRDefault="00980629" w:rsidP="00541D1A">
            <w:pPr>
              <w:jc w:val="center"/>
              <w:rPr>
                <w:ins w:id="502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062D1E1" w14:textId="77777777" w:rsidR="00980629" w:rsidRPr="00340B0D" w:rsidRDefault="00980629" w:rsidP="00541D1A">
            <w:pPr>
              <w:rPr>
                <w:ins w:id="502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A1A6879" w14:textId="77777777" w:rsidR="00980629" w:rsidRPr="00340B0D" w:rsidRDefault="00980629" w:rsidP="00541D1A">
            <w:pPr>
              <w:rPr>
                <w:ins w:id="5027" w:author="jonathan pritchard" w:date="2025-01-23T13:43:00Z" w16du:dateUtc="2025-01-23T13:43:00Z"/>
                <w:rFonts w:cs="Arial"/>
                <w:sz w:val="18"/>
                <w:szCs w:val="18"/>
              </w:rPr>
            </w:pPr>
          </w:p>
        </w:tc>
      </w:tr>
      <w:tr w:rsidR="00980629" w:rsidRPr="00340B0D" w14:paraId="5D3C3722" w14:textId="77777777" w:rsidTr="00541D1A">
        <w:trPr>
          <w:ins w:id="502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55D2D54" w14:textId="77777777" w:rsidR="00980629" w:rsidRPr="00340B0D" w:rsidRDefault="00980629" w:rsidP="00541D1A">
            <w:pPr>
              <w:pStyle w:val="Default"/>
              <w:rPr>
                <w:ins w:id="5029" w:author="jonathan pritchard" w:date="2025-01-23T13:43:00Z" w16du:dateUtc="2025-01-23T13:43:00Z"/>
                <w:sz w:val="18"/>
                <w:szCs w:val="18"/>
              </w:rPr>
            </w:pPr>
            <w:ins w:id="5030"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2A0E8AD" w14:textId="77777777" w:rsidR="00980629" w:rsidRPr="00340B0D" w:rsidRDefault="00980629" w:rsidP="00541D1A">
            <w:pPr>
              <w:jc w:val="center"/>
              <w:rPr>
                <w:ins w:id="503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20B03AC" w14:textId="77777777" w:rsidR="00980629" w:rsidRPr="00340B0D" w:rsidRDefault="00980629" w:rsidP="00541D1A">
            <w:pPr>
              <w:rPr>
                <w:ins w:id="503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B98BA9E" w14:textId="77777777" w:rsidR="00980629" w:rsidRPr="00340B0D" w:rsidRDefault="00980629" w:rsidP="00541D1A">
            <w:pPr>
              <w:rPr>
                <w:ins w:id="5033" w:author="jonathan pritchard" w:date="2025-01-23T13:43:00Z" w16du:dateUtc="2025-01-23T13:43:00Z"/>
                <w:rFonts w:cs="Arial"/>
                <w:sz w:val="18"/>
                <w:szCs w:val="18"/>
              </w:rPr>
            </w:pPr>
          </w:p>
        </w:tc>
      </w:tr>
      <w:tr w:rsidR="00980629" w:rsidRPr="00340B0D" w14:paraId="59A214E2" w14:textId="77777777" w:rsidTr="00541D1A">
        <w:trPr>
          <w:ins w:id="503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A1BF761" w14:textId="77777777" w:rsidR="00980629" w:rsidRPr="00340B0D" w:rsidRDefault="00980629" w:rsidP="00541D1A">
            <w:pPr>
              <w:pStyle w:val="Default"/>
              <w:ind w:left="720"/>
              <w:rPr>
                <w:ins w:id="5035" w:author="jonathan pritchard" w:date="2025-01-23T13:43:00Z" w16du:dateUtc="2025-01-23T13:43:00Z"/>
                <w:sz w:val="18"/>
                <w:szCs w:val="18"/>
              </w:rPr>
            </w:pPr>
            <w:ins w:id="5036"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EE30E2" w14:textId="77777777" w:rsidR="00980629" w:rsidRPr="00340B0D" w:rsidRDefault="00980629" w:rsidP="00541D1A">
            <w:pPr>
              <w:jc w:val="center"/>
              <w:rPr>
                <w:ins w:id="503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5D6367A" w14:textId="77777777" w:rsidR="00980629" w:rsidRPr="00340B0D" w:rsidRDefault="00980629" w:rsidP="00541D1A">
            <w:pPr>
              <w:rPr>
                <w:ins w:id="503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5F4C122" w14:textId="77777777" w:rsidR="00980629" w:rsidRPr="00340B0D" w:rsidRDefault="00980629" w:rsidP="00541D1A">
            <w:pPr>
              <w:rPr>
                <w:ins w:id="5039" w:author="jonathan pritchard" w:date="2025-01-23T13:43:00Z" w16du:dateUtc="2025-01-23T13:43:00Z"/>
                <w:rFonts w:cs="Arial"/>
                <w:sz w:val="18"/>
                <w:szCs w:val="18"/>
              </w:rPr>
            </w:pPr>
          </w:p>
        </w:tc>
      </w:tr>
      <w:tr w:rsidR="00980629" w:rsidRPr="00340B0D" w14:paraId="1E35DE56" w14:textId="77777777" w:rsidTr="00541D1A">
        <w:trPr>
          <w:ins w:id="5040"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3A0812A5" w14:textId="77777777" w:rsidR="00980629" w:rsidRPr="00340B0D" w:rsidRDefault="00980629" w:rsidP="00541D1A">
            <w:pPr>
              <w:pStyle w:val="Default"/>
              <w:ind w:left="720"/>
              <w:rPr>
                <w:ins w:id="5041" w:author="jonathan pritchard" w:date="2025-01-23T13:43:00Z" w16du:dateUtc="2025-01-23T13:43:00Z"/>
                <w:sz w:val="18"/>
                <w:szCs w:val="18"/>
              </w:rPr>
            </w:pPr>
            <w:ins w:id="5042"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62C01709" w14:textId="77777777" w:rsidR="00980629" w:rsidRPr="00340B0D" w:rsidRDefault="00980629" w:rsidP="00541D1A">
            <w:pPr>
              <w:jc w:val="center"/>
              <w:rPr>
                <w:ins w:id="504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7E409EF7" w14:textId="77777777" w:rsidR="00980629" w:rsidRPr="00340B0D" w:rsidRDefault="00980629" w:rsidP="00541D1A">
            <w:pPr>
              <w:rPr>
                <w:ins w:id="5044"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1F5CC0" w14:textId="77777777" w:rsidR="00980629" w:rsidRPr="00340B0D" w:rsidRDefault="00980629" w:rsidP="00541D1A">
            <w:pPr>
              <w:rPr>
                <w:ins w:id="5045" w:author="jonathan pritchard" w:date="2025-01-23T13:43:00Z" w16du:dateUtc="2025-01-23T13:43:00Z"/>
                <w:rFonts w:cs="Arial"/>
                <w:sz w:val="18"/>
                <w:szCs w:val="18"/>
              </w:rPr>
            </w:pPr>
          </w:p>
        </w:tc>
      </w:tr>
      <w:tr w:rsidR="00980629" w:rsidRPr="00340B0D" w14:paraId="5F594B78" w14:textId="77777777" w:rsidTr="00541D1A">
        <w:trPr>
          <w:ins w:id="5046"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39F3FA5" w14:textId="77777777" w:rsidR="00980629" w:rsidRPr="00EF63B4" w:rsidRDefault="00980629" w:rsidP="00541D1A">
            <w:pPr>
              <w:jc w:val="center"/>
              <w:rPr>
                <w:ins w:id="5047" w:author="jonathan pritchard" w:date="2025-01-23T13:43:00Z" w16du:dateUtc="2025-01-23T13:43:00Z"/>
                <w:rFonts w:cs="Arial"/>
                <w:sz w:val="18"/>
                <w:szCs w:val="18"/>
              </w:rPr>
            </w:pPr>
            <w:ins w:id="5048" w:author="jonathan pritchard" w:date="2025-01-23T13:43:00Z" w16du:dateUtc="2025-01-23T13:43:00Z">
              <w:r>
                <w:rPr>
                  <w:rFonts w:cs="Arial"/>
                  <w:b/>
                  <w:bCs/>
                  <w:sz w:val="18"/>
                  <w:szCs w:val="18"/>
                </w:rPr>
                <w:t>Additional</w:t>
              </w:r>
            </w:ins>
          </w:p>
        </w:tc>
      </w:tr>
      <w:tr w:rsidR="00980629" w:rsidRPr="00340B0D" w14:paraId="51BD2647" w14:textId="77777777" w:rsidTr="00541D1A">
        <w:trPr>
          <w:ins w:id="504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B13313" w14:textId="77777777" w:rsidR="00980629" w:rsidRPr="00340B0D" w:rsidRDefault="00980629" w:rsidP="00541D1A">
            <w:pPr>
              <w:pStyle w:val="Default"/>
              <w:ind w:left="720"/>
              <w:rPr>
                <w:ins w:id="5050"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01631A" w14:textId="77777777" w:rsidR="00980629" w:rsidRPr="00340B0D" w:rsidRDefault="00980629" w:rsidP="00541D1A">
            <w:pPr>
              <w:jc w:val="center"/>
              <w:rPr>
                <w:ins w:id="5051"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6C43B861" w14:textId="77777777" w:rsidR="00980629" w:rsidRPr="00340B0D" w:rsidRDefault="00980629" w:rsidP="00541D1A">
            <w:pPr>
              <w:rPr>
                <w:ins w:id="505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D055C91" w14:textId="77777777" w:rsidR="00980629" w:rsidRPr="00340B0D" w:rsidRDefault="00980629" w:rsidP="00541D1A">
            <w:pPr>
              <w:rPr>
                <w:ins w:id="5053" w:author="jonathan pritchard" w:date="2025-01-23T13:43:00Z" w16du:dateUtc="2025-01-23T13:43:00Z"/>
                <w:rFonts w:cs="Arial"/>
                <w:sz w:val="18"/>
                <w:szCs w:val="18"/>
              </w:rPr>
            </w:pPr>
          </w:p>
        </w:tc>
      </w:tr>
      <w:tr w:rsidR="00980629" w:rsidRPr="00340B0D" w14:paraId="4362EF6C" w14:textId="77777777" w:rsidTr="00541D1A">
        <w:trPr>
          <w:ins w:id="505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725885" w14:textId="77777777" w:rsidR="00980629" w:rsidRPr="00340B0D" w:rsidRDefault="00980629" w:rsidP="00541D1A">
            <w:pPr>
              <w:pStyle w:val="Default"/>
              <w:ind w:left="720"/>
              <w:rPr>
                <w:ins w:id="5055"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BAC148" w14:textId="77777777" w:rsidR="00980629" w:rsidRPr="00340B0D" w:rsidRDefault="00980629" w:rsidP="00541D1A">
            <w:pPr>
              <w:jc w:val="center"/>
              <w:rPr>
                <w:ins w:id="5056"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2095AE44" w14:textId="77777777" w:rsidR="00980629" w:rsidRPr="00340B0D" w:rsidRDefault="00980629" w:rsidP="00541D1A">
            <w:pPr>
              <w:rPr>
                <w:ins w:id="505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94B28A4" w14:textId="77777777" w:rsidR="00980629" w:rsidRPr="00340B0D" w:rsidRDefault="00980629" w:rsidP="00541D1A">
            <w:pPr>
              <w:rPr>
                <w:ins w:id="5058" w:author="jonathan pritchard" w:date="2025-01-23T13:43:00Z" w16du:dateUtc="2025-01-23T13:43:00Z"/>
                <w:rFonts w:cs="Arial"/>
                <w:sz w:val="18"/>
                <w:szCs w:val="18"/>
              </w:rPr>
            </w:pPr>
          </w:p>
        </w:tc>
      </w:tr>
      <w:tr w:rsidR="00980629" w:rsidRPr="00340B0D" w14:paraId="098B25A3" w14:textId="77777777" w:rsidTr="00541D1A">
        <w:trPr>
          <w:ins w:id="5059"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87E5E4" w14:textId="77777777" w:rsidR="00980629" w:rsidRPr="00340B0D" w:rsidRDefault="00980629" w:rsidP="00541D1A">
            <w:pPr>
              <w:jc w:val="center"/>
              <w:rPr>
                <w:ins w:id="5060" w:author="jonathan pritchard" w:date="2025-01-23T13:43:00Z" w16du:dateUtc="2025-01-23T13:43:00Z"/>
                <w:rFonts w:cs="Arial"/>
                <w:b/>
                <w:bCs/>
                <w:sz w:val="18"/>
                <w:szCs w:val="18"/>
              </w:rPr>
            </w:pPr>
            <w:ins w:id="5061" w:author="jonathan pritchard" w:date="2025-01-23T13:43:00Z" w16du:dateUtc="2025-01-23T13:43:00Z">
              <w:r w:rsidRPr="00340B0D">
                <w:rPr>
                  <w:rFonts w:cs="Arial"/>
                  <w:b/>
                  <w:bCs/>
                  <w:sz w:val="18"/>
                  <w:szCs w:val="18"/>
                </w:rPr>
                <w:t>Setup</w:t>
              </w:r>
            </w:ins>
          </w:p>
        </w:tc>
      </w:tr>
      <w:tr w:rsidR="00980629" w:rsidRPr="00340B0D" w14:paraId="75FEE356" w14:textId="77777777" w:rsidTr="00541D1A">
        <w:trPr>
          <w:ins w:id="5062"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A2F8E78" w14:textId="77777777" w:rsidR="00980629" w:rsidRDefault="00980629" w:rsidP="00541D1A">
            <w:pPr>
              <w:rPr>
                <w:ins w:id="5063" w:author="jonathan pritchard" w:date="2025-01-23T13:43:00Z" w16du:dateUtc="2025-01-23T13:43:00Z"/>
                <w:rFonts w:cs="Arial"/>
                <w:sz w:val="18"/>
                <w:szCs w:val="18"/>
              </w:rPr>
            </w:pPr>
          </w:p>
          <w:p w14:paraId="5D0487C8" w14:textId="43239342" w:rsidR="00F95BCA" w:rsidRPr="007B7669" w:rsidRDefault="00F95BCA" w:rsidP="00F95BCA">
            <w:pPr>
              <w:rPr>
                <w:rFonts w:cs="Arial"/>
              </w:rPr>
            </w:pPr>
            <w:r w:rsidRPr="007B7669">
              <w:rPr>
                <w:rFonts w:cs="Arial"/>
                <w:i/>
              </w:rPr>
              <w:t xml:space="preserve">As for test </w:t>
            </w:r>
            <w:r w:rsidRPr="007B7669">
              <w:rPr>
                <w:rFonts w:cs="Arial"/>
              </w:rPr>
              <w:t>TextDisplay</w:t>
            </w:r>
            <w:r>
              <w:rPr>
                <w:rFonts w:cs="Arial"/>
              </w:rPr>
              <w:t>1</w:t>
            </w:r>
            <w:r w:rsidRPr="007B7669">
              <w:rPr>
                <w:rFonts w:cs="Arial"/>
              </w:rPr>
              <w:t xml:space="preserve"> </w:t>
            </w:r>
            <w:r w:rsidRPr="007B7669">
              <w:rPr>
                <w:rFonts w:cs="Arial"/>
                <w:i/>
              </w:rPr>
              <w:t xml:space="preserve"> except</w:t>
            </w:r>
          </w:p>
          <w:p w14:paraId="4D796A88" w14:textId="11D9F9D2" w:rsidR="00980629" w:rsidRPr="00110428" w:rsidRDefault="00F95BCA" w:rsidP="00F95BCA">
            <w:pPr>
              <w:rPr>
                <w:ins w:id="5064" w:author="jonathan pritchard" w:date="2025-01-23T13:43:00Z" w16du:dateUtc="2025-01-23T13:43:00Z"/>
                <w:rFonts w:cs="Arial"/>
              </w:rPr>
            </w:pPr>
            <w:r w:rsidRPr="007B7669">
              <w:rPr>
                <w:rFonts w:cs="Arial"/>
                <w:i/>
              </w:rPr>
              <w:t>Set Display Category Other</w:t>
            </w:r>
          </w:p>
          <w:p w14:paraId="45F8D48C" w14:textId="77777777" w:rsidR="00980629" w:rsidRPr="00340B0D" w:rsidRDefault="00980629" w:rsidP="00541D1A">
            <w:pPr>
              <w:rPr>
                <w:ins w:id="5065" w:author="jonathan pritchard" w:date="2025-01-23T13:43:00Z" w16du:dateUtc="2025-01-23T13:43:00Z"/>
                <w:rFonts w:cs="Arial"/>
                <w:sz w:val="18"/>
                <w:szCs w:val="18"/>
              </w:rPr>
            </w:pPr>
          </w:p>
        </w:tc>
      </w:tr>
      <w:tr w:rsidR="00980629" w:rsidRPr="00340B0D" w14:paraId="788494E3" w14:textId="77777777" w:rsidTr="00541D1A">
        <w:trPr>
          <w:ins w:id="5066"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644A56" w14:textId="77777777" w:rsidR="00980629" w:rsidRPr="00340B0D" w:rsidRDefault="00980629" w:rsidP="00541D1A">
            <w:pPr>
              <w:jc w:val="center"/>
              <w:rPr>
                <w:ins w:id="5067" w:author="jonathan pritchard" w:date="2025-01-23T13:43:00Z" w16du:dateUtc="2025-01-23T13:43:00Z"/>
                <w:rFonts w:cs="Arial"/>
                <w:b/>
                <w:bCs/>
                <w:sz w:val="18"/>
                <w:szCs w:val="18"/>
              </w:rPr>
            </w:pPr>
            <w:ins w:id="5068" w:author="jonathan pritchard" w:date="2025-01-23T13:43:00Z" w16du:dateUtc="2025-01-23T13:43:00Z">
              <w:r w:rsidRPr="00340B0D">
                <w:rPr>
                  <w:rFonts w:cs="Arial"/>
                  <w:b/>
                  <w:bCs/>
                  <w:sz w:val="18"/>
                  <w:szCs w:val="18"/>
                </w:rPr>
                <w:lastRenderedPageBreak/>
                <w:t>Action</w:t>
              </w:r>
            </w:ins>
          </w:p>
        </w:tc>
      </w:tr>
      <w:tr w:rsidR="00980629" w:rsidRPr="00340B0D" w14:paraId="63AAB461" w14:textId="77777777" w:rsidTr="00541D1A">
        <w:trPr>
          <w:ins w:id="5069"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50CBE4" w14:textId="7C0A3D7B" w:rsidR="00980629" w:rsidRPr="00110428" w:rsidRDefault="00F95BCA" w:rsidP="00541D1A">
            <w:pPr>
              <w:rPr>
                <w:ins w:id="5070" w:author="jonathan pritchard" w:date="2025-01-23T13:43:00Z" w16du:dateUtc="2025-01-23T13:43:00Z"/>
                <w:rFonts w:cs="Arial"/>
                <w:b/>
                <w:bCs/>
              </w:rPr>
            </w:pPr>
            <w:r w:rsidRPr="00F95BCA">
              <w:rPr>
                <w:rFonts w:cs="Arial"/>
                <w:b/>
                <w:bCs/>
              </w:rPr>
              <w:t>View the features at position 32°21.100’S 61°23.150’E scale 1:5 000</w:t>
            </w:r>
          </w:p>
        </w:tc>
      </w:tr>
      <w:tr w:rsidR="00980629" w:rsidRPr="00340B0D" w14:paraId="1CD60B71" w14:textId="77777777" w:rsidTr="00541D1A">
        <w:trPr>
          <w:ins w:id="507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D6E32D" w14:textId="77777777" w:rsidR="00980629" w:rsidRPr="00340B0D" w:rsidRDefault="00980629" w:rsidP="00541D1A">
            <w:pPr>
              <w:jc w:val="center"/>
              <w:rPr>
                <w:ins w:id="5072" w:author="jonathan pritchard" w:date="2025-01-23T13:43:00Z" w16du:dateUtc="2025-01-23T13:43:00Z"/>
                <w:rFonts w:cs="Arial"/>
                <w:sz w:val="18"/>
                <w:szCs w:val="18"/>
              </w:rPr>
            </w:pPr>
            <w:ins w:id="5073" w:author="jonathan pritchard" w:date="2025-01-23T13:43:00Z" w16du:dateUtc="2025-01-23T13:43:00Z">
              <w:r w:rsidRPr="00340B0D">
                <w:rPr>
                  <w:rFonts w:cs="Arial"/>
                  <w:b/>
                  <w:bCs/>
                  <w:sz w:val="18"/>
                  <w:szCs w:val="18"/>
                </w:rPr>
                <w:t>Results</w:t>
              </w:r>
            </w:ins>
          </w:p>
        </w:tc>
      </w:tr>
      <w:tr w:rsidR="00980629" w:rsidRPr="00340B0D" w14:paraId="10C52B85" w14:textId="77777777" w:rsidTr="00541D1A">
        <w:trPr>
          <w:ins w:id="5074"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1D3D9B1B" w14:textId="77777777" w:rsidR="00F95BCA" w:rsidRDefault="00F95BCA" w:rsidP="00F95BCA">
            <w:pPr>
              <w:rPr>
                <w:rFonts w:cs="Arial"/>
                <w:sz w:val="18"/>
                <w:szCs w:val="18"/>
              </w:rPr>
            </w:pPr>
          </w:p>
          <w:p w14:paraId="7DC8F46F" w14:textId="6CB2AA56" w:rsidR="00980629" w:rsidRPr="00340B0D" w:rsidRDefault="00F95BCA" w:rsidP="00F95BCA">
            <w:pPr>
              <w:rPr>
                <w:ins w:id="5075" w:author="jonathan pritchard" w:date="2025-01-23T13:43:00Z" w16du:dateUtc="2025-01-23T13:43:00Z"/>
                <w:rFonts w:cs="Arial"/>
                <w:sz w:val="18"/>
                <w:szCs w:val="18"/>
              </w:rPr>
            </w:pPr>
            <w:r w:rsidRPr="00F95BCA">
              <w:rPr>
                <w:rFonts w:cs="Arial"/>
                <w:sz w:val="18"/>
                <w:szCs w:val="18"/>
              </w:rPr>
              <w:t>Confirm that items 1-6 display as shown in the graphic below:</w:t>
            </w:r>
          </w:p>
          <w:p w14:paraId="2156331F" w14:textId="77777777" w:rsidR="00980629" w:rsidRDefault="00980629" w:rsidP="00541D1A">
            <w:pPr>
              <w:tabs>
                <w:tab w:val="left" w:pos="3048"/>
              </w:tabs>
              <w:jc w:val="center"/>
              <w:rPr>
                <w:ins w:id="5076" w:author="jonathan pritchard" w:date="2025-01-23T13:43:00Z" w16du:dateUtc="2025-01-23T13:43:00Z"/>
                <w:rFonts w:cs="Arial"/>
                <w:sz w:val="18"/>
                <w:szCs w:val="18"/>
              </w:rPr>
            </w:pPr>
          </w:p>
          <w:p w14:paraId="02F3FC37" w14:textId="22B675DA" w:rsidR="00980629" w:rsidRPr="00340B0D" w:rsidRDefault="00F95BCA" w:rsidP="00541D1A">
            <w:pPr>
              <w:tabs>
                <w:tab w:val="left" w:pos="3048"/>
              </w:tabs>
              <w:jc w:val="center"/>
              <w:rPr>
                <w:ins w:id="5077" w:author="jonathan pritchard" w:date="2025-01-23T13:43:00Z" w16du:dateUtc="2025-01-23T13:43:00Z"/>
                <w:rFonts w:cs="Arial"/>
                <w:sz w:val="18"/>
                <w:szCs w:val="18"/>
              </w:rPr>
            </w:pPr>
            <w:r w:rsidRPr="00BC391A">
              <w:rPr>
                <w:noProof/>
                <w:lang w:val="en-IN" w:eastAsia="en-IN"/>
              </w:rPr>
              <w:drawing>
                <wp:inline distT="0" distB="0" distL="0" distR="0" wp14:anchorId="4CD3EF41" wp14:editId="798E8041">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34"/>
                          <a:stretch>
                            <a:fillRect/>
                          </a:stretch>
                        </pic:blipFill>
                        <pic:spPr>
                          <a:xfrm>
                            <a:off x="0" y="0"/>
                            <a:ext cx="5836920" cy="5406390"/>
                          </a:xfrm>
                          <a:prstGeom prst="rect">
                            <a:avLst/>
                          </a:prstGeom>
                        </pic:spPr>
                      </pic:pic>
                    </a:graphicData>
                  </a:graphic>
                </wp:inline>
              </w:drawing>
            </w:r>
          </w:p>
          <w:p w14:paraId="651F7630" w14:textId="77777777" w:rsidR="00980629" w:rsidRDefault="00980629" w:rsidP="00541D1A">
            <w:pPr>
              <w:jc w:val="center"/>
              <w:rPr>
                <w:ins w:id="5078" w:author="jonathan pritchard" w:date="2025-01-23T13:43:00Z" w16du:dateUtc="2025-01-23T13:43:00Z"/>
                <w:rFonts w:cs="Arial"/>
                <w:sz w:val="18"/>
                <w:szCs w:val="18"/>
              </w:rPr>
            </w:pPr>
          </w:p>
          <w:p w14:paraId="0305EFBA" w14:textId="77777777" w:rsidR="00980629" w:rsidRDefault="00980629" w:rsidP="00541D1A">
            <w:pPr>
              <w:jc w:val="center"/>
              <w:rPr>
                <w:ins w:id="5079" w:author="jonathan pritchard" w:date="2025-01-23T13:43:00Z" w16du:dateUtc="2025-01-23T13:43:00Z"/>
                <w:rFonts w:cs="Arial"/>
                <w:sz w:val="18"/>
                <w:szCs w:val="18"/>
              </w:rPr>
            </w:pPr>
          </w:p>
          <w:p w14:paraId="15CA6659" w14:textId="77777777" w:rsidR="00980629" w:rsidRPr="00340B0D" w:rsidRDefault="00980629" w:rsidP="00541D1A">
            <w:pPr>
              <w:rPr>
                <w:ins w:id="5080" w:author="jonathan pritchard" w:date="2025-01-23T13:43:00Z" w16du:dateUtc="2025-01-23T13:43:00Z"/>
                <w:rFonts w:cs="Arial"/>
                <w:sz w:val="18"/>
                <w:szCs w:val="18"/>
              </w:rPr>
            </w:pPr>
          </w:p>
        </w:tc>
      </w:tr>
    </w:tbl>
    <w:p w14:paraId="623E0FBF" w14:textId="77777777" w:rsidR="00980629" w:rsidRDefault="00980629" w:rsidP="00980629">
      <w:pPr>
        <w:rPr>
          <w:ins w:id="5081" w:author="jonathan pritchard" w:date="2025-01-23T13:43:00Z" w16du:dateUtc="2025-01-23T13:43:00Z"/>
        </w:rPr>
      </w:pPr>
    </w:p>
    <w:p w14:paraId="0F5B5208" w14:textId="77777777" w:rsidR="00980629" w:rsidRPr="00980629" w:rsidRDefault="00980629">
      <w:pPr>
        <w:pPrChange w:id="5082" w:author="jonathan pritchard" w:date="2025-01-23T13:43:00Z" w16du:dateUtc="2025-01-23T13:43:00Z">
          <w:pPr>
            <w:pStyle w:val="Heading1"/>
            <w:numPr>
              <w:ilvl w:val="2"/>
              <w:numId w:val="73"/>
            </w:numPr>
            <w:tabs>
              <w:tab w:val="clear" w:pos="432"/>
              <w:tab w:val="left" w:pos="567"/>
            </w:tabs>
            <w:spacing w:after="120"/>
            <w:ind w:left="567" w:hanging="567"/>
          </w:pPr>
        </w:pPrChange>
      </w:pPr>
    </w:p>
    <w:p w14:paraId="7EF97452" w14:textId="77777777" w:rsidR="006C7785" w:rsidRDefault="006C7785" w:rsidP="006C7785"/>
    <w:p w14:paraId="42F07077" w14:textId="330E5028" w:rsidR="006C7785" w:rsidRPr="00BC391A" w:rsidRDefault="006C7785" w:rsidP="006C7785">
      <w:pPr>
        <w:rPr>
          <w:color w:val="FF0000"/>
        </w:rPr>
      </w:pPr>
      <w:r>
        <w:rPr>
          <w:b/>
          <w:color w:val="FF0000"/>
        </w:rPr>
        <w:t>I</w:t>
      </w:r>
    </w:p>
    <w:p w14:paraId="1D1756AE" w14:textId="77777777" w:rsidR="006C7785" w:rsidRPr="00980629" w:rsidRDefault="006C7785" w:rsidP="006C7785">
      <w:pPr>
        <w:pStyle w:val="Heading1"/>
        <w:numPr>
          <w:ilvl w:val="2"/>
          <w:numId w:val="73"/>
        </w:numPr>
        <w:tabs>
          <w:tab w:val="left" w:pos="567"/>
        </w:tabs>
        <w:spacing w:after="120"/>
        <w:ind w:left="284" w:hanging="284"/>
        <w:rPr>
          <w:ins w:id="5083" w:author="jonathan pritchard" w:date="2025-01-23T13:43:00Z" w16du:dateUtc="2025-01-23T13:43:00Z"/>
          <w:rFonts w:cs="Arial"/>
          <w:color w:val="000000" w:themeColor="text1"/>
          <w:highlight w:val="yellow"/>
          <w:rPrChange w:id="5084" w:author="jonathan pritchard" w:date="2025-01-23T13:43:00Z" w16du:dateUtc="2025-01-23T13:43:00Z">
            <w:rPr>
              <w:ins w:id="5085" w:author="jonathan pritchard" w:date="2025-01-23T13:43:00Z" w16du:dateUtc="2025-01-23T13:43:00Z"/>
              <w:rFonts w:cs="Arial"/>
              <w:color w:val="000000" w:themeColor="text1"/>
            </w:rPr>
          </w:rPrChange>
        </w:rPr>
      </w:pPr>
      <w:r>
        <w:br w:type="page"/>
      </w:r>
      <w:r w:rsidRPr="00980629">
        <w:rPr>
          <w:rFonts w:cs="Arial"/>
          <w:color w:val="000000" w:themeColor="text1"/>
          <w:highlight w:val="yellow"/>
          <w:rPrChange w:id="5086" w:author="jonathan pritchard" w:date="2025-01-23T13:43:00Z" w16du:dateUtc="2025-01-23T13:43:00Z">
            <w:rPr>
              <w:rFonts w:cs="Arial"/>
              <w:color w:val="000000" w:themeColor="text1"/>
            </w:rPr>
          </w:rPrChange>
        </w:rPr>
        <w:lastRenderedPageBreak/>
        <w:t>Display of unknown symbols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8AEA2" w14:textId="77777777" w:rsidTr="00541D1A">
        <w:trPr>
          <w:trHeight w:val="416"/>
          <w:ins w:id="5087"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5578FDD" w14:textId="77777777" w:rsidR="00980629" w:rsidRPr="00340B0D" w:rsidRDefault="00980629" w:rsidP="00541D1A">
            <w:pPr>
              <w:jc w:val="center"/>
              <w:rPr>
                <w:ins w:id="5088" w:author="jonathan pritchard" w:date="2025-01-23T13:43:00Z" w16du:dateUtc="2025-01-23T13:43:00Z"/>
                <w:rFonts w:cs="Arial"/>
                <w:b/>
                <w:bCs/>
                <w:sz w:val="18"/>
                <w:szCs w:val="18"/>
              </w:rPr>
            </w:pPr>
            <w:ins w:id="5089"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B36C00B" w14:textId="2671B5ED" w:rsidR="00980629" w:rsidRPr="00C87169" w:rsidRDefault="001F420B" w:rsidP="00541D1A">
            <w:pPr>
              <w:jc w:val="center"/>
              <w:rPr>
                <w:ins w:id="5090" w:author="jonathan pritchard" w:date="2025-01-23T13:43:00Z" w16du:dateUtc="2025-01-23T13:43:00Z"/>
                <w:rFonts w:cs="Arial"/>
                <w:bCs/>
              </w:rPr>
            </w:pPr>
            <w:proofErr w:type="spellStart"/>
            <w:r w:rsidRPr="007B7669">
              <w:rPr>
                <w:rFonts w:cs="Arial"/>
              </w:rPr>
              <w:t>UnknownSymbols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E7226A9" w14:textId="77777777" w:rsidR="00980629" w:rsidRPr="00340B0D" w:rsidRDefault="00980629" w:rsidP="00541D1A">
            <w:pPr>
              <w:jc w:val="center"/>
              <w:rPr>
                <w:ins w:id="5091" w:author="jonathan pritchard" w:date="2025-01-23T13:43:00Z" w16du:dateUtc="2025-01-23T13:43:00Z"/>
                <w:rFonts w:cs="Arial"/>
                <w:b/>
                <w:bCs/>
                <w:sz w:val="18"/>
                <w:szCs w:val="18"/>
              </w:rPr>
            </w:pPr>
            <w:ins w:id="5092"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C41F1DF" w14:textId="137591CE" w:rsidR="00980629" w:rsidRPr="00340B0D" w:rsidRDefault="001F420B" w:rsidP="00541D1A">
            <w:pPr>
              <w:jc w:val="center"/>
              <w:rPr>
                <w:ins w:id="5093" w:author="jonathan pritchard" w:date="2025-01-23T13:43:00Z" w16du:dateUtc="2025-01-23T13:43:00Z"/>
                <w:rFonts w:cs="Arial"/>
                <w:sz w:val="18"/>
                <w:szCs w:val="18"/>
              </w:rPr>
            </w:pPr>
            <w:r w:rsidRPr="001F420B">
              <w:rPr>
                <w:rFonts w:cs="Arial"/>
                <w:sz w:val="18"/>
                <w:szCs w:val="18"/>
              </w:rPr>
              <w:t>S-98 C-7.2.9</w:t>
            </w:r>
          </w:p>
        </w:tc>
      </w:tr>
      <w:tr w:rsidR="00980629" w:rsidRPr="00340B0D" w14:paraId="65EEDA6D" w14:textId="77777777" w:rsidTr="00541D1A">
        <w:trPr>
          <w:ins w:id="5094"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8066A6" w14:textId="77777777" w:rsidR="00980629" w:rsidRPr="00340B0D" w:rsidRDefault="00980629" w:rsidP="00541D1A">
            <w:pPr>
              <w:rPr>
                <w:ins w:id="5095" w:author="jonathan pritchard" w:date="2025-01-23T13:43:00Z" w16du:dateUtc="2025-01-23T13:43:00Z"/>
                <w:rFonts w:cs="Arial"/>
                <w:b/>
                <w:bCs/>
                <w:sz w:val="18"/>
                <w:szCs w:val="18"/>
              </w:rPr>
            </w:pPr>
            <w:ins w:id="5096" w:author="jonathan pritchard" w:date="2025-01-23T13:43:00Z" w16du:dateUtc="2025-01-23T13:43:00Z">
              <w:r w:rsidRPr="00340B0D">
                <w:rPr>
                  <w:rFonts w:cs="Arial"/>
                  <w:b/>
                  <w:bCs/>
                  <w:sz w:val="18"/>
                  <w:szCs w:val="18"/>
                </w:rPr>
                <w:t>Test Description</w:t>
              </w:r>
            </w:ins>
          </w:p>
        </w:tc>
      </w:tr>
      <w:tr w:rsidR="00980629" w:rsidRPr="00340B0D" w14:paraId="25B5E7B1" w14:textId="77777777" w:rsidTr="00541D1A">
        <w:trPr>
          <w:ins w:id="5097"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73E65A3" w14:textId="77777777" w:rsidR="00980629" w:rsidRPr="009C22F4" w:rsidRDefault="00980629" w:rsidP="00541D1A">
            <w:pPr>
              <w:rPr>
                <w:ins w:id="5098" w:author="jonathan pritchard" w:date="2025-01-23T13:43:00Z" w16du:dateUtc="2025-01-23T13:43:00Z"/>
                <w:rFonts w:cs="Arial"/>
                <w:i/>
              </w:rPr>
            </w:pPr>
          </w:p>
          <w:p w14:paraId="594E06A0" w14:textId="77777777" w:rsidR="00980629" w:rsidRDefault="001F420B" w:rsidP="00541D1A">
            <w:pPr>
              <w:rPr>
                <w:rFonts w:cs="Arial"/>
                <w:i/>
              </w:rPr>
            </w:pPr>
            <w:r w:rsidRPr="007B7669">
              <w:rPr>
                <w:rFonts w:cs="Arial"/>
                <w:i/>
              </w:rPr>
              <w:t>Display of unknown symbol</w:t>
            </w:r>
          </w:p>
          <w:p w14:paraId="4FCDD01E" w14:textId="5EEDCBB0" w:rsidR="001F420B" w:rsidRPr="009C22F4" w:rsidRDefault="001F420B" w:rsidP="00541D1A">
            <w:pPr>
              <w:rPr>
                <w:ins w:id="5099" w:author="jonathan pritchard" w:date="2025-01-23T13:43:00Z" w16du:dateUtc="2025-01-23T13:43:00Z"/>
                <w:rFonts w:cs="Arial"/>
                <w:i/>
              </w:rPr>
            </w:pPr>
          </w:p>
        </w:tc>
      </w:tr>
      <w:tr w:rsidR="00980629" w:rsidRPr="00340B0D" w14:paraId="0CA507CD" w14:textId="77777777" w:rsidTr="00541D1A">
        <w:trPr>
          <w:ins w:id="5100"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862E24" w14:textId="77777777" w:rsidR="00980629" w:rsidRPr="00340B0D" w:rsidRDefault="00980629" w:rsidP="00541D1A">
            <w:pPr>
              <w:jc w:val="center"/>
              <w:rPr>
                <w:ins w:id="5101" w:author="jonathan pritchard" w:date="2025-01-23T13:43:00Z" w16du:dateUtc="2025-01-23T13:43:00Z"/>
                <w:rFonts w:cs="Arial"/>
                <w:b/>
                <w:bCs/>
                <w:sz w:val="18"/>
                <w:szCs w:val="18"/>
              </w:rPr>
            </w:pPr>
            <w:ins w:id="5102" w:author="jonathan pritchard" w:date="2025-01-23T13:43:00Z" w16du:dateUtc="2025-01-23T13:43:00Z">
              <w:r w:rsidRPr="00340B0D">
                <w:rPr>
                  <w:rFonts w:cs="Arial"/>
                  <w:b/>
                  <w:bCs/>
                  <w:sz w:val="18"/>
                  <w:szCs w:val="18"/>
                </w:rPr>
                <w:t>Loaded Data</w:t>
              </w:r>
            </w:ins>
          </w:p>
        </w:tc>
      </w:tr>
      <w:tr w:rsidR="00980629" w:rsidRPr="00340B0D" w14:paraId="158D8F4A" w14:textId="77777777" w:rsidTr="00541D1A">
        <w:trPr>
          <w:ins w:id="5103"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290C74" w14:textId="77777777" w:rsidR="00980629" w:rsidRPr="00340B0D" w:rsidRDefault="00980629" w:rsidP="00541D1A">
            <w:pPr>
              <w:jc w:val="center"/>
              <w:rPr>
                <w:ins w:id="5104" w:author="jonathan pritchard" w:date="2025-01-23T13:43:00Z" w16du:dateUtc="2025-01-23T13:43:00Z"/>
                <w:rFonts w:cs="Arial"/>
                <w:b/>
                <w:bCs/>
                <w:sz w:val="18"/>
                <w:szCs w:val="18"/>
              </w:rPr>
            </w:pPr>
            <w:ins w:id="5105"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CF94D5" w14:textId="77777777" w:rsidR="00980629" w:rsidRPr="00340B0D" w:rsidRDefault="00980629" w:rsidP="00541D1A">
            <w:pPr>
              <w:jc w:val="center"/>
              <w:rPr>
                <w:ins w:id="5106" w:author="jonathan pritchard" w:date="2025-01-23T13:43:00Z" w16du:dateUtc="2025-01-23T13:43:00Z"/>
                <w:rFonts w:cs="Arial"/>
                <w:b/>
                <w:bCs/>
                <w:sz w:val="18"/>
                <w:szCs w:val="18"/>
              </w:rPr>
            </w:pPr>
          </w:p>
        </w:tc>
      </w:tr>
      <w:tr w:rsidR="00980629" w:rsidRPr="00340B0D" w14:paraId="19720A45" w14:textId="77777777" w:rsidTr="00541D1A">
        <w:trPr>
          <w:ins w:id="5107"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BED08A" w14:textId="77777777" w:rsidR="00980629" w:rsidRPr="00340B0D" w:rsidRDefault="00980629" w:rsidP="00541D1A">
            <w:pPr>
              <w:rPr>
                <w:ins w:id="5108"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D5322FD" w14:textId="77777777" w:rsidR="00980629" w:rsidRPr="00340B0D" w:rsidRDefault="00980629" w:rsidP="00541D1A">
            <w:pPr>
              <w:rPr>
                <w:ins w:id="5109" w:author="jonathan pritchard" w:date="2025-01-23T13:43:00Z" w16du:dateUtc="2025-01-23T13:43:00Z"/>
                <w:rFonts w:cs="Arial"/>
                <w:sz w:val="18"/>
                <w:szCs w:val="18"/>
              </w:rPr>
            </w:pPr>
          </w:p>
        </w:tc>
      </w:tr>
      <w:tr w:rsidR="00980629" w:rsidRPr="00340B0D" w14:paraId="28645BA2" w14:textId="77777777" w:rsidTr="00541D1A">
        <w:trPr>
          <w:ins w:id="5110"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700C20C" w14:textId="77777777" w:rsidR="00980629" w:rsidRPr="00340B0D" w:rsidRDefault="00980629" w:rsidP="00541D1A">
            <w:pPr>
              <w:rPr>
                <w:ins w:id="5111"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3211D0E" w14:textId="77777777" w:rsidR="00980629" w:rsidRPr="00340B0D" w:rsidRDefault="00980629" w:rsidP="00541D1A">
            <w:pPr>
              <w:rPr>
                <w:ins w:id="5112" w:author="jonathan pritchard" w:date="2025-01-23T13:43:00Z" w16du:dateUtc="2025-01-23T13:43:00Z"/>
                <w:rFonts w:cs="Arial"/>
                <w:sz w:val="18"/>
                <w:szCs w:val="18"/>
              </w:rPr>
            </w:pPr>
          </w:p>
        </w:tc>
      </w:tr>
      <w:tr w:rsidR="00980629" w:rsidRPr="00340B0D" w14:paraId="57434022" w14:textId="77777777" w:rsidTr="00541D1A">
        <w:trPr>
          <w:ins w:id="5113"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1C1C83" w14:textId="77777777" w:rsidR="00980629" w:rsidRPr="00340B0D" w:rsidRDefault="00980629" w:rsidP="00541D1A">
            <w:pPr>
              <w:jc w:val="center"/>
              <w:rPr>
                <w:ins w:id="5114" w:author="jonathan pritchard" w:date="2025-01-23T13:43:00Z" w16du:dateUtc="2025-01-23T13:43:00Z"/>
                <w:rFonts w:cs="Arial"/>
                <w:b/>
                <w:bCs/>
                <w:sz w:val="18"/>
                <w:szCs w:val="18"/>
              </w:rPr>
            </w:pPr>
            <w:ins w:id="5115"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7EA316" w14:textId="77777777" w:rsidR="00980629" w:rsidRPr="00340B0D" w:rsidRDefault="00980629" w:rsidP="00541D1A">
            <w:pPr>
              <w:jc w:val="center"/>
              <w:rPr>
                <w:ins w:id="5116" w:author="jonathan pritchard" w:date="2025-01-23T13:43:00Z" w16du:dateUtc="2025-01-23T13:43:00Z"/>
                <w:rFonts w:cs="Arial"/>
                <w:b/>
                <w:bCs/>
                <w:sz w:val="18"/>
                <w:szCs w:val="18"/>
              </w:rPr>
            </w:pPr>
            <w:ins w:id="5117"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B2A9545" w14:textId="77777777" w:rsidTr="00541D1A">
        <w:trPr>
          <w:ins w:id="5118" w:author="jonathan pritchard" w:date="2025-01-23T13:43:00Z"/>
        </w:trPr>
        <w:customXmlInsRangeStart w:id="5119" w:author="jonathan pritchard" w:date="2025-01-23T13:43:00Z"/>
        <w:sdt>
          <w:sdtPr>
            <w:rPr>
              <w:rFonts w:cs="Arial"/>
              <w:sz w:val="18"/>
              <w:szCs w:val="18"/>
            </w:rPr>
            <w:alias w:val="Diplay Category"/>
            <w:tag w:val="Diplay Categor"/>
            <w:id w:val="-34894113"/>
            <w:placeholder>
              <w:docPart w:val="3BFBC19BB66A484D8DA31CF20D20312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11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003A95" w14:textId="77777777" w:rsidR="00980629" w:rsidRPr="00340B0D" w:rsidRDefault="00980629" w:rsidP="00541D1A">
                <w:pPr>
                  <w:rPr>
                    <w:ins w:id="5120" w:author="jonathan pritchard" w:date="2025-01-23T13:43:00Z" w16du:dateUtc="2025-01-23T13:43:00Z"/>
                    <w:rFonts w:cs="Arial"/>
                    <w:sz w:val="18"/>
                    <w:szCs w:val="18"/>
                  </w:rPr>
                </w:pPr>
                <w:ins w:id="5121" w:author="jonathan pritchard" w:date="2025-01-23T13:43:00Z" w16du:dateUtc="2025-01-23T13:43:00Z">
                  <w:r>
                    <w:rPr>
                      <w:rFonts w:cs="Arial"/>
                      <w:sz w:val="18"/>
                      <w:szCs w:val="18"/>
                    </w:rPr>
                    <w:t>Other</w:t>
                  </w:r>
                </w:ins>
              </w:p>
            </w:tc>
            <w:customXmlInsRangeStart w:id="5122" w:author="jonathan pritchard" w:date="2025-01-23T13:43:00Z"/>
          </w:sdtContent>
        </w:sdt>
        <w:customXmlInsRangeEnd w:id="5122"/>
        <w:tc>
          <w:tcPr>
            <w:tcW w:w="3871" w:type="dxa"/>
            <w:gridSpan w:val="5"/>
            <w:tcBorders>
              <w:left w:val="single" w:sz="12" w:space="0" w:color="auto"/>
              <w:bottom w:val="single" w:sz="4" w:space="0" w:color="auto"/>
              <w:right w:val="single" w:sz="4" w:space="0" w:color="auto"/>
            </w:tcBorders>
            <w:shd w:val="clear" w:color="auto" w:fill="auto"/>
          </w:tcPr>
          <w:p w14:paraId="05D444FE" w14:textId="77777777" w:rsidR="00980629" w:rsidRPr="00340B0D" w:rsidRDefault="00980629" w:rsidP="00541D1A">
            <w:pPr>
              <w:rPr>
                <w:ins w:id="5123" w:author="jonathan pritchard" w:date="2025-01-23T13:43:00Z" w16du:dateUtc="2025-01-23T13:43:00Z"/>
                <w:rFonts w:cs="Arial"/>
                <w:sz w:val="18"/>
                <w:szCs w:val="18"/>
              </w:rPr>
            </w:pPr>
            <w:ins w:id="5124"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B67761A" w14:textId="77777777" w:rsidR="00980629" w:rsidRPr="00340B0D" w:rsidRDefault="00980629" w:rsidP="00541D1A">
            <w:pPr>
              <w:jc w:val="center"/>
              <w:rPr>
                <w:ins w:id="5125" w:author="jonathan pritchard" w:date="2025-01-23T13:43:00Z" w16du:dateUtc="2025-01-23T13:43:00Z"/>
                <w:rFonts w:cs="Arial"/>
                <w:sz w:val="18"/>
                <w:szCs w:val="18"/>
              </w:rPr>
            </w:pPr>
          </w:p>
        </w:tc>
      </w:tr>
      <w:tr w:rsidR="00980629" w:rsidRPr="00340B0D" w14:paraId="43D2D18E" w14:textId="77777777" w:rsidTr="00541D1A">
        <w:trPr>
          <w:ins w:id="5126"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BAD3907" w14:textId="77777777" w:rsidR="00980629" w:rsidRPr="00340B0D" w:rsidRDefault="00980629" w:rsidP="00541D1A">
            <w:pPr>
              <w:jc w:val="center"/>
              <w:rPr>
                <w:ins w:id="5127" w:author="jonathan pritchard" w:date="2025-01-23T13:43:00Z" w16du:dateUtc="2025-01-23T13:43:00Z"/>
                <w:rFonts w:cs="Arial"/>
                <w:b/>
                <w:bCs/>
                <w:sz w:val="18"/>
                <w:szCs w:val="18"/>
              </w:rPr>
            </w:pPr>
            <w:ins w:id="5128"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F71ADE4" w14:textId="77777777" w:rsidR="00980629" w:rsidRPr="00340B0D" w:rsidRDefault="00980629" w:rsidP="00541D1A">
            <w:pPr>
              <w:rPr>
                <w:ins w:id="5129" w:author="jonathan pritchard" w:date="2025-01-23T13:43:00Z" w16du:dateUtc="2025-01-23T13:43:00Z"/>
                <w:rFonts w:cs="Arial"/>
                <w:sz w:val="18"/>
                <w:szCs w:val="18"/>
              </w:rPr>
            </w:pPr>
            <w:ins w:id="5130"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728D07C" w14:textId="77777777" w:rsidR="00980629" w:rsidRPr="00340B0D" w:rsidRDefault="00980629" w:rsidP="00541D1A">
            <w:pPr>
              <w:jc w:val="center"/>
              <w:rPr>
                <w:ins w:id="5131" w:author="jonathan pritchard" w:date="2025-01-23T13:43:00Z" w16du:dateUtc="2025-01-23T13:43:00Z"/>
                <w:rFonts w:cs="Arial"/>
                <w:sz w:val="18"/>
                <w:szCs w:val="18"/>
              </w:rPr>
            </w:pPr>
          </w:p>
        </w:tc>
      </w:tr>
      <w:tr w:rsidR="00980629" w:rsidRPr="00340B0D" w14:paraId="627E82E9" w14:textId="77777777" w:rsidTr="00541D1A">
        <w:trPr>
          <w:ins w:id="513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BE0A62" w14:textId="77777777" w:rsidR="00980629" w:rsidRPr="00340B0D" w:rsidRDefault="00980629" w:rsidP="00541D1A">
            <w:pPr>
              <w:rPr>
                <w:ins w:id="5133" w:author="jonathan pritchard" w:date="2025-01-23T13:43:00Z" w16du:dateUtc="2025-01-23T13:43:00Z"/>
                <w:rFonts w:cs="Arial"/>
                <w:sz w:val="18"/>
                <w:szCs w:val="18"/>
              </w:rPr>
            </w:pPr>
            <w:ins w:id="5134"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A10440" w14:textId="77777777" w:rsidR="00980629" w:rsidRPr="00340B0D" w:rsidRDefault="00980629" w:rsidP="00541D1A">
            <w:pPr>
              <w:rPr>
                <w:ins w:id="5135" w:author="jonathan pritchard" w:date="2025-01-23T13:43:00Z" w16du:dateUtc="2025-01-23T13:43:00Z"/>
                <w:rFonts w:cs="Arial"/>
                <w:sz w:val="18"/>
                <w:szCs w:val="18"/>
              </w:rPr>
            </w:pPr>
          </w:p>
        </w:tc>
        <w:tc>
          <w:tcPr>
            <w:tcW w:w="3871" w:type="dxa"/>
            <w:gridSpan w:val="5"/>
            <w:tcBorders>
              <w:left w:val="single" w:sz="12" w:space="0" w:color="auto"/>
            </w:tcBorders>
          </w:tcPr>
          <w:p w14:paraId="6E2D035C" w14:textId="77777777" w:rsidR="00980629" w:rsidRPr="00340B0D" w:rsidRDefault="00980629" w:rsidP="00541D1A">
            <w:pPr>
              <w:rPr>
                <w:ins w:id="5136" w:author="jonathan pritchard" w:date="2025-01-23T13:43:00Z" w16du:dateUtc="2025-01-23T13:43:00Z"/>
                <w:rFonts w:cs="Arial"/>
                <w:sz w:val="18"/>
                <w:szCs w:val="18"/>
              </w:rPr>
            </w:pPr>
            <w:ins w:id="5137"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4FE6C0C7" w14:textId="77777777" w:rsidR="00980629" w:rsidRPr="00340B0D" w:rsidRDefault="00980629" w:rsidP="00541D1A">
            <w:pPr>
              <w:jc w:val="center"/>
              <w:rPr>
                <w:ins w:id="5138" w:author="jonathan pritchard" w:date="2025-01-23T13:43:00Z" w16du:dateUtc="2025-01-23T13:43:00Z"/>
                <w:rFonts w:cs="Arial"/>
                <w:sz w:val="18"/>
                <w:szCs w:val="18"/>
              </w:rPr>
            </w:pPr>
          </w:p>
        </w:tc>
      </w:tr>
      <w:tr w:rsidR="00980629" w:rsidRPr="00340B0D" w14:paraId="7E5A7C09" w14:textId="77777777" w:rsidTr="00541D1A">
        <w:trPr>
          <w:ins w:id="513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0FEB6" w14:textId="77777777" w:rsidR="00980629" w:rsidRPr="00340B0D" w:rsidRDefault="00980629" w:rsidP="00541D1A">
            <w:pPr>
              <w:rPr>
                <w:ins w:id="5140" w:author="jonathan pritchard" w:date="2025-01-23T13:43:00Z" w16du:dateUtc="2025-01-23T13:43:00Z"/>
                <w:rFonts w:cs="Arial"/>
                <w:sz w:val="18"/>
                <w:szCs w:val="18"/>
              </w:rPr>
            </w:pPr>
            <w:ins w:id="5141"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E84C55" w14:textId="77777777" w:rsidR="00980629" w:rsidRPr="00340B0D" w:rsidRDefault="00980629" w:rsidP="00541D1A">
            <w:pPr>
              <w:rPr>
                <w:ins w:id="5142" w:author="jonathan pritchard" w:date="2025-01-23T13:43:00Z" w16du:dateUtc="2025-01-23T13:43:00Z"/>
                <w:rFonts w:cs="Arial"/>
                <w:sz w:val="18"/>
                <w:szCs w:val="18"/>
              </w:rPr>
            </w:pPr>
          </w:p>
        </w:tc>
        <w:tc>
          <w:tcPr>
            <w:tcW w:w="3871" w:type="dxa"/>
            <w:gridSpan w:val="5"/>
            <w:tcBorders>
              <w:left w:val="single" w:sz="12" w:space="0" w:color="auto"/>
            </w:tcBorders>
          </w:tcPr>
          <w:p w14:paraId="29C525E8" w14:textId="77777777" w:rsidR="00980629" w:rsidRPr="00340B0D" w:rsidRDefault="00980629" w:rsidP="00541D1A">
            <w:pPr>
              <w:rPr>
                <w:ins w:id="5143" w:author="jonathan pritchard" w:date="2025-01-23T13:43:00Z" w16du:dateUtc="2025-01-23T13:43:00Z"/>
                <w:rFonts w:cs="Arial"/>
                <w:sz w:val="18"/>
                <w:szCs w:val="18"/>
              </w:rPr>
            </w:pPr>
            <w:ins w:id="5144"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0B4C04A2" w14:textId="77777777" w:rsidR="00980629" w:rsidRPr="00340B0D" w:rsidRDefault="00980629" w:rsidP="00541D1A">
            <w:pPr>
              <w:jc w:val="center"/>
              <w:rPr>
                <w:ins w:id="5145" w:author="jonathan pritchard" w:date="2025-01-23T13:43:00Z" w16du:dateUtc="2025-01-23T13:43:00Z"/>
                <w:rFonts w:cs="Arial"/>
                <w:sz w:val="18"/>
                <w:szCs w:val="18"/>
              </w:rPr>
            </w:pPr>
          </w:p>
        </w:tc>
      </w:tr>
      <w:tr w:rsidR="00980629" w:rsidRPr="00340B0D" w14:paraId="43DE56BE" w14:textId="77777777" w:rsidTr="00541D1A">
        <w:trPr>
          <w:ins w:id="514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556685" w14:textId="77777777" w:rsidR="00980629" w:rsidRPr="00340B0D" w:rsidRDefault="00980629" w:rsidP="00541D1A">
            <w:pPr>
              <w:rPr>
                <w:ins w:id="5147" w:author="jonathan pritchard" w:date="2025-01-23T13:43:00Z" w16du:dateUtc="2025-01-23T13:43:00Z"/>
                <w:rFonts w:cs="Arial"/>
                <w:sz w:val="18"/>
                <w:szCs w:val="18"/>
              </w:rPr>
            </w:pPr>
            <w:ins w:id="5148"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4AE2E5" w14:textId="77777777" w:rsidR="00980629" w:rsidRPr="00340B0D" w:rsidRDefault="00980629" w:rsidP="00541D1A">
            <w:pPr>
              <w:rPr>
                <w:ins w:id="5149" w:author="jonathan pritchard" w:date="2025-01-23T13:43:00Z" w16du:dateUtc="2025-01-23T13:43:00Z"/>
                <w:rFonts w:cs="Arial"/>
                <w:sz w:val="18"/>
                <w:szCs w:val="18"/>
              </w:rPr>
            </w:pPr>
          </w:p>
        </w:tc>
        <w:tc>
          <w:tcPr>
            <w:tcW w:w="3871" w:type="dxa"/>
            <w:gridSpan w:val="5"/>
            <w:tcBorders>
              <w:left w:val="single" w:sz="12" w:space="0" w:color="auto"/>
            </w:tcBorders>
          </w:tcPr>
          <w:p w14:paraId="2EEF384B" w14:textId="77777777" w:rsidR="00980629" w:rsidRPr="00340B0D" w:rsidRDefault="00980629" w:rsidP="00541D1A">
            <w:pPr>
              <w:rPr>
                <w:ins w:id="5150" w:author="jonathan pritchard" w:date="2025-01-23T13:43:00Z" w16du:dateUtc="2025-01-23T13:43:00Z"/>
                <w:rFonts w:cs="Arial"/>
                <w:b/>
                <w:bCs/>
                <w:sz w:val="18"/>
                <w:szCs w:val="18"/>
              </w:rPr>
            </w:pPr>
            <w:ins w:id="5151"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A4F6B91" w14:textId="77777777" w:rsidR="00980629" w:rsidRPr="00340B0D" w:rsidRDefault="00980629" w:rsidP="00541D1A">
            <w:pPr>
              <w:jc w:val="center"/>
              <w:rPr>
                <w:ins w:id="5152" w:author="jonathan pritchard" w:date="2025-01-23T13:43:00Z" w16du:dateUtc="2025-01-23T13:43:00Z"/>
                <w:rFonts w:cs="Arial"/>
                <w:sz w:val="18"/>
                <w:szCs w:val="18"/>
              </w:rPr>
            </w:pPr>
          </w:p>
        </w:tc>
      </w:tr>
      <w:tr w:rsidR="00980629" w:rsidRPr="00340B0D" w14:paraId="7D757A22" w14:textId="77777777" w:rsidTr="00541D1A">
        <w:trPr>
          <w:ins w:id="515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29249" w14:textId="77777777" w:rsidR="00980629" w:rsidRPr="00340B0D" w:rsidRDefault="00980629" w:rsidP="00541D1A">
            <w:pPr>
              <w:rPr>
                <w:ins w:id="5154" w:author="jonathan pritchard" w:date="2025-01-23T13:43:00Z" w16du:dateUtc="2025-01-23T13:43:00Z"/>
                <w:rFonts w:cs="Arial"/>
                <w:sz w:val="18"/>
                <w:szCs w:val="18"/>
              </w:rPr>
            </w:pPr>
            <w:ins w:id="5155"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2DD80" w14:textId="77777777" w:rsidR="00980629" w:rsidRPr="00340B0D" w:rsidRDefault="00980629" w:rsidP="00541D1A">
            <w:pPr>
              <w:rPr>
                <w:ins w:id="5156" w:author="jonathan pritchard" w:date="2025-01-23T13:43:00Z" w16du:dateUtc="2025-01-23T13:43:00Z"/>
                <w:rFonts w:cs="Arial"/>
                <w:sz w:val="18"/>
                <w:szCs w:val="18"/>
              </w:rPr>
            </w:pPr>
          </w:p>
        </w:tc>
        <w:tc>
          <w:tcPr>
            <w:tcW w:w="3871" w:type="dxa"/>
            <w:gridSpan w:val="5"/>
            <w:tcBorders>
              <w:left w:val="single" w:sz="12" w:space="0" w:color="auto"/>
            </w:tcBorders>
          </w:tcPr>
          <w:p w14:paraId="67184F50" w14:textId="77777777" w:rsidR="00980629" w:rsidRPr="00340B0D" w:rsidRDefault="00980629" w:rsidP="00541D1A">
            <w:pPr>
              <w:rPr>
                <w:ins w:id="5157" w:author="jonathan pritchard" w:date="2025-01-23T13:43:00Z" w16du:dateUtc="2025-01-23T13:43:00Z"/>
                <w:rFonts w:cs="Arial"/>
                <w:sz w:val="18"/>
                <w:szCs w:val="18"/>
              </w:rPr>
            </w:pPr>
            <w:ins w:id="5158"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2AA7ABC5" w14:textId="77777777" w:rsidR="00980629" w:rsidRPr="00340B0D" w:rsidRDefault="00980629" w:rsidP="00541D1A">
            <w:pPr>
              <w:jc w:val="center"/>
              <w:rPr>
                <w:ins w:id="5159" w:author="jonathan pritchard" w:date="2025-01-23T13:43:00Z" w16du:dateUtc="2025-01-23T13:43:00Z"/>
                <w:rFonts w:cs="Arial"/>
                <w:sz w:val="18"/>
                <w:szCs w:val="18"/>
              </w:rPr>
            </w:pPr>
          </w:p>
        </w:tc>
      </w:tr>
      <w:tr w:rsidR="00980629" w:rsidRPr="00340B0D" w14:paraId="032DC5D3" w14:textId="77777777" w:rsidTr="00541D1A">
        <w:trPr>
          <w:ins w:id="516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DB54D4" w14:textId="77777777" w:rsidR="00980629" w:rsidRPr="00340B0D" w:rsidRDefault="00980629" w:rsidP="00541D1A">
            <w:pPr>
              <w:rPr>
                <w:ins w:id="5161" w:author="jonathan pritchard" w:date="2025-01-23T13:43:00Z" w16du:dateUtc="2025-01-23T13:43:00Z"/>
                <w:rFonts w:cs="Arial"/>
                <w:sz w:val="18"/>
                <w:szCs w:val="18"/>
              </w:rPr>
            </w:pPr>
            <w:ins w:id="5162"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5200D6" w14:textId="77777777" w:rsidR="00980629" w:rsidRPr="00340B0D" w:rsidRDefault="00980629" w:rsidP="00541D1A">
            <w:pPr>
              <w:rPr>
                <w:ins w:id="5163" w:author="jonathan pritchard" w:date="2025-01-23T13:43:00Z" w16du:dateUtc="2025-01-23T13:43:00Z"/>
                <w:rFonts w:cs="Arial"/>
                <w:sz w:val="18"/>
                <w:szCs w:val="18"/>
              </w:rPr>
            </w:pPr>
          </w:p>
        </w:tc>
        <w:tc>
          <w:tcPr>
            <w:tcW w:w="3871" w:type="dxa"/>
            <w:gridSpan w:val="5"/>
            <w:tcBorders>
              <w:left w:val="single" w:sz="12" w:space="0" w:color="auto"/>
            </w:tcBorders>
          </w:tcPr>
          <w:p w14:paraId="67F6F7F1" w14:textId="77777777" w:rsidR="00980629" w:rsidRPr="00340B0D" w:rsidRDefault="00980629" w:rsidP="00541D1A">
            <w:pPr>
              <w:rPr>
                <w:ins w:id="5164" w:author="jonathan pritchard" w:date="2025-01-23T13:43:00Z" w16du:dateUtc="2025-01-23T13:43:00Z"/>
                <w:rFonts w:cs="Arial"/>
                <w:sz w:val="18"/>
                <w:szCs w:val="18"/>
              </w:rPr>
            </w:pPr>
            <w:ins w:id="5165"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92CF77" w14:textId="77777777" w:rsidR="00980629" w:rsidRPr="00340B0D" w:rsidRDefault="00980629" w:rsidP="00541D1A">
            <w:pPr>
              <w:jc w:val="center"/>
              <w:rPr>
                <w:ins w:id="5166" w:author="jonathan pritchard" w:date="2025-01-23T13:43:00Z" w16du:dateUtc="2025-01-23T13:43:00Z"/>
                <w:rFonts w:cs="Arial"/>
                <w:sz w:val="18"/>
                <w:szCs w:val="18"/>
              </w:rPr>
            </w:pPr>
          </w:p>
        </w:tc>
      </w:tr>
      <w:tr w:rsidR="00980629" w:rsidRPr="00340B0D" w14:paraId="5AEFEC5F" w14:textId="77777777" w:rsidTr="00541D1A">
        <w:trPr>
          <w:ins w:id="516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AEEF8" w14:textId="77777777" w:rsidR="00980629" w:rsidRPr="00340B0D" w:rsidRDefault="00980629" w:rsidP="00541D1A">
            <w:pPr>
              <w:rPr>
                <w:ins w:id="5168" w:author="jonathan pritchard" w:date="2025-01-23T13:43:00Z" w16du:dateUtc="2025-01-23T13:43:00Z"/>
                <w:rFonts w:cs="Arial"/>
                <w:sz w:val="18"/>
                <w:szCs w:val="18"/>
              </w:rPr>
            </w:pPr>
            <w:ins w:id="5169"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E663A" w14:textId="77777777" w:rsidR="00980629" w:rsidRPr="00340B0D" w:rsidRDefault="00980629" w:rsidP="00541D1A">
            <w:pPr>
              <w:rPr>
                <w:ins w:id="5170" w:author="jonathan pritchard" w:date="2025-01-23T13:43:00Z" w16du:dateUtc="2025-01-23T13:43:00Z"/>
                <w:rFonts w:cs="Arial"/>
                <w:sz w:val="18"/>
                <w:szCs w:val="18"/>
              </w:rPr>
            </w:pPr>
          </w:p>
        </w:tc>
        <w:tc>
          <w:tcPr>
            <w:tcW w:w="3871" w:type="dxa"/>
            <w:gridSpan w:val="5"/>
            <w:tcBorders>
              <w:left w:val="single" w:sz="12" w:space="0" w:color="auto"/>
            </w:tcBorders>
          </w:tcPr>
          <w:p w14:paraId="1024B084" w14:textId="77777777" w:rsidR="00980629" w:rsidRPr="00340B0D" w:rsidRDefault="00980629" w:rsidP="00541D1A">
            <w:pPr>
              <w:rPr>
                <w:ins w:id="5171" w:author="jonathan pritchard" w:date="2025-01-23T13:43:00Z" w16du:dateUtc="2025-01-23T13:43:00Z"/>
                <w:rFonts w:cs="Arial"/>
                <w:sz w:val="18"/>
                <w:szCs w:val="18"/>
              </w:rPr>
            </w:pPr>
            <w:ins w:id="5172"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6A946B94" w14:textId="77777777" w:rsidR="00980629" w:rsidRPr="00340B0D" w:rsidRDefault="00980629" w:rsidP="00541D1A">
            <w:pPr>
              <w:jc w:val="center"/>
              <w:rPr>
                <w:ins w:id="5173" w:author="jonathan pritchard" w:date="2025-01-23T13:43:00Z" w16du:dateUtc="2025-01-23T13:43:00Z"/>
                <w:rFonts w:cs="Arial"/>
                <w:sz w:val="18"/>
                <w:szCs w:val="18"/>
              </w:rPr>
            </w:pPr>
          </w:p>
        </w:tc>
      </w:tr>
      <w:tr w:rsidR="00980629" w:rsidRPr="00340B0D" w14:paraId="19EA664D" w14:textId="77777777" w:rsidTr="00541D1A">
        <w:trPr>
          <w:ins w:id="517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BF006" w14:textId="77777777" w:rsidR="00980629" w:rsidRPr="00340B0D" w:rsidRDefault="00980629" w:rsidP="00541D1A">
            <w:pPr>
              <w:rPr>
                <w:ins w:id="5175" w:author="jonathan pritchard" w:date="2025-01-23T13:43:00Z" w16du:dateUtc="2025-01-23T13:43:00Z"/>
                <w:rFonts w:cs="Arial"/>
                <w:sz w:val="18"/>
                <w:szCs w:val="18"/>
              </w:rPr>
            </w:pPr>
            <w:ins w:id="5176"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43E528" w14:textId="77777777" w:rsidR="00980629" w:rsidRPr="00340B0D" w:rsidRDefault="00980629" w:rsidP="00541D1A">
            <w:pPr>
              <w:rPr>
                <w:ins w:id="5177" w:author="jonathan pritchard" w:date="2025-01-23T13:43:00Z" w16du:dateUtc="2025-01-23T13:43:00Z"/>
                <w:rFonts w:cs="Arial"/>
                <w:sz w:val="18"/>
                <w:szCs w:val="18"/>
              </w:rPr>
            </w:pPr>
          </w:p>
        </w:tc>
        <w:tc>
          <w:tcPr>
            <w:tcW w:w="3871" w:type="dxa"/>
            <w:gridSpan w:val="5"/>
            <w:tcBorders>
              <w:left w:val="single" w:sz="12" w:space="0" w:color="auto"/>
            </w:tcBorders>
          </w:tcPr>
          <w:p w14:paraId="5CBAF43D" w14:textId="77777777" w:rsidR="00980629" w:rsidRPr="00340B0D" w:rsidRDefault="00980629" w:rsidP="00541D1A">
            <w:pPr>
              <w:rPr>
                <w:ins w:id="5178" w:author="jonathan pritchard" w:date="2025-01-23T13:43:00Z" w16du:dateUtc="2025-01-23T13:43:00Z"/>
                <w:rFonts w:cs="Arial"/>
                <w:sz w:val="18"/>
                <w:szCs w:val="18"/>
              </w:rPr>
            </w:pPr>
            <w:ins w:id="5179"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B38B7A8" w14:textId="77777777" w:rsidR="00980629" w:rsidRPr="00340B0D" w:rsidRDefault="00980629" w:rsidP="00541D1A">
            <w:pPr>
              <w:jc w:val="center"/>
              <w:rPr>
                <w:ins w:id="5180" w:author="jonathan pritchard" w:date="2025-01-23T13:43:00Z" w16du:dateUtc="2025-01-23T13:43:00Z"/>
                <w:rFonts w:cs="Arial"/>
                <w:sz w:val="18"/>
                <w:szCs w:val="18"/>
              </w:rPr>
            </w:pPr>
          </w:p>
        </w:tc>
      </w:tr>
      <w:tr w:rsidR="00980629" w:rsidRPr="00340B0D" w14:paraId="6467C6E2" w14:textId="77777777" w:rsidTr="00541D1A">
        <w:trPr>
          <w:ins w:id="518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634946" w14:textId="77777777" w:rsidR="00980629" w:rsidRPr="00340B0D" w:rsidRDefault="00980629" w:rsidP="00541D1A">
            <w:pPr>
              <w:rPr>
                <w:ins w:id="5182" w:author="jonathan pritchard" w:date="2025-01-23T13:43:00Z" w16du:dateUtc="2025-01-23T13:43:00Z"/>
                <w:rFonts w:cs="Arial"/>
                <w:sz w:val="18"/>
                <w:szCs w:val="18"/>
              </w:rPr>
            </w:pPr>
            <w:ins w:id="5183"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F034" w14:textId="77777777" w:rsidR="00980629" w:rsidRPr="00340B0D" w:rsidRDefault="00980629" w:rsidP="00541D1A">
            <w:pPr>
              <w:rPr>
                <w:ins w:id="5184" w:author="jonathan pritchard" w:date="2025-01-23T13:43:00Z" w16du:dateUtc="2025-01-23T13:43:00Z"/>
                <w:rFonts w:cs="Arial"/>
                <w:sz w:val="18"/>
                <w:szCs w:val="18"/>
              </w:rPr>
            </w:pPr>
          </w:p>
        </w:tc>
        <w:tc>
          <w:tcPr>
            <w:tcW w:w="3871" w:type="dxa"/>
            <w:gridSpan w:val="5"/>
            <w:tcBorders>
              <w:left w:val="single" w:sz="12" w:space="0" w:color="auto"/>
            </w:tcBorders>
          </w:tcPr>
          <w:p w14:paraId="4E51B256" w14:textId="77777777" w:rsidR="00980629" w:rsidRPr="00340B0D" w:rsidRDefault="00980629" w:rsidP="00541D1A">
            <w:pPr>
              <w:rPr>
                <w:ins w:id="5185" w:author="jonathan pritchard" w:date="2025-01-23T13:43:00Z" w16du:dateUtc="2025-01-23T13:43:00Z"/>
                <w:rFonts w:cs="Arial"/>
                <w:sz w:val="18"/>
                <w:szCs w:val="18"/>
              </w:rPr>
            </w:pPr>
            <w:ins w:id="5186"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F3376F8" w14:textId="77777777" w:rsidR="00980629" w:rsidRPr="00340B0D" w:rsidRDefault="00980629" w:rsidP="00541D1A">
            <w:pPr>
              <w:jc w:val="center"/>
              <w:rPr>
                <w:ins w:id="5187" w:author="jonathan pritchard" w:date="2025-01-23T13:43:00Z" w16du:dateUtc="2025-01-23T13:43:00Z"/>
                <w:rFonts w:cs="Arial"/>
                <w:sz w:val="18"/>
                <w:szCs w:val="18"/>
              </w:rPr>
            </w:pPr>
          </w:p>
        </w:tc>
      </w:tr>
      <w:tr w:rsidR="00980629" w:rsidRPr="00340B0D" w14:paraId="42B14A0B" w14:textId="77777777" w:rsidTr="00541D1A">
        <w:trPr>
          <w:ins w:id="518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45AE2E" w14:textId="77777777" w:rsidR="00980629" w:rsidRPr="00340B0D" w:rsidRDefault="00980629" w:rsidP="00541D1A">
            <w:pPr>
              <w:rPr>
                <w:ins w:id="5189" w:author="jonathan pritchard" w:date="2025-01-23T13:43:00Z" w16du:dateUtc="2025-01-23T13:43:00Z"/>
                <w:rFonts w:cs="Arial"/>
                <w:sz w:val="18"/>
                <w:szCs w:val="18"/>
              </w:rPr>
            </w:pPr>
            <w:ins w:id="5190"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381200" w14:textId="77777777" w:rsidR="00980629" w:rsidRPr="00340B0D" w:rsidRDefault="00980629" w:rsidP="00541D1A">
            <w:pPr>
              <w:rPr>
                <w:ins w:id="5191" w:author="jonathan pritchard" w:date="2025-01-23T13:43:00Z" w16du:dateUtc="2025-01-23T13:43:00Z"/>
                <w:rFonts w:cs="Arial"/>
                <w:sz w:val="18"/>
                <w:szCs w:val="18"/>
              </w:rPr>
            </w:pPr>
          </w:p>
        </w:tc>
        <w:tc>
          <w:tcPr>
            <w:tcW w:w="3871" w:type="dxa"/>
            <w:gridSpan w:val="5"/>
            <w:tcBorders>
              <w:left w:val="single" w:sz="12" w:space="0" w:color="auto"/>
            </w:tcBorders>
          </w:tcPr>
          <w:p w14:paraId="3A174412" w14:textId="77777777" w:rsidR="00980629" w:rsidRPr="00340B0D" w:rsidRDefault="00980629" w:rsidP="00541D1A">
            <w:pPr>
              <w:rPr>
                <w:ins w:id="5192" w:author="jonathan pritchard" w:date="2025-01-23T13:43:00Z" w16du:dateUtc="2025-01-23T13:43:00Z"/>
                <w:rFonts w:cs="Arial"/>
                <w:sz w:val="18"/>
                <w:szCs w:val="18"/>
              </w:rPr>
            </w:pPr>
            <w:ins w:id="5193"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299B379D" w14:textId="77777777" w:rsidR="00980629" w:rsidRPr="00340B0D" w:rsidRDefault="00980629" w:rsidP="00541D1A">
            <w:pPr>
              <w:jc w:val="center"/>
              <w:rPr>
                <w:ins w:id="5194" w:author="jonathan pritchard" w:date="2025-01-23T13:43:00Z" w16du:dateUtc="2025-01-23T13:43:00Z"/>
                <w:rFonts w:cs="Arial"/>
                <w:sz w:val="18"/>
                <w:szCs w:val="18"/>
              </w:rPr>
            </w:pPr>
          </w:p>
        </w:tc>
      </w:tr>
      <w:tr w:rsidR="00980629" w:rsidRPr="00340B0D" w14:paraId="5E344FA5" w14:textId="77777777" w:rsidTr="00541D1A">
        <w:trPr>
          <w:ins w:id="519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7250D4" w14:textId="77777777" w:rsidR="00980629" w:rsidRPr="00340B0D" w:rsidRDefault="00980629" w:rsidP="00541D1A">
            <w:pPr>
              <w:rPr>
                <w:ins w:id="5196" w:author="jonathan pritchard" w:date="2025-01-23T13:43:00Z" w16du:dateUtc="2025-01-23T13:43:00Z"/>
                <w:rFonts w:cs="Arial"/>
                <w:sz w:val="18"/>
                <w:szCs w:val="18"/>
              </w:rPr>
            </w:pPr>
            <w:ins w:id="5197"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939DC6" w14:textId="77777777" w:rsidR="00980629" w:rsidRPr="00340B0D" w:rsidRDefault="00980629" w:rsidP="00541D1A">
            <w:pPr>
              <w:rPr>
                <w:ins w:id="5198" w:author="jonathan pritchard" w:date="2025-01-23T13:43:00Z" w16du:dateUtc="2025-01-23T13:43:00Z"/>
                <w:rFonts w:cs="Arial"/>
                <w:sz w:val="18"/>
                <w:szCs w:val="18"/>
              </w:rPr>
            </w:pPr>
          </w:p>
        </w:tc>
        <w:tc>
          <w:tcPr>
            <w:tcW w:w="3871" w:type="dxa"/>
            <w:gridSpan w:val="5"/>
            <w:tcBorders>
              <w:left w:val="single" w:sz="12" w:space="0" w:color="auto"/>
            </w:tcBorders>
          </w:tcPr>
          <w:p w14:paraId="5C1876B7" w14:textId="77777777" w:rsidR="00980629" w:rsidRPr="00340B0D" w:rsidRDefault="00980629" w:rsidP="00541D1A">
            <w:pPr>
              <w:rPr>
                <w:ins w:id="5199" w:author="jonathan pritchard" w:date="2025-01-23T13:43:00Z" w16du:dateUtc="2025-01-23T13:43:00Z"/>
                <w:rFonts w:cs="Arial"/>
                <w:b/>
                <w:bCs/>
                <w:sz w:val="18"/>
                <w:szCs w:val="18"/>
              </w:rPr>
            </w:pPr>
            <w:ins w:id="5200"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18F36C1" w14:textId="77777777" w:rsidR="00980629" w:rsidRPr="00340B0D" w:rsidRDefault="00980629" w:rsidP="00541D1A">
            <w:pPr>
              <w:jc w:val="center"/>
              <w:rPr>
                <w:ins w:id="5201" w:author="jonathan pritchard" w:date="2025-01-23T13:43:00Z" w16du:dateUtc="2025-01-23T13:43:00Z"/>
                <w:rFonts w:cs="Arial"/>
                <w:sz w:val="18"/>
                <w:szCs w:val="18"/>
              </w:rPr>
            </w:pPr>
          </w:p>
        </w:tc>
      </w:tr>
      <w:tr w:rsidR="00980629" w:rsidRPr="00340B0D" w14:paraId="4CDADA40" w14:textId="77777777" w:rsidTr="00541D1A">
        <w:trPr>
          <w:ins w:id="520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05C5D" w14:textId="77777777" w:rsidR="00980629" w:rsidRPr="00340B0D" w:rsidRDefault="00980629" w:rsidP="00541D1A">
            <w:pPr>
              <w:rPr>
                <w:ins w:id="5203" w:author="jonathan pritchard" w:date="2025-01-23T13:43:00Z" w16du:dateUtc="2025-01-23T13:43:00Z"/>
                <w:rFonts w:cs="Arial"/>
                <w:sz w:val="18"/>
                <w:szCs w:val="18"/>
              </w:rPr>
            </w:pPr>
            <w:ins w:id="5204"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5441316" w14:textId="77777777" w:rsidR="00980629" w:rsidRPr="00340B0D" w:rsidRDefault="00980629" w:rsidP="00541D1A">
            <w:pPr>
              <w:rPr>
                <w:ins w:id="5205" w:author="jonathan pritchard" w:date="2025-01-23T13:43:00Z" w16du:dateUtc="2025-01-23T13:43:00Z"/>
                <w:rFonts w:cs="Arial"/>
                <w:sz w:val="18"/>
                <w:szCs w:val="18"/>
              </w:rPr>
            </w:pPr>
          </w:p>
        </w:tc>
        <w:tc>
          <w:tcPr>
            <w:tcW w:w="3871" w:type="dxa"/>
            <w:gridSpan w:val="5"/>
            <w:tcBorders>
              <w:left w:val="single" w:sz="12" w:space="0" w:color="auto"/>
            </w:tcBorders>
          </w:tcPr>
          <w:p w14:paraId="6F9CE86A" w14:textId="77777777" w:rsidR="00980629" w:rsidRPr="00340B0D" w:rsidRDefault="00980629" w:rsidP="00541D1A">
            <w:pPr>
              <w:rPr>
                <w:ins w:id="5206" w:author="jonathan pritchard" w:date="2025-01-23T13:43:00Z" w16du:dateUtc="2025-01-23T13:43:00Z"/>
                <w:rFonts w:cs="Arial"/>
                <w:sz w:val="18"/>
                <w:szCs w:val="18"/>
              </w:rPr>
            </w:pPr>
            <w:ins w:id="5207"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718D17E7" w14:textId="77777777" w:rsidR="00980629" w:rsidRPr="00340B0D" w:rsidRDefault="00980629" w:rsidP="00541D1A">
            <w:pPr>
              <w:jc w:val="center"/>
              <w:rPr>
                <w:ins w:id="5208" w:author="jonathan pritchard" w:date="2025-01-23T13:43:00Z" w16du:dateUtc="2025-01-23T13:43:00Z"/>
                <w:rFonts w:cs="Arial"/>
                <w:sz w:val="18"/>
                <w:szCs w:val="18"/>
              </w:rPr>
            </w:pPr>
          </w:p>
        </w:tc>
      </w:tr>
      <w:tr w:rsidR="00980629" w:rsidRPr="00340B0D" w14:paraId="6D26F52F" w14:textId="77777777" w:rsidTr="00541D1A">
        <w:trPr>
          <w:ins w:id="5209"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2F3A14B" w14:textId="77777777" w:rsidR="00980629" w:rsidRPr="00340B0D" w:rsidRDefault="00980629" w:rsidP="00541D1A">
            <w:pPr>
              <w:jc w:val="center"/>
              <w:rPr>
                <w:ins w:id="5210" w:author="jonathan pritchard" w:date="2025-01-23T13:43:00Z" w16du:dateUtc="2025-01-23T13:43:00Z"/>
                <w:rFonts w:cs="Arial"/>
                <w:b/>
                <w:bCs/>
                <w:sz w:val="18"/>
                <w:szCs w:val="18"/>
              </w:rPr>
            </w:pPr>
            <w:ins w:id="5211"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77F7E21" w14:textId="77777777" w:rsidR="00980629" w:rsidRPr="00340B0D" w:rsidRDefault="00980629" w:rsidP="00541D1A">
            <w:pPr>
              <w:rPr>
                <w:ins w:id="5212" w:author="jonathan pritchard" w:date="2025-01-23T13:43:00Z" w16du:dateUtc="2025-01-23T13:43:00Z"/>
                <w:rFonts w:cs="Arial"/>
                <w:b/>
                <w:bCs/>
                <w:sz w:val="18"/>
                <w:szCs w:val="18"/>
              </w:rPr>
            </w:pPr>
            <w:ins w:id="5213"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116A78F" w14:textId="77777777" w:rsidR="00980629" w:rsidRPr="00340B0D" w:rsidRDefault="00980629" w:rsidP="00541D1A">
            <w:pPr>
              <w:jc w:val="center"/>
              <w:rPr>
                <w:ins w:id="5214" w:author="jonathan pritchard" w:date="2025-01-23T13:43:00Z" w16du:dateUtc="2025-01-23T13:43:00Z"/>
                <w:rFonts w:cs="Arial"/>
                <w:sz w:val="18"/>
                <w:szCs w:val="18"/>
              </w:rPr>
            </w:pPr>
          </w:p>
        </w:tc>
      </w:tr>
      <w:tr w:rsidR="00980629" w:rsidRPr="00340B0D" w14:paraId="47B78B33" w14:textId="77777777" w:rsidTr="00541D1A">
        <w:trPr>
          <w:ins w:id="5215" w:author="jonathan pritchard" w:date="2025-01-23T13:43:00Z"/>
        </w:trPr>
        <w:customXmlInsRangeStart w:id="5216" w:author="jonathan pritchard" w:date="2025-01-23T13:43:00Z"/>
        <w:sdt>
          <w:sdtPr>
            <w:rPr>
              <w:rFonts w:cs="Arial"/>
              <w:sz w:val="18"/>
              <w:szCs w:val="18"/>
            </w:rPr>
            <w:alias w:val="Palette"/>
            <w:tag w:val="Palette"/>
            <w:id w:val="1645627169"/>
            <w:placeholder>
              <w:docPart w:val="58A5161F0DB5413AB74FB4A1EE69B12A"/>
            </w:placeholder>
            <w:comboBox>
              <w:listItem w:displayText="Day" w:value="Day"/>
              <w:listItem w:displayText="Dusk" w:value="Dusk"/>
              <w:listItem w:displayText="Night" w:value="Night"/>
            </w:comboBox>
          </w:sdtPr>
          <w:sdtContent>
            <w:customXmlInsRangeEnd w:id="5216"/>
            <w:tc>
              <w:tcPr>
                <w:tcW w:w="4656" w:type="dxa"/>
                <w:gridSpan w:val="5"/>
                <w:tcBorders>
                  <w:left w:val="single" w:sz="12" w:space="0" w:color="auto"/>
                  <w:bottom w:val="single" w:sz="12" w:space="0" w:color="auto"/>
                  <w:right w:val="single" w:sz="12" w:space="0" w:color="auto"/>
                </w:tcBorders>
              </w:tcPr>
              <w:p w14:paraId="0A98FCEB" w14:textId="77777777" w:rsidR="00980629" w:rsidRPr="00340B0D" w:rsidRDefault="00980629" w:rsidP="00541D1A">
                <w:pPr>
                  <w:rPr>
                    <w:ins w:id="5217" w:author="jonathan pritchard" w:date="2025-01-23T13:43:00Z" w16du:dateUtc="2025-01-23T13:43:00Z"/>
                    <w:rFonts w:cs="Arial"/>
                    <w:sz w:val="18"/>
                    <w:szCs w:val="18"/>
                  </w:rPr>
                </w:pPr>
                <w:ins w:id="5218" w:author="jonathan pritchard" w:date="2025-01-23T13:43:00Z" w16du:dateUtc="2025-01-23T13:43:00Z">
                  <w:r w:rsidRPr="00340B0D">
                    <w:rPr>
                      <w:rFonts w:cs="Arial"/>
                      <w:sz w:val="18"/>
                      <w:szCs w:val="18"/>
                    </w:rPr>
                    <w:t>Day</w:t>
                  </w:r>
                </w:ins>
              </w:p>
            </w:tc>
            <w:customXmlInsRangeStart w:id="5219" w:author="jonathan pritchard" w:date="2025-01-23T13:43:00Z"/>
          </w:sdtContent>
        </w:sdt>
        <w:customXmlInsRangeEnd w:id="5219"/>
        <w:tc>
          <w:tcPr>
            <w:tcW w:w="3871" w:type="dxa"/>
            <w:gridSpan w:val="5"/>
            <w:tcBorders>
              <w:left w:val="single" w:sz="12" w:space="0" w:color="auto"/>
            </w:tcBorders>
          </w:tcPr>
          <w:p w14:paraId="2A2B8C21" w14:textId="77777777" w:rsidR="00980629" w:rsidRPr="00340B0D" w:rsidRDefault="00980629" w:rsidP="00541D1A">
            <w:pPr>
              <w:rPr>
                <w:ins w:id="5220" w:author="jonathan pritchard" w:date="2025-01-23T13:43:00Z" w16du:dateUtc="2025-01-23T13:43:00Z"/>
                <w:rFonts w:cs="Arial"/>
                <w:b/>
                <w:bCs/>
                <w:sz w:val="18"/>
                <w:szCs w:val="18"/>
              </w:rPr>
            </w:pPr>
            <w:ins w:id="5221"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63AB8FC6" w14:textId="77777777" w:rsidR="00980629" w:rsidRPr="00340B0D" w:rsidRDefault="00980629" w:rsidP="00541D1A">
            <w:pPr>
              <w:jc w:val="center"/>
              <w:rPr>
                <w:ins w:id="5222" w:author="jonathan pritchard" w:date="2025-01-23T13:43:00Z" w16du:dateUtc="2025-01-23T13:43:00Z"/>
                <w:rFonts w:cs="Arial"/>
                <w:sz w:val="18"/>
                <w:szCs w:val="18"/>
              </w:rPr>
            </w:pPr>
          </w:p>
        </w:tc>
      </w:tr>
      <w:tr w:rsidR="00980629" w:rsidRPr="00340B0D" w14:paraId="50641F4D" w14:textId="77777777" w:rsidTr="00541D1A">
        <w:trPr>
          <w:ins w:id="5223"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7640F6C" w14:textId="77777777" w:rsidR="00980629" w:rsidRPr="00340B0D" w:rsidRDefault="00980629" w:rsidP="00541D1A">
            <w:pPr>
              <w:jc w:val="center"/>
              <w:rPr>
                <w:ins w:id="5224" w:author="jonathan pritchard" w:date="2025-01-23T13:43:00Z" w16du:dateUtc="2025-01-23T13:43:00Z"/>
                <w:rFonts w:cs="Arial"/>
                <w:b/>
                <w:bCs/>
                <w:sz w:val="18"/>
                <w:szCs w:val="18"/>
              </w:rPr>
            </w:pPr>
          </w:p>
        </w:tc>
        <w:tc>
          <w:tcPr>
            <w:tcW w:w="3871" w:type="dxa"/>
            <w:gridSpan w:val="5"/>
            <w:tcBorders>
              <w:left w:val="single" w:sz="12" w:space="0" w:color="auto"/>
            </w:tcBorders>
          </w:tcPr>
          <w:p w14:paraId="04B091A8" w14:textId="77777777" w:rsidR="00980629" w:rsidRPr="00340B0D" w:rsidRDefault="00980629" w:rsidP="00541D1A">
            <w:pPr>
              <w:rPr>
                <w:ins w:id="5225" w:author="jonathan pritchard" w:date="2025-01-23T13:43:00Z" w16du:dateUtc="2025-01-23T13:43:00Z"/>
                <w:rFonts w:cs="Arial"/>
                <w:sz w:val="18"/>
                <w:szCs w:val="18"/>
              </w:rPr>
            </w:pPr>
          </w:p>
        </w:tc>
        <w:tc>
          <w:tcPr>
            <w:tcW w:w="672" w:type="dxa"/>
            <w:tcBorders>
              <w:right w:val="single" w:sz="12" w:space="0" w:color="auto"/>
            </w:tcBorders>
            <w:vAlign w:val="center"/>
          </w:tcPr>
          <w:p w14:paraId="04D09155" w14:textId="77777777" w:rsidR="00980629" w:rsidRPr="00340B0D" w:rsidRDefault="00980629" w:rsidP="00541D1A">
            <w:pPr>
              <w:jc w:val="center"/>
              <w:rPr>
                <w:ins w:id="5226" w:author="jonathan pritchard" w:date="2025-01-23T13:43:00Z" w16du:dateUtc="2025-01-23T13:43:00Z"/>
                <w:rFonts w:cs="Arial"/>
                <w:sz w:val="18"/>
                <w:szCs w:val="18"/>
              </w:rPr>
            </w:pPr>
          </w:p>
        </w:tc>
      </w:tr>
      <w:tr w:rsidR="00980629" w:rsidRPr="00340B0D" w14:paraId="1715C296" w14:textId="77777777" w:rsidTr="00541D1A">
        <w:trPr>
          <w:ins w:id="5227"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2C11BA5F" w14:textId="77777777" w:rsidR="00980629" w:rsidRPr="00340B0D" w:rsidRDefault="00980629" w:rsidP="00541D1A">
            <w:pPr>
              <w:rPr>
                <w:ins w:id="5228"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3F27897B" w14:textId="77777777" w:rsidR="00980629" w:rsidRPr="00340B0D" w:rsidRDefault="00980629" w:rsidP="00541D1A">
            <w:pPr>
              <w:jc w:val="center"/>
              <w:rPr>
                <w:ins w:id="5229"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6AD20BA6" w14:textId="77777777" w:rsidR="00980629" w:rsidRPr="00340B0D" w:rsidRDefault="00980629" w:rsidP="00541D1A">
            <w:pPr>
              <w:jc w:val="center"/>
              <w:rPr>
                <w:ins w:id="5230" w:author="jonathan pritchard" w:date="2025-01-23T13:43:00Z" w16du:dateUtc="2025-01-23T13:43:00Z"/>
                <w:rFonts w:cs="Arial"/>
                <w:sz w:val="18"/>
                <w:szCs w:val="18"/>
              </w:rPr>
            </w:pPr>
          </w:p>
        </w:tc>
      </w:tr>
      <w:tr w:rsidR="00980629" w:rsidRPr="00340B0D" w14:paraId="2593A4C4" w14:textId="77777777" w:rsidTr="00541D1A">
        <w:trPr>
          <w:ins w:id="5231"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8D6C1E5" w14:textId="77777777" w:rsidR="00980629" w:rsidRPr="00340B0D" w:rsidRDefault="00980629" w:rsidP="00541D1A">
            <w:pPr>
              <w:jc w:val="center"/>
              <w:rPr>
                <w:ins w:id="5232" w:author="jonathan pritchard" w:date="2025-01-23T13:43:00Z" w16du:dateUtc="2025-01-23T13:43:00Z"/>
                <w:rFonts w:cs="Arial"/>
                <w:b/>
                <w:bCs/>
                <w:sz w:val="18"/>
                <w:szCs w:val="18"/>
              </w:rPr>
            </w:pPr>
            <w:ins w:id="5233"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D93A05" w14:textId="77777777" w:rsidR="00980629" w:rsidRPr="00340B0D" w:rsidRDefault="00980629" w:rsidP="00541D1A">
            <w:pPr>
              <w:jc w:val="center"/>
              <w:rPr>
                <w:ins w:id="5234" w:author="jonathan pritchard" w:date="2025-01-23T13:43:00Z" w16du:dateUtc="2025-01-23T13:43:00Z"/>
                <w:rFonts w:cs="Arial"/>
                <w:sz w:val="18"/>
                <w:szCs w:val="18"/>
              </w:rPr>
            </w:pPr>
            <w:ins w:id="5235" w:author="jonathan pritchard" w:date="2025-01-23T13:43:00Z" w16du:dateUtc="2025-01-23T13:43:00Z">
              <w:r w:rsidRPr="00340B0D">
                <w:rPr>
                  <w:rFonts w:cs="Arial"/>
                  <w:b/>
                  <w:bCs/>
                  <w:sz w:val="18"/>
                  <w:szCs w:val="18"/>
                </w:rPr>
                <w:t>Display</w:t>
              </w:r>
            </w:ins>
          </w:p>
        </w:tc>
      </w:tr>
      <w:tr w:rsidR="00980629" w:rsidRPr="00340B0D" w14:paraId="68913424" w14:textId="77777777" w:rsidTr="00541D1A">
        <w:trPr>
          <w:trHeight w:val="287"/>
          <w:ins w:id="5236" w:author="jonathan pritchard" w:date="2025-01-23T13:43:00Z"/>
        </w:trPr>
        <w:tc>
          <w:tcPr>
            <w:tcW w:w="1789" w:type="dxa"/>
            <w:tcBorders>
              <w:left w:val="single" w:sz="12" w:space="0" w:color="auto"/>
              <w:bottom w:val="single" w:sz="4" w:space="0" w:color="auto"/>
            </w:tcBorders>
          </w:tcPr>
          <w:p w14:paraId="2C24A99A" w14:textId="77777777" w:rsidR="00980629" w:rsidRPr="00340B0D" w:rsidRDefault="00980629" w:rsidP="00541D1A">
            <w:pPr>
              <w:rPr>
                <w:ins w:id="5237" w:author="jonathan pritchard" w:date="2025-01-23T13:43:00Z" w16du:dateUtc="2025-01-23T13:43:00Z"/>
                <w:rFonts w:cs="Arial"/>
                <w:sz w:val="18"/>
                <w:szCs w:val="18"/>
              </w:rPr>
            </w:pPr>
            <w:ins w:id="5238"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158B4DD8" w14:textId="77777777" w:rsidR="00980629" w:rsidRPr="00340B0D" w:rsidRDefault="00980629" w:rsidP="00541D1A">
            <w:pPr>
              <w:rPr>
                <w:ins w:id="5239"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36033B" w14:textId="77777777" w:rsidR="00980629" w:rsidRPr="00340B0D" w:rsidRDefault="00980629" w:rsidP="00541D1A">
            <w:pPr>
              <w:rPr>
                <w:ins w:id="5240" w:author="jonathan pritchard" w:date="2025-01-23T13:43:00Z" w16du:dateUtc="2025-01-23T13:43:00Z"/>
                <w:rFonts w:cs="Arial"/>
                <w:sz w:val="18"/>
                <w:szCs w:val="18"/>
              </w:rPr>
            </w:pPr>
            <w:ins w:id="5241"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F26A4E8" w14:textId="77777777" w:rsidR="00980629" w:rsidRPr="00C87169" w:rsidRDefault="00980629" w:rsidP="00541D1A">
            <w:pPr>
              <w:rPr>
                <w:ins w:id="5242" w:author="jonathan pritchard" w:date="2025-01-23T13:43:00Z" w16du:dateUtc="2025-01-23T13:43:00Z"/>
                <w:rFonts w:cs="Arial"/>
              </w:rPr>
            </w:pPr>
          </w:p>
        </w:tc>
      </w:tr>
      <w:tr w:rsidR="00980629" w:rsidRPr="00340B0D" w14:paraId="5F712E53" w14:textId="77777777" w:rsidTr="00541D1A">
        <w:trPr>
          <w:ins w:id="5243" w:author="jonathan pritchard" w:date="2025-01-23T13:43:00Z"/>
        </w:trPr>
        <w:tc>
          <w:tcPr>
            <w:tcW w:w="1789" w:type="dxa"/>
            <w:tcBorders>
              <w:left w:val="single" w:sz="12" w:space="0" w:color="auto"/>
              <w:bottom w:val="single" w:sz="4" w:space="0" w:color="auto"/>
            </w:tcBorders>
          </w:tcPr>
          <w:p w14:paraId="258A3D72" w14:textId="77777777" w:rsidR="00980629" w:rsidRPr="00340B0D" w:rsidRDefault="00980629" w:rsidP="00541D1A">
            <w:pPr>
              <w:rPr>
                <w:ins w:id="5244" w:author="jonathan pritchard" w:date="2025-01-23T13:43:00Z" w16du:dateUtc="2025-01-23T13:43:00Z"/>
                <w:rFonts w:cs="Arial"/>
                <w:sz w:val="18"/>
                <w:szCs w:val="18"/>
              </w:rPr>
            </w:pPr>
            <w:ins w:id="5245"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63F543" w14:textId="77777777" w:rsidR="00980629" w:rsidRPr="00340B0D" w:rsidRDefault="00980629" w:rsidP="00541D1A">
            <w:pPr>
              <w:rPr>
                <w:ins w:id="5246"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CC4E3AE" w14:textId="77777777" w:rsidR="00980629" w:rsidRPr="00340B0D" w:rsidRDefault="00980629" w:rsidP="00541D1A">
            <w:pPr>
              <w:rPr>
                <w:ins w:id="5247" w:author="jonathan pritchard" w:date="2025-01-23T13:43:00Z" w16du:dateUtc="2025-01-23T13:43:00Z"/>
                <w:rFonts w:cs="Arial"/>
                <w:sz w:val="18"/>
                <w:szCs w:val="18"/>
              </w:rPr>
            </w:pPr>
            <w:ins w:id="5248"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85F69F8" w14:textId="77777777" w:rsidR="00980629" w:rsidRPr="00340B0D" w:rsidRDefault="00980629" w:rsidP="00541D1A">
            <w:pPr>
              <w:rPr>
                <w:ins w:id="5249" w:author="jonathan pritchard" w:date="2025-01-23T13:43:00Z" w16du:dateUtc="2025-01-23T13:43:00Z"/>
                <w:rFonts w:cs="Arial"/>
                <w:sz w:val="18"/>
                <w:szCs w:val="18"/>
              </w:rPr>
            </w:pPr>
            <w:ins w:id="5250"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6DCB7562" w14:textId="77777777" w:rsidTr="00541D1A">
        <w:trPr>
          <w:ins w:id="5251"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40B2130" w14:textId="77777777" w:rsidR="00980629" w:rsidRPr="00340B0D" w:rsidRDefault="00980629" w:rsidP="00541D1A">
            <w:pPr>
              <w:jc w:val="center"/>
              <w:rPr>
                <w:ins w:id="5252"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A04EBA8" w14:textId="77777777" w:rsidR="00980629" w:rsidRPr="00340B0D" w:rsidRDefault="00980629" w:rsidP="00541D1A">
            <w:pPr>
              <w:rPr>
                <w:ins w:id="5253" w:author="jonathan pritchard" w:date="2025-01-23T13:43:00Z" w16du:dateUtc="2025-01-23T13:43:00Z"/>
                <w:rFonts w:cs="Arial"/>
                <w:sz w:val="18"/>
                <w:szCs w:val="18"/>
              </w:rPr>
            </w:pPr>
            <w:ins w:id="5254"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9D14EDD" w14:textId="77777777" w:rsidR="00980629" w:rsidRPr="00340B0D" w:rsidRDefault="00980629" w:rsidP="00541D1A">
            <w:pPr>
              <w:rPr>
                <w:ins w:id="5255" w:author="jonathan pritchard" w:date="2025-01-23T13:43:00Z" w16du:dateUtc="2025-01-23T13:43:00Z"/>
                <w:rFonts w:cs="Arial"/>
                <w:sz w:val="18"/>
                <w:szCs w:val="18"/>
              </w:rPr>
            </w:pPr>
          </w:p>
        </w:tc>
      </w:tr>
      <w:tr w:rsidR="00980629" w:rsidRPr="00340B0D" w14:paraId="452622A7" w14:textId="77777777" w:rsidTr="00541D1A">
        <w:trPr>
          <w:ins w:id="5256"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1632F9B" w14:textId="77777777" w:rsidR="00980629" w:rsidRPr="00340B0D" w:rsidRDefault="00980629" w:rsidP="00541D1A">
            <w:pPr>
              <w:rPr>
                <w:ins w:id="5257" w:author="jonathan pritchard" w:date="2025-01-23T13:43:00Z" w16du:dateUtc="2025-01-23T13:43:00Z"/>
                <w:rFonts w:cs="Arial"/>
                <w:sz w:val="18"/>
                <w:szCs w:val="18"/>
              </w:rPr>
            </w:pPr>
          </w:p>
        </w:tc>
      </w:tr>
      <w:tr w:rsidR="00980629" w:rsidRPr="00340B0D" w14:paraId="66898645" w14:textId="77777777" w:rsidTr="00541D1A">
        <w:trPr>
          <w:ins w:id="5258"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0C363C" w14:textId="77777777" w:rsidR="00980629" w:rsidRPr="00340B0D" w:rsidRDefault="00980629" w:rsidP="00541D1A">
            <w:pPr>
              <w:jc w:val="center"/>
              <w:rPr>
                <w:ins w:id="5259" w:author="jonathan pritchard" w:date="2025-01-23T13:43:00Z" w16du:dateUtc="2025-01-23T13:43:00Z"/>
                <w:rFonts w:cs="Arial"/>
                <w:b/>
                <w:bCs/>
                <w:sz w:val="18"/>
                <w:szCs w:val="18"/>
              </w:rPr>
            </w:pPr>
            <w:ins w:id="5260"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304A6CCD" w14:textId="77777777" w:rsidTr="00541D1A">
        <w:trPr>
          <w:ins w:id="5261"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F0E32D" w14:textId="77777777" w:rsidR="00980629" w:rsidRPr="00340B0D" w:rsidRDefault="00980629" w:rsidP="00541D1A">
            <w:pPr>
              <w:jc w:val="center"/>
              <w:rPr>
                <w:ins w:id="5262" w:author="jonathan pritchard" w:date="2025-01-23T13:43:00Z" w16du:dateUtc="2025-01-23T13:43:00Z"/>
                <w:rFonts w:cs="Arial"/>
                <w:b/>
                <w:bCs/>
                <w:sz w:val="18"/>
                <w:szCs w:val="18"/>
              </w:rPr>
            </w:pPr>
            <w:ins w:id="5263"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481494" w14:textId="77777777" w:rsidR="00980629" w:rsidRPr="00340B0D" w:rsidRDefault="00980629" w:rsidP="00541D1A">
            <w:pPr>
              <w:jc w:val="center"/>
              <w:rPr>
                <w:ins w:id="5264" w:author="jonathan pritchard" w:date="2025-01-23T13:43:00Z" w16du:dateUtc="2025-01-23T13:43:00Z"/>
                <w:rFonts w:cs="Arial"/>
                <w:b/>
                <w:bCs/>
                <w:sz w:val="18"/>
                <w:szCs w:val="18"/>
              </w:rPr>
            </w:pPr>
            <w:ins w:id="5265" w:author="jonathan pritchard" w:date="2025-01-23T13:43:00Z" w16du:dateUtc="2025-01-23T13:43:00Z">
              <w:r w:rsidRPr="00340B0D">
                <w:rPr>
                  <w:rFonts w:cs="Arial"/>
                  <w:b/>
                  <w:bCs/>
                  <w:sz w:val="18"/>
                  <w:szCs w:val="18"/>
                </w:rPr>
                <w:t>Other</w:t>
              </w:r>
            </w:ins>
          </w:p>
        </w:tc>
      </w:tr>
      <w:tr w:rsidR="00980629" w:rsidRPr="00340B0D" w14:paraId="28F98F0E" w14:textId="77777777" w:rsidTr="00541D1A">
        <w:trPr>
          <w:ins w:id="526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323CB1B1" w14:textId="77777777" w:rsidR="00980629" w:rsidRPr="00340B0D" w:rsidRDefault="00980629" w:rsidP="00541D1A">
            <w:pPr>
              <w:rPr>
                <w:ins w:id="5267" w:author="jonathan pritchard" w:date="2025-01-23T13:43:00Z" w16du:dateUtc="2025-01-23T13:43:00Z"/>
                <w:rFonts w:cs="Arial"/>
                <w:sz w:val="18"/>
                <w:szCs w:val="18"/>
              </w:rPr>
            </w:pPr>
            <w:ins w:id="5268"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D799623" w14:textId="77777777" w:rsidR="00980629" w:rsidRPr="00340B0D" w:rsidRDefault="00980629" w:rsidP="00541D1A">
            <w:pPr>
              <w:jc w:val="center"/>
              <w:rPr>
                <w:ins w:id="526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C819775" w14:textId="77777777" w:rsidR="00980629" w:rsidRPr="00340B0D" w:rsidRDefault="00980629" w:rsidP="00541D1A">
            <w:pPr>
              <w:pStyle w:val="Default"/>
              <w:rPr>
                <w:ins w:id="5270" w:author="jonathan pritchard" w:date="2025-01-23T13:43:00Z" w16du:dateUtc="2025-01-23T13:43:00Z"/>
                <w:sz w:val="18"/>
                <w:szCs w:val="18"/>
              </w:rPr>
            </w:pPr>
            <w:ins w:id="5271"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29C15B5" w14:textId="77777777" w:rsidR="00980629" w:rsidRPr="00340B0D" w:rsidRDefault="00980629" w:rsidP="00541D1A">
            <w:pPr>
              <w:rPr>
                <w:ins w:id="5272" w:author="jonathan pritchard" w:date="2025-01-23T13:43:00Z" w16du:dateUtc="2025-01-23T13:43:00Z"/>
                <w:rFonts w:cs="Arial"/>
                <w:sz w:val="18"/>
                <w:szCs w:val="18"/>
              </w:rPr>
            </w:pPr>
          </w:p>
        </w:tc>
      </w:tr>
      <w:tr w:rsidR="00980629" w:rsidRPr="00340B0D" w14:paraId="37C37422" w14:textId="77777777" w:rsidTr="00541D1A">
        <w:trPr>
          <w:ins w:id="527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F1DECF" w14:textId="77777777" w:rsidR="00980629" w:rsidRPr="00340B0D" w:rsidRDefault="00980629" w:rsidP="00541D1A">
            <w:pPr>
              <w:pStyle w:val="Default"/>
              <w:rPr>
                <w:ins w:id="5274" w:author="jonathan pritchard" w:date="2025-01-23T13:43:00Z" w16du:dateUtc="2025-01-23T13:43:00Z"/>
                <w:sz w:val="18"/>
                <w:szCs w:val="18"/>
              </w:rPr>
            </w:pPr>
            <w:ins w:id="5275"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1FD730E" w14:textId="77777777" w:rsidR="00980629" w:rsidRPr="00340B0D" w:rsidRDefault="00980629" w:rsidP="00541D1A">
            <w:pPr>
              <w:jc w:val="center"/>
              <w:rPr>
                <w:ins w:id="527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333C158" w14:textId="77777777" w:rsidR="00980629" w:rsidRPr="00340B0D" w:rsidRDefault="00980629" w:rsidP="00541D1A">
            <w:pPr>
              <w:pStyle w:val="Default"/>
              <w:rPr>
                <w:ins w:id="5277" w:author="jonathan pritchard" w:date="2025-01-23T13:43:00Z" w16du:dateUtc="2025-01-23T13:43:00Z"/>
                <w:sz w:val="18"/>
                <w:szCs w:val="18"/>
              </w:rPr>
            </w:pPr>
            <w:ins w:id="5278"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38D1DF7" w14:textId="77777777" w:rsidR="00980629" w:rsidRPr="00340B0D" w:rsidRDefault="00980629" w:rsidP="00541D1A">
            <w:pPr>
              <w:rPr>
                <w:ins w:id="5279" w:author="jonathan pritchard" w:date="2025-01-23T13:43:00Z" w16du:dateUtc="2025-01-23T13:43:00Z"/>
                <w:rFonts w:cs="Arial"/>
                <w:sz w:val="18"/>
                <w:szCs w:val="18"/>
              </w:rPr>
            </w:pPr>
          </w:p>
        </w:tc>
      </w:tr>
      <w:tr w:rsidR="00980629" w:rsidRPr="00340B0D" w14:paraId="761E703B" w14:textId="77777777" w:rsidTr="00541D1A">
        <w:trPr>
          <w:ins w:id="528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B094D" w14:textId="77777777" w:rsidR="00980629" w:rsidRPr="00340B0D" w:rsidRDefault="00980629" w:rsidP="00541D1A">
            <w:pPr>
              <w:pStyle w:val="Default"/>
              <w:ind w:left="720"/>
              <w:rPr>
                <w:ins w:id="5281" w:author="jonathan pritchard" w:date="2025-01-23T13:43:00Z" w16du:dateUtc="2025-01-23T13:43:00Z"/>
                <w:sz w:val="18"/>
                <w:szCs w:val="18"/>
              </w:rPr>
            </w:pPr>
            <w:ins w:id="5282"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B0BDB8" w14:textId="77777777" w:rsidR="00980629" w:rsidRPr="00340B0D" w:rsidRDefault="00980629" w:rsidP="00541D1A">
            <w:pPr>
              <w:jc w:val="center"/>
              <w:rPr>
                <w:ins w:id="528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C6B0127" w14:textId="77777777" w:rsidR="00980629" w:rsidRPr="00340B0D" w:rsidRDefault="00980629" w:rsidP="00541D1A">
            <w:pPr>
              <w:pStyle w:val="Default"/>
              <w:rPr>
                <w:ins w:id="5284" w:author="jonathan pritchard" w:date="2025-01-23T13:43:00Z" w16du:dateUtc="2025-01-23T13:43:00Z"/>
                <w:sz w:val="18"/>
                <w:szCs w:val="18"/>
              </w:rPr>
            </w:pPr>
            <w:ins w:id="5285"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0180FAF" w14:textId="77777777" w:rsidR="00980629" w:rsidRPr="00340B0D" w:rsidRDefault="00980629" w:rsidP="00541D1A">
            <w:pPr>
              <w:rPr>
                <w:ins w:id="5286" w:author="jonathan pritchard" w:date="2025-01-23T13:43:00Z" w16du:dateUtc="2025-01-23T13:43:00Z"/>
                <w:rFonts w:cs="Arial"/>
                <w:sz w:val="18"/>
                <w:szCs w:val="18"/>
              </w:rPr>
            </w:pPr>
          </w:p>
        </w:tc>
      </w:tr>
      <w:tr w:rsidR="00980629" w:rsidRPr="00340B0D" w14:paraId="38C1410E" w14:textId="77777777" w:rsidTr="00541D1A">
        <w:trPr>
          <w:ins w:id="5287"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C48877" w14:textId="77777777" w:rsidR="00980629" w:rsidRPr="00340B0D" w:rsidRDefault="00980629" w:rsidP="00541D1A">
            <w:pPr>
              <w:pStyle w:val="Default"/>
              <w:ind w:left="720"/>
              <w:rPr>
                <w:ins w:id="5288" w:author="jonathan pritchard" w:date="2025-01-23T13:43:00Z" w16du:dateUtc="2025-01-23T13:43:00Z"/>
                <w:sz w:val="18"/>
                <w:szCs w:val="18"/>
              </w:rPr>
            </w:pPr>
            <w:ins w:id="5289"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3E89C" w14:textId="77777777" w:rsidR="00980629" w:rsidRPr="00340B0D" w:rsidRDefault="00980629" w:rsidP="00541D1A">
            <w:pPr>
              <w:jc w:val="center"/>
              <w:rPr>
                <w:ins w:id="529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EEFAF64" w14:textId="77777777" w:rsidR="00980629" w:rsidRPr="00340B0D" w:rsidRDefault="00980629" w:rsidP="00541D1A">
            <w:pPr>
              <w:pStyle w:val="Default"/>
              <w:rPr>
                <w:ins w:id="5291" w:author="jonathan pritchard" w:date="2025-01-23T13:43:00Z" w16du:dateUtc="2025-01-23T13:43:00Z"/>
                <w:sz w:val="18"/>
                <w:szCs w:val="18"/>
              </w:rPr>
            </w:pPr>
            <w:ins w:id="5292"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287FF1" w14:textId="77777777" w:rsidR="00980629" w:rsidRPr="00340B0D" w:rsidRDefault="00980629" w:rsidP="00541D1A">
            <w:pPr>
              <w:rPr>
                <w:ins w:id="5293" w:author="jonathan pritchard" w:date="2025-01-23T13:43:00Z" w16du:dateUtc="2025-01-23T13:43:00Z"/>
                <w:rFonts w:cs="Arial"/>
                <w:sz w:val="18"/>
                <w:szCs w:val="18"/>
              </w:rPr>
            </w:pPr>
          </w:p>
        </w:tc>
      </w:tr>
      <w:tr w:rsidR="00980629" w:rsidRPr="00340B0D" w14:paraId="003A86AE" w14:textId="77777777" w:rsidTr="00541D1A">
        <w:trPr>
          <w:ins w:id="529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8E97D57" w14:textId="77777777" w:rsidR="00980629" w:rsidRPr="00340B0D" w:rsidRDefault="00980629" w:rsidP="00541D1A">
            <w:pPr>
              <w:pStyle w:val="Default"/>
              <w:rPr>
                <w:ins w:id="5295" w:author="jonathan pritchard" w:date="2025-01-23T13:43:00Z" w16du:dateUtc="2025-01-23T13:43:00Z"/>
                <w:sz w:val="18"/>
                <w:szCs w:val="18"/>
              </w:rPr>
            </w:pPr>
            <w:ins w:id="5296"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7A68D7" w14:textId="77777777" w:rsidR="00980629" w:rsidRPr="00340B0D" w:rsidRDefault="00980629" w:rsidP="00541D1A">
            <w:pPr>
              <w:jc w:val="center"/>
              <w:rPr>
                <w:ins w:id="529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14F212" w14:textId="77777777" w:rsidR="00980629" w:rsidRPr="00340B0D" w:rsidRDefault="00980629" w:rsidP="00541D1A">
            <w:pPr>
              <w:pStyle w:val="Default"/>
              <w:rPr>
                <w:ins w:id="5298" w:author="jonathan pritchard" w:date="2025-01-23T13:43:00Z" w16du:dateUtc="2025-01-23T13:43:00Z"/>
                <w:sz w:val="18"/>
                <w:szCs w:val="18"/>
              </w:rPr>
            </w:pPr>
            <w:ins w:id="5299"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59780F1" w14:textId="77777777" w:rsidR="00980629" w:rsidRPr="00340B0D" w:rsidRDefault="00980629" w:rsidP="00541D1A">
            <w:pPr>
              <w:rPr>
                <w:ins w:id="5300" w:author="jonathan pritchard" w:date="2025-01-23T13:43:00Z" w16du:dateUtc="2025-01-23T13:43:00Z"/>
                <w:rFonts w:cs="Arial"/>
                <w:sz w:val="18"/>
                <w:szCs w:val="18"/>
              </w:rPr>
            </w:pPr>
          </w:p>
        </w:tc>
      </w:tr>
      <w:tr w:rsidR="00980629" w:rsidRPr="00340B0D" w14:paraId="736EA880" w14:textId="77777777" w:rsidTr="00541D1A">
        <w:trPr>
          <w:ins w:id="530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D6E9E" w14:textId="77777777" w:rsidR="00980629" w:rsidRPr="00340B0D" w:rsidRDefault="00980629" w:rsidP="00541D1A">
            <w:pPr>
              <w:pStyle w:val="Default"/>
              <w:rPr>
                <w:ins w:id="5302" w:author="jonathan pritchard" w:date="2025-01-23T13:43:00Z" w16du:dateUtc="2025-01-23T13:43:00Z"/>
                <w:sz w:val="18"/>
                <w:szCs w:val="18"/>
              </w:rPr>
            </w:pPr>
            <w:ins w:id="5303"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5998017" w14:textId="77777777" w:rsidR="00980629" w:rsidRPr="00340B0D" w:rsidRDefault="00980629" w:rsidP="00541D1A">
            <w:pPr>
              <w:jc w:val="center"/>
              <w:rPr>
                <w:ins w:id="530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D3A84E" w14:textId="77777777" w:rsidR="00980629" w:rsidRPr="00340B0D" w:rsidRDefault="00980629" w:rsidP="00541D1A">
            <w:pPr>
              <w:pStyle w:val="Default"/>
              <w:rPr>
                <w:ins w:id="5305" w:author="jonathan pritchard" w:date="2025-01-23T13:43:00Z" w16du:dateUtc="2025-01-23T13:43:00Z"/>
                <w:sz w:val="18"/>
                <w:szCs w:val="18"/>
              </w:rPr>
            </w:pPr>
            <w:ins w:id="5306"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EC89C9" w14:textId="77777777" w:rsidR="00980629" w:rsidRPr="00340B0D" w:rsidRDefault="00980629" w:rsidP="00541D1A">
            <w:pPr>
              <w:rPr>
                <w:ins w:id="5307" w:author="jonathan pritchard" w:date="2025-01-23T13:43:00Z" w16du:dateUtc="2025-01-23T13:43:00Z"/>
                <w:rFonts w:cs="Arial"/>
                <w:sz w:val="18"/>
                <w:szCs w:val="18"/>
              </w:rPr>
            </w:pPr>
          </w:p>
        </w:tc>
      </w:tr>
      <w:tr w:rsidR="00980629" w:rsidRPr="00340B0D" w14:paraId="4D91876F" w14:textId="77777777" w:rsidTr="00541D1A">
        <w:trPr>
          <w:ins w:id="530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7433773" w14:textId="77777777" w:rsidR="00980629" w:rsidRPr="00340B0D" w:rsidRDefault="00980629" w:rsidP="00541D1A">
            <w:pPr>
              <w:pStyle w:val="Default"/>
              <w:rPr>
                <w:ins w:id="5309" w:author="jonathan pritchard" w:date="2025-01-23T13:43:00Z" w16du:dateUtc="2025-01-23T13:43:00Z"/>
                <w:sz w:val="18"/>
                <w:szCs w:val="18"/>
              </w:rPr>
            </w:pPr>
            <w:ins w:id="5310"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B327D8" w14:textId="77777777" w:rsidR="00980629" w:rsidRPr="00340B0D" w:rsidRDefault="00980629" w:rsidP="00541D1A">
            <w:pPr>
              <w:jc w:val="center"/>
              <w:rPr>
                <w:ins w:id="531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0C670E" w14:textId="77777777" w:rsidR="00980629" w:rsidRPr="00340B0D" w:rsidRDefault="00980629" w:rsidP="00541D1A">
            <w:pPr>
              <w:pStyle w:val="Default"/>
              <w:rPr>
                <w:ins w:id="5312" w:author="jonathan pritchard" w:date="2025-01-23T13:43:00Z" w16du:dateUtc="2025-01-23T13:43:00Z"/>
                <w:sz w:val="18"/>
                <w:szCs w:val="18"/>
              </w:rPr>
            </w:pPr>
            <w:ins w:id="5313"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2DA58E8" w14:textId="77777777" w:rsidR="00980629" w:rsidRPr="00340B0D" w:rsidRDefault="00980629" w:rsidP="00541D1A">
            <w:pPr>
              <w:rPr>
                <w:ins w:id="5314" w:author="jonathan pritchard" w:date="2025-01-23T13:43:00Z" w16du:dateUtc="2025-01-23T13:43:00Z"/>
                <w:rFonts w:cs="Arial"/>
                <w:sz w:val="18"/>
                <w:szCs w:val="18"/>
              </w:rPr>
            </w:pPr>
          </w:p>
        </w:tc>
      </w:tr>
      <w:tr w:rsidR="00980629" w:rsidRPr="00340B0D" w14:paraId="11297A0B" w14:textId="77777777" w:rsidTr="00541D1A">
        <w:trPr>
          <w:ins w:id="531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3058E48" w14:textId="77777777" w:rsidR="00980629" w:rsidRPr="00340B0D" w:rsidRDefault="00980629" w:rsidP="00541D1A">
            <w:pPr>
              <w:pStyle w:val="Default"/>
              <w:rPr>
                <w:ins w:id="5316" w:author="jonathan pritchard" w:date="2025-01-23T13:43:00Z" w16du:dateUtc="2025-01-23T13:43:00Z"/>
                <w:sz w:val="18"/>
                <w:szCs w:val="18"/>
              </w:rPr>
            </w:pPr>
            <w:ins w:id="5317"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7303BA4" w14:textId="77777777" w:rsidR="00980629" w:rsidRPr="00340B0D" w:rsidRDefault="00980629" w:rsidP="00541D1A">
            <w:pPr>
              <w:jc w:val="center"/>
              <w:rPr>
                <w:ins w:id="531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06CFA77" w14:textId="77777777" w:rsidR="00980629" w:rsidRPr="00340B0D" w:rsidRDefault="00980629" w:rsidP="00541D1A">
            <w:pPr>
              <w:pStyle w:val="Default"/>
              <w:rPr>
                <w:ins w:id="5319" w:author="jonathan pritchard" w:date="2025-01-23T13:43:00Z" w16du:dateUtc="2025-01-23T13:43:00Z"/>
                <w:sz w:val="18"/>
                <w:szCs w:val="18"/>
              </w:rPr>
            </w:pPr>
            <w:ins w:id="5320"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2FD172AF" w14:textId="77777777" w:rsidR="00980629" w:rsidRPr="00340B0D" w:rsidRDefault="00980629" w:rsidP="00541D1A">
            <w:pPr>
              <w:rPr>
                <w:ins w:id="5321" w:author="jonathan pritchard" w:date="2025-01-23T13:43:00Z" w16du:dateUtc="2025-01-23T13:43:00Z"/>
                <w:rFonts w:cs="Arial"/>
                <w:sz w:val="18"/>
                <w:szCs w:val="18"/>
              </w:rPr>
            </w:pPr>
          </w:p>
        </w:tc>
      </w:tr>
      <w:tr w:rsidR="00980629" w:rsidRPr="00340B0D" w14:paraId="26F12559" w14:textId="77777777" w:rsidTr="00541D1A">
        <w:trPr>
          <w:ins w:id="532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3BC2FF" w14:textId="77777777" w:rsidR="00980629" w:rsidRPr="00340B0D" w:rsidRDefault="00980629" w:rsidP="00541D1A">
            <w:pPr>
              <w:pStyle w:val="Default"/>
              <w:rPr>
                <w:ins w:id="5323" w:author="jonathan pritchard" w:date="2025-01-23T13:43:00Z" w16du:dateUtc="2025-01-23T13:43:00Z"/>
                <w:sz w:val="18"/>
                <w:szCs w:val="18"/>
              </w:rPr>
            </w:pPr>
            <w:ins w:id="5324"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B4AA06" w14:textId="77777777" w:rsidR="00980629" w:rsidRPr="00340B0D" w:rsidRDefault="00980629" w:rsidP="00541D1A">
            <w:pPr>
              <w:jc w:val="center"/>
              <w:rPr>
                <w:ins w:id="532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EB658B" w14:textId="77777777" w:rsidR="00980629" w:rsidRPr="00340B0D" w:rsidRDefault="00980629" w:rsidP="00541D1A">
            <w:pPr>
              <w:rPr>
                <w:ins w:id="532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A37CA1" w14:textId="77777777" w:rsidR="00980629" w:rsidRPr="00340B0D" w:rsidRDefault="00980629" w:rsidP="00541D1A">
            <w:pPr>
              <w:rPr>
                <w:ins w:id="5327" w:author="jonathan pritchard" w:date="2025-01-23T13:43:00Z" w16du:dateUtc="2025-01-23T13:43:00Z"/>
                <w:rFonts w:cs="Arial"/>
                <w:sz w:val="18"/>
                <w:szCs w:val="18"/>
              </w:rPr>
            </w:pPr>
          </w:p>
        </w:tc>
      </w:tr>
      <w:tr w:rsidR="00980629" w:rsidRPr="00340B0D" w14:paraId="283D8B68" w14:textId="77777777" w:rsidTr="00541D1A">
        <w:trPr>
          <w:ins w:id="532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C32A0BA" w14:textId="77777777" w:rsidR="00980629" w:rsidRPr="00340B0D" w:rsidRDefault="00980629" w:rsidP="00541D1A">
            <w:pPr>
              <w:pStyle w:val="Default"/>
              <w:rPr>
                <w:ins w:id="5329" w:author="jonathan pritchard" w:date="2025-01-23T13:43:00Z" w16du:dateUtc="2025-01-23T13:43:00Z"/>
                <w:sz w:val="18"/>
                <w:szCs w:val="18"/>
              </w:rPr>
            </w:pPr>
            <w:ins w:id="5330"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D4CA770" w14:textId="77777777" w:rsidR="00980629" w:rsidRPr="00340B0D" w:rsidRDefault="00980629" w:rsidP="00541D1A">
            <w:pPr>
              <w:jc w:val="center"/>
              <w:rPr>
                <w:ins w:id="533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0C01913" w14:textId="77777777" w:rsidR="00980629" w:rsidRPr="00340B0D" w:rsidRDefault="00980629" w:rsidP="00541D1A">
            <w:pPr>
              <w:rPr>
                <w:ins w:id="533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48EE03D" w14:textId="77777777" w:rsidR="00980629" w:rsidRPr="00340B0D" w:rsidRDefault="00980629" w:rsidP="00541D1A">
            <w:pPr>
              <w:rPr>
                <w:ins w:id="5333" w:author="jonathan pritchard" w:date="2025-01-23T13:43:00Z" w16du:dateUtc="2025-01-23T13:43:00Z"/>
                <w:rFonts w:cs="Arial"/>
                <w:sz w:val="18"/>
                <w:szCs w:val="18"/>
              </w:rPr>
            </w:pPr>
          </w:p>
        </w:tc>
      </w:tr>
      <w:tr w:rsidR="00980629" w:rsidRPr="00340B0D" w14:paraId="7BE733AC" w14:textId="77777777" w:rsidTr="00541D1A">
        <w:trPr>
          <w:ins w:id="533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5C19E960" w14:textId="77777777" w:rsidR="00980629" w:rsidRPr="00340B0D" w:rsidRDefault="00980629" w:rsidP="00541D1A">
            <w:pPr>
              <w:pStyle w:val="Default"/>
              <w:rPr>
                <w:ins w:id="5335" w:author="jonathan pritchard" w:date="2025-01-23T13:43:00Z" w16du:dateUtc="2025-01-23T13:43:00Z"/>
                <w:sz w:val="18"/>
                <w:szCs w:val="18"/>
              </w:rPr>
            </w:pPr>
            <w:ins w:id="5336"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91AE47C" w14:textId="77777777" w:rsidR="00980629" w:rsidRPr="00340B0D" w:rsidRDefault="00980629" w:rsidP="00541D1A">
            <w:pPr>
              <w:jc w:val="center"/>
              <w:rPr>
                <w:ins w:id="533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7BC565E" w14:textId="77777777" w:rsidR="00980629" w:rsidRPr="00340B0D" w:rsidRDefault="00980629" w:rsidP="00541D1A">
            <w:pPr>
              <w:rPr>
                <w:ins w:id="533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F4A2E84" w14:textId="77777777" w:rsidR="00980629" w:rsidRPr="00340B0D" w:rsidRDefault="00980629" w:rsidP="00541D1A">
            <w:pPr>
              <w:rPr>
                <w:ins w:id="5339" w:author="jonathan pritchard" w:date="2025-01-23T13:43:00Z" w16du:dateUtc="2025-01-23T13:43:00Z"/>
                <w:rFonts w:cs="Arial"/>
                <w:sz w:val="18"/>
                <w:szCs w:val="18"/>
              </w:rPr>
            </w:pPr>
          </w:p>
        </w:tc>
      </w:tr>
      <w:tr w:rsidR="00980629" w:rsidRPr="00340B0D" w14:paraId="4BB7C0ED" w14:textId="77777777" w:rsidTr="00541D1A">
        <w:trPr>
          <w:ins w:id="534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FB656C0" w14:textId="77777777" w:rsidR="00980629" w:rsidRPr="00340B0D" w:rsidRDefault="00980629" w:rsidP="00541D1A">
            <w:pPr>
              <w:pStyle w:val="Default"/>
              <w:ind w:left="720"/>
              <w:rPr>
                <w:ins w:id="5341" w:author="jonathan pritchard" w:date="2025-01-23T13:43:00Z" w16du:dateUtc="2025-01-23T13:43:00Z"/>
                <w:sz w:val="18"/>
                <w:szCs w:val="18"/>
              </w:rPr>
            </w:pPr>
            <w:ins w:id="5342"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AFAF6" w14:textId="77777777" w:rsidR="00980629" w:rsidRPr="00340B0D" w:rsidRDefault="00980629" w:rsidP="00541D1A">
            <w:pPr>
              <w:jc w:val="center"/>
              <w:rPr>
                <w:ins w:id="534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EA88E9" w14:textId="77777777" w:rsidR="00980629" w:rsidRPr="00340B0D" w:rsidRDefault="00980629" w:rsidP="00541D1A">
            <w:pPr>
              <w:rPr>
                <w:ins w:id="534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8930871" w14:textId="77777777" w:rsidR="00980629" w:rsidRPr="00340B0D" w:rsidRDefault="00980629" w:rsidP="00541D1A">
            <w:pPr>
              <w:rPr>
                <w:ins w:id="5345" w:author="jonathan pritchard" w:date="2025-01-23T13:43:00Z" w16du:dateUtc="2025-01-23T13:43:00Z"/>
                <w:rFonts w:cs="Arial"/>
                <w:sz w:val="18"/>
                <w:szCs w:val="18"/>
              </w:rPr>
            </w:pPr>
          </w:p>
        </w:tc>
      </w:tr>
      <w:tr w:rsidR="00980629" w:rsidRPr="00340B0D" w14:paraId="00C61611" w14:textId="77777777" w:rsidTr="00541D1A">
        <w:trPr>
          <w:ins w:id="5346"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637110D3" w14:textId="77777777" w:rsidR="00980629" w:rsidRPr="00340B0D" w:rsidRDefault="00980629" w:rsidP="00541D1A">
            <w:pPr>
              <w:pStyle w:val="Default"/>
              <w:ind w:left="720"/>
              <w:rPr>
                <w:ins w:id="5347" w:author="jonathan pritchard" w:date="2025-01-23T13:43:00Z" w16du:dateUtc="2025-01-23T13:43:00Z"/>
                <w:sz w:val="18"/>
                <w:szCs w:val="18"/>
              </w:rPr>
            </w:pPr>
            <w:ins w:id="5348"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39F487F" w14:textId="77777777" w:rsidR="00980629" w:rsidRPr="00340B0D" w:rsidRDefault="00980629" w:rsidP="00541D1A">
            <w:pPr>
              <w:jc w:val="center"/>
              <w:rPr>
                <w:ins w:id="534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10ACDB73" w14:textId="77777777" w:rsidR="00980629" w:rsidRPr="00340B0D" w:rsidRDefault="00980629" w:rsidP="00541D1A">
            <w:pPr>
              <w:rPr>
                <w:ins w:id="5350"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526B7DCD" w14:textId="77777777" w:rsidR="00980629" w:rsidRPr="00340B0D" w:rsidRDefault="00980629" w:rsidP="00541D1A">
            <w:pPr>
              <w:rPr>
                <w:ins w:id="5351" w:author="jonathan pritchard" w:date="2025-01-23T13:43:00Z" w16du:dateUtc="2025-01-23T13:43:00Z"/>
                <w:rFonts w:cs="Arial"/>
                <w:sz w:val="18"/>
                <w:szCs w:val="18"/>
              </w:rPr>
            </w:pPr>
          </w:p>
        </w:tc>
      </w:tr>
      <w:tr w:rsidR="00980629" w:rsidRPr="00340B0D" w14:paraId="74B299A7" w14:textId="77777777" w:rsidTr="00541D1A">
        <w:trPr>
          <w:ins w:id="5352"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A492F91" w14:textId="77777777" w:rsidR="00980629" w:rsidRPr="00EF63B4" w:rsidRDefault="00980629" w:rsidP="00541D1A">
            <w:pPr>
              <w:jc w:val="center"/>
              <w:rPr>
                <w:ins w:id="5353" w:author="jonathan pritchard" w:date="2025-01-23T13:43:00Z" w16du:dateUtc="2025-01-23T13:43:00Z"/>
                <w:rFonts w:cs="Arial"/>
                <w:sz w:val="18"/>
                <w:szCs w:val="18"/>
              </w:rPr>
            </w:pPr>
            <w:ins w:id="5354" w:author="jonathan pritchard" w:date="2025-01-23T13:43:00Z" w16du:dateUtc="2025-01-23T13:43:00Z">
              <w:r>
                <w:rPr>
                  <w:rFonts w:cs="Arial"/>
                  <w:b/>
                  <w:bCs/>
                  <w:sz w:val="18"/>
                  <w:szCs w:val="18"/>
                </w:rPr>
                <w:t>Additional</w:t>
              </w:r>
            </w:ins>
          </w:p>
        </w:tc>
      </w:tr>
      <w:tr w:rsidR="00980629" w:rsidRPr="00340B0D" w14:paraId="27C370AD" w14:textId="77777777" w:rsidTr="00541D1A">
        <w:trPr>
          <w:ins w:id="535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2BD8805" w14:textId="77777777" w:rsidR="00980629" w:rsidRPr="00340B0D" w:rsidRDefault="00980629" w:rsidP="00541D1A">
            <w:pPr>
              <w:pStyle w:val="Default"/>
              <w:ind w:left="720"/>
              <w:rPr>
                <w:ins w:id="5356"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C17CE1B" w14:textId="77777777" w:rsidR="00980629" w:rsidRPr="00340B0D" w:rsidRDefault="00980629" w:rsidP="00541D1A">
            <w:pPr>
              <w:jc w:val="center"/>
              <w:rPr>
                <w:ins w:id="5357"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84AB4AE" w14:textId="77777777" w:rsidR="00980629" w:rsidRPr="00340B0D" w:rsidRDefault="00980629" w:rsidP="00541D1A">
            <w:pPr>
              <w:rPr>
                <w:ins w:id="535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5026401" w14:textId="77777777" w:rsidR="00980629" w:rsidRPr="00340B0D" w:rsidRDefault="00980629" w:rsidP="00541D1A">
            <w:pPr>
              <w:rPr>
                <w:ins w:id="5359" w:author="jonathan pritchard" w:date="2025-01-23T13:43:00Z" w16du:dateUtc="2025-01-23T13:43:00Z"/>
                <w:rFonts w:cs="Arial"/>
                <w:sz w:val="18"/>
                <w:szCs w:val="18"/>
              </w:rPr>
            </w:pPr>
          </w:p>
        </w:tc>
      </w:tr>
      <w:tr w:rsidR="00980629" w:rsidRPr="00340B0D" w14:paraId="062A69AC" w14:textId="77777777" w:rsidTr="00541D1A">
        <w:trPr>
          <w:ins w:id="536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FC66F6C" w14:textId="77777777" w:rsidR="00980629" w:rsidRPr="00340B0D" w:rsidRDefault="00980629" w:rsidP="00541D1A">
            <w:pPr>
              <w:pStyle w:val="Default"/>
              <w:ind w:left="720"/>
              <w:rPr>
                <w:ins w:id="5361"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AAD3C27" w14:textId="77777777" w:rsidR="00980629" w:rsidRPr="00340B0D" w:rsidRDefault="00980629" w:rsidP="00541D1A">
            <w:pPr>
              <w:jc w:val="center"/>
              <w:rPr>
                <w:ins w:id="5362"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2E98DAA" w14:textId="77777777" w:rsidR="00980629" w:rsidRPr="00340B0D" w:rsidRDefault="00980629" w:rsidP="00541D1A">
            <w:pPr>
              <w:rPr>
                <w:ins w:id="5363"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4ECA960" w14:textId="77777777" w:rsidR="00980629" w:rsidRPr="00340B0D" w:rsidRDefault="00980629" w:rsidP="00541D1A">
            <w:pPr>
              <w:rPr>
                <w:ins w:id="5364" w:author="jonathan pritchard" w:date="2025-01-23T13:43:00Z" w16du:dateUtc="2025-01-23T13:43:00Z"/>
                <w:rFonts w:cs="Arial"/>
                <w:sz w:val="18"/>
                <w:szCs w:val="18"/>
              </w:rPr>
            </w:pPr>
          </w:p>
        </w:tc>
      </w:tr>
      <w:tr w:rsidR="00980629" w:rsidRPr="00340B0D" w14:paraId="2B7D3A58" w14:textId="77777777" w:rsidTr="00541D1A">
        <w:trPr>
          <w:ins w:id="5365"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249BE4" w14:textId="77777777" w:rsidR="00980629" w:rsidRPr="00340B0D" w:rsidRDefault="00980629" w:rsidP="00541D1A">
            <w:pPr>
              <w:jc w:val="center"/>
              <w:rPr>
                <w:ins w:id="5366" w:author="jonathan pritchard" w:date="2025-01-23T13:43:00Z" w16du:dateUtc="2025-01-23T13:43:00Z"/>
                <w:rFonts w:cs="Arial"/>
                <w:b/>
                <w:bCs/>
                <w:sz w:val="18"/>
                <w:szCs w:val="18"/>
              </w:rPr>
            </w:pPr>
            <w:ins w:id="5367" w:author="jonathan pritchard" w:date="2025-01-23T13:43:00Z" w16du:dateUtc="2025-01-23T13:43:00Z">
              <w:r w:rsidRPr="00340B0D">
                <w:rPr>
                  <w:rFonts w:cs="Arial"/>
                  <w:b/>
                  <w:bCs/>
                  <w:sz w:val="18"/>
                  <w:szCs w:val="18"/>
                </w:rPr>
                <w:t>Setup</w:t>
              </w:r>
            </w:ins>
          </w:p>
        </w:tc>
      </w:tr>
      <w:tr w:rsidR="00980629" w:rsidRPr="00340B0D" w14:paraId="20D5EF75" w14:textId="77777777" w:rsidTr="00541D1A">
        <w:trPr>
          <w:ins w:id="5368"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6919779" w14:textId="77777777" w:rsidR="001F420B" w:rsidRDefault="001F420B" w:rsidP="00541D1A">
            <w:pPr>
              <w:rPr>
                <w:rFonts w:cs="Arial"/>
                <w:sz w:val="18"/>
                <w:szCs w:val="18"/>
              </w:rPr>
            </w:pPr>
          </w:p>
          <w:p w14:paraId="2C9DAE18" w14:textId="2644C04A" w:rsidR="00980629" w:rsidRPr="00110428" w:rsidRDefault="001F420B" w:rsidP="00541D1A">
            <w:pPr>
              <w:rPr>
                <w:ins w:id="5369" w:author="jonathan pritchard" w:date="2025-01-23T13:43:00Z" w16du:dateUtc="2025-01-23T13:43:00Z"/>
                <w:rFonts w:cs="Arial"/>
              </w:rPr>
            </w:pPr>
            <w:r w:rsidRPr="007B7669">
              <w:rPr>
                <w:rFonts w:cs="Arial"/>
                <w:i/>
              </w:rPr>
              <w:t xml:space="preserve">As for test </w:t>
            </w:r>
            <w:proofErr w:type="spellStart"/>
            <w:r w:rsidRPr="007B7669">
              <w:rPr>
                <w:rFonts w:cs="Arial"/>
              </w:rPr>
              <w:t>AreaBorders</w:t>
            </w:r>
            <w:proofErr w:type="spellEnd"/>
          </w:p>
          <w:p w14:paraId="382C917B" w14:textId="77777777" w:rsidR="00980629" w:rsidRPr="00340B0D" w:rsidRDefault="00980629" w:rsidP="00541D1A">
            <w:pPr>
              <w:rPr>
                <w:ins w:id="5370" w:author="jonathan pritchard" w:date="2025-01-23T13:43:00Z" w16du:dateUtc="2025-01-23T13:43:00Z"/>
                <w:rFonts w:cs="Arial"/>
                <w:sz w:val="18"/>
                <w:szCs w:val="18"/>
              </w:rPr>
            </w:pPr>
          </w:p>
        </w:tc>
      </w:tr>
      <w:tr w:rsidR="00980629" w:rsidRPr="00340B0D" w14:paraId="7CC8BFF0" w14:textId="77777777" w:rsidTr="00541D1A">
        <w:trPr>
          <w:ins w:id="537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5011D4" w14:textId="77777777" w:rsidR="00980629" w:rsidRPr="00340B0D" w:rsidRDefault="00980629" w:rsidP="00541D1A">
            <w:pPr>
              <w:jc w:val="center"/>
              <w:rPr>
                <w:ins w:id="5372" w:author="jonathan pritchard" w:date="2025-01-23T13:43:00Z" w16du:dateUtc="2025-01-23T13:43:00Z"/>
                <w:rFonts w:cs="Arial"/>
                <w:b/>
                <w:bCs/>
                <w:sz w:val="18"/>
                <w:szCs w:val="18"/>
              </w:rPr>
            </w:pPr>
            <w:ins w:id="5373" w:author="jonathan pritchard" w:date="2025-01-23T13:43:00Z" w16du:dateUtc="2025-01-23T13:43:00Z">
              <w:r w:rsidRPr="00340B0D">
                <w:rPr>
                  <w:rFonts w:cs="Arial"/>
                  <w:b/>
                  <w:bCs/>
                  <w:sz w:val="18"/>
                  <w:szCs w:val="18"/>
                </w:rPr>
                <w:t>Action</w:t>
              </w:r>
            </w:ins>
          </w:p>
        </w:tc>
      </w:tr>
      <w:tr w:rsidR="00980629" w:rsidRPr="00340B0D" w14:paraId="6FA68648" w14:textId="77777777" w:rsidTr="00541D1A">
        <w:trPr>
          <w:ins w:id="5374"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7856CB" w14:textId="686E79A8" w:rsidR="00980629" w:rsidRPr="00110428" w:rsidRDefault="001F420B" w:rsidP="00541D1A">
            <w:pPr>
              <w:rPr>
                <w:ins w:id="5375" w:author="jonathan pritchard" w:date="2025-01-23T13:43:00Z" w16du:dateUtc="2025-01-23T13:43:00Z"/>
                <w:rFonts w:cs="Arial"/>
                <w:b/>
                <w:bCs/>
              </w:rPr>
            </w:pPr>
            <w:r w:rsidRPr="007B7669">
              <w:rPr>
                <w:rFonts w:cs="Arial"/>
                <w:i/>
              </w:rPr>
              <w:lastRenderedPageBreak/>
              <w:t>View the features at position 32°21.850’S 61°20.650’E scale 1:5</w:t>
            </w:r>
            <w:r>
              <w:rPr>
                <w:rFonts w:cs="Arial"/>
                <w:i/>
              </w:rPr>
              <w:t>000</w:t>
            </w:r>
          </w:p>
        </w:tc>
      </w:tr>
      <w:tr w:rsidR="00980629" w:rsidRPr="00340B0D" w14:paraId="0B887FDD" w14:textId="77777777" w:rsidTr="00541D1A">
        <w:trPr>
          <w:ins w:id="5376"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7A5E82" w14:textId="77777777" w:rsidR="00980629" w:rsidRPr="00340B0D" w:rsidRDefault="00980629" w:rsidP="00541D1A">
            <w:pPr>
              <w:jc w:val="center"/>
              <w:rPr>
                <w:ins w:id="5377" w:author="jonathan pritchard" w:date="2025-01-23T13:43:00Z" w16du:dateUtc="2025-01-23T13:43:00Z"/>
                <w:rFonts w:cs="Arial"/>
                <w:sz w:val="18"/>
                <w:szCs w:val="18"/>
              </w:rPr>
            </w:pPr>
            <w:ins w:id="5378" w:author="jonathan pritchard" w:date="2025-01-23T13:43:00Z" w16du:dateUtc="2025-01-23T13:43:00Z">
              <w:r w:rsidRPr="00340B0D">
                <w:rPr>
                  <w:rFonts w:cs="Arial"/>
                  <w:b/>
                  <w:bCs/>
                  <w:sz w:val="18"/>
                  <w:szCs w:val="18"/>
                </w:rPr>
                <w:t>Results</w:t>
              </w:r>
            </w:ins>
          </w:p>
        </w:tc>
      </w:tr>
      <w:tr w:rsidR="00980629" w:rsidRPr="00340B0D" w14:paraId="2A600813" w14:textId="77777777" w:rsidTr="00541D1A">
        <w:trPr>
          <w:ins w:id="5379"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0E9E0493" w14:textId="77777777" w:rsidR="00980629" w:rsidRDefault="00980629" w:rsidP="00541D1A">
            <w:pPr>
              <w:rPr>
                <w:ins w:id="5380" w:author="jonathan pritchard" w:date="2025-01-23T13:43:00Z" w16du:dateUtc="2025-01-23T13:43:00Z"/>
                <w:rFonts w:cs="Arial"/>
                <w:sz w:val="18"/>
                <w:szCs w:val="18"/>
              </w:rPr>
            </w:pPr>
          </w:p>
          <w:p w14:paraId="5F223339" w14:textId="77777777" w:rsidR="00980629" w:rsidRDefault="00980629" w:rsidP="00541D1A">
            <w:pPr>
              <w:rPr>
                <w:ins w:id="5381" w:author="jonathan pritchard" w:date="2025-01-23T13:43:00Z" w16du:dateUtc="2025-01-23T13:43:00Z"/>
                <w:rFonts w:cs="Arial"/>
                <w:sz w:val="18"/>
                <w:szCs w:val="18"/>
              </w:rPr>
            </w:pPr>
          </w:p>
          <w:p w14:paraId="08564192" w14:textId="77777777" w:rsidR="001F420B" w:rsidRPr="001F420B" w:rsidRDefault="001F420B" w:rsidP="001F420B">
            <w:pPr>
              <w:rPr>
                <w:rFonts w:cs="Arial"/>
                <w:sz w:val="18"/>
                <w:szCs w:val="18"/>
              </w:rPr>
            </w:pPr>
            <w:r w:rsidRPr="001F420B">
              <w:rPr>
                <w:rFonts w:cs="Arial"/>
                <w:sz w:val="18"/>
                <w:szCs w:val="18"/>
              </w:rPr>
              <w:t>Confirm that items 1-6 display as shown in the graphic below:</w:t>
            </w:r>
          </w:p>
          <w:p w14:paraId="3E13F7E9" w14:textId="701E21C7" w:rsidR="00980629" w:rsidRDefault="001F420B" w:rsidP="001F420B">
            <w:pPr>
              <w:rPr>
                <w:ins w:id="5382" w:author="jonathan pritchard" w:date="2025-01-23T13:43:00Z" w16du:dateUtc="2025-01-23T13:43:00Z"/>
                <w:rFonts w:cs="Arial"/>
                <w:sz w:val="18"/>
                <w:szCs w:val="18"/>
              </w:rPr>
            </w:pPr>
            <w:r w:rsidRPr="001F420B">
              <w:rPr>
                <w:rFonts w:cs="Arial"/>
                <w:sz w:val="18"/>
                <w:szCs w:val="18"/>
              </w:rPr>
              <w:t xml:space="preserve">  </w:t>
            </w:r>
          </w:p>
          <w:p w14:paraId="1F1A7632" w14:textId="1D81D9DC" w:rsidR="00980629" w:rsidRPr="00340B0D" w:rsidRDefault="001F420B" w:rsidP="00541D1A">
            <w:pPr>
              <w:jc w:val="center"/>
              <w:rPr>
                <w:ins w:id="5383" w:author="jonathan pritchard" w:date="2025-01-23T13:43:00Z" w16du:dateUtc="2025-01-23T13:43:00Z"/>
                <w:rFonts w:cs="Arial"/>
                <w:sz w:val="18"/>
                <w:szCs w:val="18"/>
              </w:rPr>
            </w:pPr>
            <w:r w:rsidRPr="00BC391A">
              <w:rPr>
                <w:noProof/>
                <w:lang w:val="en-IN" w:eastAsia="en-IN"/>
              </w:rPr>
              <w:drawing>
                <wp:inline distT="0" distB="0" distL="0" distR="0" wp14:anchorId="198F7DB4" wp14:editId="30D61F62">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35"/>
                          <a:stretch>
                            <a:fillRect/>
                          </a:stretch>
                        </pic:blipFill>
                        <pic:spPr>
                          <a:xfrm>
                            <a:off x="0" y="0"/>
                            <a:ext cx="5836920" cy="3408045"/>
                          </a:xfrm>
                          <a:prstGeom prst="rect">
                            <a:avLst/>
                          </a:prstGeom>
                        </pic:spPr>
                      </pic:pic>
                    </a:graphicData>
                  </a:graphic>
                </wp:inline>
              </w:drawing>
            </w:r>
          </w:p>
          <w:p w14:paraId="553519C1" w14:textId="77777777" w:rsidR="00980629" w:rsidRDefault="00980629" w:rsidP="00541D1A">
            <w:pPr>
              <w:tabs>
                <w:tab w:val="left" w:pos="3048"/>
              </w:tabs>
              <w:jc w:val="center"/>
              <w:rPr>
                <w:ins w:id="5384" w:author="jonathan pritchard" w:date="2025-01-23T13:43:00Z" w16du:dateUtc="2025-01-23T13:43:00Z"/>
                <w:rFonts w:cs="Arial"/>
                <w:sz w:val="18"/>
                <w:szCs w:val="18"/>
              </w:rPr>
            </w:pPr>
          </w:p>
          <w:p w14:paraId="7129E6CA" w14:textId="77777777" w:rsidR="00980629" w:rsidRPr="00340B0D" w:rsidRDefault="00980629" w:rsidP="00541D1A">
            <w:pPr>
              <w:tabs>
                <w:tab w:val="left" w:pos="3048"/>
              </w:tabs>
              <w:jc w:val="center"/>
              <w:rPr>
                <w:ins w:id="5385" w:author="jonathan pritchard" w:date="2025-01-23T13:43:00Z" w16du:dateUtc="2025-01-23T13:43:00Z"/>
                <w:rFonts w:cs="Arial"/>
                <w:sz w:val="18"/>
                <w:szCs w:val="18"/>
              </w:rPr>
            </w:pPr>
          </w:p>
          <w:p w14:paraId="6F87BFE0" w14:textId="77777777" w:rsidR="00980629" w:rsidRDefault="00980629" w:rsidP="00541D1A">
            <w:pPr>
              <w:jc w:val="center"/>
              <w:rPr>
                <w:ins w:id="5386" w:author="jonathan pritchard" w:date="2025-01-23T13:43:00Z" w16du:dateUtc="2025-01-23T13:43:00Z"/>
                <w:rFonts w:cs="Arial"/>
                <w:sz w:val="18"/>
                <w:szCs w:val="18"/>
              </w:rPr>
            </w:pPr>
          </w:p>
          <w:p w14:paraId="45D8F52D" w14:textId="77777777" w:rsidR="00980629" w:rsidRDefault="00980629" w:rsidP="00541D1A">
            <w:pPr>
              <w:jc w:val="center"/>
              <w:rPr>
                <w:ins w:id="5387" w:author="jonathan pritchard" w:date="2025-01-23T13:43:00Z" w16du:dateUtc="2025-01-23T13:43:00Z"/>
                <w:rFonts w:cs="Arial"/>
                <w:sz w:val="18"/>
                <w:szCs w:val="18"/>
              </w:rPr>
            </w:pPr>
          </w:p>
          <w:p w14:paraId="2F42A27B" w14:textId="77777777" w:rsidR="00980629" w:rsidRPr="00340B0D" w:rsidRDefault="00980629" w:rsidP="00541D1A">
            <w:pPr>
              <w:rPr>
                <w:ins w:id="5388" w:author="jonathan pritchard" w:date="2025-01-23T13:43:00Z" w16du:dateUtc="2025-01-23T13:43:00Z"/>
                <w:rFonts w:cs="Arial"/>
                <w:sz w:val="18"/>
                <w:szCs w:val="18"/>
              </w:rPr>
            </w:pPr>
          </w:p>
        </w:tc>
      </w:tr>
    </w:tbl>
    <w:p w14:paraId="2F4B644E" w14:textId="77777777" w:rsidR="00980629" w:rsidRDefault="00980629" w:rsidP="00980629">
      <w:pPr>
        <w:rPr>
          <w:ins w:id="5389" w:author="jonathan pritchard" w:date="2025-01-23T13:43:00Z" w16du:dateUtc="2025-01-23T13:43:00Z"/>
        </w:rPr>
      </w:pPr>
    </w:p>
    <w:p w14:paraId="4E3918D5" w14:textId="1C356BDA" w:rsidR="001F420B" w:rsidRDefault="001F420B">
      <w:pPr>
        <w:widowControl/>
        <w:spacing w:line="240" w:lineRule="auto"/>
        <w:jc w:val="left"/>
      </w:pPr>
      <w:r>
        <w:br w:type="page"/>
      </w:r>
    </w:p>
    <w:p w14:paraId="48774ADC" w14:textId="77777777" w:rsidR="006C7785" w:rsidRDefault="006C7785" w:rsidP="006C7785"/>
    <w:p w14:paraId="7F7A7712" w14:textId="77777777" w:rsidR="006C7785" w:rsidRDefault="006C7785" w:rsidP="006C7785">
      <w:pPr>
        <w:spacing w:line="240" w:lineRule="auto"/>
      </w:pPr>
      <w:del w:id="5390" w:author="jonathan pritchard" w:date="2025-01-23T13:43:00Z" w16du:dateUtc="2025-01-23T13:43:00Z">
        <w:r w:rsidDel="00980629">
          <w:br w:type="page"/>
        </w:r>
      </w:del>
    </w:p>
    <w:p w14:paraId="1836E9A0" w14:textId="77777777" w:rsidR="006C7785" w:rsidRPr="00980629" w:rsidRDefault="006C7785" w:rsidP="001F420B">
      <w:pPr>
        <w:pStyle w:val="Heading3"/>
        <w:rPr>
          <w:ins w:id="5391" w:author="jonathan pritchard" w:date="2025-01-23T13:44:00Z" w16du:dateUtc="2025-01-23T13:44:00Z"/>
          <w:highlight w:val="yellow"/>
          <w:rPrChange w:id="5392" w:author="jonathan pritchard" w:date="2025-01-23T13:44:00Z" w16du:dateUtc="2025-01-23T13:44:00Z">
            <w:rPr>
              <w:ins w:id="5393" w:author="jonathan pritchard" w:date="2025-01-23T13:44:00Z" w16du:dateUtc="2025-01-23T13:44:00Z"/>
              <w:rFonts w:cs="Arial"/>
              <w:color w:val="000000" w:themeColor="text1"/>
            </w:rPr>
          </w:rPrChange>
        </w:rPr>
      </w:pPr>
      <w:r w:rsidRPr="00980629">
        <w:rPr>
          <w:highlight w:val="yellow"/>
          <w:rPrChange w:id="5394" w:author="jonathan pritchard" w:date="2025-01-23T13:44:00Z" w16du:dateUtc="2025-01-23T13:44:00Z">
            <w:rPr>
              <w:rFonts w:cs="Arial"/>
              <w:color w:val="000000" w:themeColor="text1"/>
            </w:rPr>
          </w:rPrChange>
        </w:rPr>
        <w:t>Boundary display for unofficial data</w:t>
      </w:r>
    </w:p>
    <w:p w14:paraId="14349420" w14:textId="77777777" w:rsidR="00980629" w:rsidRDefault="00980629" w:rsidP="00980629">
      <w:pPr>
        <w:rPr>
          <w:ins w:id="5395" w:author="jonathan pritchard" w:date="2025-01-23T13:44:00Z" w16du:dateUtc="2025-01-23T13:44:00Z"/>
        </w:rPr>
      </w:pPr>
    </w:p>
    <w:tbl>
      <w:tblPr>
        <w:tblW w:w="9209" w:type="dxa"/>
        <w:tblLook w:val="04A0" w:firstRow="1" w:lastRow="0" w:firstColumn="1" w:lastColumn="0" w:noHBand="0" w:noVBand="1"/>
      </w:tblPr>
      <w:tblGrid>
        <w:gridCol w:w="2381"/>
        <w:gridCol w:w="2381"/>
        <w:gridCol w:w="2382"/>
        <w:gridCol w:w="2065"/>
      </w:tblGrid>
      <w:tr w:rsidR="00980629" w:rsidRPr="00340B0D" w14:paraId="2EEE3D94" w14:textId="77777777" w:rsidTr="001F420B">
        <w:trPr>
          <w:trHeight w:val="454"/>
          <w:tblHeader/>
          <w:ins w:id="5396" w:author="jonathan pritchard" w:date="2025-01-23T13:44:00Z"/>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28E236A6" w14:textId="77777777" w:rsidR="00980629" w:rsidRPr="00980629" w:rsidRDefault="00980629" w:rsidP="00980629">
            <w:pPr>
              <w:rPr>
                <w:ins w:id="5397" w:author="jonathan pritchard" w:date="2025-01-23T13:44:00Z" w16du:dateUtc="2025-01-23T13:44:00Z"/>
                <w:rFonts w:cs="Arial"/>
                <w:b/>
              </w:rPr>
            </w:pPr>
            <w:ins w:id="5398" w:author="jonathan pritchard" w:date="2025-01-23T13:44:00Z" w16du:dateUtc="2025-01-23T13:44:00Z">
              <w:r w:rsidRPr="00980629">
                <w:rPr>
                  <w:rFonts w:cs="Arial"/>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CCFFCC"/>
          </w:tcPr>
          <w:p w14:paraId="09574CC2" w14:textId="4CEC1915" w:rsidR="00980629" w:rsidRPr="00980629" w:rsidRDefault="001F420B" w:rsidP="00980629">
            <w:pPr>
              <w:rPr>
                <w:ins w:id="5399" w:author="jonathan pritchard" w:date="2025-01-23T13:44:00Z" w16du:dateUtc="2025-01-23T13:44:00Z"/>
                <w:rFonts w:cs="Arial"/>
              </w:rPr>
            </w:pPr>
            <w:r w:rsidRPr="007B7669">
              <w:rPr>
                <w:rFonts w:cs="Arial"/>
              </w:rPr>
              <w:t>BoundaryDisplay1</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752868C5" w14:textId="77777777" w:rsidR="00980629" w:rsidRPr="00980629" w:rsidRDefault="00980629" w:rsidP="00980629">
            <w:pPr>
              <w:rPr>
                <w:ins w:id="5400" w:author="jonathan pritchard" w:date="2025-01-23T13:44:00Z" w16du:dateUtc="2025-01-23T13:44:00Z"/>
                <w:rFonts w:cs="Arial"/>
                <w:b/>
              </w:rPr>
            </w:pPr>
            <w:ins w:id="5401" w:author="jonathan pritchard" w:date="2025-01-23T13:44:00Z" w16du:dateUtc="2025-01-23T13:44:00Z">
              <w:r w:rsidRPr="00980629">
                <w:rPr>
                  <w:rFonts w:cs="Arial"/>
                  <w:b/>
                </w:rPr>
                <w:t>IHO Reference</w:t>
              </w:r>
            </w:ins>
          </w:p>
        </w:tc>
        <w:tc>
          <w:tcPr>
            <w:tcW w:w="2065" w:type="dxa"/>
            <w:tcBorders>
              <w:top w:val="single" w:sz="4" w:space="0" w:color="auto"/>
              <w:left w:val="single" w:sz="4" w:space="0" w:color="auto"/>
              <w:bottom w:val="single" w:sz="4" w:space="0" w:color="auto"/>
              <w:right w:val="single" w:sz="4" w:space="0" w:color="auto"/>
            </w:tcBorders>
            <w:shd w:val="clear" w:color="auto" w:fill="CCFFCC"/>
          </w:tcPr>
          <w:p w14:paraId="2A48338C" w14:textId="095D2A1D" w:rsidR="00980629" w:rsidRPr="00980629" w:rsidRDefault="001F420B" w:rsidP="00980629">
            <w:pPr>
              <w:spacing w:line="240" w:lineRule="auto"/>
              <w:rPr>
                <w:ins w:id="5402" w:author="jonathan pritchard" w:date="2025-01-23T13:44:00Z" w16du:dateUtc="2025-01-23T13:44:00Z"/>
                <w:rFonts w:cs="Arial"/>
                <w:color w:val="000000"/>
              </w:rPr>
            </w:pPr>
            <w:r w:rsidRPr="007B7669">
              <w:rPr>
                <w:rFonts w:cs="Arial"/>
                <w:color w:val="000000"/>
              </w:rPr>
              <w:t>S-98 C-7.2.</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980629" w:rsidRPr="00340B0D" w14:paraId="67A86B5E" w14:textId="77777777" w:rsidTr="00541D1A">
        <w:trPr>
          <w:ins w:id="5403"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BD27B1" w14:textId="77777777" w:rsidR="00980629" w:rsidRPr="00340B0D" w:rsidRDefault="00980629" w:rsidP="00541D1A">
            <w:pPr>
              <w:rPr>
                <w:ins w:id="5404" w:author="jonathan pritchard" w:date="2025-01-23T13:44:00Z" w16du:dateUtc="2025-01-23T13:44:00Z"/>
                <w:rFonts w:cs="Arial"/>
                <w:b/>
                <w:bCs/>
                <w:sz w:val="18"/>
                <w:szCs w:val="18"/>
              </w:rPr>
            </w:pPr>
            <w:ins w:id="5405" w:author="jonathan pritchard" w:date="2025-01-23T13:44:00Z" w16du:dateUtc="2025-01-23T13:44:00Z">
              <w:r w:rsidRPr="00340B0D">
                <w:rPr>
                  <w:rFonts w:cs="Arial"/>
                  <w:b/>
                  <w:bCs/>
                  <w:sz w:val="18"/>
                  <w:szCs w:val="18"/>
                </w:rPr>
                <w:t>Test Description</w:t>
              </w:r>
            </w:ins>
          </w:p>
        </w:tc>
      </w:tr>
      <w:tr w:rsidR="00980629" w:rsidRPr="00340B0D" w14:paraId="71733D54" w14:textId="77777777" w:rsidTr="00541D1A">
        <w:trPr>
          <w:ins w:id="5406"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32BEC96" w14:textId="77777777" w:rsidR="00980629" w:rsidRPr="009C22F4" w:rsidRDefault="00980629" w:rsidP="00541D1A">
            <w:pPr>
              <w:rPr>
                <w:ins w:id="5407" w:author="jonathan pritchard" w:date="2025-01-23T13:44:00Z" w16du:dateUtc="2025-01-23T13:44:00Z"/>
                <w:rFonts w:cs="Arial"/>
                <w:i/>
              </w:rPr>
            </w:pPr>
          </w:p>
          <w:p w14:paraId="071FFE81" w14:textId="7EB66010" w:rsidR="00980629" w:rsidRPr="009C22F4" w:rsidRDefault="001F420B" w:rsidP="00541D1A">
            <w:pPr>
              <w:rPr>
                <w:ins w:id="5408" w:author="jonathan pritchard" w:date="2025-01-23T13:44:00Z" w16du:dateUtc="2025-01-23T13:44:00Z"/>
                <w:rFonts w:cs="Arial"/>
                <w:i/>
              </w:rPr>
            </w:pPr>
            <w:r w:rsidRPr="007B7669">
              <w:rPr>
                <w:rFonts w:cs="Arial"/>
                <w:i/>
              </w:rPr>
              <w:t>Unofficial data boundary display</w:t>
            </w:r>
          </w:p>
        </w:tc>
      </w:tr>
      <w:tr w:rsidR="00980629" w:rsidRPr="00340B0D" w14:paraId="67AC6513" w14:textId="77777777" w:rsidTr="00541D1A">
        <w:trPr>
          <w:ins w:id="5409"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04AEA2" w14:textId="77777777" w:rsidR="00980629" w:rsidRPr="00340B0D" w:rsidRDefault="00980629" w:rsidP="00541D1A">
            <w:pPr>
              <w:jc w:val="center"/>
              <w:rPr>
                <w:ins w:id="5410" w:author="jonathan pritchard" w:date="2025-01-23T13:44:00Z" w16du:dateUtc="2025-01-23T13:44:00Z"/>
                <w:rFonts w:cs="Arial"/>
                <w:b/>
                <w:bCs/>
                <w:sz w:val="18"/>
                <w:szCs w:val="18"/>
              </w:rPr>
            </w:pPr>
            <w:ins w:id="5411" w:author="jonathan pritchard" w:date="2025-01-23T13:44:00Z" w16du:dateUtc="2025-01-23T13:44:00Z">
              <w:r w:rsidRPr="00340B0D">
                <w:rPr>
                  <w:rFonts w:cs="Arial"/>
                  <w:b/>
                  <w:bCs/>
                  <w:sz w:val="18"/>
                  <w:szCs w:val="18"/>
                </w:rPr>
                <w:t>Loaded Data</w:t>
              </w:r>
            </w:ins>
          </w:p>
        </w:tc>
      </w:tr>
      <w:tr w:rsidR="00980629" w:rsidRPr="00340B0D" w14:paraId="27AAC5E1" w14:textId="77777777" w:rsidTr="00541D1A">
        <w:trPr>
          <w:ins w:id="5412"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BAE7D37" w14:textId="77777777" w:rsidR="00980629" w:rsidRPr="00340B0D" w:rsidRDefault="00980629" w:rsidP="00541D1A">
            <w:pPr>
              <w:jc w:val="center"/>
              <w:rPr>
                <w:ins w:id="5413" w:author="jonathan pritchard" w:date="2025-01-23T13:44:00Z" w16du:dateUtc="2025-01-23T13:44:00Z"/>
                <w:rFonts w:cs="Arial"/>
                <w:b/>
                <w:bCs/>
                <w:sz w:val="18"/>
                <w:szCs w:val="18"/>
              </w:rPr>
            </w:pPr>
            <w:ins w:id="5414" w:author="jonathan pritchard" w:date="2025-01-23T13:44:00Z" w16du:dateUtc="2025-01-23T13:44: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0695B9" w14:textId="77777777" w:rsidR="00980629" w:rsidRPr="00340B0D" w:rsidRDefault="00980629" w:rsidP="00541D1A">
            <w:pPr>
              <w:jc w:val="center"/>
              <w:rPr>
                <w:ins w:id="5415" w:author="jonathan pritchard" w:date="2025-01-23T13:44:00Z" w16du:dateUtc="2025-01-23T13:44:00Z"/>
                <w:rFonts w:cs="Arial"/>
                <w:b/>
                <w:bCs/>
                <w:sz w:val="18"/>
                <w:szCs w:val="18"/>
              </w:rPr>
            </w:pPr>
          </w:p>
        </w:tc>
      </w:tr>
      <w:tr w:rsidR="00980629" w:rsidRPr="00340B0D" w14:paraId="0002B019" w14:textId="77777777" w:rsidTr="00541D1A">
        <w:trPr>
          <w:ins w:id="5416"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5D762340" w14:textId="77777777" w:rsidR="00980629" w:rsidRPr="00340B0D" w:rsidRDefault="00980629" w:rsidP="00541D1A">
            <w:pPr>
              <w:rPr>
                <w:ins w:id="5417"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18333847" w14:textId="77777777" w:rsidR="00980629" w:rsidRPr="00340B0D" w:rsidRDefault="00980629" w:rsidP="00541D1A">
            <w:pPr>
              <w:rPr>
                <w:ins w:id="5418" w:author="jonathan pritchard" w:date="2025-01-23T13:44:00Z" w16du:dateUtc="2025-01-23T13:44:00Z"/>
                <w:rFonts w:cs="Arial"/>
                <w:sz w:val="18"/>
                <w:szCs w:val="18"/>
              </w:rPr>
            </w:pPr>
          </w:p>
        </w:tc>
      </w:tr>
      <w:tr w:rsidR="00980629" w:rsidRPr="00340B0D" w14:paraId="454F1004" w14:textId="77777777" w:rsidTr="00541D1A">
        <w:trPr>
          <w:ins w:id="5419" w:author="jonathan pritchard" w:date="2025-01-23T13:44: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22A5A52" w14:textId="77777777" w:rsidR="00980629" w:rsidRPr="00340B0D" w:rsidRDefault="00980629" w:rsidP="00541D1A">
            <w:pPr>
              <w:rPr>
                <w:ins w:id="5420"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2DD7A7DA" w14:textId="77777777" w:rsidR="00980629" w:rsidRPr="00340B0D" w:rsidRDefault="00980629" w:rsidP="00541D1A">
            <w:pPr>
              <w:rPr>
                <w:ins w:id="5421" w:author="jonathan pritchard" w:date="2025-01-23T13:44:00Z" w16du:dateUtc="2025-01-23T13:44:00Z"/>
                <w:rFonts w:cs="Arial"/>
                <w:sz w:val="18"/>
                <w:szCs w:val="18"/>
              </w:rPr>
            </w:pPr>
          </w:p>
        </w:tc>
      </w:tr>
      <w:tr w:rsidR="00980629" w:rsidRPr="00340B0D" w14:paraId="50CCFE51" w14:textId="77777777" w:rsidTr="00541D1A">
        <w:trPr>
          <w:ins w:id="5422" w:author="jonathan pritchard" w:date="2025-01-23T13:44: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5263536" w14:textId="77777777" w:rsidR="00980629" w:rsidRPr="00340B0D" w:rsidRDefault="00980629" w:rsidP="00541D1A">
            <w:pPr>
              <w:jc w:val="center"/>
              <w:rPr>
                <w:ins w:id="5423" w:author="jonathan pritchard" w:date="2025-01-23T13:44:00Z" w16du:dateUtc="2025-01-23T13:44:00Z"/>
                <w:rFonts w:cs="Arial"/>
                <w:b/>
                <w:bCs/>
                <w:sz w:val="18"/>
                <w:szCs w:val="18"/>
              </w:rPr>
            </w:pPr>
            <w:ins w:id="5424" w:author="jonathan pritchard" w:date="2025-01-23T13:44:00Z" w16du:dateUtc="2025-01-23T13:44: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D3FE3C" w14:textId="77777777" w:rsidR="00980629" w:rsidRPr="00340B0D" w:rsidRDefault="00980629" w:rsidP="00541D1A">
            <w:pPr>
              <w:jc w:val="center"/>
              <w:rPr>
                <w:ins w:id="5425" w:author="jonathan pritchard" w:date="2025-01-23T13:44:00Z" w16du:dateUtc="2025-01-23T13:44:00Z"/>
                <w:rFonts w:cs="Arial"/>
                <w:b/>
                <w:bCs/>
                <w:sz w:val="18"/>
                <w:szCs w:val="18"/>
              </w:rPr>
            </w:pPr>
            <w:ins w:id="5426"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9F66DAF" w14:textId="77777777" w:rsidTr="00541D1A">
        <w:trPr>
          <w:ins w:id="5427" w:author="jonathan pritchard" w:date="2025-01-23T13:44:00Z"/>
        </w:trPr>
        <w:customXmlInsRangeStart w:id="5428" w:author="jonathan pritchard" w:date="2025-01-23T13:44:00Z"/>
        <w:sdt>
          <w:sdtPr>
            <w:rPr>
              <w:rFonts w:cs="Arial"/>
              <w:sz w:val="18"/>
              <w:szCs w:val="18"/>
            </w:rPr>
            <w:alias w:val="Diplay Category"/>
            <w:tag w:val="Diplay Categor"/>
            <w:id w:val="824628992"/>
            <w:placeholder>
              <w:docPart w:val="5B904C9AC58E4078BA51A8ECB47F08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428"/>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63453DF1" w14:textId="77777777" w:rsidR="00980629" w:rsidRPr="00340B0D" w:rsidRDefault="00980629" w:rsidP="00541D1A">
                <w:pPr>
                  <w:rPr>
                    <w:ins w:id="5429" w:author="jonathan pritchard" w:date="2025-01-23T13:44:00Z" w16du:dateUtc="2025-01-23T13:44:00Z"/>
                    <w:rFonts w:cs="Arial"/>
                    <w:sz w:val="18"/>
                    <w:szCs w:val="18"/>
                  </w:rPr>
                </w:pPr>
                <w:ins w:id="5430" w:author="jonathan pritchard" w:date="2025-01-23T13:44:00Z" w16du:dateUtc="2025-01-23T13:44:00Z">
                  <w:r>
                    <w:rPr>
                      <w:rFonts w:cs="Arial"/>
                      <w:sz w:val="18"/>
                      <w:szCs w:val="18"/>
                    </w:rPr>
                    <w:t>Other</w:t>
                  </w:r>
                </w:ins>
              </w:p>
            </w:tc>
            <w:customXmlInsRangeStart w:id="5431" w:author="jonathan pritchard" w:date="2025-01-23T13:44:00Z"/>
          </w:sdtContent>
        </w:sdt>
        <w:customXmlInsRangeEnd w:id="5431"/>
        <w:tc>
          <w:tcPr>
            <w:tcW w:w="3871" w:type="dxa"/>
            <w:gridSpan w:val="4"/>
            <w:tcBorders>
              <w:left w:val="single" w:sz="12" w:space="0" w:color="auto"/>
              <w:bottom w:val="single" w:sz="4" w:space="0" w:color="auto"/>
              <w:right w:val="single" w:sz="4" w:space="0" w:color="auto"/>
            </w:tcBorders>
            <w:shd w:val="clear" w:color="auto" w:fill="auto"/>
          </w:tcPr>
          <w:p w14:paraId="7266428E" w14:textId="77777777" w:rsidR="00980629" w:rsidRPr="00340B0D" w:rsidRDefault="00980629" w:rsidP="00541D1A">
            <w:pPr>
              <w:rPr>
                <w:ins w:id="5432" w:author="jonathan pritchard" w:date="2025-01-23T13:44:00Z" w16du:dateUtc="2025-01-23T13:44:00Z"/>
                <w:rFonts w:cs="Arial"/>
                <w:sz w:val="18"/>
                <w:szCs w:val="18"/>
              </w:rPr>
            </w:pPr>
            <w:ins w:id="5433"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8143307" w14:textId="77777777" w:rsidR="00980629" w:rsidRPr="00340B0D" w:rsidRDefault="00980629" w:rsidP="00541D1A">
            <w:pPr>
              <w:jc w:val="center"/>
              <w:rPr>
                <w:ins w:id="5434" w:author="jonathan pritchard" w:date="2025-01-23T13:44:00Z" w16du:dateUtc="2025-01-23T13:44:00Z"/>
                <w:rFonts w:cs="Arial"/>
                <w:sz w:val="18"/>
                <w:szCs w:val="18"/>
              </w:rPr>
            </w:pPr>
          </w:p>
        </w:tc>
      </w:tr>
      <w:tr w:rsidR="00980629" w:rsidRPr="00340B0D" w14:paraId="2049672F" w14:textId="77777777" w:rsidTr="00541D1A">
        <w:trPr>
          <w:ins w:id="5435" w:author="jonathan pritchard" w:date="2025-01-23T13:44: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DA99C2" w14:textId="77777777" w:rsidR="00980629" w:rsidRPr="00340B0D" w:rsidRDefault="00980629" w:rsidP="00541D1A">
            <w:pPr>
              <w:jc w:val="center"/>
              <w:rPr>
                <w:ins w:id="5436" w:author="jonathan pritchard" w:date="2025-01-23T13:44:00Z" w16du:dateUtc="2025-01-23T13:44:00Z"/>
                <w:rFonts w:cs="Arial"/>
                <w:b/>
                <w:bCs/>
                <w:sz w:val="18"/>
                <w:szCs w:val="18"/>
              </w:rPr>
            </w:pPr>
            <w:ins w:id="5437" w:author="jonathan pritchard" w:date="2025-01-23T13:44:00Z" w16du:dateUtc="2025-01-23T13:44: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66497061" w14:textId="77777777" w:rsidR="00980629" w:rsidRPr="00340B0D" w:rsidRDefault="00980629" w:rsidP="00541D1A">
            <w:pPr>
              <w:rPr>
                <w:ins w:id="5438" w:author="jonathan pritchard" w:date="2025-01-23T13:44:00Z" w16du:dateUtc="2025-01-23T13:44:00Z"/>
                <w:rFonts w:cs="Arial"/>
                <w:sz w:val="18"/>
                <w:szCs w:val="18"/>
              </w:rPr>
            </w:pPr>
            <w:ins w:id="5439"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A692F54" w14:textId="77777777" w:rsidR="00980629" w:rsidRPr="00340B0D" w:rsidRDefault="00980629" w:rsidP="00541D1A">
            <w:pPr>
              <w:jc w:val="center"/>
              <w:rPr>
                <w:ins w:id="5440" w:author="jonathan pritchard" w:date="2025-01-23T13:44:00Z" w16du:dateUtc="2025-01-23T13:44:00Z"/>
                <w:rFonts w:cs="Arial"/>
                <w:sz w:val="18"/>
                <w:szCs w:val="18"/>
              </w:rPr>
            </w:pPr>
          </w:p>
        </w:tc>
      </w:tr>
      <w:tr w:rsidR="00980629" w:rsidRPr="00340B0D" w14:paraId="4A891F6E" w14:textId="77777777" w:rsidTr="00541D1A">
        <w:trPr>
          <w:ins w:id="5441"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B083C5C" w14:textId="77777777" w:rsidR="00980629" w:rsidRPr="00340B0D" w:rsidRDefault="00980629" w:rsidP="00541D1A">
            <w:pPr>
              <w:rPr>
                <w:ins w:id="5442" w:author="jonathan pritchard" w:date="2025-01-23T13:44:00Z" w16du:dateUtc="2025-01-23T13:44:00Z"/>
                <w:rFonts w:cs="Arial"/>
                <w:sz w:val="18"/>
                <w:szCs w:val="18"/>
              </w:rPr>
            </w:pPr>
            <w:ins w:id="5443"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0576F" w14:textId="77777777" w:rsidR="00980629" w:rsidRPr="00340B0D" w:rsidRDefault="00980629" w:rsidP="00541D1A">
            <w:pPr>
              <w:rPr>
                <w:ins w:id="5444" w:author="jonathan pritchard" w:date="2025-01-23T13:44:00Z" w16du:dateUtc="2025-01-23T13:44:00Z"/>
                <w:rFonts w:cs="Arial"/>
                <w:sz w:val="18"/>
                <w:szCs w:val="18"/>
              </w:rPr>
            </w:pPr>
          </w:p>
        </w:tc>
        <w:tc>
          <w:tcPr>
            <w:tcW w:w="3871" w:type="dxa"/>
            <w:gridSpan w:val="4"/>
            <w:tcBorders>
              <w:left w:val="single" w:sz="12" w:space="0" w:color="auto"/>
            </w:tcBorders>
          </w:tcPr>
          <w:p w14:paraId="16271824" w14:textId="77777777" w:rsidR="00980629" w:rsidRPr="00340B0D" w:rsidRDefault="00980629" w:rsidP="00541D1A">
            <w:pPr>
              <w:rPr>
                <w:ins w:id="5445" w:author="jonathan pritchard" w:date="2025-01-23T13:44:00Z" w16du:dateUtc="2025-01-23T13:44:00Z"/>
                <w:rFonts w:cs="Arial"/>
                <w:sz w:val="18"/>
                <w:szCs w:val="18"/>
              </w:rPr>
            </w:pPr>
            <w:ins w:id="5446"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74D5D63F" w14:textId="77777777" w:rsidR="00980629" w:rsidRPr="00340B0D" w:rsidRDefault="00980629" w:rsidP="00541D1A">
            <w:pPr>
              <w:jc w:val="center"/>
              <w:rPr>
                <w:ins w:id="5447" w:author="jonathan pritchard" w:date="2025-01-23T13:44:00Z" w16du:dateUtc="2025-01-23T13:44:00Z"/>
                <w:rFonts w:cs="Arial"/>
                <w:sz w:val="18"/>
                <w:szCs w:val="18"/>
              </w:rPr>
            </w:pPr>
          </w:p>
        </w:tc>
      </w:tr>
      <w:tr w:rsidR="00980629" w:rsidRPr="00340B0D" w14:paraId="67588096" w14:textId="77777777" w:rsidTr="00541D1A">
        <w:trPr>
          <w:ins w:id="5448"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9879236" w14:textId="77777777" w:rsidR="00980629" w:rsidRPr="00340B0D" w:rsidRDefault="00980629" w:rsidP="00541D1A">
            <w:pPr>
              <w:rPr>
                <w:ins w:id="5449" w:author="jonathan pritchard" w:date="2025-01-23T13:44:00Z" w16du:dateUtc="2025-01-23T13:44:00Z"/>
                <w:rFonts w:cs="Arial"/>
                <w:sz w:val="18"/>
                <w:szCs w:val="18"/>
              </w:rPr>
            </w:pPr>
            <w:ins w:id="5450"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0CD87" w14:textId="77777777" w:rsidR="00980629" w:rsidRPr="00340B0D" w:rsidRDefault="00980629" w:rsidP="00541D1A">
            <w:pPr>
              <w:rPr>
                <w:ins w:id="5451" w:author="jonathan pritchard" w:date="2025-01-23T13:44:00Z" w16du:dateUtc="2025-01-23T13:44:00Z"/>
                <w:rFonts w:cs="Arial"/>
                <w:sz w:val="18"/>
                <w:szCs w:val="18"/>
              </w:rPr>
            </w:pPr>
          </w:p>
        </w:tc>
        <w:tc>
          <w:tcPr>
            <w:tcW w:w="3871" w:type="dxa"/>
            <w:gridSpan w:val="4"/>
            <w:tcBorders>
              <w:left w:val="single" w:sz="12" w:space="0" w:color="auto"/>
            </w:tcBorders>
          </w:tcPr>
          <w:p w14:paraId="06D97875" w14:textId="77777777" w:rsidR="00980629" w:rsidRPr="00340B0D" w:rsidRDefault="00980629" w:rsidP="00541D1A">
            <w:pPr>
              <w:rPr>
                <w:ins w:id="5452" w:author="jonathan pritchard" w:date="2025-01-23T13:44:00Z" w16du:dateUtc="2025-01-23T13:44:00Z"/>
                <w:rFonts w:cs="Arial"/>
                <w:sz w:val="18"/>
                <w:szCs w:val="18"/>
              </w:rPr>
            </w:pPr>
            <w:ins w:id="5453"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5FEECDC2" w14:textId="77777777" w:rsidR="00980629" w:rsidRPr="00340B0D" w:rsidRDefault="00980629" w:rsidP="00541D1A">
            <w:pPr>
              <w:jc w:val="center"/>
              <w:rPr>
                <w:ins w:id="5454" w:author="jonathan pritchard" w:date="2025-01-23T13:44:00Z" w16du:dateUtc="2025-01-23T13:44:00Z"/>
                <w:rFonts w:cs="Arial"/>
                <w:sz w:val="18"/>
                <w:szCs w:val="18"/>
              </w:rPr>
            </w:pPr>
          </w:p>
        </w:tc>
      </w:tr>
      <w:tr w:rsidR="00980629" w:rsidRPr="00340B0D" w14:paraId="540E5EF0" w14:textId="77777777" w:rsidTr="00541D1A">
        <w:trPr>
          <w:ins w:id="5455"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949F706" w14:textId="77777777" w:rsidR="00980629" w:rsidRPr="00340B0D" w:rsidRDefault="00980629" w:rsidP="00541D1A">
            <w:pPr>
              <w:rPr>
                <w:ins w:id="5456" w:author="jonathan pritchard" w:date="2025-01-23T13:44:00Z" w16du:dateUtc="2025-01-23T13:44:00Z"/>
                <w:rFonts w:cs="Arial"/>
                <w:sz w:val="18"/>
                <w:szCs w:val="18"/>
              </w:rPr>
            </w:pPr>
            <w:ins w:id="5457"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9676AD" w14:textId="77777777" w:rsidR="00980629" w:rsidRPr="00340B0D" w:rsidRDefault="00980629" w:rsidP="00541D1A">
            <w:pPr>
              <w:rPr>
                <w:ins w:id="5458" w:author="jonathan pritchard" w:date="2025-01-23T13:44:00Z" w16du:dateUtc="2025-01-23T13:44:00Z"/>
                <w:rFonts w:cs="Arial"/>
                <w:sz w:val="18"/>
                <w:szCs w:val="18"/>
              </w:rPr>
            </w:pPr>
          </w:p>
        </w:tc>
        <w:tc>
          <w:tcPr>
            <w:tcW w:w="3871" w:type="dxa"/>
            <w:gridSpan w:val="4"/>
            <w:tcBorders>
              <w:left w:val="single" w:sz="12" w:space="0" w:color="auto"/>
            </w:tcBorders>
          </w:tcPr>
          <w:p w14:paraId="685387FD" w14:textId="77777777" w:rsidR="00980629" w:rsidRPr="00340B0D" w:rsidRDefault="00980629" w:rsidP="00541D1A">
            <w:pPr>
              <w:rPr>
                <w:ins w:id="5459" w:author="jonathan pritchard" w:date="2025-01-23T13:44:00Z" w16du:dateUtc="2025-01-23T13:44:00Z"/>
                <w:rFonts w:cs="Arial"/>
                <w:b/>
                <w:bCs/>
                <w:sz w:val="18"/>
                <w:szCs w:val="18"/>
              </w:rPr>
            </w:pPr>
            <w:ins w:id="5460"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6794D724" w14:textId="77777777" w:rsidR="00980629" w:rsidRPr="00340B0D" w:rsidRDefault="00980629" w:rsidP="00541D1A">
            <w:pPr>
              <w:jc w:val="center"/>
              <w:rPr>
                <w:ins w:id="5461" w:author="jonathan pritchard" w:date="2025-01-23T13:44:00Z" w16du:dateUtc="2025-01-23T13:44:00Z"/>
                <w:rFonts w:cs="Arial"/>
                <w:sz w:val="18"/>
                <w:szCs w:val="18"/>
              </w:rPr>
            </w:pPr>
          </w:p>
        </w:tc>
      </w:tr>
      <w:tr w:rsidR="00980629" w:rsidRPr="00340B0D" w14:paraId="742E2A2A" w14:textId="77777777" w:rsidTr="00541D1A">
        <w:trPr>
          <w:ins w:id="5462"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5CF561" w14:textId="77777777" w:rsidR="00980629" w:rsidRPr="00340B0D" w:rsidRDefault="00980629" w:rsidP="00541D1A">
            <w:pPr>
              <w:rPr>
                <w:ins w:id="5463" w:author="jonathan pritchard" w:date="2025-01-23T13:44:00Z" w16du:dateUtc="2025-01-23T13:44:00Z"/>
                <w:rFonts w:cs="Arial"/>
                <w:sz w:val="18"/>
                <w:szCs w:val="18"/>
              </w:rPr>
            </w:pPr>
            <w:ins w:id="5464"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3E5C0F" w14:textId="77777777" w:rsidR="00980629" w:rsidRPr="00340B0D" w:rsidRDefault="00980629" w:rsidP="00541D1A">
            <w:pPr>
              <w:rPr>
                <w:ins w:id="5465" w:author="jonathan pritchard" w:date="2025-01-23T13:44:00Z" w16du:dateUtc="2025-01-23T13:44:00Z"/>
                <w:rFonts w:cs="Arial"/>
                <w:sz w:val="18"/>
                <w:szCs w:val="18"/>
              </w:rPr>
            </w:pPr>
          </w:p>
        </w:tc>
        <w:tc>
          <w:tcPr>
            <w:tcW w:w="3871" w:type="dxa"/>
            <w:gridSpan w:val="4"/>
            <w:tcBorders>
              <w:left w:val="single" w:sz="12" w:space="0" w:color="auto"/>
            </w:tcBorders>
          </w:tcPr>
          <w:p w14:paraId="2E5E92C7" w14:textId="77777777" w:rsidR="00980629" w:rsidRPr="00340B0D" w:rsidRDefault="00980629" w:rsidP="00541D1A">
            <w:pPr>
              <w:rPr>
                <w:ins w:id="5466" w:author="jonathan pritchard" w:date="2025-01-23T13:44:00Z" w16du:dateUtc="2025-01-23T13:44:00Z"/>
                <w:rFonts w:cs="Arial"/>
                <w:sz w:val="18"/>
                <w:szCs w:val="18"/>
              </w:rPr>
            </w:pPr>
            <w:ins w:id="5467"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7D31A259" w14:textId="77777777" w:rsidR="00980629" w:rsidRPr="00340B0D" w:rsidRDefault="00980629" w:rsidP="00541D1A">
            <w:pPr>
              <w:jc w:val="center"/>
              <w:rPr>
                <w:ins w:id="5468" w:author="jonathan pritchard" w:date="2025-01-23T13:44:00Z" w16du:dateUtc="2025-01-23T13:44:00Z"/>
                <w:rFonts w:cs="Arial"/>
                <w:sz w:val="18"/>
                <w:szCs w:val="18"/>
              </w:rPr>
            </w:pPr>
          </w:p>
        </w:tc>
      </w:tr>
      <w:tr w:rsidR="00980629" w:rsidRPr="00340B0D" w14:paraId="24810779" w14:textId="77777777" w:rsidTr="00541D1A">
        <w:trPr>
          <w:ins w:id="5469"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A147496" w14:textId="77777777" w:rsidR="00980629" w:rsidRPr="00340B0D" w:rsidRDefault="00980629" w:rsidP="00541D1A">
            <w:pPr>
              <w:rPr>
                <w:ins w:id="5470" w:author="jonathan pritchard" w:date="2025-01-23T13:44:00Z" w16du:dateUtc="2025-01-23T13:44:00Z"/>
                <w:rFonts w:cs="Arial"/>
                <w:sz w:val="18"/>
                <w:szCs w:val="18"/>
              </w:rPr>
            </w:pPr>
            <w:ins w:id="5471"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C9648C" w14:textId="77777777" w:rsidR="00980629" w:rsidRPr="00340B0D" w:rsidRDefault="00980629" w:rsidP="00541D1A">
            <w:pPr>
              <w:rPr>
                <w:ins w:id="5472" w:author="jonathan pritchard" w:date="2025-01-23T13:44:00Z" w16du:dateUtc="2025-01-23T13:44:00Z"/>
                <w:rFonts w:cs="Arial"/>
                <w:sz w:val="18"/>
                <w:szCs w:val="18"/>
              </w:rPr>
            </w:pPr>
          </w:p>
        </w:tc>
        <w:tc>
          <w:tcPr>
            <w:tcW w:w="3871" w:type="dxa"/>
            <w:gridSpan w:val="4"/>
            <w:tcBorders>
              <w:left w:val="single" w:sz="12" w:space="0" w:color="auto"/>
            </w:tcBorders>
          </w:tcPr>
          <w:p w14:paraId="622348B1" w14:textId="77777777" w:rsidR="00980629" w:rsidRPr="00340B0D" w:rsidRDefault="00980629" w:rsidP="00541D1A">
            <w:pPr>
              <w:rPr>
                <w:ins w:id="5473" w:author="jonathan pritchard" w:date="2025-01-23T13:44:00Z" w16du:dateUtc="2025-01-23T13:44:00Z"/>
                <w:rFonts w:cs="Arial"/>
                <w:sz w:val="18"/>
                <w:szCs w:val="18"/>
              </w:rPr>
            </w:pPr>
            <w:ins w:id="5474"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7EA895A0" w14:textId="77777777" w:rsidR="00980629" w:rsidRPr="00340B0D" w:rsidRDefault="00980629" w:rsidP="00541D1A">
            <w:pPr>
              <w:jc w:val="center"/>
              <w:rPr>
                <w:ins w:id="5475" w:author="jonathan pritchard" w:date="2025-01-23T13:44:00Z" w16du:dateUtc="2025-01-23T13:44:00Z"/>
                <w:rFonts w:cs="Arial"/>
                <w:sz w:val="18"/>
                <w:szCs w:val="18"/>
              </w:rPr>
            </w:pPr>
          </w:p>
        </w:tc>
      </w:tr>
      <w:tr w:rsidR="00980629" w:rsidRPr="00340B0D" w14:paraId="7B725E4C" w14:textId="77777777" w:rsidTr="00541D1A">
        <w:trPr>
          <w:ins w:id="5476"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508799D" w14:textId="77777777" w:rsidR="00980629" w:rsidRPr="00340B0D" w:rsidRDefault="00980629" w:rsidP="00541D1A">
            <w:pPr>
              <w:rPr>
                <w:ins w:id="5477" w:author="jonathan pritchard" w:date="2025-01-23T13:44:00Z" w16du:dateUtc="2025-01-23T13:44:00Z"/>
                <w:rFonts w:cs="Arial"/>
                <w:sz w:val="18"/>
                <w:szCs w:val="18"/>
              </w:rPr>
            </w:pPr>
            <w:ins w:id="5478"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E288B" w14:textId="77777777" w:rsidR="00980629" w:rsidRPr="00340B0D" w:rsidRDefault="00980629" w:rsidP="00541D1A">
            <w:pPr>
              <w:rPr>
                <w:ins w:id="5479" w:author="jonathan pritchard" w:date="2025-01-23T13:44:00Z" w16du:dateUtc="2025-01-23T13:44:00Z"/>
                <w:rFonts w:cs="Arial"/>
                <w:sz w:val="18"/>
                <w:szCs w:val="18"/>
              </w:rPr>
            </w:pPr>
          </w:p>
        </w:tc>
        <w:tc>
          <w:tcPr>
            <w:tcW w:w="3871" w:type="dxa"/>
            <w:gridSpan w:val="4"/>
            <w:tcBorders>
              <w:left w:val="single" w:sz="12" w:space="0" w:color="auto"/>
            </w:tcBorders>
          </w:tcPr>
          <w:p w14:paraId="52D6324A" w14:textId="77777777" w:rsidR="00980629" w:rsidRPr="00340B0D" w:rsidRDefault="00980629" w:rsidP="00541D1A">
            <w:pPr>
              <w:rPr>
                <w:ins w:id="5480" w:author="jonathan pritchard" w:date="2025-01-23T13:44:00Z" w16du:dateUtc="2025-01-23T13:44:00Z"/>
                <w:rFonts w:cs="Arial"/>
                <w:sz w:val="18"/>
                <w:szCs w:val="18"/>
              </w:rPr>
            </w:pPr>
            <w:ins w:id="5481"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7E5419E5" w14:textId="77777777" w:rsidR="00980629" w:rsidRPr="00340B0D" w:rsidRDefault="00980629" w:rsidP="00541D1A">
            <w:pPr>
              <w:jc w:val="center"/>
              <w:rPr>
                <w:ins w:id="5482" w:author="jonathan pritchard" w:date="2025-01-23T13:44:00Z" w16du:dateUtc="2025-01-23T13:44:00Z"/>
                <w:rFonts w:cs="Arial"/>
                <w:sz w:val="18"/>
                <w:szCs w:val="18"/>
              </w:rPr>
            </w:pPr>
          </w:p>
        </w:tc>
      </w:tr>
      <w:tr w:rsidR="00980629" w:rsidRPr="00340B0D" w14:paraId="542C4413" w14:textId="77777777" w:rsidTr="00541D1A">
        <w:trPr>
          <w:ins w:id="5483"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D989067" w14:textId="77777777" w:rsidR="00980629" w:rsidRPr="00340B0D" w:rsidRDefault="00980629" w:rsidP="00541D1A">
            <w:pPr>
              <w:rPr>
                <w:ins w:id="5484" w:author="jonathan pritchard" w:date="2025-01-23T13:44:00Z" w16du:dateUtc="2025-01-23T13:44:00Z"/>
                <w:rFonts w:cs="Arial"/>
                <w:sz w:val="18"/>
                <w:szCs w:val="18"/>
              </w:rPr>
            </w:pPr>
            <w:ins w:id="5485"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E8B6EF" w14:textId="77777777" w:rsidR="00980629" w:rsidRPr="00340B0D" w:rsidRDefault="00980629" w:rsidP="00541D1A">
            <w:pPr>
              <w:rPr>
                <w:ins w:id="5486" w:author="jonathan pritchard" w:date="2025-01-23T13:44:00Z" w16du:dateUtc="2025-01-23T13:44:00Z"/>
                <w:rFonts w:cs="Arial"/>
                <w:sz w:val="18"/>
                <w:szCs w:val="18"/>
              </w:rPr>
            </w:pPr>
          </w:p>
        </w:tc>
        <w:tc>
          <w:tcPr>
            <w:tcW w:w="3871" w:type="dxa"/>
            <w:gridSpan w:val="4"/>
            <w:tcBorders>
              <w:left w:val="single" w:sz="12" w:space="0" w:color="auto"/>
            </w:tcBorders>
          </w:tcPr>
          <w:p w14:paraId="4ABE9783" w14:textId="77777777" w:rsidR="00980629" w:rsidRPr="00340B0D" w:rsidRDefault="00980629" w:rsidP="00541D1A">
            <w:pPr>
              <w:rPr>
                <w:ins w:id="5487" w:author="jonathan pritchard" w:date="2025-01-23T13:44:00Z" w16du:dateUtc="2025-01-23T13:44:00Z"/>
                <w:rFonts w:cs="Arial"/>
                <w:sz w:val="18"/>
                <w:szCs w:val="18"/>
              </w:rPr>
            </w:pPr>
            <w:ins w:id="5488"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0CC74845" w14:textId="77777777" w:rsidR="00980629" w:rsidRPr="00340B0D" w:rsidRDefault="00980629" w:rsidP="00541D1A">
            <w:pPr>
              <w:jc w:val="center"/>
              <w:rPr>
                <w:ins w:id="5489" w:author="jonathan pritchard" w:date="2025-01-23T13:44:00Z" w16du:dateUtc="2025-01-23T13:44:00Z"/>
                <w:rFonts w:cs="Arial"/>
                <w:sz w:val="18"/>
                <w:szCs w:val="18"/>
              </w:rPr>
            </w:pPr>
          </w:p>
        </w:tc>
      </w:tr>
      <w:tr w:rsidR="00980629" w:rsidRPr="00340B0D" w14:paraId="1257FBCC" w14:textId="77777777" w:rsidTr="00541D1A">
        <w:trPr>
          <w:ins w:id="5490"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13C71E8" w14:textId="77777777" w:rsidR="00980629" w:rsidRPr="00340B0D" w:rsidRDefault="00980629" w:rsidP="00541D1A">
            <w:pPr>
              <w:rPr>
                <w:ins w:id="5491" w:author="jonathan pritchard" w:date="2025-01-23T13:44:00Z" w16du:dateUtc="2025-01-23T13:44:00Z"/>
                <w:rFonts w:cs="Arial"/>
                <w:sz w:val="18"/>
                <w:szCs w:val="18"/>
              </w:rPr>
            </w:pPr>
            <w:ins w:id="5492"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EAA56D" w14:textId="77777777" w:rsidR="00980629" w:rsidRPr="00340B0D" w:rsidRDefault="00980629" w:rsidP="00541D1A">
            <w:pPr>
              <w:rPr>
                <w:ins w:id="5493" w:author="jonathan pritchard" w:date="2025-01-23T13:44:00Z" w16du:dateUtc="2025-01-23T13:44:00Z"/>
                <w:rFonts w:cs="Arial"/>
                <w:sz w:val="18"/>
                <w:szCs w:val="18"/>
              </w:rPr>
            </w:pPr>
          </w:p>
        </w:tc>
        <w:tc>
          <w:tcPr>
            <w:tcW w:w="3871" w:type="dxa"/>
            <w:gridSpan w:val="4"/>
            <w:tcBorders>
              <w:left w:val="single" w:sz="12" w:space="0" w:color="auto"/>
            </w:tcBorders>
          </w:tcPr>
          <w:p w14:paraId="32D91FC3" w14:textId="77777777" w:rsidR="00980629" w:rsidRPr="00340B0D" w:rsidRDefault="00980629" w:rsidP="00541D1A">
            <w:pPr>
              <w:rPr>
                <w:ins w:id="5494" w:author="jonathan pritchard" w:date="2025-01-23T13:44:00Z" w16du:dateUtc="2025-01-23T13:44:00Z"/>
                <w:rFonts w:cs="Arial"/>
                <w:sz w:val="18"/>
                <w:szCs w:val="18"/>
              </w:rPr>
            </w:pPr>
            <w:ins w:id="5495"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EA45B86" w14:textId="77777777" w:rsidR="00980629" w:rsidRPr="00340B0D" w:rsidRDefault="00980629" w:rsidP="00541D1A">
            <w:pPr>
              <w:jc w:val="center"/>
              <w:rPr>
                <w:ins w:id="5496" w:author="jonathan pritchard" w:date="2025-01-23T13:44:00Z" w16du:dateUtc="2025-01-23T13:44:00Z"/>
                <w:rFonts w:cs="Arial"/>
                <w:sz w:val="18"/>
                <w:szCs w:val="18"/>
              </w:rPr>
            </w:pPr>
          </w:p>
        </w:tc>
      </w:tr>
      <w:tr w:rsidR="00980629" w:rsidRPr="00340B0D" w14:paraId="0B35524A" w14:textId="77777777" w:rsidTr="00541D1A">
        <w:trPr>
          <w:ins w:id="5497"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4638BF6" w14:textId="77777777" w:rsidR="00980629" w:rsidRPr="00340B0D" w:rsidRDefault="00980629" w:rsidP="00541D1A">
            <w:pPr>
              <w:rPr>
                <w:ins w:id="5498" w:author="jonathan pritchard" w:date="2025-01-23T13:44:00Z" w16du:dateUtc="2025-01-23T13:44:00Z"/>
                <w:rFonts w:cs="Arial"/>
                <w:sz w:val="18"/>
                <w:szCs w:val="18"/>
              </w:rPr>
            </w:pPr>
            <w:ins w:id="5499"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FD47D1" w14:textId="77777777" w:rsidR="00980629" w:rsidRPr="00340B0D" w:rsidRDefault="00980629" w:rsidP="00541D1A">
            <w:pPr>
              <w:rPr>
                <w:ins w:id="5500" w:author="jonathan pritchard" w:date="2025-01-23T13:44:00Z" w16du:dateUtc="2025-01-23T13:44:00Z"/>
                <w:rFonts w:cs="Arial"/>
                <w:sz w:val="18"/>
                <w:szCs w:val="18"/>
              </w:rPr>
            </w:pPr>
          </w:p>
        </w:tc>
        <w:tc>
          <w:tcPr>
            <w:tcW w:w="3871" w:type="dxa"/>
            <w:gridSpan w:val="4"/>
            <w:tcBorders>
              <w:left w:val="single" w:sz="12" w:space="0" w:color="auto"/>
            </w:tcBorders>
          </w:tcPr>
          <w:p w14:paraId="54B8E289" w14:textId="77777777" w:rsidR="00980629" w:rsidRPr="00340B0D" w:rsidRDefault="00980629" w:rsidP="00541D1A">
            <w:pPr>
              <w:rPr>
                <w:ins w:id="5501" w:author="jonathan pritchard" w:date="2025-01-23T13:44:00Z" w16du:dateUtc="2025-01-23T13:44:00Z"/>
                <w:rFonts w:cs="Arial"/>
                <w:sz w:val="18"/>
                <w:szCs w:val="18"/>
              </w:rPr>
            </w:pPr>
            <w:ins w:id="5502"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53D771CB" w14:textId="77777777" w:rsidR="00980629" w:rsidRPr="00340B0D" w:rsidRDefault="00980629" w:rsidP="00541D1A">
            <w:pPr>
              <w:jc w:val="center"/>
              <w:rPr>
                <w:ins w:id="5503" w:author="jonathan pritchard" w:date="2025-01-23T13:44:00Z" w16du:dateUtc="2025-01-23T13:44:00Z"/>
                <w:rFonts w:cs="Arial"/>
                <w:sz w:val="18"/>
                <w:szCs w:val="18"/>
              </w:rPr>
            </w:pPr>
          </w:p>
        </w:tc>
      </w:tr>
      <w:tr w:rsidR="00980629" w:rsidRPr="00340B0D" w14:paraId="7CBA863E" w14:textId="77777777" w:rsidTr="00541D1A">
        <w:trPr>
          <w:ins w:id="5504"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7A296AF" w14:textId="77777777" w:rsidR="00980629" w:rsidRPr="00340B0D" w:rsidRDefault="00980629" w:rsidP="00541D1A">
            <w:pPr>
              <w:rPr>
                <w:ins w:id="5505" w:author="jonathan pritchard" w:date="2025-01-23T13:44:00Z" w16du:dateUtc="2025-01-23T13:44:00Z"/>
                <w:rFonts w:cs="Arial"/>
                <w:sz w:val="18"/>
                <w:szCs w:val="18"/>
              </w:rPr>
            </w:pPr>
            <w:ins w:id="5506"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B7B15" w14:textId="77777777" w:rsidR="00980629" w:rsidRPr="00340B0D" w:rsidRDefault="00980629" w:rsidP="00541D1A">
            <w:pPr>
              <w:rPr>
                <w:ins w:id="5507" w:author="jonathan pritchard" w:date="2025-01-23T13:44:00Z" w16du:dateUtc="2025-01-23T13:44:00Z"/>
                <w:rFonts w:cs="Arial"/>
                <w:sz w:val="18"/>
                <w:szCs w:val="18"/>
              </w:rPr>
            </w:pPr>
          </w:p>
        </w:tc>
        <w:tc>
          <w:tcPr>
            <w:tcW w:w="3871" w:type="dxa"/>
            <w:gridSpan w:val="4"/>
            <w:tcBorders>
              <w:left w:val="single" w:sz="12" w:space="0" w:color="auto"/>
            </w:tcBorders>
          </w:tcPr>
          <w:p w14:paraId="432DC7B8" w14:textId="77777777" w:rsidR="00980629" w:rsidRPr="00340B0D" w:rsidRDefault="00980629" w:rsidP="00541D1A">
            <w:pPr>
              <w:rPr>
                <w:ins w:id="5508" w:author="jonathan pritchard" w:date="2025-01-23T13:44:00Z" w16du:dateUtc="2025-01-23T13:44:00Z"/>
                <w:rFonts w:cs="Arial"/>
                <w:b/>
                <w:bCs/>
                <w:sz w:val="18"/>
                <w:szCs w:val="18"/>
              </w:rPr>
            </w:pPr>
            <w:ins w:id="5509"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4E53B7AF" w14:textId="77777777" w:rsidR="00980629" w:rsidRPr="00340B0D" w:rsidRDefault="00980629" w:rsidP="00541D1A">
            <w:pPr>
              <w:jc w:val="center"/>
              <w:rPr>
                <w:ins w:id="5510" w:author="jonathan pritchard" w:date="2025-01-23T13:44:00Z" w16du:dateUtc="2025-01-23T13:44:00Z"/>
                <w:rFonts w:cs="Arial"/>
                <w:sz w:val="18"/>
                <w:szCs w:val="18"/>
              </w:rPr>
            </w:pPr>
          </w:p>
        </w:tc>
      </w:tr>
      <w:tr w:rsidR="00980629" w:rsidRPr="00340B0D" w14:paraId="3C75789D" w14:textId="77777777" w:rsidTr="00541D1A">
        <w:trPr>
          <w:ins w:id="5511"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ABCF847" w14:textId="77777777" w:rsidR="00980629" w:rsidRPr="00340B0D" w:rsidRDefault="00980629" w:rsidP="00541D1A">
            <w:pPr>
              <w:rPr>
                <w:ins w:id="5512" w:author="jonathan pritchard" w:date="2025-01-23T13:44:00Z" w16du:dateUtc="2025-01-23T13:44:00Z"/>
                <w:rFonts w:cs="Arial"/>
                <w:sz w:val="18"/>
                <w:szCs w:val="18"/>
              </w:rPr>
            </w:pPr>
            <w:ins w:id="5513"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E8D8A17" w14:textId="77777777" w:rsidR="00980629" w:rsidRPr="00340B0D" w:rsidRDefault="00980629" w:rsidP="00541D1A">
            <w:pPr>
              <w:rPr>
                <w:ins w:id="5514" w:author="jonathan pritchard" w:date="2025-01-23T13:44:00Z" w16du:dateUtc="2025-01-23T13:44:00Z"/>
                <w:rFonts w:cs="Arial"/>
                <w:sz w:val="18"/>
                <w:szCs w:val="18"/>
              </w:rPr>
            </w:pPr>
          </w:p>
        </w:tc>
        <w:tc>
          <w:tcPr>
            <w:tcW w:w="3871" w:type="dxa"/>
            <w:gridSpan w:val="4"/>
            <w:tcBorders>
              <w:left w:val="single" w:sz="12" w:space="0" w:color="auto"/>
            </w:tcBorders>
          </w:tcPr>
          <w:p w14:paraId="76F78D70" w14:textId="77777777" w:rsidR="00980629" w:rsidRPr="00340B0D" w:rsidRDefault="00980629" w:rsidP="00541D1A">
            <w:pPr>
              <w:rPr>
                <w:ins w:id="5515" w:author="jonathan pritchard" w:date="2025-01-23T13:44:00Z" w16du:dateUtc="2025-01-23T13:44:00Z"/>
                <w:rFonts w:cs="Arial"/>
                <w:sz w:val="18"/>
                <w:szCs w:val="18"/>
              </w:rPr>
            </w:pPr>
            <w:ins w:id="5516"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1F9EFE9" w14:textId="77777777" w:rsidR="00980629" w:rsidRPr="00340B0D" w:rsidRDefault="00980629" w:rsidP="00541D1A">
            <w:pPr>
              <w:jc w:val="center"/>
              <w:rPr>
                <w:ins w:id="5517" w:author="jonathan pritchard" w:date="2025-01-23T13:44:00Z" w16du:dateUtc="2025-01-23T13:44:00Z"/>
                <w:rFonts w:cs="Arial"/>
                <w:sz w:val="18"/>
                <w:szCs w:val="18"/>
              </w:rPr>
            </w:pPr>
          </w:p>
        </w:tc>
      </w:tr>
      <w:tr w:rsidR="00980629" w:rsidRPr="00340B0D" w14:paraId="6EED4E68" w14:textId="77777777" w:rsidTr="00541D1A">
        <w:trPr>
          <w:ins w:id="5518" w:author="jonathan pritchard" w:date="2025-01-23T13:44: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1A0F701" w14:textId="77777777" w:rsidR="00980629" w:rsidRPr="00340B0D" w:rsidRDefault="00980629" w:rsidP="00541D1A">
            <w:pPr>
              <w:jc w:val="center"/>
              <w:rPr>
                <w:ins w:id="5519" w:author="jonathan pritchard" w:date="2025-01-23T13:44:00Z" w16du:dateUtc="2025-01-23T13:44:00Z"/>
                <w:rFonts w:cs="Arial"/>
                <w:b/>
                <w:bCs/>
                <w:sz w:val="18"/>
                <w:szCs w:val="18"/>
              </w:rPr>
            </w:pPr>
            <w:ins w:id="5520" w:author="jonathan pritchard" w:date="2025-01-23T13:44:00Z" w16du:dateUtc="2025-01-23T13:44:00Z">
              <w:r w:rsidRPr="00340B0D">
                <w:rPr>
                  <w:rFonts w:cs="Arial"/>
                  <w:b/>
                  <w:bCs/>
                  <w:sz w:val="18"/>
                  <w:szCs w:val="18"/>
                </w:rPr>
                <w:t>Palette</w:t>
              </w:r>
            </w:ins>
          </w:p>
        </w:tc>
        <w:tc>
          <w:tcPr>
            <w:tcW w:w="3871" w:type="dxa"/>
            <w:gridSpan w:val="4"/>
            <w:tcBorders>
              <w:left w:val="single" w:sz="12" w:space="0" w:color="auto"/>
            </w:tcBorders>
          </w:tcPr>
          <w:p w14:paraId="17309E48" w14:textId="77777777" w:rsidR="00980629" w:rsidRPr="00340B0D" w:rsidRDefault="00980629" w:rsidP="00541D1A">
            <w:pPr>
              <w:rPr>
                <w:ins w:id="5521" w:author="jonathan pritchard" w:date="2025-01-23T13:44:00Z" w16du:dateUtc="2025-01-23T13:44:00Z"/>
                <w:rFonts w:cs="Arial"/>
                <w:b/>
                <w:bCs/>
                <w:sz w:val="18"/>
                <w:szCs w:val="18"/>
              </w:rPr>
            </w:pPr>
            <w:ins w:id="5522"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3F34FD7C" w14:textId="77777777" w:rsidR="00980629" w:rsidRPr="00340B0D" w:rsidRDefault="00980629" w:rsidP="00541D1A">
            <w:pPr>
              <w:jc w:val="center"/>
              <w:rPr>
                <w:ins w:id="5523" w:author="jonathan pritchard" w:date="2025-01-23T13:44:00Z" w16du:dateUtc="2025-01-23T13:44:00Z"/>
                <w:rFonts w:cs="Arial"/>
                <w:sz w:val="18"/>
                <w:szCs w:val="18"/>
              </w:rPr>
            </w:pPr>
          </w:p>
        </w:tc>
      </w:tr>
      <w:tr w:rsidR="00980629" w:rsidRPr="00340B0D" w14:paraId="3C0DF3BA" w14:textId="77777777" w:rsidTr="00541D1A">
        <w:trPr>
          <w:ins w:id="5524" w:author="jonathan pritchard" w:date="2025-01-23T13:44:00Z"/>
        </w:trPr>
        <w:customXmlInsRangeStart w:id="5525" w:author="jonathan pritchard" w:date="2025-01-23T13:44:00Z"/>
        <w:sdt>
          <w:sdtPr>
            <w:rPr>
              <w:rFonts w:cs="Arial"/>
              <w:sz w:val="18"/>
              <w:szCs w:val="18"/>
            </w:rPr>
            <w:alias w:val="Palette"/>
            <w:tag w:val="Palette"/>
            <w:id w:val="-1770231193"/>
            <w:placeholder>
              <w:docPart w:val="9FE5BEE9EAB54CE093B5EDFFAE5770F6"/>
            </w:placeholder>
            <w:comboBox>
              <w:listItem w:displayText="Day" w:value="Day"/>
              <w:listItem w:displayText="Dusk" w:value="Dusk"/>
              <w:listItem w:displayText="Night" w:value="Night"/>
            </w:comboBox>
          </w:sdtPr>
          <w:sdtContent>
            <w:customXmlInsRangeEnd w:id="5525"/>
            <w:tc>
              <w:tcPr>
                <w:tcW w:w="4656" w:type="dxa"/>
                <w:gridSpan w:val="4"/>
                <w:tcBorders>
                  <w:left w:val="single" w:sz="12" w:space="0" w:color="auto"/>
                  <w:bottom w:val="single" w:sz="12" w:space="0" w:color="auto"/>
                  <w:right w:val="single" w:sz="12" w:space="0" w:color="auto"/>
                </w:tcBorders>
              </w:tcPr>
              <w:p w14:paraId="20E5D189" w14:textId="77777777" w:rsidR="00980629" w:rsidRPr="00340B0D" w:rsidRDefault="00980629" w:rsidP="00541D1A">
                <w:pPr>
                  <w:rPr>
                    <w:ins w:id="5526" w:author="jonathan pritchard" w:date="2025-01-23T13:44:00Z" w16du:dateUtc="2025-01-23T13:44:00Z"/>
                    <w:rFonts w:cs="Arial"/>
                    <w:sz w:val="18"/>
                    <w:szCs w:val="18"/>
                  </w:rPr>
                </w:pPr>
                <w:ins w:id="5527" w:author="jonathan pritchard" w:date="2025-01-23T13:44:00Z" w16du:dateUtc="2025-01-23T13:44:00Z">
                  <w:r w:rsidRPr="00340B0D">
                    <w:rPr>
                      <w:rFonts w:cs="Arial"/>
                      <w:sz w:val="18"/>
                      <w:szCs w:val="18"/>
                    </w:rPr>
                    <w:t>Day</w:t>
                  </w:r>
                </w:ins>
              </w:p>
            </w:tc>
            <w:customXmlInsRangeStart w:id="5528" w:author="jonathan pritchard" w:date="2025-01-23T13:44:00Z"/>
          </w:sdtContent>
        </w:sdt>
        <w:customXmlInsRangeEnd w:id="5528"/>
        <w:tc>
          <w:tcPr>
            <w:tcW w:w="3871" w:type="dxa"/>
            <w:gridSpan w:val="4"/>
            <w:tcBorders>
              <w:left w:val="single" w:sz="12" w:space="0" w:color="auto"/>
            </w:tcBorders>
          </w:tcPr>
          <w:p w14:paraId="2BA44206" w14:textId="77777777" w:rsidR="00980629" w:rsidRPr="00340B0D" w:rsidRDefault="00980629" w:rsidP="00541D1A">
            <w:pPr>
              <w:rPr>
                <w:ins w:id="5529" w:author="jonathan pritchard" w:date="2025-01-23T13:44:00Z" w16du:dateUtc="2025-01-23T13:44:00Z"/>
                <w:rFonts w:cs="Arial"/>
                <w:b/>
                <w:bCs/>
                <w:sz w:val="18"/>
                <w:szCs w:val="18"/>
              </w:rPr>
            </w:pPr>
            <w:ins w:id="5530"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57859E12" w14:textId="77777777" w:rsidR="00980629" w:rsidRPr="00340B0D" w:rsidRDefault="00980629" w:rsidP="00541D1A">
            <w:pPr>
              <w:jc w:val="center"/>
              <w:rPr>
                <w:ins w:id="5531" w:author="jonathan pritchard" w:date="2025-01-23T13:44:00Z" w16du:dateUtc="2025-01-23T13:44:00Z"/>
                <w:rFonts w:cs="Arial"/>
                <w:sz w:val="18"/>
                <w:szCs w:val="18"/>
              </w:rPr>
            </w:pPr>
          </w:p>
        </w:tc>
      </w:tr>
      <w:tr w:rsidR="00980629" w:rsidRPr="00340B0D" w14:paraId="502E3B67" w14:textId="77777777" w:rsidTr="00541D1A">
        <w:trPr>
          <w:ins w:id="5532"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7E4C0294" w14:textId="77777777" w:rsidR="00980629" w:rsidRPr="00340B0D" w:rsidRDefault="00980629" w:rsidP="00541D1A">
            <w:pPr>
              <w:jc w:val="center"/>
              <w:rPr>
                <w:ins w:id="5533" w:author="jonathan pritchard" w:date="2025-01-23T13:44:00Z" w16du:dateUtc="2025-01-23T13:44:00Z"/>
                <w:rFonts w:cs="Arial"/>
                <w:b/>
                <w:bCs/>
                <w:sz w:val="18"/>
                <w:szCs w:val="18"/>
              </w:rPr>
            </w:pPr>
          </w:p>
        </w:tc>
        <w:tc>
          <w:tcPr>
            <w:tcW w:w="3871" w:type="dxa"/>
            <w:gridSpan w:val="4"/>
            <w:tcBorders>
              <w:left w:val="single" w:sz="12" w:space="0" w:color="auto"/>
            </w:tcBorders>
          </w:tcPr>
          <w:p w14:paraId="450BEA11" w14:textId="77777777" w:rsidR="00980629" w:rsidRPr="00340B0D" w:rsidRDefault="00980629" w:rsidP="00541D1A">
            <w:pPr>
              <w:rPr>
                <w:ins w:id="5534" w:author="jonathan pritchard" w:date="2025-01-23T13:44:00Z" w16du:dateUtc="2025-01-23T13:44:00Z"/>
                <w:rFonts w:cs="Arial"/>
                <w:sz w:val="18"/>
                <w:szCs w:val="18"/>
              </w:rPr>
            </w:pPr>
          </w:p>
        </w:tc>
        <w:tc>
          <w:tcPr>
            <w:tcW w:w="672" w:type="dxa"/>
            <w:tcBorders>
              <w:right w:val="single" w:sz="12" w:space="0" w:color="auto"/>
            </w:tcBorders>
            <w:vAlign w:val="center"/>
          </w:tcPr>
          <w:p w14:paraId="751F6337" w14:textId="77777777" w:rsidR="00980629" w:rsidRPr="00340B0D" w:rsidRDefault="00980629" w:rsidP="00541D1A">
            <w:pPr>
              <w:jc w:val="center"/>
              <w:rPr>
                <w:ins w:id="5535" w:author="jonathan pritchard" w:date="2025-01-23T13:44:00Z" w16du:dateUtc="2025-01-23T13:44:00Z"/>
                <w:rFonts w:cs="Arial"/>
                <w:sz w:val="18"/>
                <w:szCs w:val="18"/>
              </w:rPr>
            </w:pPr>
          </w:p>
        </w:tc>
      </w:tr>
      <w:tr w:rsidR="00980629" w:rsidRPr="00340B0D" w14:paraId="7F921719" w14:textId="77777777" w:rsidTr="00541D1A">
        <w:trPr>
          <w:ins w:id="5536" w:author="jonathan pritchard" w:date="2025-01-23T13:44: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8A9B32A" w14:textId="77777777" w:rsidR="00980629" w:rsidRPr="00340B0D" w:rsidRDefault="00980629" w:rsidP="00541D1A">
            <w:pPr>
              <w:rPr>
                <w:ins w:id="5537" w:author="jonathan pritchard" w:date="2025-01-23T13:44:00Z" w16du:dateUtc="2025-01-23T13:44:00Z"/>
                <w:rFonts w:cs="Arial"/>
                <w:sz w:val="18"/>
                <w:szCs w:val="18"/>
              </w:rPr>
            </w:pPr>
          </w:p>
        </w:tc>
        <w:tc>
          <w:tcPr>
            <w:tcW w:w="3871" w:type="dxa"/>
            <w:gridSpan w:val="4"/>
            <w:tcBorders>
              <w:left w:val="single" w:sz="12" w:space="0" w:color="auto"/>
              <w:bottom w:val="single" w:sz="12" w:space="0" w:color="auto"/>
            </w:tcBorders>
          </w:tcPr>
          <w:p w14:paraId="414B1671" w14:textId="77777777" w:rsidR="00980629" w:rsidRPr="00340B0D" w:rsidRDefault="00980629" w:rsidP="00541D1A">
            <w:pPr>
              <w:jc w:val="center"/>
              <w:rPr>
                <w:ins w:id="5538"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78A8D220" w14:textId="77777777" w:rsidR="00980629" w:rsidRPr="00340B0D" w:rsidRDefault="00980629" w:rsidP="00541D1A">
            <w:pPr>
              <w:jc w:val="center"/>
              <w:rPr>
                <w:ins w:id="5539" w:author="jonathan pritchard" w:date="2025-01-23T13:44:00Z" w16du:dateUtc="2025-01-23T13:44:00Z"/>
                <w:rFonts w:cs="Arial"/>
                <w:sz w:val="18"/>
                <w:szCs w:val="18"/>
              </w:rPr>
            </w:pPr>
          </w:p>
        </w:tc>
      </w:tr>
      <w:tr w:rsidR="00980629" w:rsidRPr="00340B0D" w14:paraId="1AE57C10" w14:textId="77777777" w:rsidTr="00541D1A">
        <w:trPr>
          <w:ins w:id="5540"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28D157E" w14:textId="77777777" w:rsidR="00980629" w:rsidRPr="00340B0D" w:rsidRDefault="00980629" w:rsidP="00541D1A">
            <w:pPr>
              <w:jc w:val="center"/>
              <w:rPr>
                <w:ins w:id="5541" w:author="jonathan pritchard" w:date="2025-01-23T13:44:00Z" w16du:dateUtc="2025-01-23T13:44:00Z"/>
                <w:rFonts w:cs="Arial"/>
                <w:b/>
                <w:bCs/>
                <w:sz w:val="18"/>
                <w:szCs w:val="18"/>
              </w:rPr>
            </w:pPr>
            <w:ins w:id="5542" w:author="jonathan pritchard" w:date="2025-01-23T13:44:00Z" w16du:dateUtc="2025-01-23T13:44: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E3C8C" w14:textId="77777777" w:rsidR="00980629" w:rsidRPr="00340B0D" w:rsidRDefault="00980629" w:rsidP="00541D1A">
            <w:pPr>
              <w:jc w:val="center"/>
              <w:rPr>
                <w:ins w:id="5543" w:author="jonathan pritchard" w:date="2025-01-23T13:44:00Z" w16du:dateUtc="2025-01-23T13:44:00Z"/>
                <w:rFonts w:cs="Arial"/>
                <w:sz w:val="18"/>
                <w:szCs w:val="18"/>
              </w:rPr>
            </w:pPr>
            <w:ins w:id="5544" w:author="jonathan pritchard" w:date="2025-01-23T13:44:00Z" w16du:dateUtc="2025-01-23T13:44:00Z">
              <w:r w:rsidRPr="00340B0D">
                <w:rPr>
                  <w:rFonts w:cs="Arial"/>
                  <w:b/>
                  <w:bCs/>
                  <w:sz w:val="18"/>
                  <w:szCs w:val="18"/>
                </w:rPr>
                <w:t>Display</w:t>
              </w:r>
            </w:ins>
          </w:p>
        </w:tc>
      </w:tr>
      <w:tr w:rsidR="00980629" w:rsidRPr="00340B0D" w14:paraId="47496178" w14:textId="77777777" w:rsidTr="00541D1A">
        <w:trPr>
          <w:trHeight w:val="287"/>
          <w:ins w:id="5545" w:author="jonathan pritchard" w:date="2025-01-23T13:44:00Z"/>
        </w:trPr>
        <w:tc>
          <w:tcPr>
            <w:tcW w:w="1789" w:type="dxa"/>
            <w:tcBorders>
              <w:left w:val="single" w:sz="12" w:space="0" w:color="auto"/>
              <w:bottom w:val="single" w:sz="4" w:space="0" w:color="auto"/>
            </w:tcBorders>
          </w:tcPr>
          <w:p w14:paraId="70D523F0" w14:textId="77777777" w:rsidR="00980629" w:rsidRPr="00340B0D" w:rsidRDefault="00980629" w:rsidP="00541D1A">
            <w:pPr>
              <w:rPr>
                <w:ins w:id="5546" w:author="jonathan pritchard" w:date="2025-01-23T13:44:00Z" w16du:dateUtc="2025-01-23T13:44:00Z"/>
                <w:rFonts w:cs="Arial"/>
                <w:sz w:val="18"/>
                <w:szCs w:val="18"/>
              </w:rPr>
            </w:pPr>
            <w:ins w:id="5547" w:author="jonathan pritchard" w:date="2025-01-23T13:44:00Z" w16du:dateUtc="2025-01-23T13:44:00Z">
              <w:r w:rsidRPr="00340B0D">
                <w:rPr>
                  <w:rFonts w:cs="Arial"/>
                  <w:sz w:val="18"/>
                  <w:szCs w:val="18"/>
                </w:rPr>
                <w:t>Start Date</w:t>
              </w:r>
            </w:ins>
          </w:p>
        </w:tc>
        <w:tc>
          <w:tcPr>
            <w:tcW w:w="2867" w:type="dxa"/>
            <w:gridSpan w:val="3"/>
            <w:tcBorders>
              <w:bottom w:val="single" w:sz="4" w:space="0" w:color="auto"/>
              <w:right w:val="single" w:sz="12" w:space="0" w:color="auto"/>
            </w:tcBorders>
          </w:tcPr>
          <w:p w14:paraId="3BD09BE2" w14:textId="77777777" w:rsidR="00980629" w:rsidRPr="00340B0D" w:rsidRDefault="00980629" w:rsidP="00541D1A">
            <w:pPr>
              <w:rPr>
                <w:ins w:id="5548"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CF903F1" w14:textId="77777777" w:rsidR="00980629" w:rsidRPr="00340B0D" w:rsidRDefault="00980629" w:rsidP="00541D1A">
            <w:pPr>
              <w:rPr>
                <w:ins w:id="5549" w:author="jonathan pritchard" w:date="2025-01-23T13:44:00Z" w16du:dateUtc="2025-01-23T13:44:00Z"/>
                <w:rFonts w:cs="Arial"/>
                <w:sz w:val="18"/>
                <w:szCs w:val="18"/>
              </w:rPr>
            </w:pPr>
            <w:ins w:id="5550" w:author="jonathan pritchard" w:date="2025-01-23T13:44:00Z" w16du:dateUtc="2025-01-23T13:44: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08192266" w14:textId="77777777" w:rsidR="00980629" w:rsidRPr="00C87169" w:rsidRDefault="00980629" w:rsidP="00541D1A">
            <w:pPr>
              <w:rPr>
                <w:ins w:id="5551" w:author="jonathan pritchard" w:date="2025-01-23T13:44:00Z" w16du:dateUtc="2025-01-23T13:44:00Z"/>
                <w:rFonts w:cs="Arial"/>
              </w:rPr>
            </w:pPr>
          </w:p>
        </w:tc>
      </w:tr>
      <w:tr w:rsidR="00980629" w:rsidRPr="00340B0D" w14:paraId="5A8F1940" w14:textId="77777777" w:rsidTr="00541D1A">
        <w:trPr>
          <w:ins w:id="5552" w:author="jonathan pritchard" w:date="2025-01-23T13:44:00Z"/>
        </w:trPr>
        <w:tc>
          <w:tcPr>
            <w:tcW w:w="1789" w:type="dxa"/>
            <w:tcBorders>
              <w:left w:val="single" w:sz="12" w:space="0" w:color="auto"/>
              <w:bottom w:val="single" w:sz="4" w:space="0" w:color="auto"/>
            </w:tcBorders>
          </w:tcPr>
          <w:p w14:paraId="652D1E32" w14:textId="77777777" w:rsidR="00980629" w:rsidRPr="00340B0D" w:rsidRDefault="00980629" w:rsidP="00541D1A">
            <w:pPr>
              <w:rPr>
                <w:ins w:id="5553" w:author="jonathan pritchard" w:date="2025-01-23T13:44:00Z" w16du:dateUtc="2025-01-23T13:44:00Z"/>
                <w:rFonts w:cs="Arial"/>
                <w:sz w:val="18"/>
                <w:szCs w:val="18"/>
              </w:rPr>
            </w:pPr>
            <w:ins w:id="5554" w:author="jonathan pritchard" w:date="2025-01-23T13:44:00Z" w16du:dateUtc="2025-01-23T13:44: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0EEC49B2" w14:textId="77777777" w:rsidR="00980629" w:rsidRPr="00340B0D" w:rsidRDefault="00980629" w:rsidP="00541D1A">
            <w:pPr>
              <w:rPr>
                <w:ins w:id="5555"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D3E9DD" w14:textId="77777777" w:rsidR="00980629" w:rsidRPr="00340B0D" w:rsidRDefault="00980629" w:rsidP="00541D1A">
            <w:pPr>
              <w:rPr>
                <w:ins w:id="5556" w:author="jonathan pritchard" w:date="2025-01-23T13:44:00Z" w16du:dateUtc="2025-01-23T13:44:00Z"/>
                <w:rFonts w:cs="Arial"/>
                <w:sz w:val="18"/>
                <w:szCs w:val="18"/>
              </w:rPr>
            </w:pPr>
            <w:ins w:id="5557" w:author="jonathan pritchard" w:date="2025-01-23T13:44:00Z" w16du:dateUtc="2025-01-23T13:44: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1BF7F9A" w14:textId="77777777" w:rsidR="00980629" w:rsidRPr="00340B0D" w:rsidRDefault="00980629" w:rsidP="00541D1A">
            <w:pPr>
              <w:rPr>
                <w:ins w:id="5558" w:author="jonathan pritchard" w:date="2025-01-23T13:44:00Z" w16du:dateUtc="2025-01-23T13:44:00Z"/>
                <w:rFonts w:cs="Arial"/>
                <w:sz w:val="18"/>
                <w:szCs w:val="18"/>
              </w:rPr>
            </w:pPr>
            <w:ins w:id="5559"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6180F27E" w14:textId="77777777" w:rsidTr="00541D1A">
        <w:trPr>
          <w:ins w:id="5560" w:author="jonathan pritchard" w:date="2025-01-23T13:44: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EC89214" w14:textId="77777777" w:rsidR="00980629" w:rsidRPr="00340B0D" w:rsidRDefault="00980629" w:rsidP="00541D1A">
            <w:pPr>
              <w:jc w:val="center"/>
              <w:rPr>
                <w:ins w:id="5561"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98DD56" w14:textId="77777777" w:rsidR="00980629" w:rsidRPr="00340B0D" w:rsidRDefault="00980629" w:rsidP="00541D1A">
            <w:pPr>
              <w:rPr>
                <w:ins w:id="5562" w:author="jonathan pritchard" w:date="2025-01-23T13:44:00Z" w16du:dateUtc="2025-01-23T13:44:00Z"/>
                <w:rFonts w:cs="Arial"/>
                <w:sz w:val="18"/>
                <w:szCs w:val="18"/>
              </w:rPr>
            </w:pPr>
            <w:ins w:id="5563" w:author="jonathan pritchard" w:date="2025-01-23T13:44:00Z" w16du:dateUtc="2025-01-23T13:44: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66FFE71" w14:textId="77777777" w:rsidR="00980629" w:rsidRPr="00340B0D" w:rsidRDefault="00980629" w:rsidP="00541D1A">
            <w:pPr>
              <w:rPr>
                <w:ins w:id="5564" w:author="jonathan pritchard" w:date="2025-01-23T13:44:00Z" w16du:dateUtc="2025-01-23T13:44:00Z"/>
                <w:rFonts w:cs="Arial"/>
                <w:sz w:val="18"/>
                <w:szCs w:val="18"/>
              </w:rPr>
            </w:pPr>
          </w:p>
        </w:tc>
      </w:tr>
      <w:tr w:rsidR="00980629" w:rsidRPr="00340B0D" w14:paraId="7A04CD53" w14:textId="77777777" w:rsidTr="00541D1A">
        <w:trPr>
          <w:ins w:id="5565"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tcPr>
          <w:p w14:paraId="2AE3A384" w14:textId="77777777" w:rsidR="00980629" w:rsidRPr="00340B0D" w:rsidRDefault="00980629" w:rsidP="00541D1A">
            <w:pPr>
              <w:rPr>
                <w:ins w:id="5566" w:author="jonathan pritchard" w:date="2025-01-23T13:44:00Z" w16du:dateUtc="2025-01-23T13:44:00Z"/>
                <w:rFonts w:cs="Arial"/>
                <w:sz w:val="18"/>
                <w:szCs w:val="18"/>
              </w:rPr>
            </w:pPr>
          </w:p>
        </w:tc>
      </w:tr>
      <w:tr w:rsidR="00980629" w:rsidRPr="00340B0D" w14:paraId="06105A11" w14:textId="77777777" w:rsidTr="00541D1A">
        <w:trPr>
          <w:ins w:id="5567"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45E935" w14:textId="77777777" w:rsidR="00980629" w:rsidRPr="00340B0D" w:rsidRDefault="00980629" w:rsidP="00541D1A">
            <w:pPr>
              <w:jc w:val="center"/>
              <w:rPr>
                <w:ins w:id="5568" w:author="jonathan pritchard" w:date="2025-01-23T13:44:00Z" w16du:dateUtc="2025-01-23T13:44:00Z"/>
                <w:rFonts w:cs="Arial"/>
                <w:b/>
                <w:bCs/>
                <w:sz w:val="18"/>
                <w:szCs w:val="18"/>
              </w:rPr>
            </w:pPr>
            <w:ins w:id="5569"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06361076" w14:textId="77777777" w:rsidTr="00541D1A">
        <w:trPr>
          <w:ins w:id="5570" w:author="jonathan pritchard" w:date="2025-01-23T13:44: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5C006A" w14:textId="77777777" w:rsidR="00980629" w:rsidRPr="00340B0D" w:rsidRDefault="00980629" w:rsidP="00541D1A">
            <w:pPr>
              <w:jc w:val="center"/>
              <w:rPr>
                <w:ins w:id="5571" w:author="jonathan pritchard" w:date="2025-01-23T13:44:00Z" w16du:dateUtc="2025-01-23T13:44:00Z"/>
                <w:rFonts w:cs="Arial"/>
                <w:b/>
                <w:bCs/>
                <w:sz w:val="18"/>
                <w:szCs w:val="18"/>
              </w:rPr>
            </w:pPr>
            <w:ins w:id="5572" w:author="jonathan pritchard" w:date="2025-01-23T13:44:00Z" w16du:dateUtc="2025-01-23T13:44: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8ABDD" w14:textId="77777777" w:rsidR="00980629" w:rsidRPr="00340B0D" w:rsidRDefault="00980629" w:rsidP="00541D1A">
            <w:pPr>
              <w:jc w:val="center"/>
              <w:rPr>
                <w:ins w:id="5573" w:author="jonathan pritchard" w:date="2025-01-23T13:44:00Z" w16du:dateUtc="2025-01-23T13:44:00Z"/>
                <w:rFonts w:cs="Arial"/>
                <w:b/>
                <w:bCs/>
                <w:sz w:val="18"/>
                <w:szCs w:val="18"/>
              </w:rPr>
            </w:pPr>
            <w:ins w:id="5574" w:author="jonathan pritchard" w:date="2025-01-23T13:44:00Z" w16du:dateUtc="2025-01-23T13:44:00Z">
              <w:r w:rsidRPr="00340B0D">
                <w:rPr>
                  <w:rFonts w:cs="Arial"/>
                  <w:b/>
                  <w:bCs/>
                  <w:sz w:val="18"/>
                  <w:szCs w:val="18"/>
                </w:rPr>
                <w:t>Other</w:t>
              </w:r>
            </w:ins>
          </w:p>
        </w:tc>
      </w:tr>
      <w:tr w:rsidR="00980629" w:rsidRPr="00340B0D" w14:paraId="029D9AF6" w14:textId="77777777" w:rsidTr="00541D1A">
        <w:trPr>
          <w:ins w:id="5575"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32223CE" w14:textId="77777777" w:rsidR="00980629" w:rsidRPr="00340B0D" w:rsidRDefault="00980629" w:rsidP="00541D1A">
            <w:pPr>
              <w:rPr>
                <w:ins w:id="5576" w:author="jonathan pritchard" w:date="2025-01-23T13:44:00Z" w16du:dateUtc="2025-01-23T13:44:00Z"/>
                <w:rFonts w:cs="Arial"/>
                <w:sz w:val="18"/>
                <w:szCs w:val="18"/>
              </w:rPr>
            </w:pPr>
            <w:ins w:id="5577"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FC484BB" w14:textId="77777777" w:rsidR="00980629" w:rsidRPr="00340B0D" w:rsidRDefault="00980629" w:rsidP="00541D1A">
            <w:pPr>
              <w:jc w:val="center"/>
              <w:rPr>
                <w:ins w:id="5578"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2124CD2E" w14:textId="77777777" w:rsidR="00980629" w:rsidRPr="00340B0D" w:rsidRDefault="00980629" w:rsidP="00541D1A">
            <w:pPr>
              <w:pStyle w:val="Default"/>
              <w:rPr>
                <w:ins w:id="5579" w:author="jonathan pritchard" w:date="2025-01-23T13:44:00Z" w16du:dateUtc="2025-01-23T13:44:00Z"/>
                <w:sz w:val="18"/>
                <w:szCs w:val="18"/>
              </w:rPr>
            </w:pPr>
            <w:ins w:id="5580"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BE02FFC" w14:textId="77777777" w:rsidR="00980629" w:rsidRPr="00340B0D" w:rsidRDefault="00980629" w:rsidP="00541D1A">
            <w:pPr>
              <w:rPr>
                <w:ins w:id="5581" w:author="jonathan pritchard" w:date="2025-01-23T13:44:00Z" w16du:dateUtc="2025-01-23T13:44:00Z"/>
                <w:rFonts w:cs="Arial"/>
                <w:sz w:val="18"/>
                <w:szCs w:val="18"/>
              </w:rPr>
            </w:pPr>
          </w:p>
        </w:tc>
      </w:tr>
      <w:tr w:rsidR="00980629" w:rsidRPr="00340B0D" w14:paraId="795D31D8" w14:textId="77777777" w:rsidTr="00541D1A">
        <w:trPr>
          <w:ins w:id="5582"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34E7C9F" w14:textId="77777777" w:rsidR="00980629" w:rsidRPr="00340B0D" w:rsidRDefault="00980629" w:rsidP="00541D1A">
            <w:pPr>
              <w:pStyle w:val="Default"/>
              <w:rPr>
                <w:ins w:id="5583" w:author="jonathan pritchard" w:date="2025-01-23T13:44:00Z" w16du:dateUtc="2025-01-23T13:44:00Z"/>
                <w:sz w:val="18"/>
                <w:szCs w:val="18"/>
              </w:rPr>
            </w:pPr>
            <w:ins w:id="5584"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50FD4E1" w14:textId="77777777" w:rsidR="00980629" w:rsidRPr="00340B0D" w:rsidRDefault="00980629" w:rsidP="00541D1A">
            <w:pPr>
              <w:jc w:val="center"/>
              <w:rPr>
                <w:ins w:id="5585"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B66828B" w14:textId="77777777" w:rsidR="00980629" w:rsidRPr="00340B0D" w:rsidRDefault="00980629" w:rsidP="00541D1A">
            <w:pPr>
              <w:pStyle w:val="Default"/>
              <w:rPr>
                <w:ins w:id="5586" w:author="jonathan pritchard" w:date="2025-01-23T13:44:00Z" w16du:dateUtc="2025-01-23T13:44:00Z"/>
                <w:sz w:val="18"/>
                <w:szCs w:val="18"/>
              </w:rPr>
            </w:pPr>
            <w:ins w:id="5587"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6AB0149" w14:textId="77777777" w:rsidR="00980629" w:rsidRPr="00340B0D" w:rsidRDefault="00980629" w:rsidP="00541D1A">
            <w:pPr>
              <w:rPr>
                <w:ins w:id="5588" w:author="jonathan pritchard" w:date="2025-01-23T13:44:00Z" w16du:dateUtc="2025-01-23T13:44:00Z"/>
                <w:rFonts w:cs="Arial"/>
                <w:sz w:val="18"/>
                <w:szCs w:val="18"/>
              </w:rPr>
            </w:pPr>
          </w:p>
        </w:tc>
      </w:tr>
      <w:tr w:rsidR="00980629" w:rsidRPr="00340B0D" w14:paraId="5C8E2C7B" w14:textId="77777777" w:rsidTr="00541D1A">
        <w:trPr>
          <w:ins w:id="5589"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074E33FE" w14:textId="77777777" w:rsidR="00980629" w:rsidRPr="00340B0D" w:rsidRDefault="00980629" w:rsidP="00541D1A">
            <w:pPr>
              <w:pStyle w:val="Default"/>
              <w:ind w:left="720"/>
              <w:rPr>
                <w:ins w:id="5590" w:author="jonathan pritchard" w:date="2025-01-23T13:44:00Z" w16du:dateUtc="2025-01-23T13:44:00Z"/>
                <w:sz w:val="18"/>
                <w:szCs w:val="18"/>
              </w:rPr>
            </w:pPr>
            <w:ins w:id="5591"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E2D48F3" w14:textId="77777777" w:rsidR="00980629" w:rsidRPr="00340B0D" w:rsidRDefault="00980629" w:rsidP="00541D1A">
            <w:pPr>
              <w:jc w:val="center"/>
              <w:rPr>
                <w:ins w:id="5592"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0A547C87" w14:textId="77777777" w:rsidR="00980629" w:rsidRPr="00340B0D" w:rsidRDefault="00980629" w:rsidP="00541D1A">
            <w:pPr>
              <w:pStyle w:val="Default"/>
              <w:rPr>
                <w:ins w:id="5593" w:author="jonathan pritchard" w:date="2025-01-23T13:44:00Z" w16du:dateUtc="2025-01-23T13:44:00Z"/>
                <w:sz w:val="18"/>
                <w:szCs w:val="18"/>
              </w:rPr>
            </w:pPr>
            <w:ins w:id="5594"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63A103F" w14:textId="77777777" w:rsidR="00980629" w:rsidRPr="00340B0D" w:rsidRDefault="00980629" w:rsidP="00541D1A">
            <w:pPr>
              <w:rPr>
                <w:ins w:id="5595" w:author="jonathan pritchard" w:date="2025-01-23T13:44:00Z" w16du:dateUtc="2025-01-23T13:44:00Z"/>
                <w:rFonts w:cs="Arial"/>
                <w:sz w:val="18"/>
                <w:szCs w:val="18"/>
              </w:rPr>
            </w:pPr>
          </w:p>
        </w:tc>
      </w:tr>
      <w:tr w:rsidR="00980629" w:rsidRPr="00340B0D" w14:paraId="53A33C07" w14:textId="77777777" w:rsidTr="00541D1A">
        <w:trPr>
          <w:ins w:id="5596"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54D6497" w14:textId="77777777" w:rsidR="00980629" w:rsidRPr="00340B0D" w:rsidRDefault="00980629" w:rsidP="00541D1A">
            <w:pPr>
              <w:pStyle w:val="Default"/>
              <w:ind w:left="720"/>
              <w:rPr>
                <w:ins w:id="5597" w:author="jonathan pritchard" w:date="2025-01-23T13:44:00Z" w16du:dateUtc="2025-01-23T13:44:00Z"/>
                <w:sz w:val="18"/>
                <w:szCs w:val="18"/>
              </w:rPr>
            </w:pPr>
            <w:ins w:id="5598"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518E301" w14:textId="77777777" w:rsidR="00980629" w:rsidRPr="00340B0D" w:rsidRDefault="00980629" w:rsidP="00541D1A">
            <w:pPr>
              <w:jc w:val="center"/>
              <w:rPr>
                <w:ins w:id="5599"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6C95149" w14:textId="77777777" w:rsidR="00980629" w:rsidRPr="00340B0D" w:rsidRDefault="00980629" w:rsidP="00541D1A">
            <w:pPr>
              <w:pStyle w:val="Default"/>
              <w:rPr>
                <w:ins w:id="5600" w:author="jonathan pritchard" w:date="2025-01-23T13:44:00Z" w16du:dateUtc="2025-01-23T13:44:00Z"/>
                <w:sz w:val="18"/>
                <w:szCs w:val="18"/>
              </w:rPr>
            </w:pPr>
            <w:ins w:id="5601"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405901" w14:textId="77777777" w:rsidR="00980629" w:rsidRPr="00340B0D" w:rsidRDefault="00980629" w:rsidP="00541D1A">
            <w:pPr>
              <w:rPr>
                <w:ins w:id="5602" w:author="jonathan pritchard" w:date="2025-01-23T13:44:00Z" w16du:dateUtc="2025-01-23T13:44:00Z"/>
                <w:rFonts w:cs="Arial"/>
                <w:sz w:val="18"/>
                <w:szCs w:val="18"/>
              </w:rPr>
            </w:pPr>
          </w:p>
        </w:tc>
      </w:tr>
      <w:tr w:rsidR="00980629" w:rsidRPr="00340B0D" w14:paraId="55443595" w14:textId="77777777" w:rsidTr="00541D1A">
        <w:trPr>
          <w:ins w:id="5603"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842A904" w14:textId="77777777" w:rsidR="00980629" w:rsidRPr="00340B0D" w:rsidRDefault="00980629" w:rsidP="00541D1A">
            <w:pPr>
              <w:pStyle w:val="Default"/>
              <w:rPr>
                <w:ins w:id="5604" w:author="jonathan pritchard" w:date="2025-01-23T13:44:00Z" w16du:dateUtc="2025-01-23T13:44:00Z"/>
                <w:sz w:val="18"/>
                <w:szCs w:val="18"/>
              </w:rPr>
            </w:pPr>
            <w:ins w:id="5605"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05ADB70" w14:textId="77777777" w:rsidR="00980629" w:rsidRPr="00340B0D" w:rsidRDefault="00980629" w:rsidP="00541D1A">
            <w:pPr>
              <w:jc w:val="center"/>
              <w:rPr>
                <w:ins w:id="5606"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A1417C" w14:textId="77777777" w:rsidR="00980629" w:rsidRPr="00340B0D" w:rsidRDefault="00980629" w:rsidP="00541D1A">
            <w:pPr>
              <w:pStyle w:val="Default"/>
              <w:rPr>
                <w:ins w:id="5607" w:author="jonathan pritchard" w:date="2025-01-23T13:44:00Z" w16du:dateUtc="2025-01-23T13:44:00Z"/>
                <w:sz w:val="18"/>
                <w:szCs w:val="18"/>
              </w:rPr>
            </w:pPr>
            <w:ins w:id="5608"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D5A1E2C" w14:textId="77777777" w:rsidR="00980629" w:rsidRPr="00340B0D" w:rsidRDefault="00980629" w:rsidP="00541D1A">
            <w:pPr>
              <w:rPr>
                <w:ins w:id="5609" w:author="jonathan pritchard" w:date="2025-01-23T13:44:00Z" w16du:dateUtc="2025-01-23T13:44:00Z"/>
                <w:rFonts w:cs="Arial"/>
                <w:sz w:val="18"/>
                <w:szCs w:val="18"/>
              </w:rPr>
            </w:pPr>
          </w:p>
        </w:tc>
      </w:tr>
      <w:tr w:rsidR="00980629" w:rsidRPr="00340B0D" w14:paraId="03FCC71B" w14:textId="77777777" w:rsidTr="00541D1A">
        <w:trPr>
          <w:ins w:id="5610"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4C8666D" w14:textId="77777777" w:rsidR="00980629" w:rsidRPr="00340B0D" w:rsidRDefault="00980629" w:rsidP="00541D1A">
            <w:pPr>
              <w:pStyle w:val="Default"/>
              <w:rPr>
                <w:ins w:id="5611" w:author="jonathan pritchard" w:date="2025-01-23T13:44:00Z" w16du:dateUtc="2025-01-23T13:44:00Z"/>
                <w:sz w:val="18"/>
                <w:szCs w:val="18"/>
              </w:rPr>
            </w:pPr>
            <w:ins w:id="5612"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70E4083" w14:textId="77777777" w:rsidR="00980629" w:rsidRPr="00340B0D" w:rsidRDefault="00980629" w:rsidP="00541D1A">
            <w:pPr>
              <w:jc w:val="center"/>
              <w:rPr>
                <w:ins w:id="5613"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8CD9E0F" w14:textId="77777777" w:rsidR="00980629" w:rsidRPr="00340B0D" w:rsidRDefault="00980629" w:rsidP="00541D1A">
            <w:pPr>
              <w:pStyle w:val="Default"/>
              <w:rPr>
                <w:ins w:id="5614" w:author="jonathan pritchard" w:date="2025-01-23T13:44:00Z" w16du:dateUtc="2025-01-23T13:44:00Z"/>
                <w:sz w:val="18"/>
                <w:szCs w:val="18"/>
              </w:rPr>
            </w:pPr>
            <w:ins w:id="5615"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3356F55" w14:textId="77777777" w:rsidR="00980629" w:rsidRPr="00340B0D" w:rsidRDefault="00980629" w:rsidP="00541D1A">
            <w:pPr>
              <w:rPr>
                <w:ins w:id="5616" w:author="jonathan pritchard" w:date="2025-01-23T13:44:00Z" w16du:dateUtc="2025-01-23T13:44:00Z"/>
                <w:rFonts w:cs="Arial"/>
                <w:sz w:val="18"/>
                <w:szCs w:val="18"/>
              </w:rPr>
            </w:pPr>
          </w:p>
        </w:tc>
      </w:tr>
      <w:tr w:rsidR="00980629" w:rsidRPr="00340B0D" w14:paraId="34A6B593" w14:textId="77777777" w:rsidTr="00541D1A">
        <w:trPr>
          <w:ins w:id="5617"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36F0544" w14:textId="77777777" w:rsidR="00980629" w:rsidRPr="00340B0D" w:rsidRDefault="00980629" w:rsidP="00541D1A">
            <w:pPr>
              <w:pStyle w:val="Default"/>
              <w:rPr>
                <w:ins w:id="5618" w:author="jonathan pritchard" w:date="2025-01-23T13:44:00Z" w16du:dateUtc="2025-01-23T13:44:00Z"/>
                <w:sz w:val="18"/>
                <w:szCs w:val="18"/>
              </w:rPr>
            </w:pPr>
            <w:ins w:id="5619"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29CCDC" w14:textId="77777777" w:rsidR="00980629" w:rsidRPr="00340B0D" w:rsidRDefault="00980629" w:rsidP="00541D1A">
            <w:pPr>
              <w:jc w:val="center"/>
              <w:rPr>
                <w:ins w:id="5620"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FA4CE84" w14:textId="77777777" w:rsidR="00980629" w:rsidRPr="00340B0D" w:rsidRDefault="00980629" w:rsidP="00541D1A">
            <w:pPr>
              <w:pStyle w:val="Default"/>
              <w:rPr>
                <w:ins w:id="5621" w:author="jonathan pritchard" w:date="2025-01-23T13:44:00Z" w16du:dateUtc="2025-01-23T13:44:00Z"/>
                <w:sz w:val="18"/>
                <w:szCs w:val="18"/>
              </w:rPr>
            </w:pPr>
            <w:ins w:id="5622"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0937972" w14:textId="77777777" w:rsidR="00980629" w:rsidRPr="00340B0D" w:rsidRDefault="00980629" w:rsidP="00541D1A">
            <w:pPr>
              <w:rPr>
                <w:ins w:id="5623" w:author="jonathan pritchard" w:date="2025-01-23T13:44:00Z" w16du:dateUtc="2025-01-23T13:44:00Z"/>
                <w:rFonts w:cs="Arial"/>
                <w:sz w:val="18"/>
                <w:szCs w:val="18"/>
              </w:rPr>
            </w:pPr>
          </w:p>
        </w:tc>
      </w:tr>
      <w:tr w:rsidR="00980629" w:rsidRPr="00340B0D" w14:paraId="11337A8A" w14:textId="77777777" w:rsidTr="00541D1A">
        <w:trPr>
          <w:ins w:id="5624"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A9093DA" w14:textId="77777777" w:rsidR="00980629" w:rsidRPr="00340B0D" w:rsidRDefault="00980629" w:rsidP="00541D1A">
            <w:pPr>
              <w:pStyle w:val="Default"/>
              <w:rPr>
                <w:ins w:id="5625" w:author="jonathan pritchard" w:date="2025-01-23T13:44:00Z" w16du:dateUtc="2025-01-23T13:44:00Z"/>
                <w:sz w:val="18"/>
                <w:szCs w:val="18"/>
              </w:rPr>
            </w:pPr>
            <w:ins w:id="5626"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7851A88" w14:textId="77777777" w:rsidR="00980629" w:rsidRPr="00340B0D" w:rsidRDefault="00980629" w:rsidP="00541D1A">
            <w:pPr>
              <w:jc w:val="center"/>
              <w:rPr>
                <w:ins w:id="5627"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5786BB" w14:textId="77777777" w:rsidR="00980629" w:rsidRPr="00340B0D" w:rsidRDefault="00980629" w:rsidP="00541D1A">
            <w:pPr>
              <w:pStyle w:val="Default"/>
              <w:rPr>
                <w:ins w:id="5628" w:author="jonathan pritchard" w:date="2025-01-23T13:44:00Z" w16du:dateUtc="2025-01-23T13:44:00Z"/>
                <w:sz w:val="18"/>
                <w:szCs w:val="18"/>
              </w:rPr>
            </w:pPr>
            <w:ins w:id="5629"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0D89E09" w14:textId="77777777" w:rsidR="00980629" w:rsidRPr="00340B0D" w:rsidRDefault="00980629" w:rsidP="00541D1A">
            <w:pPr>
              <w:rPr>
                <w:ins w:id="5630" w:author="jonathan pritchard" w:date="2025-01-23T13:44:00Z" w16du:dateUtc="2025-01-23T13:44:00Z"/>
                <w:rFonts w:cs="Arial"/>
                <w:sz w:val="18"/>
                <w:szCs w:val="18"/>
              </w:rPr>
            </w:pPr>
          </w:p>
        </w:tc>
      </w:tr>
      <w:tr w:rsidR="00980629" w:rsidRPr="00340B0D" w14:paraId="584D37EE" w14:textId="77777777" w:rsidTr="00541D1A">
        <w:trPr>
          <w:ins w:id="5631"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EF0CD9B" w14:textId="77777777" w:rsidR="00980629" w:rsidRPr="00340B0D" w:rsidRDefault="00980629" w:rsidP="00541D1A">
            <w:pPr>
              <w:pStyle w:val="Default"/>
              <w:rPr>
                <w:ins w:id="5632" w:author="jonathan pritchard" w:date="2025-01-23T13:44:00Z" w16du:dateUtc="2025-01-23T13:44:00Z"/>
                <w:sz w:val="18"/>
                <w:szCs w:val="18"/>
              </w:rPr>
            </w:pPr>
            <w:ins w:id="5633"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70CB7F7" w14:textId="77777777" w:rsidR="00980629" w:rsidRPr="00340B0D" w:rsidRDefault="00980629" w:rsidP="00541D1A">
            <w:pPr>
              <w:jc w:val="center"/>
              <w:rPr>
                <w:ins w:id="5634"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3DFA82AE" w14:textId="77777777" w:rsidR="00980629" w:rsidRPr="00340B0D" w:rsidRDefault="00980629" w:rsidP="00541D1A">
            <w:pPr>
              <w:rPr>
                <w:ins w:id="563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4221B" w14:textId="77777777" w:rsidR="00980629" w:rsidRPr="00340B0D" w:rsidRDefault="00980629" w:rsidP="00541D1A">
            <w:pPr>
              <w:rPr>
                <w:ins w:id="5636" w:author="jonathan pritchard" w:date="2025-01-23T13:44:00Z" w16du:dateUtc="2025-01-23T13:44:00Z"/>
                <w:rFonts w:cs="Arial"/>
                <w:sz w:val="18"/>
                <w:szCs w:val="18"/>
              </w:rPr>
            </w:pPr>
          </w:p>
        </w:tc>
      </w:tr>
      <w:tr w:rsidR="00980629" w:rsidRPr="00340B0D" w14:paraId="1F4CDE53" w14:textId="77777777" w:rsidTr="00541D1A">
        <w:trPr>
          <w:ins w:id="5637"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2567824D" w14:textId="77777777" w:rsidR="00980629" w:rsidRPr="00340B0D" w:rsidRDefault="00980629" w:rsidP="00541D1A">
            <w:pPr>
              <w:pStyle w:val="Default"/>
              <w:rPr>
                <w:ins w:id="5638" w:author="jonathan pritchard" w:date="2025-01-23T13:44:00Z" w16du:dateUtc="2025-01-23T13:44:00Z"/>
                <w:sz w:val="18"/>
                <w:szCs w:val="18"/>
              </w:rPr>
            </w:pPr>
            <w:ins w:id="5639"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FE797A" w14:textId="77777777" w:rsidR="00980629" w:rsidRPr="00340B0D" w:rsidRDefault="00980629" w:rsidP="00541D1A">
            <w:pPr>
              <w:jc w:val="center"/>
              <w:rPr>
                <w:ins w:id="5640"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5386E4F5" w14:textId="77777777" w:rsidR="00980629" w:rsidRPr="00340B0D" w:rsidRDefault="00980629" w:rsidP="00541D1A">
            <w:pPr>
              <w:rPr>
                <w:ins w:id="564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90A6836" w14:textId="77777777" w:rsidR="00980629" w:rsidRPr="00340B0D" w:rsidRDefault="00980629" w:rsidP="00541D1A">
            <w:pPr>
              <w:rPr>
                <w:ins w:id="5642" w:author="jonathan pritchard" w:date="2025-01-23T13:44:00Z" w16du:dateUtc="2025-01-23T13:44:00Z"/>
                <w:rFonts w:cs="Arial"/>
                <w:sz w:val="18"/>
                <w:szCs w:val="18"/>
              </w:rPr>
            </w:pPr>
          </w:p>
        </w:tc>
      </w:tr>
      <w:tr w:rsidR="00980629" w:rsidRPr="00340B0D" w14:paraId="1D44FFA9" w14:textId="77777777" w:rsidTr="00541D1A">
        <w:trPr>
          <w:ins w:id="5643"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2F9CF9F" w14:textId="77777777" w:rsidR="00980629" w:rsidRPr="00340B0D" w:rsidRDefault="00980629" w:rsidP="00541D1A">
            <w:pPr>
              <w:pStyle w:val="Default"/>
              <w:rPr>
                <w:ins w:id="5644" w:author="jonathan pritchard" w:date="2025-01-23T13:44:00Z" w16du:dateUtc="2025-01-23T13:44:00Z"/>
                <w:sz w:val="18"/>
                <w:szCs w:val="18"/>
              </w:rPr>
            </w:pPr>
            <w:ins w:id="5645"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9EECD1" w14:textId="77777777" w:rsidR="00980629" w:rsidRPr="00340B0D" w:rsidRDefault="00980629" w:rsidP="00541D1A">
            <w:pPr>
              <w:jc w:val="center"/>
              <w:rPr>
                <w:ins w:id="5646"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FEFD089" w14:textId="77777777" w:rsidR="00980629" w:rsidRPr="00340B0D" w:rsidRDefault="00980629" w:rsidP="00541D1A">
            <w:pPr>
              <w:rPr>
                <w:ins w:id="564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2003F8" w14:textId="77777777" w:rsidR="00980629" w:rsidRPr="00340B0D" w:rsidRDefault="00980629" w:rsidP="00541D1A">
            <w:pPr>
              <w:rPr>
                <w:ins w:id="5648" w:author="jonathan pritchard" w:date="2025-01-23T13:44:00Z" w16du:dateUtc="2025-01-23T13:44:00Z"/>
                <w:rFonts w:cs="Arial"/>
                <w:sz w:val="18"/>
                <w:szCs w:val="18"/>
              </w:rPr>
            </w:pPr>
          </w:p>
        </w:tc>
      </w:tr>
      <w:tr w:rsidR="00980629" w:rsidRPr="00340B0D" w14:paraId="306EB037" w14:textId="77777777" w:rsidTr="00541D1A">
        <w:trPr>
          <w:ins w:id="5649"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B10C391" w14:textId="77777777" w:rsidR="00980629" w:rsidRPr="00340B0D" w:rsidRDefault="00980629" w:rsidP="00541D1A">
            <w:pPr>
              <w:pStyle w:val="Default"/>
              <w:ind w:left="720"/>
              <w:rPr>
                <w:ins w:id="5650" w:author="jonathan pritchard" w:date="2025-01-23T13:44:00Z" w16du:dateUtc="2025-01-23T13:44:00Z"/>
                <w:sz w:val="18"/>
                <w:szCs w:val="18"/>
              </w:rPr>
            </w:pPr>
            <w:ins w:id="5651"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2B9553" w14:textId="77777777" w:rsidR="00980629" w:rsidRPr="00340B0D" w:rsidRDefault="00980629" w:rsidP="00541D1A">
            <w:pPr>
              <w:jc w:val="center"/>
              <w:rPr>
                <w:ins w:id="5652"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1C0C708A" w14:textId="77777777" w:rsidR="00980629" w:rsidRPr="00340B0D" w:rsidRDefault="00980629" w:rsidP="00541D1A">
            <w:pPr>
              <w:rPr>
                <w:ins w:id="5653"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4461A61" w14:textId="77777777" w:rsidR="00980629" w:rsidRPr="00340B0D" w:rsidRDefault="00980629" w:rsidP="00541D1A">
            <w:pPr>
              <w:rPr>
                <w:ins w:id="5654" w:author="jonathan pritchard" w:date="2025-01-23T13:44:00Z" w16du:dateUtc="2025-01-23T13:44:00Z"/>
                <w:rFonts w:cs="Arial"/>
                <w:sz w:val="18"/>
                <w:szCs w:val="18"/>
              </w:rPr>
            </w:pPr>
          </w:p>
        </w:tc>
      </w:tr>
      <w:tr w:rsidR="00980629" w:rsidRPr="00340B0D" w14:paraId="5B81528D" w14:textId="77777777" w:rsidTr="00541D1A">
        <w:trPr>
          <w:ins w:id="5655" w:author="jonathan pritchard" w:date="2025-01-23T13:44:00Z"/>
        </w:trPr>
        <w:tc>
          <w:tcPr>
            <w:tcW w:w="4375" w:type="dxa"/>
            <w:gridSpan w:val="3"/>
            <w:tcBorders>
              <w:top w:val="single" w:sz="4" w:space="0" w:color="auto"/>
              <w:left w:val="single" w:sz="12" w:space="0" w:color="auto"/>
              <w:bottom w:val="single" w:sz="12" w:space="0" w:color="auto"/>
              <w:right w:val="single" w:sz="4" w:space="0" w:color="auto"/>
            </w:tcBorders>
          </w:tcPr>
          <w:p w14:paraId="216AF191" w14:textId="77777777" w:rsidR="00980629" w:rsidRPr="00340B0D" w:rsidRDefault="00980629" w:rsidP="00541D1A">
            <w:pPr>
              <w:pStyle w:val="Default"/>
              <w:ind w:left="720"/>
              <w:rPr>
                <w:ins w:id="5656" w:author="jonathan pritchard" w:date="2025-01-23T13:44:00Z" w16du:dateUtc="2025-01-23T13:44:00Z"/>
                <w:sz w:val="18"/>
                <w:szCs w:val="18"/>
              </w:rPr>
            </w:pPr>
            <w:ins w:id="5657"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EC21B5F" w14:textId="77777777" w:rsidR="00980629" w:rsidRPr="00340B0D" w:rsidRDefault="00980629" w:rsidP="00541D1A">
            <w:pPr>
              <w:jc w:val="center"/>
              <w:rPr>
                <w:ins w:id="5658"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12" w:space="0" w:color="auto"/>
            </w:tcBorders>
          </w:tcPr>
          <w:p w14:paraId="17A0E13C" w14:textId="77777777" w:rsidR="00980629" w:rsidRPr="00340B0D" w:rsidRDefault="00980629" w:rsidP="00541D1A">
            <w:pPr>
              <w:rPr>
                <w:ins w:id="5659"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11ED667C" w14:textId="77777777" w:rsidR="00980629" w:rsidRPr="00340B0D" w:rsidRDefault="00980629" w:rsidP="00541D1A">
            <w:pPr>
              <w:rPr>
                <w:ins w:id="5660" w:author="jonathan pritchard" w:date="2025-01-23T13:44:00Z" w16du:dateUtc="2025-01-23T13:44:00Z"/>
                <w:rFonts w:cs="Arial"/>
                <w:sz w:val="18"/>
                <w:szCs w:val="18"/>
              </w:rPr>
            </w:pPr>
          </w:p>
        </w:tc>
      </w:tr>
      <w:tr w:rsidR="00980629" w:rsidRPr="00340B0D" w14:paraId="02A87DE2" w14:textId="77777777" w:rsidTr="00541D1A">
        <w:trPr>
          <w:ins w:id="5661"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48CB36" w14:textId="77777777" w:rsidR="00980629" w:rsidRPr="00EF63B4" w:rsidRDefault="00980629" w:rsidP="00541D1A">
            <w:pPr>
              <w:jc w:val="center"/>
              <w:rPr>
                <w:ins w:id="5662" w:author="jonathan pritchard" w:date="2025-01-23T13:44:00Z" w16du:dateUtc="2025-01-23T13:44:00Z"/>
                <w:rFonts w:cs="Arial"/>
                <w:sz w:val="18"/>
                <w:szCs w:val="18"/>
              </w:rPr>
            </w:pPr>
            <w:ins w:id="5663" w:author="jonathan pritchard" w:date="2025-01-23T13:44:00Z" w16du:dateUtc="2025-01-23T13:44:00Z">
              <w:r>
                <w:rPr>
                  <w:rFonts w:cs="Arial"/>
                  <w:b/>
                  <w:bCs/>
                  <w:sz w:val="18"/>
                  <w:szCs w:val="18"/>
                </w:rPr>
                <w:t>Additional</w:t>
              </w:r>
            </w:ins>
          </w:p>
        </w:tc>
      </w:tr>
      <w:tr w:rsidR="00980629" w:rsidRPr="00340B0D" w14:paraId="3271CFE9" w14:textId="77777777" w:rsidTr="00541D1A">
        <w:trPr>
          <w:ins w:id="5664"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4F20179" w14:textId="77777777" w:rsidR="00980629" w:rsidRPr="00340B0D" w:rsidRDefault="00980629" w:rsidP="00541D1A">
            <w:pPr>
              <w:pStyle w:val="Default"/>
              <w:ind w:left="720"/>
              <w:rPr>
                <w:ins w:id="5665"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2F458B" w14:textId="77777777" w:rsidR="00980629" w:rsidRPr="00340B0D" w:rsidRDefault="00980629" w:rsidP="00541D1A">
            <w:pPr>
              <w:jc w:val="center"/>
              <w:rPr>
                <w:ins w:id="5666"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78BB405" w14:textId="77777777" w:rsidR="00980629" w:rsidRPr="00340B0D" w:rsidRDefault="00980629" w:rsidP="00541D1A">
            <w:pPr>
              <w:rPr>
                <w:ins w:id="566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5860B70" w14:textId="77777777" w:rsidR="00980629" w:rsidRPr="00340B0D" w:rsidRDefault="00980629" w:rsidP="00541D1A">
            <w:pPr>
              <w:rPr>
                <w:ins w:id="5668" w:author="jonathan pritchard" w:date="2025-01-23T13:44:00Z" w16du:dateUtc="2025-01-23T13:44:00Z"/>
                <w:rFonts w:cs="Arial"/>
                <w:sz w:val="18"/>
                <w:szCs w:val="18"/>
              </w:rPr>
            </w:pPr>
          </w:p>
        </w:tc>
      </w:tr>
      <w:tr w:rsidR="00980629" w:rsidRPr="00340B0D" w14:paraId="307518D0" w14:textId="77777777" w:rsidTr="00541D1A">
        <w:trPr>
          <w:ins w:id="5669"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341D9D0" w14:textId="77777777" w:rsidR="00980629" w:rsidRPr="00340B0D" w:rsidRDefault="00980629" w:rsidP="00541D1A">
            <w:pPr>
              <w:pStyle w:val="Default"/>
              <w:ind w:left="720"/>
              <w:rPr>
                <w:ins w:id="5670"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04DD4EF" w14:textId="77777777" w:rsidR="00980629" w:rsidRPr="00340B0D" w:rsidRDefault="00980629" w:rsidP="00541D1A">
            <w:pPr>
              <w:jc w:val="center"/>
              <w:rPr>
                <w:ins w:id="5671"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4EE9C87" w14:textId="77777777" w:rsidR="00980629" w:rsidRPr="00340B0D" w:rsidRDefault="00980629" w:rsidP="00541D1A">
            <w:pPr>
              <w:rPr>
                <w:ins w:id="5672"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30F7E0BA" w14:textId="77777777" w:rsidR="00980629" w:rsidRPr="00340B0D" w:rsidRDefault="00980629" w:rsidP="00541D1A">
            <w:pPr>
              <w:rPr>
                <w:ins w:id="5673" w:author="jonathan pritchard" w:date="2025-01-23T13:44:00Z" w16du:dateUtc="2025-01-23T13:44:00Z"/>
                <w:rFonts w:cs="Arial"/>
                <w:sz w:val="18"/>
                <w:szCs w:val="18"/>
              </w:rPr>
            </w:pPr>
          </w:p>
        </w:tc>
      </w:tr>
      <w:tr w:rsidR="00980629" w:rsidRPr="00340B0D" w14:paraId="65ABB630" w14:textId="77777777" w:rsidTr="00541D1A">
        <w:trPr>
          <w:ins w:id="5674"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5A3DB" w14:textId="77777777" w:rsidR="00980629" w:rsidRPr="00340B0D" w:rsidRDefault="00980629" w:rsidP="00541D1A">
            <w:pPr>
              <w:jc w:val="center"/>
              <w:rPr>
                <w:ins w:id="5675" w:author="jonathan pritchard" w:date="2025-01-23T13:44:00Z" w16du:dateUtc="2025-01-23T13:44:00Z"/>
                <w:rFonts w:cs="Arial"/>
                <w:b/>
                <w:bCs/>
                <w:sz w:val="18"/>
                <w:szCs w:val="18"/>
              </w:rPr>
            </w:pPr>
            <w:ins w:id="5676" w:author="jonathan pritchard" w:date="2025-01-23T13:44:00Z" w16du:dateUtc="2025-01-23T13:44:00Z">
              <w:r w:rsidRPr="00340B0D">
                <w:rPr>
                  <w:rFonts w:cs="Arial"/>
                  <w:b/>
                  <w:bCs/>
                  <w:sz w:val="18"/>
                  <w:szCs w:val="18"/>
                </w:rPr>
                <w:t>Setup</w:t>
              </w:r>
            </w:ins>
          </w:p>
        </w:tc>
      </w:tr>
      <w:tr w:rsidR="001F420B" w:rsidRPr="00340B0D" w14:paraId="12CED244" w14:textId="77777777" w:rsidTr="00B71ECB">
        <w:trPr>
          <w:ins w:id="5677"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vAlign w:val="center"/>
          </w:tcPr>
          <w:p w14:paraId="63997FF5" w14:textId="42B7F90F" w:rsidR="001F420B" w:rsidRPr="00340B0D" w:rsidRDefault="001F420B" w:rsidP="001F420B">
            <w:pPr>
              <w:rPr>
                <w:ins w:id="5678" w:author="jonathan pritchard" w:date="2025-01-23T13:44:00Z" w16du:dateUtc="2025-01-23T13:44:00Z"/>
                <w:rFonts w:cs="Arial"/>
                <w:sz w:val="18"/>
                <w:szCs w:val="18"/>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1F420B">
              <w:rPr>
                <w:rFonts w:cs="Arial"/>
                <w:b/>
                <w:bCs/>
                <w:i/>
              </w:rPr>
              <w:t>101</w:t>
            </w:r>
            <w:r w:rsidRPr="001F420B">
              <w:rPr>
                <w:rFonts w:cs="Arial"/>
                <w:b/>
                <w:bCs/>
                <w:i/>
              </w:rPr>
              <w:t>2J</w:t>
            </w:r>
            <w:r w:rsidRPr="001F420B">
              <w:rPr>
                <w:rFonts w:cs="Arial"/>
                <w:b/>
                <w:bCs/>
                <w:i/>
              </w:rPr>
              <w:t>00</w:t>
            </w:r>
            <w:r w:rsidRPr="001F420B">
              <w:rPr>
                <w:rFonts w:cs="Arial"/>
                <w:b/>
                <w:bCs/>
                <w:i/>
              </w:rPr>
              <w:t>5X0002</w:t>
            </w:r>
          </w:p>
        </w:tc>
      </w:tr>
      <w:tr w:rsidR="001F420B" w:rsidRPr="00340B0D" w14:paraId="7EBA2913" w14:textId="77777777" w:rsidTr="00541D1A">
        <w:trPr>
          <w:ins w:id="5679"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36542A3" w14:textId="77777777" w:rsidR="001F420B" w:rsidRPr="00340B0D" w:rsidRDefault="001F420B" w:rsidP="001F420B">
            <w:pPr>
              <w:jc w:val="center"/>
              <w:rPr>
                <w:ins w:id="5680" w:author="jonathan pritchard" w:date="2025-01-23T13:44:00Z" w16du:dateUtc="2025-01-23T13:44:00Z"/>
                <w:rFonts w:cs="Arial"/>
                <w:b/>
                <w:bCs/>
                <w:sz w:val="18"/>
                <w:szCs w:val="18"/>
              </w:rPr>
            </w:pPr>
            <w:ins w:id="5681" w:author="jonathan pritchard" w:date="2025-01-23T13:44:00Z" w16du:dateUtc="2025-01-23T13:44:00Z">
              <w:r w:rsidRPr="00340B0D">
                <w:rPr>
                  <w:rFonts w:cs="Arial"/>
                  <w:b/>
                  <w:bCs/>
                  <w:sz w:val="18"/>
                  <w:szCs w:val="18"/>
                </w:rPr>
                <w:t>Action</w:t>
              </w:r>
            </w:ins>
          </w:p>
        </w:tc>
      </w:tr>
      <w:tr w:rsidR="001F420B" w:rsidRPr="00340B0D" w14:paraId="4F869A01" w14:textId="77777777" w:rsidTr="00541D1A">
        <w:trPr>
          <w:ins w:id="5682"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6C6B124" w14:textId="14E45DEA" w:rsidR="001F420B" w:rsidRPr="00110428" w:rsidRDefault="001F420B" w:rsidP="001F420B">
            <w:pPr>
              <w:rPr>
                <w:ins w:id="5683" w:author="jonathan pritchard" w:date="2025-01-23T13:44:00Z" w16du:dateUtc="2025-01-23T13:44:00Z"/>
                <w:rFonts w:cs="Arial"/>
                <w:b/>
                <w:bCs/>
              </w:rPr>
            </w:pPr>
            <w:r w:rsidRPr="007B7669">
              <w:rPr>
                <w:rFonts w:cs="Arial"/>
                <w:i/>
              </w:rPr>
              <w:lastRenderedPageBreak/>
              <w:t>View the features at position 32°22.450’S 61°24.250’E scale 1:2 000</w:t>
            </w:r>
          </w:p>
        </w:tc>
      </w:tr>
      <w:tr w:rsidR="001F420B" w:rsidRPr="00340B0D" w14:paraId="12CFAAD5" w14:textId="77777777" w:rsidTr="00541D1A">
        <w:trPr>
          <w:ins w:id="5684"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9CEEFBA" w14:textId="77777777" w:rsidR="001F420B" w:rsidRPr="00340B0D" w:rsidRDefault="001F420B" w:rsidP="001F420B">
            <w:pPr>
              <w:jc w:val="center"/>
              <w:rPr>
                <w:ins w:id="5685" w:author="jonathan pritchard" w:date="2025-01-23T13:44:00Z" w16du:dateUtc="2025-01-23T13:44:00Z"/>
                <w:rFonts w:cs="Arial"/>
                <w:sz w:val="18"/>
                <w:szCs w:val="18"/>
              </w:rPr>
            </w:pPr>
            <w:ins w:id="5686" w:author="jonathan pritchard" w:date="2025-01-23T13:44:00Z" w16du:dateUtc="2025-01-23T13:44:00Z">
              <w:r w:rsidRPr="00340B0D">
                <w:rPr>
                  <w:rFonts w:cs="Arial"/>
                  <w:b/>
                  <w:bCs/>
                  <w:sz w:val="18"/>
                  <w:szCs w:val="18"/>
                </w:rPr>
                <w:t>Results</w:t>
              </w:r>
            </w:ins>
          </w:p>
        </w:tc>
      </w:tr>
      <w:tr w:rsidR="001F420B" w:rsidRPr="00340B0D" w14:paraId="52B4419D" w14:textId="77777777" w:rsidTr="00C3621F">
        <w:trPr>
          <w:ins w:id="5687"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vAlign w:val="center"/>
          </w:tcPr>
          <w:p w14:paraId="66216C88" w14:textId="77777777" w:rsidR="001F420B" w:rsidRDefault="001F420B" w:rsidP="001F420B">
            <w:pPr>
              <w:rPr>
                <w:rFonts w:cs="Arial"/>
                <w:i/>
              </w:rPr>
            </w:pPr>
            <w:r w:rsidRPr="007B7669">
              <w:rPr>
                <w:rFonts w:cs="Arial"/>
                <w:i/>
              </w:rPr>
              <w:t>Confirm that items 1 and 2 display as shown in the graphic below:</w:t>
            </w:r>
          </w:p>
          <w:p w14:paraId="5B483F7B" w14:textId="77777777" w:rsidR="001F420B" w:rsidRDefault="001F420B" w:rsidP="001F420B">
            <w:pPr>
              <w:rPr>
                <w:rFonts w:cs="Arial"/>
                <w:i/>
                <w:sz w:val="18"/>
                <w:szCs w:val="18"/>
              </w:rPr>
            </w:pPr>
          </w:p>
          <w:p w14:paraId="1FDD2929" w14:textId="42FBB8AB" w:rsidR="001F420B" w:rsidRDefault="001F420B" w:rsidP="001F420B">
            <w:pPr>
              <w:rPr>
                <w:rFonts w:cs="Arial"/>
                <w:i/>
                <w:sz w:val="18"/>
                <w:szCs w:val="18"/>
              </w:rPr>
            </w:pPr>
            <w:r w:rsidRPr="00C43777">
              <w:rPr>
                <w:rFonts w:cs="Arial"/>
                <w:noProof/>
                <w:lang w:val="en-IN" w:eastAsia="en-IN"/>
              </w:rPr>
              <w:drawing>
                <wp:inline distT="0" distB="0" distL="0" distR="0" wp14:anchorId="4DE8424D" wp14:editId="62445711">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6"/>
                          <a:stretch>
                            <a:fillRect/>
                          </a:stretch>
                        </pic:blipFill>
                        <pic:spPr>
                          <a:xfrm>
                            <a:off x="0" y="0"/>
                            <a:ext cx="5836920" cy="2287905"/>
                          </a:xfrm>
                          <a:prstGeom prst="rect">
                            <a:avLst/>
                          </a:prstGeom>
                        </pic:spPr>
                      </pic:pic>
                    </a:graphicData>
                  </a:graphic>
                </wp:inline>
              </w:drawing>
            </w:r>
          </w:p>
          <w:p w14:paraId="0BC9F3DD" w14:textId="77777777" w:rsidR="001F420B" w:rsidRDefault="001F420B" w:rsidP="001F420B">
            <w:pPr>
              <w:rPr>
                <w:rFonts w:cs="Arial"/>
                <w:sz w:val="18"/>
                <w:szCs w:val="18"/>
              </w:rPr>
            </w:pPr>
          </w:p>
          <w:p w14:paraId="54F2809B" w14:textId="77777777" w:rsidR="001F420B" w:rsidRDefault="001F420B" w:rsidP="001F420B">
            <w:pPr>
              <w:jc w:val="center"/>
              <w:rPr>
                <w:noProof/>
                <w:lang w:eastAsia="en-GB"/>
              </w:rPr>
            </w:pPr>
            <w:r>
              <w:rPr>
                <w:noProof/>
                <w:lang w:eastAsia="en-GB"/>
              </w:rPr>
              <w:t xml:space="preserve">Alternative 1: Orange slashes are under left hand side dark brown area </w:t>
            </w:r>
          </w:p>
          <w:p w14:paraId="6F3EBD56" w14:textId="763C9797" w:rsidR="001F420B" w:rsidRDefault="001F420B" w:rsidP="001F420B">
            <w:pPr>
              <w:rPr>
                <w:rFonts w:cs="Arial"/>
                <w:sz w:val="18"/>
                <w:szCs w:val="18"/>
              </w:rPr>
            </w:pPr>
            <w:r>
              <w:rPr>
                <w:b/>
                <w:noProof/>
                <w:lang w:eastAsia="en-GB"/>
              </w:rPr>
              <w:t>tbd</w:t>
            </w:r>
          </w:p>
          <w:p w14:paraId="1D9DA121" w14:textId="77777777" w:rsidR="001F420B" w:rsidRDefault="001F420B" w:rsidP="001F420B">
            <w:pPr>
              <w:rPr>
                <w:rFonts w:cs="Arial"/>
                <w:sz w:val="18"/>
                <w:szCs w:val="18"/>
              </w:rPr>
            </w:pPr>
          </w:p>
          <w:p w14:paraId="4FFEF162" w14:textId="1C3E4722" w:rsidR="001F420B" w:rsidRDefault="001F420B" w:rsidP="001F420B">
            <w:pPr>
              <w:rPr>
                <w:rFonts w:cs="Arial"/>
                <w:sz w:val="18"/>
                <w:szCs w:val="18"/>
              </w:rPr>
            </w:pPr>
            <w:r w:rsidRPr="00C43777">
              <w:rPr>
                <w:noProof/>
                <w:lang w:val="en-IN" w:eastAsia="en-IN"/>
              </w:rPr>
              <w:drawing>
                <wp:inline distT="0" distB="0" distL="0" distR="0" wp14:anchorId="1C3BB4F3" wp14:editId="3999A0B3">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36"/>
                          <a:stretch>
                            <a:fillRect/>
                          </a:stretch>
                        </pic:blipFill>
                        <pic:spPr>
                          <a:xfrm>
                            <a:off x="0" y="0"/>
                            <a:ext cx="5836920" cy="2287905"/>
                          </a:xfrm>
                          <a:prstGeom prst="rect">
                            <a:avLst/>
                          </a:prstGeom>
                        </pic:spPr>
                      </pic:pic>
                    </a:graphicData>
                  </a:graphic>
                </wp:inline>
              </w:drawing>
            </w:r>
          </w:p>
          <w:p w14:paraId="42631B51" w14:textId="77777777" w:rsidR="001F420B" w:rsidRDefault="001F420B" w:rsidP="001F420B">
            <w:pPr>
              <w:jc w:val="center"/>
              <w:rPr>
                <w:noProof/>
                <w:lang w:eastAsia="en-GB"/>
              </w:rPr>
            </w:pPr>
            <w:r>
              <w:rPr>
                <w:noProof/>
                <w:lang w:eastAsia="en-GB"/>
              </w:rPr>
              <w:t>Alternative 2: Orange slashes are above left hand side dark brown area</w:t>
            </w:r>
          </w:p>
          <w:p w14:paraId="611C7841" w14:textId="6F1BD9E6" w:rsidR="001F420B" w:rsidRDefault="001F420B" w:rsidP="001F420B">
            <w:pPr>
              <w:rPr>
                <w:rFonts w:cs="Arial"/>
                <w:sz w:val="18"/>
                <w:szCs w:val="18"/>
              </w:rPr>
            </w:pPr>
            <w:r>
              <w:rPr>
                <w:b/>
                <w:noProof/>
                <w:lang w:eastAsia="en-GB"/>
              </w:rPr>
              <w:t>tbd</w:t>
            </w:r>
          </w:p>
          <w:p w14:paraId="480A6AE9" w14:textId="15BAF598" w:rsidR="001F420B" w:rsidRPr="00340B0D" w:rsidRDefault="001F420B" w:rsidP="001F420B">
            <w:pPr>
              <w:rPr>
                <w:ins w:id="5688" w:author="jonathan pritchard" w:date="2025-01-23T13:44:00Z" w16du:dateUtc="2025-01-23T13:44:00Z"/>
                <w:rFonts w:cs="Arial"/>
                <w:sz w:val="18"/>
                <w:szCs w:val="18"/>
              </w:rPr>
            </w:pPr>
          </w:p>
        </w:tc>
      </w:tr>
    </w:tbl>
    <w:p w14:paraId="2CBC8F85" w14:textId="26842603" w:rsidR="006C7785" w:rsidRDefault="006C7785" w:rsidP="006C7785">
      <w:pPr>
        <w:spacing w:line="240" w:lineRule="auto"/>
        <w:rPr>
          <w:rFonts w:cs="Arial"/>
        </w:rPr>
      </w:pPr>
      <w:r w:rsidRPr="007B7669">
        <w:rPr>
          <w:rFonts w:cs="Arial"/>
        </w:rPr>
        <w:br w:type="page"/>
      </w:r>
    </w:p>
    <w:p w14:paraId="2098482C" w14:textId="77777777" w:rsidR="00D25516" w:rsidRDefault="00D25516" w:rsidP="006C7785">
      <w:pPr>
        <w:spacing w:line="240" w:lineRule="auto"/>
        <w:rPr>
          <w:rFonts w:cs="Arial"/>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501BED37"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FC2056" w14:textId="77777777" w:rsidR="00D25516" w:rsidRPr="00340B0D" w:rsidRDefault="00D25516" w:rsidP="00087740">
            <w:pPr>
              <w:jc w:val="center"/>
              <w:rPr>
                <w:ins w:id="5689" w:author="jonathan pritchard" w:date="2025-01-23T13:43:00Z" w16du:dateUtc="2025-01-23T13:43:00Z"/>
                <w:rFonts w:cs="Arial"/>
                <w:b/>
                <w:bCs/>
                <w:sz w:val="18"/>
                <w:szCs w:val="18"/>
              </w:rPr>
            </w:pPr>
            <w:ins w:id="5690"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F7172F5" w14:textId="66AED8F9" w:rsidR="00D25516" w:rsidRPr="00C87169" w:rsidRDefault="00D25516" w:rsidP="00087740">
            <w:pPr>
              <w:jc w:val="center"/>
              <w:rPr>
                <w:ins w:id="5691" w:author="jonathan pritchard" w:date="2025-01-23T13:43:00Z" w16du:dateUtc="2025-01-23T13:43:00Z"/>
                <w:rFonts w:cs="Arial"/>
                <w:bCs/>
              </w:rPr>
            </w:pPr>
            <w:r w:rsidRPr="00E32E24">
              <w:rPr>
                <w:rFonts w:cs="Arial"/>
              </w:rPr>
              <w:t>BoundaryDisplay2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E542626" w14:textId="77777777" w:rsidR="00D25516" w:rsidRPr="00340B0D" w:rsidRDefault="00D25516" w:rsidP="00087740">
            <w:pPr>
              <w:jc w:val="center"/>
              <w:rPr>
                <w:ins w:id="5692" w:author="jonathan pritchard" w:date="2025-01-23T13:43:00Z" w16du:dateUtc="2025-01-23T13:43:00Z"/>
                <w:rFonts w:cs="Arial"/>
                <w:b/>
                <w:bCs/>
                <w:sz w:val="18"/>
                <w:szCs w:val="18"/>
              </w:rPr>
            </w:pPr>
            <w:ins w:id="5693"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E6E5F2" w14:textId="77777777" w:rsidR="00D25516" w:rsidRPr="00E32E24" w:rsidRDefault="00D25516" w:rsidP="00D25516">
            <w:pPr>
              <w:spacing w:line="240" w:lineRule="auto"/>
              <w:rPr>
                <w:rFonts w:cs="Arial"/>
                <w:color w:val="000000"/>
              </w:rPr>
            </w:pPr>
            <w:r w:rsidRPr="00E32E24">
              <w:rPr>
                <w:rFonts w:cs="Arial"/>
                <w:color w:val="000000"/>
              </w:rPr>
              <w:t>S-98 C-7.2.9</w:t>
            </w:r>
          </w:p>
          <w:p w14:paraId="2D487777" w14:textId="6F9450A6" w:rsidR="00D25516" w:rsidRPr="00F95BCA" w:rsidRDefault="00D25516" w:rsidP="00087740">
            <w:pPr>
              <w:spacing w:line="240" w:lineRule="auto"/>
              <w:rPr>
                <w:ins w:id="5694" w:author="jonathan pritchard" w:date="2025-01-23T13:43:00Z" w16du:dateUtc="2025-01-23T13:43:00Z"/>
                <w:rFonts w:ascii="Calibri" w:hAnsi="Calibri" w:cs="Calibri"/>
                <w:color w:val="000000"/>
              </w:rPr>
            </w:pPr>
          </w:p>
        </w:tc>
      </w:tr>
      <w:tr w:rsidR="00D25516" w:rsidRPr="00340B0D" w14:paraId="6C89FE6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840C7" w14:textId="77777777" w:rsidR="00D25516" w:rsidRPr="00340B0D" w:rsidRDefault="00D25516" w:rsidP="00087740">
            <w:pPr>
              <w:rPr>
                <w:ins w:id="5695" w:author="jonathan pritchard" w:date="2025-01-23T13:43:00Z" w16du:dateUtc="2025-01-23T13:43:00Z"/>
                <w:rFonts w:cs="Arial"/>
                <w:b/>
                <w:bCs/>
                <w:sz w:val="18"/>
                <w:szCs w:val="18"/>
              </w:rPr>
            </w:pPr>
            <w:ins w:id="5696" w:author="jonathan pritchard" w:date="2025-01-23T13:43:00Z" w16du:dateUtc="2025-01-23T13:43:00Z">
              <w:r w:rsidRPr="00340B0D">
                <w:rPr>
                  <w:rFonts w:cs="Arial"/>
                  <w:b/>
                  <w:bCs/>
                  <w:sz w:val="18"/>
                  <w:szCs w:val="18"/>
                </w:rPr>
                <w:t>Test Description</w:t>
              </w:r>
            </w:ins>
          </w:p>
        </w:tc>
      </w:tr>
      <w:tr w:rsidR="00D25516" w:rsidRPr="009C22F4" w14:paraId="2E09DE46"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B6F406" w14:textId="77777777" w:rsidR="00D25516" w:rsidRDefault="00D25516" w:rsidP="00D25516">
            <w:pPr>
              <w:rPr>
                <w:rFonts w:cs="Arial"/>
                <w:i/>
              </w:rPr>
            </w:pPr>
          </w:p>
          <w:p w14:paraId="6791B2A2" w14:textId="5B7ECE23" w:rsidR="00D25516" w:rsidRDefault="00D25516" w:rsidP="00D25516">
            <w:pPr>
              <w:rPr>
                <w:rFonts w:cs="Arial"/>
                <w:i/>
              </w:rPr>
            </w:pPr>
            <w:r w:rsidRPr="00E32E24">
              <w:rPr>
                <w:rFonts w:cs="Arial"/>
                <w:i/>
              </w:rPr>
              <w:t>Scale boundary display</w:t>
            </w:r>
          </w:p>
          <w:p w14:paraId="1221997C" w14:textId="673E40D2" w:rsidR="00D25516" w:rsidRPr="009C22F4" w:rsidRDefault="00D25516" w:rsidP="00D25516">
            <w:pPr>
              <w:rPr>
                <w:ins w:id="5697" w:author="jonathan pritchard" w:date="2025-01-23T13:43:00Z" w16du:dateUtc="2025-01-23T13:43:00Z"/>
                <w:rFonts w:cs="Arial"/>
                <w:i/>
              </w:rPr>
            </w:pPr>
          </w:p>
        </w:tc>
      </w:tr>
      <w:tr w:rsidR="00D25516" w:rsidRPr="00340B0D" w14:paraId="77D98BFD"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0EE0F" w14:textId="77777777" w:rsidR="00D25516" w:rsidRPr="00340B0D" w:rsidRDefault="00D25516" w:rsidP="00D25516">
            <w:pPr>
              <w:jc w:val="center"/>
              <w:rPr>
                <w:ins w:id="5698" w:author="jonathan pritchard" w:date="2025-01-23T13:43:00Z" w16du:dateUtc="2025-01-23T13:43:00Z"/>
                <w:rFonts w:cs="Arial"/>
                <w:b/>
                <w:bCs/>
                <w:sz w:val="18"/>
                <w:szCs w:val="18"/>
              </w:rPr>
            </w:pPr>
            <w:ins w:id="5699" w:author="jonathan pritchard" w:date="2025-01-23T13:43:00Z" w16du:dateUtc="2025-01-23T13:43:00Z">
              <w:r w:rsidRPr="00340B0D">
                <w:rPr>
                  <w:rFonts w:cs="Arial"/>
                  <w:b/>
                  <w:bCs/>
                  <w:sz w:val="18"/>
                  <w:szCs w:val="18"/>
                </w:rPr>
                <w:t>Loaded Data</w:t>
              </w:r>
            </w:ins>
          </w:p>
        </w:tc>
      </w:tr>
      <w:tr w:rsidR="00D25516" w:rsidRPr="00340B0D" w14:paraId="2644CEF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FDC613E" w14:textId="77777777" w:rsidR="00D25516" w:rsidRPr="00340B0D" w:rsidRDefault="00D25516" w:rsidP="00D25516">
            <w:pPr>
              <w:jc w:val="center"/>
              <w:rPr>
                <w:ins w:id="5700" w:author="jonathan pritchard" w:date="2025-01-23T13:43:00Z" w16du:dateUtc="2025-01-23T13:43:00Z"/>
                <w:rFonts w:cs="Arial"/>
                <w:b/>
                <w:bCs/>
                <w:sz w:val="18"/>
                <w:szCs w:val="18"/>
              </w:rPr>
            </w:pPr>
            <w:ins w:id="5701"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48B7CEF" w14:textId="77777777" w:rsidR="00D25516" w:rsidRPr="00340B0D" w:rsidRDefault="00D25516" w:rsidP="00D25516">
            <w:pPr>
              <w:jc w:val="center"/>
              <w:rPr>
                <w:ins w:id="5702" w:author="jonathan pritchard" w:date="2025-01-23T13:43:00Z" w16du:dateUtc="2025-01-23T13:43:00Z"/>
                <w:rFonts w:cs="Arial"/>
                <w:b/>
                <w:bCs/>
                <w:sz w:val="18"/>
                <w:szCs w:val="18"/>
              </w:rPr>
            </w:pPr>
          </w:p>
        </w:tc>
      </w:tr>
      <w:tr w:rsidR="00D25516" w:rsidRPr="00340B0D" w14:paraId="6533888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8C3BF9B" w14:textId="77777777" w:rsidR="00D25516" w:rsidRPr="00340B0D" w:rsidRDefault="00D25516" w:rsidP="00D25516">
            <w:pPr>
              <w:rPr>
                <w:ins w:id="5703"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89A5ECC" w14:textId="77777777" w:rsidR="00D25516" w:rsidRPr="00340B0D" w:rsidRDefault="00D25516" w:rsidP="00D25516">
            <w:pPr>
              <w:rPr>
                <w:ins w:id="5704" w:author="jonathan pritchard" w:date="2025-01-23T13:43:00Z" w16du:dateUtc="2025-01-23T13:43:00Z"/>
                <w:rFonts w:cs="Arial"/>
                <w:sz w:val="18"/>
                <w:szCs w:val="18"/>
              </w:rPr>
            </w:pPr>
          </w:p>
        </w:tc>
      </w:tr>
      <w:tr w:rsidR="00D25516" w:rsidRPr="00340B0D" w14:paraId="29EE73CD"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508B940" w14:textId="77777777" w:rsidR="00D25516" w:rsidRPr="00340B0D" w:rsidRDefault="00D25516" w:rsidP="00D25516">
            <w:pPr>
              <w:rPr>
                <w:ins w:id="5705"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AB76D72" w14:textId="77777777" w:rsidR="00D25516" w:rsidRPr="00340B0D" w:rsidRDefault="00D25516" w:rsidP="00D25516">
            <w:pPr>
              <w:rPr>
                <w:ins w:id="5706" w:author="jonathan pritchard" w:date="2025-01-23T13:43:00Z" w16du:dateUtc="2025-01-23T13:43:00Z"/>
                <w:rFonts w:cs="Arial"/>
                <w:sz w:val="18"/>
                <w:szCs w:val="18"/>
              </w:rPr>
            </w:pPr>
          </w:p>
        </w:tc>
      </w:tr>
      <w:tr w:rsidR="00D25516" w:rsidRPr="00340B0D" w14:paraId="577A2583"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DD3A97" w14:textId="77777777" w:rsidR="00D25516" w:rsidRPr="00340B0D" w:rsidRDefault="00D25516" w:rsidP="00D25516">
            <w:pPr>
              <w:jc w:val="center"/>
              <w:rPr>
                <w:ins w:id="5707" w:author="jonathan pritchard" w:date="2025-01-23T13:43:00Z" w16du:dateUtc="2025-01-23T13:43:00Z"/>
                <w:rFonts w:cs="Arial"/>
                <w:b/>
                <w:bCs/>
                <w:sz w:val="18"/>
                <w:szCs w:val="18"/>
              </w:rPr>
            </w:pPr>
            <w:ins w:id="5708"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1D98C2" w14:textId="77777777" w:rsidR="00D25516" w:rsidRPr="00340B0D" w:rsidRDefault="00D25516" w:rsidP="00D25516">
            <w:pPr>
              <w:jc w:val="center"/>
              <w:rPr>
                <w:ins w:id="5709" w:author="jonathan pritchard" w:date="2025-01-23T13:43:00Z" w16du:dateUtc="2025-01-23T13:43:00Z"/>
                <w:rFonts w:cs="Arial"/>
                <w:b/>
                <w:bCs/>
                <w:sz w:val="18"/>
                <w:szCs w:val="18"/>
              </w:rPr>
            </w:pPr>
            <w:ins w:id="5710"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645601BB" w14:textId="77777777" w:rsidTr="00087740">
        <w:customXmlInsRangeStart w:id="5711" w:author="jonathan pritchard" w:date="2025-01-23T13:43:00Z"/>
        <w:sdt>
          <w:sdtPr>
            <w:rPr>
              <w:rFonts w:cs="Arial"/>
              <w:sz w:val="18"/>
              <w:szCs w:val="18"/>
            </w:rPr>
            <w:alias w:val="Diplay Category"/>
            <w:tag w:val="Diplay Categor"/>
            <w:id w:val="832338445"/>
            <w:placeholder>
              <w:docPart w:val="636C58EC762C490AA37BEB531E101E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711"/>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3FE0708" w14:textId="77777777" w:rsidR="00D25516" w:rsidRPr="00340B0D" w:rsidRDefault="00D25516" w:rsidP="00D25516">
                <w:pPr>
                  <w:rPr>
                    <w:ins w:id="5712" w:author="jonathan pritchard" w:date="2025-01-23T13:43:00Z" w16du:dateUtc="2025-01-23T13:43:00Z"/>
                    <w:rFonts w:cs="Arial"/>
                    <w:sz w:val="18"/>
                    <w:szCs w:val="18"/>
                  </w:rPr>
                </w:pPr>
                <w:ins w:id="5713" w:author="jonathan pritchard" w:date="2025-01-23T13:43:00Z" w16du:dateUtc="2025-01-23T13:43:00Z">
                  <w:r>
                    <w:rPr>
                      <w:rFonts w:cs="Arial"/>
                      <w:sz w:val="18"/>
                      <w:szCs w:val="18"/>
                    </w:rPr>
                    <w:t>Other</w:t>
                  </w:r>
                </w:ins>
              </w:p>
            </w:tc>
            <w:customXmlInsRangeStart w:id="5714" w:author="jonathan pritchard" w:date="2025-01-23T13:43:00Z"/>
          </w:sdtContent>
        </w:sdt>
        <w:customXmlInsRangeEnd w:id="5714"/>
        <w:tc>
          <w:tcPr>
            <w:tcW w:w="3871" w:type="dxa"/>
            <w:gridSpan w:val="5"/>
            <w:tcBorders>
              <w:left w:val="single" w:sz="12" w:space="0" w:color="auto"/>
              <w:bottom w:val="single" w:sz="4" w:space="0" w:color="auto"/>
              <w:right w:val="single" w:sz="4" w:space="0" w:color="auto"/>
            </w:tcBorders>
            <w:shd w:val="clear" w:color="auto" w:fill="auto"/>
          </w:tcPr>
          <w:p w14:paraId="43607BB9" w14:textId="77777777" w:rsidR="00D25516" w:rsidRPr="00340B0D" w:rsidRDefault="00D25516" w:rsidP="00D25516">
            <w:pPr>
              <w:rPr>
                <w:ins w:id="5715" w:author="jonathan pritchard" w:date="2025-01-23T13:43:00Z" w16du:dateUtc="2025-01-23T13:43:00Z"/>
                <w:rFonts w:cs="Arial"/>
                <w:sz w:val="18"/>
                <w:szCs w:val="18"/>
              </w:rPr>
            </w:pPr>
            <w:ins w:id="5716"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7773C6D" w14:textId="77777777" w:rsidR="00D25516" w:rsidRPr="00340B0D" w:rsidRDefault="00D25516" w:rsidP="00D25516">
            <w:pPr>
              <w:jc w:val="center"/>
              <w:rPr>
                <w:ins w:id="5717" w:author="jonathan pritchard" w:date="2025-01-23T13:43:00Z" w16du:dateUtc="2025-01-23T13:43:00Z"/>
                <w:rFonts w:cs="Arial"/>
                <w:sz w:val="18"/>
                <w:szCs w:val="18"/>
              </w:rPr>
            </w:pPr>
          </w:p>
        </w:tc>
      </w:tr>
      <w:tr w:rsidR="00D25516" w:rsidRPr="00340B0D" w14:paraId="75775021"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8D3E7F" w14:textId="77777777" w:rsidR="00D25516" w:rsidRPr="00340B0D" w:rsidRDefault="00D25516" w:rsidP="00D25516">
            <w:pPr>
              <w:jc w:val="center"/>
              <w:rPr>
                <w:ins w:id="5718" w:author="jonathan pritchard" w:date="2025-01-23T13:43:00Z" w16du:dateUtc="2025-01-23T13:43:00Z"/>
                <w:rFonts w:cs="Arial"/>
                <w:b/>
                <w:bCs/>
                <w:sz w:val="18"/>
                <w:szCs w:val="18"/>
              </w:rPr>
            </w:pPr>
            <w:ins w:id="5719"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FA366A1" w14:textId="77777777" w:rsidR="00D25516" w:rsidRPr="00340B0D" w:rsidRDefault="00D25516" w:rsidP="00D25516">
            <w:pPr>
              <w:rPr>
                <w:ins w:id="5720" w:author="jonathan pritchard" w:date="2025-01-23T13:43:00Z" w16du:dateUtc="2025-01-23T13:43:00Z"/>
                <w:rFonts w:cs="Arial"/>
                <w:sz w:val="18"/>
                <w:szCs w:val="18"/>
              </w:rPr>
            </w:pPr>
            <w:ins w:id="5721"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AA4F5D3" w14:textId="77777777" w:rsidR="00D25516" w:rsidRPr="00340B0D" w:rsidRDefault="00D25516" w:rsidP="00D25516">
            <w:pPr>
              <w:jc w:val="center"/>
              <w:rPr>
                <w:ins w:id="5722" w:author="jonathan pritchard" w:date="2025-01-23T13:43:00Z" w16du:dateUtc="2025-01-23T13:43:00Z"/>
                <w:rFonts w:cs="Arial"/>
                <w:sz w:val="18"/>
                <w:szCs w:val="18"/>
              </w:rPr>
            </w:pPr>
          </w:p>
        </w:tc>
      </w:tr>
      <w:tr w:rsidR="00D25516" w:rsidRPr="00340B0D" w14:paraId="4432BC9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49EFD4" w14:textId="77777777" w:rsidR="00D25516" w:rsidRPr="00340B0D" w:rsidRDefault="00D25516" w:rsidP="00D25516">
            <w:pPr>
              <w:rPr>
                <w:ins w:id="5723" w:author="jonathan pritchard" w:date="2025-01-23T13:43:00Z" w16du:dateUtc="2025-01-23T13:43:00Z"/>
                <w:rFonts w:cs="Arial"/>
                <w:sz w:val="18"/>
                <w:szCs w:val="18"/>
              </w:rPr>
            </w:pPr>
            <w:ins w:id="5724"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2A34F" w14:textId="77777777" w:rsidR="00D25516" w:rsidRPr="00340B0D" w:rsidRDefault="00D25516" w:rsidP="00D25516">
            <w:pPr>
              <w:rPr>
                <w:ins w:id="5725" w:author="jonathan pritchard" w:date="2025-01-23T13:43:00Z" w16du:dateUtc="2025-01-23T13:43:00Z"/>
                <w:rFonts w:cs="Arial"/>
                <w:sz w:val="18"/>
                <w:szCs w:val="18"/>
              </w:rPr>
            </w:pPr>
          </w:p>
        </w:tc>
        <w:tc>
          <w:tcPr>
            <w:tcW w:w="3871" w:type="dxa"/>
            <w:gridSpan w:val="5"/>
            <w:tcBorders>
              <w:left w:val="single" w:sz="12" w:space="0" w:color="auto"/>
            </w:tcBorders>
          </w:tcPr>
          <w:p w14:paraId="66BFDAF3" w14:textId="77777777" w:rsidR="00D25516" w:rsidRPr="00340B0D" w:rsidRDefault="00D25516" w:rsidP="00D25516">
            <w:pPr>
              <w:rPr>
                <w:ins w:id="5726" w:author="jonathan pritchard" w:date="2025-01-23T13:43:00Z" w16du:dateUtc="2025-01-23T13:43:00Z"/>
                <w:rFonts w:cs="Arial"/>
                <w:sz w:val="18"/>
                <w:szCs w:val="18"/>
              </w:rPr>
            </w:pPr>
            <w:ins w:id="5727"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693F8087" w14:textId="77777777" w:rsidR="00D25516" w:rsidRPr="00340B0D" w:rsidRDefault="00D25516" w:rsidP="00D25516">
            <w:pPr>
              <w:jc w:val="center"/>
              <w:rPr>
                <w:ins w:id="5728" w:author="jonathan pritchard" w:date="2025-01-23T13:43:00Z" w16du:dateUtc="2025-01-23T13:43:00Z"/>
                <w:rFonts w:cs="Arial"/>
                <w:sz w:val="18"/>
                <w:szCs w:val="18"/>
              </w:rPr>
            </w:pPr>
          </w:p>
        </w:tc>
      </w:tr>
      <w:tr w:rsidR="00D25516" w:rsidRPr="00340B0D" w14:paraId="1CD846A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79EF3A" w14:textId="77777777" w:rsidR="00D25516" w:rsidRPr="00340B0D" w:rsidRDefault="00D25516" w:rsidP="00D25516">
            <w:pPr>
              <w:rPr>
                <w:ins w:id="5729" w:author="jonathan pritchard" w:date="2025-01-23T13:43:00Z" w16du:dateUtc="2025-01-23T13:43:00Z"/>
                <w:rFonts w:cs="Arial"/>
                <w:sz w:val="18"/>
                <w:szCs w:val="18"/>
              </w:rPr>
            </w:pPr>
            <w:ins w:id="5730"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DB8660" w14:textId="77777777" w:rsidR="00D25516" w:rsidRPr="00340B0D" w:rsidRDefault="00D25516" w:rsidP="00D25516">
            <w:pPr>
              <w:rPr>
                <w:ins w:id="5731" w:author="jonathan pritchard" w:date="2025-01-23T13:43:00Z" w16du:dateUtc="2025-01-23T13:43:00Z"/>
                <w:rFonts w:cs="Arial"/>
                <w:sz w:val="18"/>
                <w:szCs w:val="18"/>
              </w:rPr>
            </w:pPr>
          </w:p>
        </w:tc>
        <w:tc>
          <w:tcPr>
            <w:tcW w:w="3871" w:type="dxa"/>
            <w:gridSpan w:val="5"/>
            <w:tcBorders>
              <w:left w:val="single" w:sz="12" w:space="0" w:color="auto"/>
            </w:tcBorders>
          </w:tcPr>
          <w:p w14:paraId="51BEBF7B" w14:textId="77777777" w:rsidR="00D25516" w:rsidRPr="00340B0D" w:rsidRDefault="00D25516" w:rsidP="00D25516">
            <w:pPr>
              <w:rPr>
                <w:ins w:id="5732" w:author="jonathan pritchard" w:date="2025-01-23T13:43:00Z" w16du:dateUtc="2025-01-23T13:43:00Z"/>
                <w:rFonts w:cs="Arial"/>
                <w:sz w:val="18"/>
                <w:szCs w:val="18"/>
              </w:rPr>
            </w:pPr>
            <w:ins w:id="5733"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1DC4AAC7" w14:textId="77777777" w:rsidR="00D25516" w:rsidRPr="00340B0D" w:rsidRDefault="00D25516" w:rsidP="00D25516">
            <w:pPr>
              <w:jc w:val="center"/>
              <w:rPr>
                <w:ins w:id="5734" w:author="jonathan pritchard" w:date="2025-01-23T13:43:00Z" w16du:dateUtc="2025-01-23T13:43:00Z"/>
                <w:rFonts w:cs="Arial"/>
                <w:sz w:val="18"/>
                <w:szCs w:val="18"/>
              </w:rPr>
            </w:pPr>
          </w:p>
        </w:tc>
      </w:tr>
      <w:tr w:rsidR="00D25516" w:rsidRPr="00340B0D" w14:paraId="753326C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1B042E" w14:textId="77777777" w:rsidR="00D25516" w:rsidRPr="00340B0D" w:rsidRDefault="00D25516" w:rsidP="00D25516">
            <w:pPr>
              <w:rPr>
                <w:ins w:id="5735" w:author="jonathan pritchard" w:date="2025-01-23T13:43:00Z" w16du:dateUtc="2025-01-23T13:43:00Z"/>
                <w:rFonts w:cs="Arial"/>
                <w:sz w:val="18"/>
                <w:szCs w:val="18"/>
              </w:rPr>
            </w:pPr>
            <w:ins w:id="5736"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7C2331" w14:textId="77777777" w:rsidR="00D25516" w:rsidRPr="00340B0D" w:rsidRDefault="00D25516" w:rsidP="00D25516">
            <w:pPr>
              <w:rPr>
                <w:ins w:id="5737" w:author="jonathan pritchard" w:date="2025-01-23T13:43:00Z" w16du:dateUtc="2025-01-23T13:43:00Z"/>
                <w:rFonts w:cs="Arial"/>
                <w:sz w:val="18"/>
                <w:szCs w:val="18"/>
              </w:rPr>
            </w:pPr>
          </w:p>
        </w:tc>
        <w:tc>
          <w:tcPr>
            <w:tcW w:w="3871" w:type="dxa"/>
            <w:gridSpan w:val="5"/>
            <w:tcBorders>
              <w:left w:val="single" w:sz="12" w:space="0" w:color="auto"/>
            </w:tcBorders>
          </w:tcPr>
          <w:p w14:paraId="105ED769" w14:textId="77777777" w:rsidR="00D25516" w:rsidRPr="00340B0D" w:rsidRDefault="00D25516" w:rsidP="00D25516">
            <w:pPr>
              <w:rPr>
                <w:ins w:id="5738" w:author="jonathan pritchard" w:date="2025-01-23T13:43:00Z" w16du:dateUtc="2025-01-23T13:43:00Z"/>
                <w:rFonts w:cs="Arial"/>
                <w:b/>
                <w:bCs/>
                <w:sz w:val="18"/>
                <w:szCs w:val="18"/>
              </w:rPr>
            </w:pPr>
            <w:ins w:id="5739"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17A8AFF" w14:textId="77777777" w:rsidR="00D25516" w:rsidRPr="00340B0D" w:rsidRDefault="00D25516" w:rsidP="00D25516">
            <w:pPr>
              <w:jc w:val="center"/>
              <w:rPr>
                <w:ins w:id="5740" w:author="jonathan pritchard" w:date="2025-01-23T13:43:00Z" w16du:dateUtc="2025-01-23T13:43:00Z"/>
                <w:rFonts w:cs="Arial"/>
                <w:sz w:val="18"/>
                <w:szCs w:val="18"/>
              </w:rPr>
            </w:pPr>
          </w:p>
        </w:tc>
      </w:tr>
      <w:tr w:rsidR="00D25516" w:rsidRPr="00340B0D" w14:paraId="280CE2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3D82B" w14:textId="77777777" w:rsidR="00D25516" w:rsidRPr="00340B0D" w:rsidRDefault="00D25516" w:rsidP="00D25516">
            <w:pPr>
              <w:rPr>
                <w:ins w:id="5741" w:author="jonathan pritchard" w:date="2025-01-23T13:43:00Z" w16du:dateUtc="2025-01-23T13:43:00Z"/>
                <w:rFonts w:cs="Arial"/>
                <w:sz w:val="18"/>
                <w:szCs w:val="18"/>
              </w:rPr>
            </w:pPr>
            <w:ins w:id="5742"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68B9DE" w14:textId="77777777" w:rsidR="00D25516" w:rsidRPr="00340B0D" w:rsidRDefault="00D25516" w:rsidP="00D25516">
            <w:pPr>
              <w:rPr>
                <w:ins w:id="5743" w:author="jonathan pritchard" w:date="2025-01-23T13:43:00Z" w16du:dateUtc="2025-01-23T13:43:00Z"/>
                <w:rFonts w:cs="Arial"/>
                <w:sz w:val="18"/>
                <w:szCs w:val="18"/>
              </w:rPr>
            </w:pPr>
          </w:p>
        </w:tc>
        <w:tc>
          <w:tcPr>
            <w:tcW w:w="3871" w:type="dxa"/>
            <w:gridSpan w:val="5"/>
            <w:tcBorders>
              <w:left w:val="single" w:sz="12" w:space="0" w:color="auto"/>
            </w:tcBorders>
          </w:tcPr>
          <w:p w14:paraId="6FAF6817" w14:textId="77777777" w:rsidR="00D25516" w:rsidRPr="00340B0D" w:rsidRDefault="00D25516" w:rsidP="00D25516">
            <w:pPr>
              <w:rPr>
                <w:ins w:id="5744" w:author="jonathan pritchard" w:date="2025-01-23T13:43:00Z" w16du:dateUtc="2025-01-23T13:43:00Z"/>
                <w:rFonts w:cs="Arial"/>
                <w:sz w:val="18"/>
                <w:szCs w:val="18"/>
              </w:rPr>
            </w:pPr>
            <w:ins w:id="5745"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73930AB" w14:textId="77777777" w:rsidR="00D25516" w:rsidRPr="00340B0D" w:rsidRDefault="00D25516" w:rsidP="00D25516">
            <w:pPr>
              <w:jc w:val="center"/>
              <w:rPr>
                <w:ins w:id="5746" w:author="jonathan pritchard" w:date="2025-01-23T13:43:00Z" w16du:dateUtc="2025-01-23T13:43:00Z"/>
                <w:rFonts w:cs="Arial"/>
                <w:sz w:val="18"/>
                <w:szCs w:val="18"/>
              </w:rPr>
            </w:pPr>
          </w:p>
        </w:tc>
      </w:tr>
      <w:tr w:rsidR="00D25516" w:rsidRPr="00340B0D" w14:paraId="41FC1EB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646075" w14:textId="77777777" w:rsidR="00D25516" w:rsidRPr="00340B0D" w:rsidRDefault="00D25516" w:rsidP="00D25516">
            <w:pPr>
              <w:rPr>
                <w:ins w:id="5747" w:author="jonathan pritchard" w:date="2025-01-23T13:43:00Z" w16du:dateUtc="2025-01-23T13:43:00Z"/>
                <w:rFonts w:cs="Arial"/>
                <w:sz w:val="18"/>
                <w:szCs w:val="18"/>
              </w:rPr>
            </w:pPr>
            <w:ins w:id="5748"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D52785" w14:textId="77777777" w:rsidR="00D25516" w:rsidRPr="00340B0D" w:rsidRDefault="00D25516" w:rsidP="00D25516">
            <w:pPr>
              <w:rPr>
                <w:ins w:id="5749" w:author="jonathan pritchard" w:date="2025-01-23T13:43:00Z" w16du:dateUtc="2025-01-23T13:43:00Z"/>
                <w:rFonts w:cs="Arial"/>
                <w:sz w:val="18"/>
                <w:szCs w:val="18"/>
              </w:rPr>
            </w:pPr>
          </w:p>
        </w:tc>
        <w:tc>
          <w:tcPr>
            <w:tcW w:w="3871" w:type="dxa"/>
            <w:gridSpan w:val="5"/>
            <w:tcBorders>
              <w:left w:val="single" w:sz="12" w:space="0" w:color="auto"/>
            </w:tcBorders>
          </w:tcPr>
          <w:p w14:paraId="5659E9F0" w14:textId="77777777" w:rsidR="00D25516" w:rsidRPr="00340B0D" w:rsidRDefault="00D25516" w:rsidP="00D25516">
            <w:pPr>
              <w:rPr>
                <w:ins w:id="5750" w:author="jonathan pritchard" w:date="2025-01-23T13:43:00Z" w16du:dateUtc="2025-01-23T13:43:00Z"/>
                <w:rFonts w:cs="Arial"/>
                <w:sz w:val="18"/>
                <w:szCs w:val="18"/>
              </w:rPr>
            </w:pPr>
            <w:ins w:id="5751"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5270871C" w14:textId="77777777" w:rsidR="00D25516" w:rsidRPr="00340B0D" w:rsidRDefault="00D25516" w:rsidP="00D25516">
            <w:pPr>
              <w:jc w:val="center"/>
              <w:rPr>
                <w:ins w:id="5752" w:author="jonathan pritchard" w:date="2025-01-23T13:43:00Z" w16du:dateUtc="2025-01-23T13:43:00Z"/>
                <w:rFonts w:cs="Arial"/>
                <w:sz w:val="18"/>
                <w:szCs w:val="18"/>
              </w:rPr>
            </w:pPr>
          </w:p>
        </w:tc>
      </w:tr>
      <w:tr w:rsidR="00D25516" w:rsidRPr="00340B0D" w14:paraId="1EFA495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33B272" w14:textId="77777777" w:rsidR="00D25516" w:rsidRPr="00340B0D" w:rsidRDefault="00D25516" w:rsidP="00D25516">
            <w:pPr>
              <w:rPr>
                <w:ins w:id="5753" w:author="jonathan pritchard" w:date="2025-01-23T13:43:00Z" w16du:dateUtc="2025-01-23T13:43:00Z"/>
                <w:rFonts w:cs="Arial"/>
                <w:sz w:val="18"/>
                <w:szCs w:val="18"/>
              </w:rPr>
            </w:pPr>
            <w:ins w:id="5754"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516FF7" w14:textId="77777777" w:rsidR="00D25516" w:rsidRPr="00340B0D" w:rsidRDefault="00D25516" w:rsidP="00D25516">
            <w:pPr>
              <w:rPr>
                <w:ins w:id="5755" w:author="jonathan pritchard" w:date="2025-01-23T13:43:00Z" w16du:dateUtc="2025-01-23T13:43:00Z"/>
                <w:rFonts w:cs="Arial"/>
                <w:sz w:val="18"/>
                <w:szCs w:val="18"/>
              </w:rPr>
            </w:pPr>
          </w:p>
        </w:tc>
        <w:tc>
          <w:tcPr>
            <w:tcW w:w="3871" w:type="dxa"/>
            <w:gridSpan w:val="5"/>
            <w:tcBorders>
              <w:left w:val="single" w:sz="12" w:space="0" w:color="auto"/>
            </w:tcBorders>
          </w:tcPr>
          <w:p w14:paraId="01414B8D" w14:textId="77777777" w:rsidR="00D25516" w:rsidRPr="00340B0D" w:rsidRDefault="00D25516" w:rsidP="00D25516">
            <w:pPr>
              <w:rPr>
                <w:ins w:id="5756" w:author="jonathan pritchard" w:date="2025-01-23T13:43:00Z" w16du:dateUtc="2025-01-23T13:43:00Z"/>
                <w:rFonts w:cs="Arial"/>
                <w:sz w:val="18"/>
                <w:szCs w:val="18"/>
              </w:rPr>
            </w:pPr>
            <w:ins w:id="5757"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0FC028A" w14:textId="77777777" w:rsidR="00D25516" w:rsidRPr="00340B0D" w:rsidRDefault="00D25516" w:rsidP="00D25516">
            <w:pPr>
              <w:jc w:val="center"/>
              <w:rPr>
                <w:ins w:id="5758" w:author="jonathan pritchard" w:date="2025-01-23T13:43:00Z" w16du:dateUtc="2025-01-23T13:43:00Z"/>
                <w:rFonts w:cs="Arial"/>
                <w:sz w:val="18"/>
                <w:szCs w:val="18"/>
              </w:rPr>
            </w:pPr>
          </w:p>
        </w:tc>
      </w:tr>
      <w:tr w:rsidR="00D25516" w:rsidRPr="00340B0D" w14:paraId="1474B11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DB7DEC" w14:textId="77777777" w:rsidR="00D25516" w:rsidRPr="00340B0D" w:rsidRDefault="00D25516" w:rsidP="00D25516">
            <w:pPr>
              <w:rPr>
                <w:ins w:id="5759" w:author="jonathan pritchard" w:date="2025-01-23T13:43:00Z" w16du:dateUtc="2025-01-23T13:43:00Z"/>
                <w:rFonts w:cs="Arial"/>
                <w:sz w:val="18"/>
                <w:szCs w:val="18"/>
              </w:rPr>
            </w:pPr>
            <w:ins w:id="5760"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7A83E0" w14:textId="77777777" w:rsidR="00D25516" w:rsidRPr="00340B0D" w:rsidRDefault="00D25516" w:rsidP="00D25516">
            <w:pPr>
              <w:rPr>
                <w:ins w:id="5761" w:author="jonathan pritchard" w:date="2025-01-23T13:43:00Z" w16du:dateUtc="2025-01-23T13:43:00Z"/>
                <w:rFonts w:cs="Arial"/>
                <w:sz w:val="18"/>
                <w:szCs w:val="18"/>
              </w:rPr>
            </w:pPr>
          </w:p>
        </w:tc>
        <w:tc>
          <w:tcPr>
            <w:tcW w:w="3871" w:type="dxa"/>
            <w:gridSpan w:val="5"/>
            <w:tcBorders>
              <w:left w:val="single" w:sz="12" w:space="0" w:color="auto"/>
            </w:tcBorders>
          </w:tcPr>
          <w:p w14:paraId="2C220A9C" w14:textId="77777777" w:rsidR="00D25516" w:rsidRPr="00340B0D" w:rsidRDefault="00D25516" w:rsidP="00D25516">
            <w:pPr>
              <w:rPr>
                <w:ins w:id="5762" w:author="jonathan pritchard" w:date="2025-01-23T13:43:00Z" w16du:dateUtc="2025-01-23T13:43:00Z"/>
                <w:rFonts w:cs="Arial"/>
                <w:sz w:val="18"/>
                <w:szCs w:val="18"/>
              </w:rPr>
            </w:pPr>
            <w:ins w:id="5763"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0FDD22C" w14:textId="77777777" w:rsidR="00D25516" w:rsidRPr="00340B0D" w:rsidRDefault="00D25516" w:rsidP="00D25516">
            <w:pPr>
              <w:jc w:val="center"/>
              <w:rPr>
                <w:ins w:id="5764" w:author="jonathan pritchard" w:date="2025-01-23T13:43:00Z" w16du:dateUtc="2025-01-23T13:43:00Z"/>
                <w:rFonts w:cs="Arial"/>
                <w:sz w:val="18"/>
                <w:szCs w:val="18"/>
              </w:rPr>
            </w:pPr>
          </w:p>
        </w:tc>
      </w:tr>
      <w:tr w:rsidR="00D25516" w:rsidRPr="00340B0D" w14:paraId="52A76BB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BB51D1" w14:textId="77777777" w:rsidR="00D25516" w:rsidRPr="00340B0D" w:rsidRDefault="00D25516" w:rsidP="00D25516">
            <w:pPr>
              <w:rPr>
                <w:ins w:id="5765" w:author="jonathan pritchard" w:date="2025-01-23T13:43:00Z" w16du:dateUtc="2025-01-23T13:43:00Z"/>
                <w:rFonts w:cs="Arial"/>
                <w:sz w:val="18"/>
                <w:szCs w:val="18"/>
              </w:rPr>
            </w:pPr>
            <w:ins w:id="5766"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3EA62D" w14:textId="77777777" w:rsidR="00D25516" w:rsidRPr="00340B0D" w:rsidRDefault="00D25516" w:rsidP="00D25516">
            <w:pPr>
              <w:rPr>
                <w:ins w:id="5767" w:author="jonathan pritchard" w:date="2025-01-23T13:43:00Z" w16du:dateUtc="2025-01-23T13:43:00Z"/>
                <w:rFonts w:cs="Arial"/>
                <w:sz w:val="18"/>
                <w:szCs w:val="18"/>
              </w:rPr>
            </w:pPr>
          </w:p>
        </w:tc>
        <w:tc>
          <w:tcPr>
            <w:tcW w:w="3871" w:type="dxa"/>
            <w:gridSpan w:val="5"/>
            <w:tcBorders>
              <w:left w:val="single" w:sz="12" w:space="0" w:color="auto"/>
            </w:tcBorders>
          </w:tcPr>
          <w:p w14:paraId="4A79F1BA" w14:textId="77777777" w:rsidR="00D25516" w:rsidRPr="00340B0D" w:rsidRDefault="00D25516" w:rsidP="00D25516">
            <w:pPr>
              <w:rPr>
                <w:ins w:id="5768" w:author="jonathan pritchard" w:date="2025-01-23T13:43:00Z" w16du:dateUtc="2025-01-23T13:43:00Z"/>
                <w:rFonts w:cs="Arial"/>
                <w:sz w:val="18"/>
                <w:szCs w:val="18"/>
              </w:rPr>
            </w:pPr>
            <w:ins w:id="5769"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433B3D31" w14:textId="77777777" w:rsidR="00D25516" w:rsidRPr="00340B0D" w:rsidRDefault="00D25516" w:rsidP="00D25516">
            <w:pPr>
              <w:jc w:val="center"/>
              <w:rPr>
                <w:ins w:id="5770" w:author="jonathan pritchard" w:date="2025-01-23T13:43:00Z" w16du:dateUtc="2025-01-23T13:43:00Z"/>
                <w:rFonts w:cs="Arial"/>
                <w:sz w:val="18"/>
                <w:szCs w:val="18"/>
              </w:rPr>
            </w:pPr>
          </w:p>
        </w:tc>
      </w:tr>
      <w:tr w:rsidR="00D25516" w:rsidRPr="00340B0D" w14:paraId="71AD4F6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DC79C3" w14:textId="77777777" w:rsidR="00D25516" w:rsidRPr="00340B0D" w:rsidRDefault="00D25516" w:rsidP="00D25516">
            <w:pPr>
              <w:rPr>
                <w:ins w:id="5771" w:author="jonathan pritchard" w:date="2025-01-23T13:43:00Z" w16du:dateUtc="2025-01-23T13:43:00Z"/>
                <w:rFonts w:cs="Arial"/>
                <w:sz w:val="18"/>
                <w:szCs w:val="18"/>
              </w:rPr>
            </w:pPr>
            <w:ins w:id="5772"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381AB6" w14:textId="77777777" w:rsidR="00D25516" w:rsidRPr="00340B0D" w:rsidRDefault="00D25516" w:rsidP="00D25516">
            <w:pPr>
              <w:rPr>
                <w:ins w:id="5773" w:author="jonathan pritchard" w:date="2025-01-23T13:43:00Z" w16du:dateUtc="2025-01-23T13:43:00Z"/>
                <w:rFonts w:cs="Arial"/>
                <w:sz w:val="18"/>
                <w:szCs w:val="18"/>
              </w:rPr>
            </w:pPr>
          </w:p>
        </w:tc>
        <w:tc>
          <w:tcPr>
            <w:tcW w:w="3871" w:type="dxa"/>
            <w:gridSpan w:val="5"/>
            <w:tcBorders>
              <w:left w:val="single" w:sz="12" w:space="0" w:color="auto"/>
            </w:tcBorders>
          </w:tcPr>
          <w:p w14:paraId="07658F1D" w14:textId="77777777" w:rsidR="00D25516" w:rsidRPr="00340B0D" w:rsidRDefault="00D25516" w:rsidP="00D25516">
            <w:pPr>
              <w:rPr>
                <w:ins w:id="5774" w:author="jonathan pritchard" w:date="2025-01-23T13:43:00Z" w16du:dateUtc="2025-01-23T13:43:00Z"/>
                <w:rFonts w:cs="Arial"/>
                <w:sz w:val="18"/>
                <w:szCs w:val="18"/>
              </w:rPr>
            </w:pPr>
            <w:ins w:id="5775"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5E2FFA97" w14:textId="77777777" w:rsidR="00D25516" w:rsidRPr="00340B0D" w:rsidRDefault="00D25516" w:rsidP="00D25516">
            <w:pPr>
              <w:jc w:val="center"/>
              <w:rPr>
                <w:ins w:id="5776" w:author="jonathan pritchard" w:date="2025-01-23T13:43:00Z" w16du:dateUtc="2025-01-23T13:43:00Z"/>
                <w:rFonts w:cs="Arial"/>
                <w:sz w:val="18"/>
                <w:szCs w:val="18"/>
              </w:rPr>
            </w:pPr>
          </w:p>
        </w:tc>
      </w:tr>
      <w:tr w:rsidR="00D25516" w:rsidRPr="00340B0D" w14:paraId="6714B6E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CB95AF" w14:textId="77777777" w:rsidR="00D25516" w:rsidRPr="00340B0D" w:rsidRDefault="00D25516" w:rsidP="00D25516">
            <w:pPr>
              <w:rPr>
                <w:ins w:id="5777" w:author="jonathan pritchard" w:date="2025-01-23T13:43:00Z" w16du:dateUtc="2025-01-23T13:43:00Z"/>
                <w:rFonts w:cs="Arial"/>
                <w:sz w:val="18"/>
                <w:szCs w:val="18"/>
              </w:rPr>
            </w:pPr>
            <w:ins w:id="5778"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A12D9" w14:textId="77777777" w:rsidR="00D25516" w:rsidRPr="00340B0D" w:rsidRDefault="00D25516" w:rsidP="00D25516">
            <w:pPr>
              <w:rPr>
                <w:ins w:id="5779" w:author="jonathan pritchard" w:date="2025-01-23T13:43:00Z" w16du:dateUtc="2025-01-23T13:43:00Z"/>
                <w:rFonts w:cs="Arial"/>
                <w:sz w:val="18"/>
                <w:szCs w:val="18"/>
              </w:rPr>
            </w:pPr>
          </w:p>
        </w:tc>
        <w:tc>
          <w:tcPr>
            <w:tcW w:w="3871" w:type="dxa"/>
            <w:gridSpan w:val="5"/>
            <w:tcBorders>
              <w:left w:val="single" w:sz="12" w:space="0" w:color="auto"/>
            </w:tcBorders>
          </w:tcPr>
          <w:p w14:paraId="77F1D21D" w14:textId="77777777" w:rsidR="00D25516" w:rsidRPr="00340B0D" w:rsidRDefault="00D25516" w:rsidP="00D25516">
            <w:pPr>
              <w:rPr>
                <w:ins w:id="5780" w:author="jonathan pritchard" w:date="2025-01-23T13:43:00Z" w16du:dateUtc="2025-01-23T13:43:00Z"/>
                <w:rFonts w:cs="Arial"/>
                <w:b/>
                <w:bCs/>
                <w:sz w:val="18"/>
                <w:szCs w:val="18"/>
              </w:rPr>
            </w:pPr>
            <w:ins w:id="5781"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1316A716" w14:textId="77777777" w:rsidR="00D25516" w:rsidRPr="00340B0D" w:rsidRDefault="00D25516" w:rsidP="00D25516">
            <w:pPr>
              <w:jc w:val="center"/>
              <w:rPr>
                <w:ins w:id="5782" w:author="jonathan pritchard" w:date="2025-01-23T13:43:00Z" w16du:dateUtc="2025-01-23T13:43:00Z"/>
                <w:rFonts w:cs="Arial"/>
                <w:sz w:val="18"/>
                <w:szCs w:val="18"/>
              </w:rPr>
            </w:pPr>
          </w:p>
        </w:tc>
      </w:tr>
      <w:tr w:rsidR="00D25516" w:rsidRPr="00340B0D" w14:paraId="408D489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B9B9CD" w14:textId="77777777" w:rsidR="00D25516" w:rsidRPr="00340B0D" w:rsidRDefault="00D25516" w:rsidP="00D25516">
            <w:pPr>
              <w:rPr>
                <w:ins w:id="5783" w:author="jonathan pritchard" w:date="2025-01-23T13:43:00Z" w16du:dateUtc="2025-01-23T13:43:00Z"/>
                <w:rFonts w:cs="Arial"/>
                <w:sz w:val="18"/>
                <w:szCs w:val="18"/>
              </w:rPr>
            </w:pPr>
            <w:ins w:id="5784"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019A6F2" w14:textId="77777777" w:rsidR="00D25516" w:rsidRPr="00340B0D" w:rsidRDefault="00D25516" w:rsidP="00D25516">
            <w:pPr>
              <w:rPr>
                <w:ins w:id="5785" w:author="jonathan pritchard" w:date="2025-01-23T13:43:00Z" w16du:dateUtc="2025-01-23T13:43:00Z"/>
                <w:rFonts w:cs="Arial"/>
                <w:sz w:val="18"/>
                <w:szCs w:val="18"/>
              </w:rPr>
            </w:pPr>
          </w:p>
        </w:tc>
        <w:tc>
          <w:tcPr>
            <w:tcW w:w="3871" w:type="dxa"/>
            <w:gridSpan w:val="5"/>
            <w:tcBorders>
              <w:left w:val="single" w:sz="12" w:space="0" w:color="auto"/>
            </w:tcBorders>
          </w:tcPr>
          <w:p w14:paraId="4326519A" w14:textId="77777777" w:rsidR="00D25516" w:rsidRPr="00340B0D" w:rsidRDefault="00D25516" w:rsidP="00D25516">
            <w:pPr>
              <w:rPr>
                <w:ins w:id="5786" w:author="jonathan pritchard" w:date="2025-01-23T13:43:00Z" w16du:dateUtc="2025-01-23T13:43:00Z"/>
                <w:rFonts w:cs="Arial"/>
                <w:sz w:val="18"/>
                <w:szCs w:val="18"/>
              </w:rPr>
            </w:pPr>
            <w:ins w:id="5787"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301569EC" w14:textId="77777777" w:rsidR="00D25516" w:rsidRPr="00340B0D" w:rsidRDefault="00D25516" w:rsidP="00D25516">
            <w:pPr>
              <w:jc w:val="center"/>
              <w:rPr>
                <w:ins w:id="5788" w:author="jonathan pritchard" w:date="2025-01-23T13:43:00Z" w16du:dateUtc="2025-01-23T13:43:00Z"/>
                <w:rFonts w:cs="Arial"/>
                <w:sz w:val="18"/>
                <w:szCs w:val="18"/>
              </w:rPr>
            </w:pPr>
          </w:p>
        </w:tc>
      </w:tr>
      <w:tr w:rsidR="00D25516" w:rsidRPr="00340B0D" w14:paraId="6E1B682F"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25C79C" w14:textId="77777777" w:rsidR="00D25516" w:rsidRPr="00340B0D" w:rsidRDefault="00D25516" w:rsidP="00D25516">
            <w:pPr>
              <w:jc w:val="center"/>
              <w:rPr>
                <w:ins w:id="5789" w:author="jonathan pritchard" w:date="2025-01-23T13:43:00Z" w16du:dateUtc="2025-01-23T13:43:00Z"/>
                <w:rFonts w:cs="Arial"/>
                <w:b/>
                <w:bCs/>
                <w:sz w:val="18"/>
                <w:szCs w:val="18"/>
              </w:rPr>
            </w:pPr>
            <w:ins w:id="5790"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4F67527C" w14:textId="77777777" w:rsidR="00D25516" w:rsidRPr="00340B0D" w:rsidRDefault="00D25516" w:rsidP="00D25516">
            <w:pPr>
              <w:rPr>
                <w:ins w:id="5791" w:author="jonathan pritchard" w:date="2025-01-23T13:43:00Z" w16du:dateUtc="2025-01-23T13:43:00Z"/>
                <w:rFonts w:cs="Arial"/>
                <w:b/>
                <w:bCs/>
                <w:sz w:val="18"/>
                <w:szCs w:val="18"/>
              </w:rPr>
            </w:pPr>
            <w:ins w:id="5792"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9D43C55" w14:textId="77777777" w:rsidR="00D25516" w:rsidRPr="00340B0D" w:rsidRDefault="00D25516" w:rsidP="00D25516">
            <w:pPr>
              <w:jc w:val="center"/>
              <w:rPr>
                <w:ins w:id="5793" w:author="jonathan pritchard" w:date="2025-01-23T13:43:00Z" w16du:dateUtc="2025-01-23T13:43:00Z"/>
                <w:rFonts w:cs="Arial"/>
                <w:sz w:val="18"/>
                <w:szCs w:val="18"/>
              </w:rPr>
            </w:pPr>
          </w:p>
        </w:tc>
      </w:tr>
      <w:tr w:rsidR="00D25516" w:rsidRPr="00340B0D" w14:paraId="4E8BC2BE" w14:textId="77777777" w:rsidTr="00087740">
        <w:customXmlInsRangeStart w:id="5794" w:author="jonathan pritchard" w:date="2025-01-23T13:43:00Z"/>
        <w:sdt>
          <w:sdtPr>
            <w:rPr>
              <w:rFonts w:cs="Arial"/>
              <w:sz w:val="18"/>
              <w:szCs w:val="18"/>
            </w:rPr>
            <w:alias w:val="Palette"/>
            <w:tag w:val="Palette"/>
            <w:id w:val="-1897266602"/>
            <w:placeholder>
              <w:docPart w:val="3984FC0E1B4C46EAA2BDF8288D0BCC6C"/>
            </w:placeholder>
            <w:comboBox>
              <w:listItem w:displayText="Day" w:value="Day"/>
              <w:listItem w:displayText="Dusk" w:value="Dusk"/>
              <w:listItem w:displayText="Night" w:value="Night"/>
            </w:comboBox>
          </w:sdtPr>
          <w:sdtContent>
            <w:customXmlInsRangeEnd w:id="5794"/>
            <w:tc>
              <w:tcPr>
                <w:tcW w:w="4656" w:type="dxa"/>
                <w:gridSpan w:val="5"/>
                <w:tcBorders>
                  <w:left w:val="single" w:sz="12" w:space="0" w:color="auto"/>
                  <w:bottom w:val="single" w:sz="12" w:space="0" w:color="auto"/>
                  <w:right w:val="single" w:sz="12" w:space="0" w:color="auto"/>
                </w:tcBorders>
              </w:tcPr>
              <w:p w14:paraId="2C78D514" w14:textId="77777777" w:rsidR="00D25516" w:rsidRPr="00340B0D" w:rsidRDefault="00D25516" w:rsidP="00D25516">
                <w:pPr>
                  <w:rPr>
                    <w:ins w:id="5795" w:author="jonathan pritchard" w:date="2025-01-23T13:43:00Z" w16du:dateUtc="2025-01-23T13:43:00Z"/>
                    <w:rFonts w:cs="Arial"/>
                    <w:sz w:val="18"/>
                    <w:szCs w:val="18"/>
                  </w:rPr>
                </w:pPr>
                <w:ins w:id="5796" w:author="jonathan pritchard" w:date="2025-01-23T13:43:00Z" w16du:dateUtc="2025-01-23T13:43:00Z">
                  <w:r w:rsidRPr="00340B0D">
                    <w:rPr>
                      <w:rFonts w:cs="Arial"/>
                      <w:sz w:val="18"/>
                      <w:szCs w:val="18"/>
                    </w:rPr>
                    <w:t>Day</w:t>
                  </w:r>
                </w:ins>
              </w:p>
            </w:tc>
            <w:customXmlInsRangeStart w:id="5797" w:author="jonathan pritchard" w:date="2025-01-23T13:43:00Z"/>
          </w:sdtContent>
        </w:sdt>
        <w:customXmlInsRangeEnd w:id="5797"/>
        <w:tc>
          <w:tcPr>
            <w:tcW w:w="3871" w:type="dxa"/>
            <w:gridSpan w:val="5"/>
            <w:tcBorders>
              <w:left w:val="single" w:sz="12" w:space="0" w:color="auto"/>
            </w:tcBorders>
          </w:tcPr>
          <w:p w14:paraId="32931970" w14:textId="77777777" w:rsidR="00D25516" w:rsidRPr="00340B0D" w:rsidRDefault="00D25516" w:rsidP="00D25516">
            <w:pPr>
              <w:rPr>
                <w:ins w:id="5798" w:author="jonathan pritchard" w:date="2025-01-23T13:43:00Z" w16du:dateUtc="2025-01-23T13:43:00Z"/>
                <w:rFonts w:cs="Arial"/>
                <w:b/>
                <w:bCs/>
                <w:sz w:val="18"/>
                <w:szCs w:val="18"/>
              </w:rPr>
            </w:pPr>
            <w:ins w:id="5799"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5043A7DE" w14:textId="77777777" w:rsidR="00D25516" w:rsidRPr="00340B0D" w:rsidRDefault="00D25516" w:rsidP="00D25516">
            <w:pPr>
              <w:jc w:val="center"/>
              <w:rPr>
                <w:ins w:id="5800" w:author="jonathan pritchard" w:date="2025-01-23T13:43:00Z" w16du:dateUtc="2025-01-23T13:43:00Z"/>
                <w:rFonts w:cs="Arial"/>
                <w:sz w:val="18"/>
                <w:szCs w:val="18"/>
              </w:rPr>
            </w:pPr>
          </w:p>
        </w:tc>
      </w:tr>
      <w:tr w:rsidR="00D25516" w:rsidRPr="00340B0D" w14:paraId="5019618A"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BADDB8" w14:textId="77777777" w:rsidR="00D25516" w:rsidRPr="00340B0D" w:rsidRDefault="00D25516" w:rsidP="00D25516">
            <w:pPr>
              <w:jc w:val="center"/>
              <w:rPr>
                <w:ins w:id="5801" w:author="jonathan pritchard" w:date="2025-01-23T13:43:00Z" w16du:dateUtc="2025-01-23T13:43:00Z"/>
                <w:rFonts w:cs="Arial"/>
                <w:b/>
                <w:bCs/>
                <w:sz w:val="18"/>
                <w:szCs w:val="18"/>
              </w:rPr>
            </w:pPr>
          </w:p>
        </w:tc>
        <w:tc>
          <w:tcPr>
            <w:tcW w:w="3871" w:type="dxa"/>
            <w:gridSpan w:val="5"/>
            <w:tcBorders>
              <w:left w:val="single" w:sz="12" w:space="0" w:color="auto"/>
            </w:tcBorders>
          </w:tcPr>
          <w:p w14:paraId="35D8CEDC" w14:textId="77777777" w:rsidR="00D25516" w:rsidRPr="00340B0D" w:rsidRDefault="00D25516" w:rsidP="00D25516">
            <w:pPr>
              <w:rPr>
                <w:ins w:id="5802" w:author="jonathan pritchard" w:date="2025-01-23T13:43:00Z" w16du:dateUtc="2025-01-23T13:43:00Z"/>
                <w:rFonts w:cs="Arial"/>
                <w:sz w:val="18"/>
                <w:szCs w:val="18"/>
              </w:rPr>
            </w:pPr>
          </w:p>
        </w:tc>
        <w:tc>
          <w:tcPr>
            <w:tcW w:w="672" w:type="dxa"/>
            <w:tcBorders>
              <w:right w:val="single" w:sz="12" w:space="0" w:color="auto"/>
            </w:tcBorders>
            <w:vAlign w:val="center"/>
          </w:tcPr>
          <w:p w14:paraId="5984A0CB" w14:textId="77777777" w:rsidR="00D25516" w:rsidRPr="00340B0D" w:rsidRDefault="00D25516" w:rsidP="00D25516">
            <w:pPr>
              <w:jc w:val="center"/>
              <w:rPr>
                <w:ins w:id="5803" w:author="jonathan pritchard" w:date="2025-01-23T13:43:00Z" w16du:dateUtc="2025-01-23T13:43:00Z"/>
                <w:rFonts w:cs="Arial"/>
                <w:sz w:val="18"/>
                <w:szCs w:val="18"/>
              </w:rPr>
            </w:pPr>
          </w:p>
        </w:tc>
      </w:tr>
      <w:tr w:rsidR="00D25516" w:rsidRPr="00340B0D" w14:paraId="64C50A2D"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78BFC425" w14:textId="77777777" w:rsidR="00D25516" w:rsidRPr="00340B0D" w:rsidRDefault="00D25516" w:rsidP="00D25516">
            <w:pPr>
              <w:rPr>
                <w:ins w:id="5804"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6FD4B78D" w14:textId="77777777" w:rsidR="00D25516" w:rsidRPr="00340B0D" w:rsidRDefault="00D25516" w:rsidP="00D25516">
            <w:pPr>
              <w:jc w:val="center"/>
              <w:rPr>
                <w:ins w:id="5805"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4E927CA8" w14:textId="77777777" w:rsidR="00D25516" w:rsidRPr="00340B0D" w:rsidRDefault="00D25516" w:rsidP="00D25516">
            <w:pPr>
              <w:jc w:val="center"/>
              <w:rPr>
                <w:ins w:id="5806" w:author="jonathan pritchard" w:date="2025-01-23T13:43:00Z" w16du:dateUtc="2025-01-23T13:43:00Z"/>
                <w:rFonts w:cs="Arial"/>
                <w:sz w:val="18"/>
                <w:szCs w:val="18"/>
              </w:rPr>
            </w:pPr>
          </w:p>
        </w:tc>
      </w:tr>
      <w:tr w:rsidR="00D25516" w:rsidRPr="00340B0D" w14:paraId="47FD7A82"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2455AF" w14:textId="77777777" w:rsidR="00D25516" w:rsidRPr="00340B0D" w:rsidRDefault="00D25516" w:rsidP="00D25516">
            <w:pPr>
              <w:jc w:val="center"/>
              <w:rPr>
                <w:ins w:id="5807" w:author="jonathan pritchard" w:date="2025-01-23T13:43:00Z" w16du:dateUtc="2025-01-23T13:43:00Z"/>
                <w:rFonts w:cs="Arial"/>
                <w:b/>
                <w:bCs/>
                <w:sz w:val="18"/>
                <w:szCs w:val="18"/>
              </w:rPr>
            </w:pPr>
            <w:ins w:id="5808"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805A5" w14:textId="77777777" w:rsidR="00D25516" w:rsidRPr="00340B0D" w:rsidRDefault="00D25516" w:rsidP="00D25516">
            <w:pPr>
              <w:jc w:val="center"/>
              <w:rPr>
                <w:ins w:id="5809" w:author="jonathan pritchard" w:date="2025-01-23T13:43:00Z" w16du:dateUtc="2025-01-23T13:43:00Z"/>
                <w:rFonts w:cs="Arial"/>
                <w:sz w:val="18"/>
                <w:szCs w:val="18"/>
              </w:rPr>
            </w:pPr>
            <w:ins w:id="5810" w:author="jonathan pritchard" w:date="2025-01-23T13:43:00Z" w16du:dateUtc="2025-01-23T13:43:00Z">
              <w:r w:rsidRPr="00340B0D">
                <w:rPr>
                  <w:rFonts w:cs="Arial"/>
                  <w:b/>
                  <w:bCs/>
                  <w:sz w:val="18"/>
                  <w:szCs w:val="18"/>
                </w:rPr>
                <w:t>Display</w:t>
              </w:r>
            </w:ins>
          </w:p>
        </w:tc>
      </w:tr>
      <w:tr w:rsidR="00D25516" w:rsidRPr="00C87169" w14:paraId="6B60A444" w14:textId="77777777" w:rsidTr="00087740">
        <w:trPr>
          <w:trHeight w:val="287"/>
        </w:trPr>
        <w:tc>
          <w:tcPr>
            <w:tcW w:w="1789" w:type="dxa"/>
            <w:tcBorders>
              <w:left w:val="single" w:sz="12" w:space="0" w:color="auto"/>
              <w:bottom w:val="single" w:sz="4" w:space="0" w:color="auto"/>
            </w:tcBorders>
          </w:tcPr>
          <w:p w14:paraId="6251B8E6" w14:textId="77777777" w:rsidR="00D25516" w:rsidRPr="00340B0D" w:rsidRDefault="00D25516" w:rsidP="00D25516">
            <w:pPr>
              <w:rPr>
                <w:ins w:id="5811" w:author="jonathan pritchard" w:date="2025-01-23T13:43:00Z" w16du:dateUtc="2025-01-23T13:43:00Z"/>
                <w:rFonts w:cs="Arial"/>
                <w:sz w:val="18"/>
                <w:szCs w:val="18"/>
              </w:rPr>
            </w:pPr>
            <w:ins w:id="5812"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742F2A11" w14:textId="77777777" w:rsidR="00D25516" w:rsidRPr="00340B0D" w:rsidRDefault="00D25516" w:rsidP="00D25516">
            <w:pPr>
              <w:rPr>
                <w:ins w:id="5813"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06DB833" w14:textId="77777777" w:rsidR="00D25516" w:rsidRPr="00340B0D" w:rsidRDefault="00D25516" w:rsidP="00D25516">
            <w:pPr>
              <w:rPr>
                <w:ins w:id="5814" w:author="jonathan pritchard" w:date="2025-01-23T13:43:00Z" w16du:dateUtc="2025-01-23T13:43:00Z"/>
                <w:rFonts w:cs="Arial"/>
                <w:sz w:val="18"/>
                <w:szCs w:val="18"/>
              </w:rPr>
            </w:pPr>
            <w:ins w:id="5815"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C405745" w14:textId="77777777" w:rsidR="00D25516" w:rsidRPr="00C87169" w:rsidRDefault="00D25516" w:rsidP="00D25516">
            <w:pPr>
              <w:rPr>
                <w:ins w:id="5816" w:author="jonathan pritchard" w:date="2025-01-23T13:43:00Z" w16du:dateUtc="2025-01-23T13:43:00Z"/>
                <w:rFonts w:cs="Arial"/>
              </w:rPr>
            </w:pPr>
          </w:p>
        </w:tc>
      </w:tr>
      <w:tr w:rsidR="00D25516" w:rsidRPr="00340B0D" w14:paraId="31A99360" w14:textId="77777777" w:rsidTr="00087740">
        <w:tc>
          <w:tcPr>
            <w:tcW w:w="1789" w:type="dxa"/>
            <w:tcBorders>
              <w:left w:val="single" w:sz="12" w:space="0" w:color="auto"/>
              <w:bottom w:val="single" w:sz="4" w:space="0" w:color="auto"/>
            </w:tcBorders>
          </w:tcPr>
          <w:p w14:paraId="758AB95D" w14:textId="77777777" w:rsidR="00D25516" w:rsidRPr="00340B0D" w:rsidRDefault="00D25516" w:rsidP="00D25516">
            <w:pPr>
              <w:rPr>
                <w:ins w:id="5817" w:author="jonathan pritchard" w:date="2025-01-23T13:43:00Z" w16du:dateUtc="2025-01-23T13:43:00Z"/>
                <w:rFonts w:cs="Arial"/>
                <w:sz w:val="18"/>
                <w:szCs w:val="18"/>
              </w:rPr>
            </w:pPr>
            <w:ins w:id="5818"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5F61DF1" w14:textId="77777777" w:rsidR="00D25516" w:rsidRPr="00340B0D" w:rsidRDefault="00D25516" w:rsidP="00D25516">
            <w:pPr>
              <w:rPr>
                <w:ins w:id="5819"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DE79BD1" w14:textId="77777777" w:rsidR="00D25516" w:rsidRPr="00340B0D" w:rsidRDefault="00D25516" w:rsidP="00D25516">
            <w:pPr>
              <w:rPr>
                <w:ins w:id="5820" w:author="jonathan pritchard" w:date="2025-01-23T13:43:00Z" w16du:dateUtc="2025-01-23T13:43:00Z"/>
                <w:rFonts w:cs="Arial"/>
                <w:sz w:val="18"/>
                <w:szCs w:val="18"/>
              </w:rPr>
            </w:pPr>
            <w:ins w:id="5821"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9515EAB" w14:textId="77777777" w:rsidR="00D25516" w:rsidRPr="00340B0D" w:rsidRDefault="00D25516" w:rsidP="00D25516">
            <w:pPr>
              <w:rPr>
                <w:ins w:id="5822" w:author="jonathan pritchard" w:date="2025-01-23T13:43:00Z" w16du:dateUtc="2025-01-23T13:43:00Z"/>
                <w:rFonts w:cs="Arial"/>
                <w:sz w:val="18"/>
                <w:szCs w:val="18"/>
              </w:rPr>
            </w:pPr>
            <w:ins w:id="5823"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1B5E8A8C"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18787C4" w14:textId="77777777" w:rsidR="00D25516" w:rsidRPr="00340B0D" w:rsidRDefault="00D25516" w:rsidP="00D25516">
            <w:pPr>
              <w:jc w:val="center"/>
              <w:rPr>
                <w:ins w:id="5824"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7704564" w14:textId="77777777" w:rsidR="00D25516" w:rsidRPr="00340B0D" w:rsidRDefault="00D25516" w:rsidP="00D25516">
            <w:pPr>
              <w:rPr>
                <w:ins w:id="5825" w:author="jonathan pritchard" w:date="2025-01-23T13:43:00Z" w16du:dateUtc="2025-01-23T13:43:00Z"/>
                <w:rFonts w:cs="Arial"/>
                <w:sz w:val="18"/>
                <w:szCs w:val="18"/>
              </w:rPr>
            </w:pPr>
            <w:ins w:id="5826"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922E958" w14:textId="77777777" w:rsidR="00D25516" w:rsidRPr="00340B0D" w:rsidRDefault="00D25516" w:rsidP="00D25516">
            <w:pPr>
              <w:rPr>
                <w:ins w:id="5827" w:author="jonathan pritchard" w:date="2025-01-23T13:43:00Z" w16du:dateUtc="2025-01-23T13:43:00Z"/>
                <w:rFonts w:cs="Arial"/>
                <w:sz w:val="18"/>
                <w:szCs w:val="18"/>
              </w:rPr>
            </w:pPr>
          </w:p>
        </w:tc>
      </w:tr>
      <w:tr w:rsidR="00D25516" w:rsidRPr="00340B0D" w14:paraId="348B6D52"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14F5CB78" w14:textId="77777777" w:rsidR="00D25516" w:rsidRPr="00340B0D" w:rsidRDefault="00D25516" w:rsidP="00D25516">
            <w:pPr>
              <w:rPr>
                <w:ins w:id="5828" w:author="jonathan pritchard" w:date="2025-01-23T13:43:00Z" w16du:dateUtc="2025-01-23T13:43:00Z"/>
                <w:rFonts w:cs="Arial"/>
                <w:sz w:val="18"/>
                <w:szCs w:val="18"/>
              </w:rPr>
            </w:pPr>
          </w:p>
        </w:tc>
      </w:tr>
      <w:tr w:rsidR="00D25516" w:rsidRPr="00340B0D" w14:paraId="323F201A"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EDBB81" w14:textId="77777777" w:rsidR="00D25516" w:rsidRPr="00340B0D" w:rsidRDefault="00D25516" w:rsidP="00D25516">
            <w:pPr>
              <w:jc w:val="center"/>
              <w:rPr>
                <w:ins w:id="5829" w:author="jonathan pritchard" w:date="2025-01-23T13:43:00Z" w16du:dateUtc="2025-01-23T13:43:00Z"/>
                <w:rFonts w:cs="Arial"/>
                <w:b/>
                <w:bCs/>
                <w:sz w:val="18"/>
                <w:szCs w:val="18"/>
              </w:rPr>
            </w:pPr>
            <w:ins w:id="5830"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7583769A"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BF4FED" w14:textId="77777777" w:rsidR="00D25516" w:rsidRPr="00340B0D" w:rsidRDefault="00D25516" w:rsidP="00D25516">
            <w:pPr>
              <w:jc w:val="center"/>
              <w:rPr>
                <w:ins w:id="5831" w:author="jonathan pritchard" w:date="2025-01-23T13:43:00Z" w16du:dateUtc="2025-01-23T13:43:00Z"/>
                <w:rFonts w:cs="Arial"/>
                <w:b/>
                <w:bCs/>
                <w:sz w:val="18"/>
                <w:szCs w:val="18"/>
              </w:rPr>
            </w:pPr>
            <w:ins w:id="5832"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9FFB4" w14:textId="77777777" w:rsidR="00D25516" w:rsidRPr="00340B0D" w:rsidRDefault="00D25516" w:rsidP="00D25516">
            <w:pPr>
              <w:jc w:val="center"/>
              <w:rPr>
                <w:ins w:id="5833" w:author="jonathan pritchard" w:date="2025-01-23T13:43:00Z" w16du:dateUtc="2025-01-23T13:43:00Z"/>
                <w:rFonts w:cs="Arial"/>
                <w:b/>
                <w:bCs/>
                <w:sz w:val="18"/>
                <w:szCs w:val="18"/>
              </w:rPr>
            </w:pPr>
            <w:ins w:id="5834" w:author="jonathan pritchard" w:date="2025-01-23T13:43:00Z" w16du:dateUtc="2025-01-23T13:43:00Z">
              <w:r w:rsidRPr="00340B0D">
                <w:rPr>
                  <w:rFonts w:cs="Arial"/>
                  <w:b/>
                  <w:bCs/>
                  <w:sz w:val="18"/>
                  <w:szCs w:val="18"/>
                </w:rPr>
                <w:t>Other</w:t>
              </w:r>
            </w:ins>
          </w:p>
        </w:tc>
      </w:tr>
      <w:tr w:rsidR="00D25516" w:rsidRPr="00340B0D" w14:paraId="77495C5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69E675" w14:textId="77777777" w:rsidR="00D25516" w:rsidRPr="00340B0D" w:rsidRDefault="00D25516" w:rsidP="00D25516">
            <w:pPr>
              <w:rPr>
                <w:ins w:id="5835" w:author="jonathan pritchard" w:date="2025-01-23T13:43:00Z" w16du:dateUtc="2025-01-23T13:43:00Z"/>
                <w:rFonts w:cs="Arial"/>
                <w:sz w:val="18"/>
                <w:szCs w:val="18"/>
              </w:rPr>
            </w:pPr>
            <w:ins w:id="5836"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CBB01BA" w14:textId="77777777" w:rsidR="00D25516" w:rsidRPr="00340B0D" w:rsidRDefault="00D25516" w:rsidP="00D25516">
            <w:pPr>
              <w:jc w:val="center"/>
              <w:rPr>
                <w:ins w:id="583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D3E13A4" w14:textId="77777777" w:rsidR="00D25516" w:rsidRPr="00340B0D" w:rsidRDefault="00D25516" w:rsidP="00D25516">
            <w:pPr>
              <w:pStyle w:val="Default"/>
              <w:rPr>
                <w:ins w:id="5838" w:author="jonathan pritchard" w:date="2025-01-23T13:43:00Z" w16du:dateUtc="2025-01-23T13:43:00Z"/>
                <w:sz w:val="18"/>
                <w:szCs w:val="18"/>
              </w:rPr>
            </w:pPr>
            <w:ins w:id="5839"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1843099" w14:textId="77777777" w:rsidR="00D25516" w:rsidRPr="00340B0D" w:rsidRDefault="00D25516" w:rsidP="00D25516">
            <w:pPr>
              <w:rPr>
                <w:ins w:id="5840" w:author="jonathan pritchard" w:date="2025-01-23T13:43:00Z" w16du:dateUtc="2025-01-23T13:43:00Z"/>
                <w:rFonts w:cs="Arial"/>
                <w:sz w:val="18"/>
                <w:szCs w:val="18"/>
              </w:rPr>
            </w:pPr>
          </w:p>
        </w:tc>
      </w:tr>
      <w:tr w:rsidR="00D25516" w:rsidRPr="00340B0D" w14:paraId="187ABD2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691C26" w14:textId="77777777" w:rsidR="00D25516" w:rsidRPr="00340B0D" w:rsidRDefault="00D25516" w:rsidP="00D25516">
            <w:pPr>
              <w:pStyle w:val="Default"/>
              <w:rPr>
                <w:ins w:id="5841" w:author="jonathan pritchard" w:date="2025-01-23T13:43:00Z" w16du:dateUtc="2025-01-23T13:43:00Z"/>
                <w:sz w:val="18"/>
                <w:szCs w:val="18"/>
              </w:rPr>
            </w:pPr>
            <w:ins w:id="5842"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F69B8D7" w14:textId="77777777" w:rsidR="00D25516" w:rsidRPr="00340B0D" w:rsidRDefault="00D25516" w:rsidP="00D25516">
            <w:pPr>
              <w:jc w:val="center"/>
              <w:rPr>
                <w:ins w:id="584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5E5048B" w14:textId="77777777" w:rsidR="00D25516" w:rsidRPr="00340B0D" w:rsidRDefault="00D25516" w:rsidP="00D25516">
            <w:pPr>
              <w:pStyle w:val="Default"/>
              <w:rPr>
                <w:ins w:id="5844" w:author="jonathan pritchard" w:date="2025-01-23T13:43:00Z" w16du:dateUtc="2025-01-23T13:43:00Z"/>
                <w:sz w:val="18"/>
                <w:szCs w:val="18"/>
              </w:rPr>
            </w:pPr>
            <w:ins w:id="5845"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DEC2CAC" w14:textId="77777777" w:rsidR="00D25516" w:rsidRPr="00340B0D" w:rsidRDefault="00D25516" w:rsidP="00D25516">
            <w:pPr>
              <w:rPr>
                <w:ins w:id="5846" w:author="jonathan pritchard" w:date="2025-01-23T13:43:00Z" w16du:dateUtc="2025-01-23T13:43:00Z"/>
                <w:rFonts w:cs="Arial"/>
                <w:sz w:val="18"/>
                <w:szCs w:val="18"/>
              </w:rPr>
            </w:pPr>
          </w:p>
        </w:tc>
      </w:tr>
      <w:tr w:rsidR="00D25516" w:rsidRPr="00340B0D" w14:paraId="4AACFDB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7B6F541" w14:textId="77777777" w:rsidR="00D25516" w:rsidRPr="00340B0D" w:rsidRDefault="00D25516" w:rsidP="00D25516">
            <w:pPr>
              <w:pStyle w:val="Default"/>
              <w:ind w:left="720"/>
              <w:rPr>
                <w:ins w:id="5847" w:author="jonathan pritchard" w:date="2025-01-23T13:43:00Z" w16du:dateUtc="2025-01-23T13:43:00Z"/>
                <w:sz w:val="18"/>
                <w:szCs w:val="18"/>
              </w:rPr>
            </w:pPr>
            <w:ins w:id="5848"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EB9D07" w14:textId="77777777" w:rsidR="00D25516" w:rsidRPr="00340B0D" w:rsidRDefault="00D25516" w:rsidP="00D25516">
            <w:pPr>
              <w:jc w:val="center"/>
              <w:rPr>
                <w:ins w:id="584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9F3C3EC" w14:textId="77777777" w:rsidR="00D25516" w:rsidRPr="00340B0D" w:rsidRDefault="00D25516" w:rsidP="00D25516">
            <w:pPr>
              <w:pStyle w:val="Default"/>
              <w:rPr>
                <w:ins w:id="5850" w:author="jonathan pritchard" w:date="2025-01-23T13:43:00Z" w16du:dateUtc="2025-01-23T13:43:00Z"/>
                <w:sz w:val="18"/>
                <w:szCs w:val="18"/>
              </w:rPr>
            </w:pPr>
            <w:ins w:id="5851"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7B01F49" w14:textId="77777777" w:rsidR="00D25516" w:rsidRPr="00340B0D" w:rsidRDefault="00D25516" w:rsidP="00D25516">
            <w:pPr>
              <w:rPr>
                <w:ins w:id="5852" w:author="jonathan pritchard" w:date="2025-01-23T13:43:00Z" w16du:dateUtc="2025-01-23T13:43:00Z"/>
                <w:rFonts w:cs="Arial"/>
                <w:sz w:val="18"/>
                <w:szCs w:val="18"/>
              </w:rPr>
            </w:pPr>
          </w:p>
        </w:tc>
      </w:tr>
      <w:tr w:rsidR="00D25516" w:rsidRPr="00340B0D" w14:paraId="6A6F239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98D8F1F" w14:textId="77777777" w:rsidR="00D25516" w:rsidRPr="00340B0D" w:rsidRDefault="00D25516" w:rsidP="00D25516">
            <w:pPr>
              <w:pStyle w:val="Default"/>
              <w:ind w:left="720"/>
              <w:rPr>
                <w:ins w:id="5853" w:author="jonathan pritchard" w:date="2025-01-23T13:43:00Z" w16du:dateUtc="2025-01-23T13:43:00Z"/>
                <w:sz w:val="18"/>
                <w:szCs w:val="18"/>
              </w:rPr>
            </w:pPr>
            <w:ins w:id="5854"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882F5" w14:textId="77777777" w:rsidR="00D25516" w:rsidRPr="00340B0D" w:rsidRDefault="00D25516" w:rsidP="00D25516">
            <w:pPr>
              <w:jc w:val="center"/>
              <w:rPr>
                <w:ins w:id="585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F84E405" w14:textId="77777777" w:rsidR="00D25516" w:rsidRPr="00340B0D" w:rsidRDefault="00D25516" w:rsidP="00D25516">
            <w:pPr>
              <w:pStyle w:val="Default"/>
              <w:rPr>
                <w:ins w:id="5856" w:author="jonathan pritchard" w:date="2025-01-23T13:43:00Z" w16du:dateUtc="2025-01-23T13:43:00Z"/>
                <w:sz w:val="18"/>
                <w:szCs w:val="18"/>
              </w:rPr>
            </w:pPr>
            <w:ins w:id="5857"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82C66C3" w14:textId="77777777" w:rsidR="00D25516" w:rsidRPr="00340B0D" w:rsidRDefault="00D25516" w:rsidP="00D25516">
            <w:pPr>
              <w:rPr>
                <w:ins w:id="5858" w:author="jonathan pritchard" w:date="2025-01-23T13:43:00Z" w16du:dateUtc="2025-01-23T13:43:00Z"/>
                <w:rFonts w:cs="Arial"/>
                <w:sz w:val="18"/>
                <w:szCs w:val="18"/>
              </w:rPr>
            </w:pPr>
          </w:p>
        </w:tc>
      </w:tr>
      <w:tr w:rsidR="00D25516" w:rsidRPr="00340B0D" w14:paraId="6E152F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4B59FD7" w14:textId="77777777" w:rsidR="00D25516" w:rsidRPr="00340B0D" w:rsidRDefault="00D25516" w:rsidP="00D25516">
            <w:pPr>
              <w:pStyle w:val="Default"/>
              <w:rPr>
                <w:ins w:id="5859" w:author="jonathan pritchard" w:date="2025-01-23T13:43:00Z" w16du:dateUtc="2025-01-23T13:43:00Z"/>
                <w:sz w:val="18"/>
                <w:szCs w:val="18"/>
              </w:rPr>
            </w:pPr>
            <w:ins w:id="5860"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6C1CD3B" w14:textId="77777777" w:rsidR="00D25516" w:rsidRPr="00340B0D" w:rsidRDefault="00D25516" w:rsidP="00D25516">
            <w:pPr>
              <w:jc w:val="center"/>
              <w:rPr>
                <w:ins w:id="586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EB06E8" w14:textId="77777777" w:rsidR="00D25516" w:rsidRPr="00340B0D" w:rsidRDefault="00D25516" w:rsidP="00D25516">
            <w:pPr>
              <w:pStyle w:val="Default"/>
              <w:rPr>
                <w:ins w:id="5862" w:author="jonathan pritchard" w:date="2025-01-23T13:43:00Z" w16du:dateUtc="2025-01-23T13:43:00Z"/>
                <w:sz w:val="18"/>
                <w:szCs w:val="18"/>
              </w:rPr>
            </w:pPr>
            <w:ins w:id="5863"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A74CE24" w14:textId="77777777" w:rsidR="00D25516" w:rsidRPr="00340B0D" w:rsidRDefault="00D25516" w:rsidP="00D25516">
            <w:pPr>
              <w:rPr>
                <w:ins w:id="5864" w:author="jonathan pritchard" w:date="2025-01-23T13:43:00Z" w16du:dateUtc="2025-01-23T13:43:00Z"/>
                <w:rFonts w:cs="Arial"/>
                <w:sz w:val="18"/>
                <w:szCs w:val="18"/>
              </w:rPr>
            </w:pPr>
          </w:p>
        </w:tc>
      </w:tr>
      <w:tr w:rsidR="00D25516" w:rsidRPr="00340B0D" w14:paraId="4C4C930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DC9DF56" w14:textId="77777777" w:rsidR="00D25516" w:rsidRPr="00340B0D" w:rsidRDefault="00D25516" w:rsidP="00D25516">
            <w:pPr>
              <w:pStyle w:val="Default"/>
              <w:rPr>
                <w:ins w:id="5865" w:author="jonathan pritchard" w:date="2025-01-23T13:43:00Z" w16du:dateUtc="2025-01-23T13:43:00Z"/>
                <w:sz w:val="18"/>
                <w:szCs w:val="18"/>
              </w:rPr>
            </w:pPr>
            <w:ins w:id="5866"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489C5A1" w14:textId="77777777" w:rsidR="00D25516" w:rsidRPr="00340B0D" w:rsidRDefault="00D25516" w:rsidP="00D25516">
            <w:pPr>
              <w:jc w:val="center"/>
              <w:rPr>
                <w:ins w:id="586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46F6DBB" w14:textId="77777777" w:rsidR="00D25516" w:rsidRPr="00340B0D" w:rsidRDefault="00D25516" w:rsidP="00D25516">
            <w:pPr>
              <w:pStyle w:val="Default"/>
              <w:rPr>
                <w:ins w:id="5868" w:author="jonathan pritchard" w:date="2025-01-23T13:43:00Z" w16du:dateUtc="2025-01-23T13:43:00Z"/>
                <w:sz w:val="18"/>
                <w:szCs w:val="18"/>
              </w:rPr>
            </w:pPr>
            <w:ins w:id="5869"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D17A46" w14:textId="77777777" w:rsidR="00D25516" w:rsidRPr="00340B0D" w:rsidRDefault="00D25516" w:rsidP="00D25516">
            <w:pPr>
              <w:rPr>
                <w:ins w:id="5870" w:author="jonathan pritchard" w:date="2025-01-23T13:43:00Z" w16du:dateUtc="2025-01-23T13:43:00Z"/>
                <w:rFonts w:cs="Arial"/>
                <w:sz w:val="18"/>
                <w:szCs w:val="18"/>
              </w:rPr>
            </w:pPr>
          </w:p>
        </w:tc>
      </w:tr>
      <w:tr w:rsidR="00D25516" w:rsidRPr="00340B0D" w14:paraId="5FE5B6A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B0D426" w14:textId="77777777" w:rsidR="00D25516" w:rsidRPr="00340B0D" w:rsidRDefault="00D25516" w:rsidP="00D25516">
            <w:pPr>
              <w:pStyle w:val="Default"/>
              <w:rPr>
                <w:ins w:id="5871" w:author="jonathan pritchard" w:date="2025-01-23T13:43:00Z" w16du:dateUtc="2025-01-23T13:43:00Z"/>
                <w:sz w:val="18"/>
                <w:szCs w:val="18"/>
              </w:rPr>
            </w:pPr>
            <w:ins w:id="5872"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0AC78B87" w14:textId="219AE263" w:rsidR="00D25516" w:rsidRPr="00D25516" w:rsidRDefault="00D25516" w:rsidP="00D25516">
            <w:pPr>
              <w:jc w:val="center"/>
              <w:rPr>
                <w:ins w:id="5873"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244065BA" w14:textId="77777777" w:rsidR="00D25516" w:rsidRPr="00340B0D" w:rsidRDefault="00D25516" w:rsidP="00D25516">
            <w:pPr>
              <w:pStyle w:val="Default"/>
              <w:rPr>
                <w:ins w:id="5874" w:author="jonathan pritchard" w:date="2025-01-23T13:43:00Z" w16du:dateUtc="2025-01-23T13:43:00Z"/>
                <w:sz w:val="18"/>
                <w:szCs w:val="18"/>
              </w:rPr>
            </w:pPr>
            <w:ins w:id="5875"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58B6670" w14:textId="77777777" w:rsidR="00D25516" w:rsidRPr="00340B0D" w:rsidRDefault="00D25516" w:rsidP="00D25516">
            <w:pPr>
              <w:rPr>
                <w:ins w:id="5876" w:author="jonathan pritchard" w:date="2025-01-23T13:43:00Z" w16du:dateUtc="2025-01-23T13:43:00Z"/>
                <w:rFonts w:cs="Arial"/>
                <w:sz w:val="18"/>
                <w:szCs w:val="18"/>
              </w:rPr>
            </w:pPr>
          </w:p>
        </w:tc>
      </w:tr>
      <w:tr w:rsidR="00D25516" w:rsidRPr="00340B0D" w14:paraId="4626F45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A9DB21D" w14:textId="77777777" w:rsidR="00D25516" w:rsidRPr="00340B0D" w:rsidRDefault="00D25516" w:rsidP="00D25516">
            <w:pPr>
              <w:pStyle w:val="Default"/>
              <w:rPr>
                <w:ins w:id="5877" w:author="jonathan pritchard" w:date="2025-01-23T13:43:00Z" w16du:dateUtc="2025-01-23T13:43:00Z"/>
                <w:sz w:val="18"/>
                <w:szCs w:val="18"/>
              </w:rPr>
            </w:pPr>
            <w:ins w:id="5878"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EC6BCE7" w14:textId="77777777" w:rsidR="00D25516" w:rsidRPr="00340B0D" w:rsidRDefault="00D25516" w:rsidP="00D25516">
            <w:pPr>
              <w:jc w:val="center"/>
              <w:rPr>
                <w:ins w:id="587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949D6DE" w14:textId="77777777" w:rsidR="00D25516" w:rsidRPr="00340B0D" w:rsidRDefault="00D25516" w:rsidP="00D25516">
            <w:pPr>
              <w:pStyle w:val="Default"/>
              <w:rPr>
                <w:ins w:id="5880" w:author="jonathan pritchard" w:date="2025-01-23T13:43:00Z" w16du:dateUtc="2025-01-23T13:43:00Z"/>
                <w:sz w:val="18"/>
                <w:szCs w:val="18"/>
              </w:rPr>
            </w:pPr>
            <w:ins w:id="5881"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0C4BA2B" w14:textId="77777777" w:rsidR="00D25516" w:rsidRPr="00340B0D" w:rsidRDefault="00D25516" w:rsidP="00D25516">
            <w:pPr>
              <w:rPr>
                <w:ins w:id="5882" w:author="jonathan pritchard" w:date="2025-01-23T13:43:00Z" w16du:dateUtc="2025-01-23T13:43:00Z"/>
                <w:rFonts w:cs="Arial"/>
                <w:sz w:val="18"/>
                <w:szCs w:val="18"/>
              </w:rPr>
            </w:pPr>
          </w:p>
        </w:tc>
      </w:tr>
      <w:tr w:rsidR="00D25516" w:rsidRPr="00340B0D" w14:paraId="180359B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F778218" w14:textId="77777777" w:rsidR="00D25516" w:rsidRPr="00340B0D" w:rsidRDefault="00D25516" w:rsidP="00D25516">
            <w:pPr>
              <w:pStyle w:val="Default"/>
              <w:rPr>
                <w:ins w:id="5883" w:author="jonathan pritchard" w:date="2025-01-23T13:43:00Z" w16du:dateUtc="2025-01-23T13:43:00Z"/>
                <w:sz w:val="18"/>
                <w:szCs w:val="18"/>
              </w:rPr>
            </w:pPr>
            <w:ins w:id="5884"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06C6B52E" w14:textId="77777777" w:rsidR="00D25516" w:rsidRPr="00340B0D" w:rsidRDefault="00D25516" w:rsidP="00D25516">
            <w:pPr>
              <w:jc w:val="center"/>
              <w:rPr>
                <w:ins w:id="588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0214CC0" w14:textId="77777777" w:rsidR="00D25516" w:rsidRPr="00340B0D" w:rsidRDefault="00D25516" w:rsidP="00D25516">
            <w:pPr>
              <w:rPr>
                <w:ins w:id="588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8A2D93" w14:textId="77777777" w:rsidR="00D25516" w:rsidRPr="00340B0D" w:rsidRDefault="00D25516" w:rsidP="00D25516">
            <w:pPr>
              <w:rPr>
                <w:ins w:id="5887" w:author="jonathan pritchard" w:date="2025-01-23T13:43:00Z" w16du:dateUtc="2025-01-23T13:43:00Z"/>
                <w:rFonts w:cs="Arial"/>
                <w:sz w:val="18"/>
                <w:szCs w:val="18"/>
              </w:rPr>
            </w:pPr>
          </w:p>
        </w:tc>
      </w:tr>
      <w:tr w:rsidR="00D25516" w:rsidRPr="00340B0D" w14:paraId="13082D1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39577E1" w14:textId="77777777" w:rsidR="00D25516" w:rsidRPr="00340B0D" w:rsidRDefault="00D25516" w:rsidP="00D25516">
            <w:pPr>
              <w:pStyle w:val="Default"/>
              <w:rPr>
                <w:ins w:id="5888" w:author="jonathan pritchard" w:date="2025-01-23T13:43:00Z" w16du:dateUtc="2025-01-23T13:43:00Z"/>
                <w:sz w:val="18"/>
                <w:szCs w:val="18"/>
              </w:rPr>
            </w:pPr>
            <w:ins w:id="5889"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824C7A2" w14:textId="77777777" w:rsidR="00D25516" w:rsidRPr="00340B0D" w:rsidRDefault="00D25516" w:rsidP="00D25516">
            <w:pPr>
              <w:jc w:val="center"/>
              <w:rPr>
                <w:ins w:id="589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60B63FA" w14:textId="77777777" w:rsidR="00D25516" w:rsidRPr="00340B0D" w:rsidRDefault="00D25516" w:rsidP="00D25516">
            <w:pPr>
              <w:rPr>
                <w:ins w:id="5891"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244C" w14:textId="77777777" w:rsidR="00D25516" w:rsidRPr="00340B0D" w:rsidRDefault="00D25516" w:rsidP="00D25516">
            <w:pPr>
              <w:rPr>
                <w:ins w:id="5892" w:author="jonathan pritchard" w:date="2025-01-23T13:43:00Z" w16du:dateUtc="2025-01-23T13:43:00Z"/>
                <w:rFonts w:cs="Arial"/>
                <w:sz w:val="18"/>
                <w:szCs w:val="18"/>
              </w:rPr>
            </w:pPr>
          </w:p>
        </w:tc>
      </w:tr>
      <w:tr w:rsidR="00D25516" w:rsidRPr="00340B0D" w14:paraId="7D4D0EF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BB7592C" w14:textId="77777777" w:rsidR="00D25516" w:rsidRPr="00340B0D" w:rsidRDefault="00D25516" w:rsidP="00D25516">
            <w:pPr>
              <w:pStyle w:val="Default"/>
              <w:rPr>
                <w:ins w:id="5893" w:author="jonathan pritchard" w:date="2025-01-23T13:43:00Z" w16du:dateUtc="2025-01-23T13:43:00Z"/>
                <w:sz w:val="18"/>
                <w:szCs w:val="18"/>
              </w:rPr>
            </w:pPr>
            <w:ins w:id="5894"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3E4CA33" w14:textId="77777777" w:rsidR="00D25516" w:rsidRPr="00340B0D" w:rsidRDefault="00D25516" w:rsidP="00D25516">
            <w:pPr>
              <w:jc w:val="center"/>
              <w:rPr>
                <w:ins w:id="589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2DB880" w14:textId="77777777" w:rsidR="00D25516" w:rsidRPr="00340B0D" w:rsidRDefault="00D25516" w:rsidP="00D25516">
            <w:pPr>
              <w:rPr>
                <w:ins w:id="589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40C0CA0" w14:textId="77777777" w:rsidR="00D25516" w:rsidRPr="00340B0D" w:rsidRDefault="00D25516" w:rsidP="00D25516">
            <w:pPr>
              <w:rPr>
                <w:ins w:id="5897" w:author="jonathan pritchard" w:date="2025-01-23T13:43:00Z" w16du:dateUtc="2025-01-23T13:43:00Z"/>
                <w:rFonts w:cs="Arial"/>
                <w:sz w:val="18"/>
                <w:szCs w:val="18"/>
              </w:rPr>
            </w:pPr>
          </w:p>
        </w:tc>
      </w:tr>
      <w:tr w:rsidR="00D25516" w:rsidRPr="00340B0D" w14:paraId="74C2623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045214F" w14:textId="77777777" w:rsidR="00D25516" w:rsidRPr="00340B0D" w:rsidRDefault="00D25516" w:rsidP="00D25516">
            <w:pPr>
              <w:pStyle w:val="Default"/>
              <w:ind w:left="720"/>
              <w:rPr>
                <w:ins w:id="5898" w:author="jonathan pritchard" w:date="2025-01-23T13:43:00Z" w16du:dateUtc="2025-01-23T13:43:00Z"/>
                <w:sz w:val="18"/>
                <w:szCs w:val="18"/>
              </w:rPr>
            </w:pPr>
            <w:ins w:id="5899"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71B9111" w14:textId="77777777" w:rsidR="00D25516" w:rsidRPr="00340B0D" w:rsidRDefault="00D25516" w:rsidP="00D25516">
            <w:pPr>
              <w:jc w:val="center"/>
              <w:rPr>
                <w:ins w:id="590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79909F4" w14:textId="77777777" w:rsidR="00D25516" w:rsidRPr="00340B0D" w:rsidRDefault="00D25516" w:rsidP="00D25516">
            <w:pPr>
              <w:rPr>
                <w:ins w:id="5901"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51F81C7" w14:textId="77777777" w:rsidR="00D25516" w:rsidRPr="00340B0D" w:rsidRDefault="00D25516" w:rsidP="00D25516">
            <w:pPr>
              <w:rPr>
                <w:ins w:id="5902" w:author="jonathan pritchard" w:date="2025-01-23T13:43:00Z" w16du:dateUtc="2025-01-23T13:43:00Z"/>
                <w:rFonts w:cs="Arial"/>
                <w:sz w:val="18"/>
                <w:szCs w:val="18"/>
              </w:rPr>
            </w:pPr>
          </w:p>
        </w:tc>
      </w:tr>
      <w:tr w:rsidR="00D25516" w:rsidRPr="00340B0D" w14:paraId="65408D3D"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03FD224" w14:textId="77777777" w:rsidR="00D25516" w:rsidRPr="00340B0D" w:rsidRDefault="00D25516" w:rsidP="00D25516">
            <w:pPr>
              <w:pStyle w:val="Default"/>
              <w:ind w:left="720"/>
              <w:rPr>
                <w:ins w:id="5903" w:author="jonathan pritchard" w:date="2025-01-23T13:43:00Z" w16du:dateUtc="2025-01-23T13:43:00Z"/>
                <w:sz w:val="18"/>
                <w:szCs w:val="18"/>
              </w:rPr>
            </w:pPr>
            <w:ins w:id="5904"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B6DA565" w14:textId="77777777" w:rsidR="00D25516" w:rsidRPr="00340B0D" w:rsidRDefault="00D25516" w:rsidP="00D25516">
            <w:pPr>
              <w:jc w:val="center"/>
              <w:rPr>
                <w:ins w:id="590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086EBFE7" w14:textId="77777777" w:rsidR="00D25516" w:rsidRPr="00340B0D" w:rsidRDefault="00D25516" w:rsidP="00D25516">
            <w:pPr>
              <w:rPr>
                <w:ins w:id="5906"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BC4BAD7" w14:textId="77777777" w:rsidR="00D25516" w:rsidRPr="00340B0D" w:rsidRDefault="00D25516" w:rsidP="00D25516">
            <w:pPr>
              <w:rPr>
                <w:ins w:id="5907" w:author="jonathan pritchard" w:date="2025-01-23T13:43:00Z" w16du:dateUtc="2025-01-23T13:43:00Z"/>
                <w:rFonts w:cs="Arial"/>
                <w:sz w:val="18"/>
                <w:szCs w:val="18"/>
              </w:rPr>
            </w:pPr>
          </w:p>
        </w:tc>
      </w:tr>
      <w:tr w:rsidR="00D25516" w:rsidRPr="00EF63B4" w14:paraId="14D59B0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87753C5" w14:textId="77777777" w:rsidR="00D25516" w:rsidRPr="00EF63B4" w:rsidRDefault="00D25516" w:rsidP="00D25516">
            <w:pPr>
              <w:jc w:val="center"/>
              <w:rPr>
                <w:ins w:id="5908" w:author="jonathan pritchard" w:date="2025-01-23T13:43:00Z" w16du:dateUtc="2025-01-23T13:43:00Z"/>
                <w:rFonts w:cs="Arial"/>
                <w:sz w:val="18"/>
                <w:szCs w:val="18"/>
              </w:rPr>
            </w:pPr>
            <w:ins w:id="5909" w:author="jonathan pritchard" w:date="2025-01-23T13:43:00Z" w16du:dateUtc="2025-01-23T13:43:00Z">
              <w:r>
                <w:rPr>
                  <w:rFonts w:cs="Arial"/>
                  <w:b/>
                  <w:bCs/>
                  <w:sz w:val="18"/>
                  <w:szCs w:val="18"/>
                </w:rPr>
                <w:t>Additional</w:t>
              </w:r>
            </w:ins>
          </w:p>
        </w:tc>
      </w:tr>
      <w:tr w:rsidR="00D25516" w:rsidRPr="00340B0D" w14:paraId="0B89514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1A89209" w14:textId="77777777" w:rsidR="00D25516" w:rsidRPr="00340B0D" w:rsidRDefault="00D25516" w:rsidP="00D25516">
            <w:pPr>
              <w:pStyle w:val="Default"/>
              <w:ind w:left="720"/>
              <w:rPr>
                <w:ins w:id="5910"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F75C35" w14:textId="77777777" w:rsidR="00D25516" w:rsidRPr="00340B0D" w:rsidRDefault="00D25516" w:rsidP="00D25516">
            <w:pPr>
              <w:jc w:val="center"/>
              <w:rPr>
                <w:ins w:id="5911"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1E99172D" w14:textId="77777777" w:rsidR="00D25516" w:rsidRPr="00340B0D" w:rsidRDefault="00D25516" w:rsidP="00D25516">
            <w:pPr>
              <w:rPr>
                <w:ins w:id="591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21ADC7B" w14:textId="77777777" w:rsidR="00D25516" w:rsidRPr="00340B0D" w:rsidRDefault="00D25516" w:rsidP="00D25516">
            <w:pPr>
              <w:rPr>
                <w:ins w:id="5913" w:author="jonathan pritchard" w:date="2025-01-23T13:43:00Z" w16du:dateUtc="2025-01-23T13:43:00Z"/>
                <w:rFonts w:cs="Arial"/>
                <w:sz w:val="18"/>
                <w:szCs w:val="18"/>
              </w:rPr>
            </w:pPr>
          </w:p>
        </w:tc>
      </w:tr>
      <w:tr w:rsidR="00D25516" w:rsidRPr="00340B0D" w14:paraId="270D308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E0098C4" w14:textId="77777777" w:rsidR="00D25516" w:rsidRPr="00340B0D" w:rsidRDefault="00D25516" w:rsidP="00D25516">
            <w:pPr>
              <w:pStyle w:val="Default"/>
              <w:ind w:left="720"/>
              <w:rPr>
                <w:ins w:id="5914"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7F16DF8" w14:textId="77777777" w:rsidR="00D25516" w:rsidRPr="00340B0D" w:rsidRDefault="00D25516" w:rsidP="00D25516">
            <w:pPr>
              <w:jc w:val="center"/>
              <w:rPr>
                <w:ins w:id="5915"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3414A9F9" w14:textId="77777777" w:rsidR="00D25516" w:rsidRPr="00340B0D" w:rsidRDefault="00D25516" w:rsidP="00D25516">
            <w:pPr>
              <w:rPr>
                <w:ins w:id="591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7C977FF" w14:textId="77777777" w:rsidR="00D25516" w:rsidRPr="00340B0D" w:rsidRDefault="00D25516" w:rsidP="00D25516">
            <w:pPr>
              <w:rPr>
                <w:ins w:id="5917" w:author="jonathan pritchard" w:date="2025-01-23T13:43:00Z" w16du:dateUtc="2025-01-23T13:43:00Z"/>
                <w:rFonts w:cs="Arial"/>
                <w:sz w:val="18"/>
                <w:szCs w:val="18"/>
              </w:rPr>
            </w:pPr>
          </w:p>
        </w:tc>
      </w:tr>
      <w:tr w:rsidR="00D25516" w:rsidRPr="00340B0D" w14:paraId="6EFEF90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0A878D" w14:textId="77777777" w:rsidR="00D25516" w:rsidRPr="00340B0D" w:rsidRDefault="00D25516" w:rsidP="00D25516">
            <w:pPr>
              <w:jc w:val="center"/>
              <w:rPr>
                <w:ins w:id="5918" w:author="jonathan pritchard" w:date="2025-01-23T13:43:00Z" w16du:dateUtc="2025-01-23T13:43:00Z"/>
                <w:rFonts w:cs="Arial"/>
                <w:b/>
                <w:bCs/>
                <w:sz w:val="18"/>
                <w:szCs w:val="18"/>
              </w:rPr>
            </w:pPr>
            <w:ins w:id="5919" w:author="jonathan pritchard" w:date="2025-01-23T13:43:00Z" w16du:dateUtc="2025-01-23T13:43:00Z">
              <w:r w:rsidRPr="00340B0D">
                <w:rPr>
                  <w:rFonts w:cs="Arial"/>
                  <w:b/>
                  <w:bCs/>
                  <w:sz w:val="18"/>
                  <w:szCs w:val="18"/>
                </w:rPr>
                <w:t>Setup</w:t>
              </w:r>
            </w:ins>
          </w:p>
        </w:tc>
      </w:tr>
      <w:tr w:rsidR="00D25516" w:rsidRPr="00340B0D" w14:paraId="6146D818"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46A43BFD" w14:textId="77777777" w:rsidR="00D25516" w:rsidRDefault="00D25516" w:rsidP="00D25516">
            <w:pPr>
              <w:rPr>
                <w:ins w:id="5920" w:author="jonathan pritchard" w:date="2025-01-23T13:43:00Z" w16du:dateUtc="2025-01-23T13:43:00Z"/>
                <w:rFonts w:cs="Arial"/>
                <w:sz w:val="18"/>
                <w:szCs w:val="18"/>
              </w:rPr>
            </w:pPr>
          </w:p>
          <w:p w14:paraId="67F2CA1A" w14:textId="3D258D16" w:rsidR="00D25516" w:rsidRPr="00E32E24" w:rsidRDefault="00D25516" w:rsidP="00D25516">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w:t>
            </w:r>
            <w:r w:rsidRPr="00D25516">
              <w:rPr>
                <w:rFonts w:cs="Arial"/>
                <w:b/>
                <w:bCs/>
                <w:i/>
              </w:rPr>
              <w:t>101AA002J4X0001</w:t>
            </w:r>
            <w:r w:rsidRPr="00E32E24">
              <w:rPr>
                <w:rFonts w:cs="Arial"/>
                <w:i/>
              </w:rPr>
              <w:t>.</w:t>
            </w:r>
            <w:r w:rsidRPr="00D25516">
              <w:rPr>
                <w:rFonts w:cs="Arial"/>
                <w:b/>
                <w:bCs/>
                <w:i/>
              </w:rPr>
              <w:t>000</w:t>
            </w:r>
            <w:r w:rsidRPr="00E32E24">
              <w:rPr>
                <w:rFonts w:cs="Arial"/>
                <w:i/>
              </w:rPr>
              <w:t xml:space="preserve">, contained in exchange set </w:t>
            </w:r>
            <w:proofErr w:type="spellStart"/>
            <w:r w:rsidRPr="00E32E24">
              <w:rPr>
                <w:rFonts w:cs="Arial"/>
                <w:b/>
                <w:bCs/>
                <w:i/>
              </w:rPr>
              <w:t>DisplayPrioriti</w:t>
            </w:r>
            <w:r>
              <w:rPr>
                <w:rFonts w:cs="Arial"/>
                <w:b/>
                <w:bCs/>
                <w:i/>
              </w:rPr>
              <w:t>es</w:t>
            </w:r>
            <w:proofErr w:type="spellEnd"/>
            <w:r>
              <w:rPr>
                <w:rFonts w:cs="Arial"/>
                <w:b/>
                <w:bCs/>
                <w:i/>
              </w:rPr>
              <w:t>.</w:t>
            </w:r>
          </w:p>
          <w:p w14:paraId="22A64F8F" w14:textId="77777777" w:rsidR="00D25516" w:rsidRPr="00340B0D" w:rsidRDefault="00D25516" w:rsidP="00D25516">
            <w:pPr>
              <w:rPr>
                <w:ins w:id="5921" w:author="jonathan pritchard" w:date="2025-01-23T13:43:00Z" w16du:dateUtc="2025-01-23T13:43:00Z"/>
                <w:rFonts w:cs="Arial"/>
                <w:sz w:val="18"/>
                <w:szCs w:val="18"/>
              </w:rPr>
            </w:pPr>
          </w:p>
        </w:tc>
      </w:tr>
    </w:tbl>
    <w:p w14:paraId="0EDAFAED" w14:textId="77777777" w:rsidR="00D25516" w:rsidRDefault="00D25516" w:rsidP="006C7785">
      <w:pPr>
        <w:spacing w:line="240" w:lineRule="auto"/>
        <w:rPr>
          <w:rFonts w:cs="Arial"/>
        </w:rPr>
      </w:pPr>
    </w:p>
    <w:p w14:paraId="7DE6C2DB" w14:textId="77777777" w:rsidR="00D25516" w:rsidRPr="007B7669" w:rsidRDefault="00D25516" w:rsidP="006C7785">
      <w:pPr>
        <w:spacing w:line="240" w:lineRule="auto"/>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4F754A4" w14:textId="77777777" w:rsidTr="00D25516">
        <w:trPr>
          <w:trHeight w:val="356"/>
          <w:tblHeader/>
        </w:trPr>
        <w:tc>
          <w:tcPr>
            <w:tcW w:w="9696" w:type="dxa"/>
            <w:shd w:val="clear" w:color="auto" w:fill="BFBFBF" w:themeFill="background1" w:themeFillShade="BF"/>
            <w:vAlign w:val="center"/>
          </w:tcPr>
          <w:p w14:paraId="72342188" w14:textId="77777777" w:rsidR="006C7785" w:rsidRPr="00E32E24" w:rsidRDefault="006C7785" w:rsidP="00D25516">
            <w:pPr>
              <w:jc w:val="center"/>
              <w:rPr>
                <w:rFonts w:cs="Arial"/>
              </w:rPr>
            </w:pPr>
            <w:r w:rsidRPr="00E32E24">
              <w:rPr>
                <w:rFonts w:cs="Arial"/>
                <w:b/>
              </w:rPr>
              <w:t>Action</w:t>
            </w:r>
          </w:p>
        </w:tc>
      </w:tr>
      <w:tr w:rsidR="006C7785" w14:paraId="04BBBDA5" w14:textId="77777777" w:rsidTr="00380FCD">
        <w:trPr>
          <w:tblHeader/>
        </w:trPr>
        <w:tc>
          <w:tcPr>
            <w:tcW w:w="9696" w:type="dxa"/>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D25516">
        <w:trPr>
          <w:tblHeader/>
        </w:trPr>
        <w:tc>
          <w:tcPr>
            <w:tcW w:w="9696" w:type="dxa"/>
            <w:tcBorders>
              <w:bottom w:val="single" w:sz="4" w:space="0" w:color="auto"/>
            </w:tcBorders>
            <w:shd w:val="clear" w:color="auto" w:fill="BFBFBF" w:themeFill="background1" w:themeFillShade="BF"/>
            <w:vAlign w:val="center"/>
          </w:tcPr>
          <w:p w14:paraId="31671D76" w14:textId="77777777" w:rsidR="006C7785" w:rsidRPr="00E32E24" w:rsidRDefault="006C7785" w:rsidP="00D25516">
            <w:pPr>
              <w:jc w:val="center"/>
              <w:rPr>
                <w:rFonts w:cs="Arial"/>
              </w:rPr>
            </w:pPr>
            <w:r w:rsidRPr="00E32E24">
              <w:rPr>
                <w:rFonts w:cs="Arial"/>
                <w:b/>
              </w:rPr>
              <w:t>Results</w:t>
            </w:r>
          </w:p>
        </w:tc>
      </w:tr>
      <w:tr w:rsidR="006C7785" w14:paraId="0AEAB6C1" w14:textId="77777777" w:rsidTr="00380FCD">
        <w:trPr>
          <w:tblHeader/>
        </w:trPr>
        <w:tc>
          <w:tcPr>
            <w:tcW w:w="9696" w:type="dxa"/>
            <w:tcBorders>
              <w:bottom w:val="nil"/>
            </w:tcBorders>
            <w:vAlign w:val="center"/>
          </w:tcPr>
          <w:p w14:paraId="306F4866" w14:textId="77777777" w:rsidR="00D25516" w:rsidRDefault="00D25516" w:rsidP="00380FCD">
            <w:pPr>
              <w:rPr>
                <w:rFonts w:cs="Arial"/>
                <w:i/>
              </w:rPr>
            </w:pPr>
          </w:p>
          <w:p w14:paraId="53F2D6DE" w14:textId="2629E628" w:rsidR="006C7785" w:rsidRDefault="006C7785" w:rsidP="00380FCD">
            <w:pPr>
              <w:rPr>
                <w:rFonts w:cs="Arial"/>
                <w:i/>
              </w:rPr>
            </w:pPr>
            <w:r w:rsidRPr="00E32E24">
              <w:rPr>
                <w:rFonts w:cs="Arial"/>
                <w:i/>
              </w:rPr>
              <w:t>Confirm that items 1 and 2 display as shown in the graphic below:</w:t>
            </w:r>
          </w:p>
          <w:p w14:paraId="0A02079D" w14:textId="77777777" w:rsidR="00D25516" w:rsidRPr="00E32E24" w:rsidRDefault="00D25516" w:rsidP="00380FCD">
            <w:pPr>
              <w:rPr>
                <w:rFonts w:cs="Arial"/>
                <w:i/>
              </w:rPr>
            </w:pPr>
          </w:p>
        </w:tc>
      </w:tr>
      <w:tr w:rsidR="006C7785" w14:paraId="4B88DB45" w14:textId="77777777" w:rsidTr="00380FCD">
        <w:trPr>
          <w:tblHeader/>
        </w:trPr>
        <w:tc>
          <w:tcPr>
            <w:tcW w:w="9696" w:type="dxa"/>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4CC427D6" w:rsidR="00D25516" w:rsidRDefault="00D25516">
      <w:pPr>
        <w:widowControl/>
        <w:spacing w:line="240" w:lineRule="auto"/>
        <w:jc w:val="left"/>
      </w:pPr>
      <w:r>
        <w:br w:type="page"/>
      </w:r>
    </w:p>
    <w:p w14:paraId="1C3914C9" w14:textId="77777777" w:rsidR="006C7785" w:rsidRDefault="006C7785" w:rsidP="006C778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76EBE516"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F2A806" w14:textId="77777777" w:rsidR="00D25516" w:rsidRPr="00340B0D" w:rsidRDefault="00D25516" w:rsidP="00087740">
            <w:pPr>
              <w:jc w:val="center"/>
              <w:rPr>
                <w:ins w:id="5922" w:author="jonathan pritchard" w:date="2025-01-23T13:43:00Z" w16du:dateUtc="2025-01-23T13:43:00Z"/>
                <w:rFonts w:cs="Arial"/>
                <w:b/>
                <w:bCs/>
                <w:sz w:val="18"/>
                <w:szCs w:val="18"/>
              </w:rPr>
            </w:pPr>
            <w:ins w:id="5923"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F24A4F3" w14:textId="773699BB" w:rsidR="00D25516" w:rsidRPr="00C87169" w:rsidRDefault="00D25516" w:rsidP="00087740">
            <w:pPr>
              <w:jc w:val="center"/>
              <w:rPr>
                <w:ins w:id="5924" w:author="jonathan pritchard" w:date="2025-01-23T13:43:00Z" w16du:dateUtc="2025-01-23T13:43:00Z"/>
                <w:rFonts w:cs="Arial"/>
                <w:bCs/>
              </w:rPr>
            </w:pPr>
            <w:r>
              <w:rPr>
                <w:rFonts w:cs="Arial"/>
              </w:rPr>
              <w:t>OverscalePattern1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BD8F604" w14:textId="77777777" w:rsidR="00D25516" w:rsidRPr="00340B0D" w:rsidRDefault="00D25516" w:rsidP="00087740">
            <w:pPr>
              <w:jc w:val="center"/>
              <w:rPr>
                <w:ins w:id="5925" w:author="jonathan pritchard" w:date="2025-01-23T13:43:00Z" w16du:dateUtc="2025-01-23T13:43:00Z"/>
                <w:rFonts w:cs="Arial"/>
                <w:b/>
                <w:bCs/>
                <w:sz w:val="18"/>
                <w:szCs w:val="18"/>
              </w:rPr>
            </w:pPr>
            <w:ins w:id="5926"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62B4F8" w14:textId="77777777" w:rsidR="00D25516" w:rsidRPr="00E32E24" w:rsidRDefault="00D25516" w:rsidP="00087740">
            <w:pPr>
              <w:spacing w:line="240" w:lineRule="auto"/>
              <w:rPr>
                <w:rFonts w:cs="Arial"/>
                <w:color w:val="000000"/>
              </w:rPr>
            </w:pPr>
            <w:r w:rsidRPr="00E32E24">
              <w:rPr>
                <w:rFonts w:cs="Arial"/>
                <w:color w:val="000000"/>
              </w:rPr>
              <w:t>S-98 C-7.2.9</w:t>
            </w:r>
          </w:p>
          <w:p w14:paraId="7EC56CCD" w14:textId="77777777" w:rsidR="00D25516" w:rsidRPr="00F95BCA" w:rsidRDefault="00D25516" w:rsidP="00087740">
            <w:pPr>
              <w:spacing w:line="240" w:lineRule="auto"/>
              <w:rPr>
                <w:ins w:id="5927" w:author="jonathan pritchard" w:date="2025-01-23T13:43:00Z" w16du:dateUtc="2025-01-23T13:43:00Z"/>
                <w:rFonts w:ascii="Calibri" w:hAnsi="Calibri" w:cs="Calibri"/>
                <w:color w:val="000000"/>
              </w:rPr>
            </w:pPr>
          </w:p>
        </w:tc>
      </w:tr>
      <w:tr w:rsidR="00D25516" w:rsidRPr="00340B0D" w14:paraId="3D9B3865"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C07D7E" w14:textId="77777777" w:rsidR="00D25516" w:rsidRPr="00340B0D" w:rsidRDefault="00D25516" w:rsidP="00087740">
            <w:pPr>
              <w:rPr>
                <w:ins w:id="5928" w:author="jonathan pritchard" w:date="2025-01-23T13:43:00Z" w16du:dateUtc="2025-01-23T13:43:00Z"/>
                <w:rFonts w:cs="Arial"/>
                <w:b/>
                <w:bCs/>
                <w:sz w:val="18"/>
                <w:szCs w:val="18"/>
              </w:rPr>
            </w:pPr>
            <w:ins w:id="5929" w:author="jonathan pritchard" w:date="2025-01-23T13:43:00Z" w16du:dateUtc="2025-01-23T13:43:00Z">
              <w:r w:rsidRPr="00340B0D">
                <w:rPr>
                  <w:rFonts w:cs="Arial"/>
                  <w:b/>
                  <w:bCs/>
                  <w:sz w:val="18"/>
                  <w:szCs w:val="18"/>
                </w:rPr>
                <w:t>Test Description</w:t>
              </w:r>
            </w:ins>
          </w:p>
        </w:tc>
      </w:tr>
      <w:tr w:rsidR="00D25516" w:rsidRPr="009C22F4" w14:paraId="47B6774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6CF4A92" w14:textId="77777777" w:rsidR="00D25516" w:rsidRDefault="00D25516" w:rsidP="00087740">
            <w:pPr>
              <w:rPr>
                <w:rFonts w:cs="Arial"/>
                <w:i/>
              </w:rPr>
            </w:pPr>
          </w:p>
          <w:p w14:paraId="5FFD9433" w14:textId="77777777" w:rsidR="00D25516" w:rsidRDefault="00D25516" w:rsidP="00087740">
            <w:pPr>
              <w:rPr>
                <w:rFonts w:cs="Arial"/>
                <w:i/>
              </w:rPr>
            </w:pPr>
            <w:r w:rsidRPr="00373F25">
              <w:rPr>
                <w:rFonts w:cs="Arial"/>
                <w:i/>
              </w:rPr>
              <w:t>Overscale pattern display</w:t>
            </w:r>
            <w:r w:rsidRPr="009C22F4">
              <w:rPr>
                <w:rFonts w:cs="Arial"/>
                <w:i/>
              </w:rPr>
              <w:t xml:space="preserve"> </w:t>
            </w:r>
          </w:p>
          <w:p w14:paraId="2EE95033" w14:textId="10A04E41" w:rsidR="00D25516" w:rsidRPr="009C22F4" w:rsidRDefault="00D25516" w:rsidP="00087740">
            <w:pPr>
              <w:rPr>
                <w:ins w:id="5930" w:author="jonathan pritchard" w:date="2025-01-23T13:43:00Z" w16du:dateUtc="2025-01-23T13:43:00Z"/>
                <w:rFonts w:cs="Arial"/>
                <w:i/>
              </w:rPr>
            </w:pPr>
          </w:p>
        </w:tc>
      </w:tr>
      <w:tr w:rsidR="00D25516" w:rsidRPr="00340B0D" w14:paraId="4CB0545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0B25A7" w14:textId="77777777" w:rsidR="00D25516" w:rsidRPr="00340B0D" w:rsidRDefault="00D25516" w:rsidP="00087740">
            <w:pPr>
              <w:jc w:val="center"/>
              <w:rPr>
                <w:ins w:id="5931" w:author="jonathan pritchard" w:date="2025-01-23T13:43:00Z" w16du:dateUtc="2025-01-23T13:43:00Z"/>
                <w:rFonts w:cs="Arial"/>
                <w:b/>
                <w:bCs/>
                <w:sz w:val="18"/>
                <w:szCs w:val="18"/>
              </w:rPr>
            </w:pPr>
            <w:ins w:id="5932" w:author="jonathan pritchard" w:date="2025-01-23T13:43:00Z" w16du:dateUtc="2025-01-23T13:43:00Z">
              <w:r w:rsidRPr="00340B0D">
                <w:rPr>
                  <w:rFonts w:cs="Arial"/>
                  <w:b/>
                  <w:bCs/>
                  <w:sz w:val="18"/>
                  <w:szCs w:val="18"/>
                </w:rPr>
                <w:t>Loaded Data</w:t>
              </w:r>
            </w:ins>
          </w:p>
        </w:tc>
      </w:tr>
      <w:tr w:rsidR="00D25516" w:rsidRPr="00340B0D" w14:paraId="58C64AD8"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0F4FC" w14:textId="77777777" w:rsidR="00D25516" w:rsidRPr="00340B0D" w:rsidRDefault="00D25516" w:rsidP="00087740">
            <w:pPr>
              <w:jc w:val="center"/>
              <w:rPr>
                <w:ins w:id="5933" w:author="jonathan pritchard" w:date="2025-01-23T13:43:00Z" w16du:dateUtc="2025-01-23T13:43:00Z"/>
                <w:rFonts w:cs="Arial"/>
                <w:b/>
                <w:bCs/>
                <w:sz w:val="18"/>
                <w:szCs w:val="18"/>
              </w:rPr>
            </w:pPr>
            <w:ins w:id="5934"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0E33DC9" w14:textId="77777777" w:rsidR="00D25516" w:rsidRPr="00340B0D" w:rsidRDefault="00D25516" w:rsidP="00087740">
            <w:pPr>
              <w:jc w:val="center"/>
              <w:rPr>
                <w:ins w:id="5935" w:author="jonathan pritchard" w:date="2025-01-23T13:43:00Z" w16du:dateUtc="2025-01-23T13:43:00Z"/>
                <w:rFonts w:cs="Arial"/>
                <w:b/>
                <w:bCs/>
                <w:sz w:val="18"/>
                <w:szCs w:val="18"/>
              </w:rPr>
            </w:pPr>
          </w:p>
        </w:tc>
      </w:tr>
      <w:tr w:rsidR="00D25516" w:rsidRPr="00340B0D" w14:paraId="7D6FF79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322001" w14:textId="77777777" w:rsidR="00D25516" w:rsidRPr="00340B0D" w:rsidRDefault="00D25516" w:rsidP="00087740">
            <w:pPr>
              <w:rPr>
                <w:ins w:id="5936"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002908C" w14:textId="77777777" w:rsidR="00D25516" w:rsidRPr="00340B0D" w:rsidRDefault="00D25516" w:rsidP="00087740">
            <w:pPr>
              <w:rPr>
                <w:ins w:id="5937" w:author="jonathan pritchard" w:date="2025-01-23T13:43:00Z" w16du:dateUtc="2025-01-23T13:43:00Z"/>
                <w:rFonts w:cs="Arial"/>
                <w:sz w:val="18"/>
                <w:szCs w:val="18"/>
              </w:rPr>
            </w:pPr>
          </w:p>
        </w:tc>
      </w:tr>
      <w:tr w:rsidR="00D25516" w:rsidRPr="00340B0D" w14:paraId="4A34D8FA"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7A468E" w14:textId="77777777" w:rsidR="00D25516" w:rsidRPr="00340B0D" w:rsidRDefault="00D25516" w:rsidP="00087740">
            <w:pPr>
              <w:rPr>
                <w:ins w:id="5938"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CF1902D" w14:textId="77777777" w:rsidR="00D25516" w:rsidRPr="00340B0D" w:rsidRDefault="00D25516" w:rsidP="00087740">
            <w:pPr>
              <w:rPr>
                <w:ins w:id="5939" w:author="jonathan pritchard" w:date="2025-01-23T13:43:00Z" w16du:dateUtc="2025-01-23T13:43:00Z"/>
                <w:rFonts w:cs="Arial"/>
                <w:sz w:val="18"/>
                <w:szCs w:val="18"/>
              </w:rPr>
            </w:pPr>
          </w:p>
        </w:tc>
      </w:tr>
      <w:tr w:rsidR="00D25516" w:rsidRPr="00340B0D" w14:paraId="20A7AB61"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74C55C" w14:textId="77777777" w:rsidR="00D25516" w:rsidRPr="00340B0D" w:rsidRDefault="00D25516" w:rsidP="00087740">
            <w:pPr>
              <w:jc w:val="center"/>
              <w:rPr>
                <w:ins w:id="5940" w:author="jonathan pritchard" w:date="2025-01-23T13:43:00Z" w16du:dateUtc="2025-01-23T13:43:00Z"/>
                <w:rFonts w:cs="Arial"/>
                <w:b/>
                <w:bCs/>
                <w:sz w:val="18"/>
                <w:szCs w:val="18"/>
              </w:rPr>
            </w:pPr>
            <w:ins w:id="5941"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C452C1" w14:textId="77777777" w:rsidR="00D25516" w:rsidRPr="00340B0D" w:rsidRDefault="00D25516" w:rsidP="00087740">
            <w:pPr>
              <w:jc w:val="center"/>
              <w:rPr>
                <w:ins w:id="5942" w:author="jonathan pritchard" w:date="2025-01-23T13:43:00Z" w16du:dateUtc="2025-01-23T13:43:00Z"/>
                <w:rFonts w:cs="Arial"/>
                <w:b/>
                <w:bCs/>
                <w:sz w:val="18"/>
                <w:szCs w:val="18"/>
              </w:rPr>
            </w:pPr>
            <w:ins w:id="5943"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067FE9F6" w14:textId="77777777" w:rsidTr="00087740">
        <w:customXmlInsRangeStart w:id="5944" w:author="jonathan pritchard" w:date="2025-01-23T13:43:00Z"/>
        <w:sdt>
          <w:sdtPr>
            <w:rPr>
              <w:rFonts w:cs="Arial"/>
              <w:sz w:val="18"/>
              <w:szCs w:val="18"/>
            </w:rPr>
            <w:alias w:val="Diplay Category"/>
            <w:tag w:val="Diplay Categor"/>
            <w:id w:val="-1628079508"/>
            <w:placeholder>
              <w:docPart w:val="15322FAE49764ECD83A2989A7355D5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94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B6665FA" w14:textId="77777777" w:rsidR="00D25516" w:rsidRPr="00340B0D" w:rsidRDefault="00D25516" w:rsidP="00087740">
                <w:pPr>
                  <w:rPr>
                    <w:ins w:id="5945" w:author="jonathan pritchard" w:date="2025-01-23T13:43:00Z" w16du:dateUtc="2025-01-23T13:43:00Z"/>
                    <w:rFonts w:cs="Arial"/>
                    <w:sz w:val="18"/>
                    <w:szCs w:val="18"/>
                  </w:rPr>
                </w:pPr>
                <w:ins w:id="5946" w:author="jonathan pritchard" w:date="2025-01-23T13:43:00Z" w16du:dateUtc="2025-01-23T13:43:00Z">
                  <w:r>
                    <w:rPr>
                      <w:rFonts w:cs="Arial"/>
                      <w:sz w:val="18"/>
                      <w:szCs w:val="18"/>
                    </w:rPr>
                    <w:t>Other</w:t>
                  </w:r>
                </w:ins>
              </w:p>
            </w:tc>
            <w:customXmlInsRangeStart w:id="5947" w:author="jonathan pritchard" w:date="2025-01-23T13:43:00Z"/>
          </w:sdtContent>
        </w:sdt>
        <w:customXmlInsRangeEnd w:id="5947"/>
        <w:tc>
          <w:tcPr>
            <w:tcW w:w="3871" w:type="dxa"/>
            <w:gridSpan w:val="5"/>
            <w:tcBorders>
              <w:left w:val="single" w:sz="12" w:space="0" w:color="auto"/>
              <w:bottom w:val="single" w:sz="4" w:space="0" w:color="auto"/>
              <w:right w:val="single" w:sz="4" w:space="0" w:color="auto"/>
            </w:tcBorders>
            <w:shd w:val="clear" w:color="auto" w:fill="auto"/>
          </w:tcPr>
          <w:p w14:paraId="02631B70" w14:textId="77777777" w:rsidR="00D25516" w:rsidRPr="00340B0D" w:rsidRDefault="00D25516" w:rsidP="00087740">
            <w:pPr>
              <w:rPr>
                <w:ins w:id="5948" w:author="jonathan pritchard" w:date="2025-01-23T13:43:00Z" w16du:dateUtc="2025-01-23T13:43:00Z"/>
                <w:rFonts w:cs="Arial"/>
                <w:sz w:val="18"/>
                <w:szCs w:val="18"/>
              </w:rPr>
            </w:pPr>
            <w:ins w:id="5949"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F205594" w14:textId="77777777" w:rsidR="00D25516" w:rsidRPr="00340B0D" w:rsidRDefault="00D25516" w:rsidP="00087740">
            <w:pPr>
              <w:jc w:val="center"/>
              <w:rPr>
                <w:ins w:id="5950" w:author="jonathan pritchard" w:date="2025-01-23T13:43:00Z" w16du:dateUtc="2025-01-23T13:43:00Z"/>
                <w:rFonts w:cs="Arial"/>
                <w:sz w:val="18"/>
                <w:szCs w:val="18"/>
              </w:rPr>
            </w:pPr>
          </w:p>
        </w:tc>
      </w:tr>
      <w:tr w:rsidR="00D25516" w:rsidRPr="00340B0D" w14:paraId="3A10A4E0"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43F28A7" w14:textId="77777777" w:rsidR="00D25516" w:rsidRPr="00340B0D" w:rsidRDefault="00D25516" w:rsidP="00087740">
            <w:pPr>
              <w:jc w:val="center"/>
              <w:rPr>
                <w:ins w:id="5951" w:author="jonathan pritchard" w:date="2025-01-23T13:43:00Z" w16du:dateUtc="2025-01-23T13:43:00Z"/>
                <w:rFonts w:cs="Arial"/>
                <w:b/>
                <w:bCs/>
                <w:sz w:val="18"/>
                <w:szCs w:val="18"/>
              </w:rPr>
            </w:pPr>
            <w:ins w:id="5952"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60787E7" w14:textId="77777777" w:rsidR="00D25516" w:rsidRPr="00340B0D" w:rsidRDefault="00D25516" w:rsidP="00087740">
            <w:pPr>
              <w:rPr>
                <w:ins w:id="5953" w:author="jonathan pritchard" w:date="2025-01-23T13:43:00Z" w16du:dateUtc="2025-01-23T13:43:00Z"/>
                <w:rFonts w:cs="Arial"/>
                <w:sz w:val="18"/>
                <w:szCs w:val="18"/>
              </w:rPr>
            </w:pPr>
            <w:ins w:id="5954"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9F57EDC" w14:textId="77777777" w:rsidR="00D25516" w:rsidRPr="00340B0D" w:rsidRDefault="00D25516" w:rsidP="00087740">
            <w:pPr>
              <w:jc w:val="center"/>
              <w:rPr>
                <w:ins w:id="5955" w:author="jonathan pritchard" w:date="2025-01-23T13:43:00Z" w16du:dateUtc="2025-01-23T13:43:00Z"/>
                <w:rFonts w:cs="Arial"/>
                <w:sz w:val="18"/>
                <w:szCs w:val="18"/>
              </w:rPr>
            </w:pPr>
          </w:p>
        </w:tc>
      </w:tr>
      <w:tr w:rsidR="00D25516" w:rsidRPr="00340B0D" w14:paraId="759D652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91EEE2" w14:textId="77777777" w:rsidR="00D25516" w:rsidRPr="00340B0D" w:rsidRDefault="00D25516" w:rsidP="00087740">
            <w:pPr>
              <w:rPr>
                <w:ins w:id="5956" w:author="jonathan pritchard" w:date="2025-01-23T13:43:00Z" w16du:dateUtc="2025-01-23T13:43:00Z"/>
                <w:rFonts w:cs="Arial"/>
                <w:sz w:val="18"/>
                <w:szCs w:val="18"/>
              </w:rPr>
            </w:pPr>
            <w:ins w:id="5957"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60ED9" w14:textId="77777777" w:rsidR="00D25516" w:rsidRPr="00340B0D" w:rsidRDefault="00D25516" w:rsidP="00087740">
            <w:pPr>
              <w:rPr>
                <w:ins w:id="5958" w:author="jonathan pritchard" w:date="2025-01-23T13:43:00Z" w16du:dateUtc="2025-01-23T13:43:00Z"/>
                <w:rFonts w:cs="Arial"/>
                <w:sz w:val="18"/>
                <w:szCs w:val="18"/>
              </w:rPr>
            </w:pPr>
          </w:p>
        </w:tc>
        <w:tc>
          <w:tcPr>
            <w:tcW w:w="3871" w:type="dxa"/>
            <w:gridSpan w:val="5"/>
            <w:tcBorders>
              <w:left w:val="single" w:sz="12" w:space="0" w:color="auto"/>
            </w:tcBorders>
          </w:tcPr>
          <w:p w14:paraId="69F45DE4" w14:textId="77777777" w:rsidR="00D25516" w:rsidRPr="00340B0D" w:rsidRDefault="00D25516" w:rsidP="00087740">
            <w:pPr>
              <w:rPr>
                <w:ins w:id="5959" w:author="jonathan pritchard" w:date="2025-01-23T13:43:00Z" w16du:dateUtc="2025-01-23T13:43:00Z"/>
                <w:rFonts w:cs="Arial"/>
                <w:sz w:val="18"/>
                <w:szCs w:val="18"/>
              </w:rPr>
            </w:pPr>
            <w:ins w:id="5960"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5EC2E378" w14:textId="77777777" w:rsidR="00D25516" w:rsidRPr="00340B0D" w:rsidRDefault="00D25516" w:rsidP="00087740">
            <w:pPr>
              <w:jc w:val="center"/>
              <w:rPr>
                <w:ins w:id="5961" w:author="jonathan pritchard" w:date="2025-01-23T13:43:00Z" w16du:dateUtc="2025-01-23T13:43:00Z"/>
                <w:rFonts w:cs="Arial"/>
                <w:sz w:val="18"/>
                <w:szCs w:val="18"/>
              </w:rPr>
            </w:pPr>
          </w:p>
        </w:tc>
      </w:tr>
      <w:tr w:rsidR="00D25516" w:rsidRPr="00340B0D" w14:paraId="3A617AF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EA552" w14:textId="77777777" w:rsidR="00D25516" w:rsidRPr="00340B0D" w:rsidRDefault="00D25516" w:rsidP="00087740">
            <w:pPr>
              <w:rPr>
                <w:ins w:id="5962" w:author="jonathan pritchard" w:date="2025-01-23T13:43:00Z" w16du:dateUtc="2025-01-23T13:43:00Z"/>
                <w:rFonts w:cs="Arial"/>
                <w:sz w:val="18"/>
                <w:szCs w:val="18"/>
              </w:rPr>
            </w:pPr>
            <w:ins w:id="5963"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5902F2" w14:textId="77777777" w:rsidR="00D25516" w:rsidRPr="00340B0D" w:rsidRDefault="00D25516" w:rsidP="00087740">
            <w:pPr>
              <w:rPr>
                <w:ins w:id="5964" w:author="jonathan pritchard" w:date="2025-01-23T13:43:00Z" w16du:dateUtc="2025-01-23T13:43:00Z"/>
                <w:rFonts w:cs="Arial"/>
                <w:sz w:val="18"/>
                <w:szCs w:val="18"/>
              </w:rPr>
            </w:pPr>
          </w:p>
        </w:tc>
        <w:tc>
          <w:tcPr>
            <w:tcW w:w="3871" w:type="dxa"/>
            <w:gridSpan w:val="5"/>
            <w:tcBorders>
              <w:left w:val="single" w:sz="12" w:space="0" w:color="auto"/>
            </w:tcBorders>
          </w:tcPr>
          <w:p w14:paraId="79D2D4AE" w14:textId="77777777" w:rsidR="00D25516" w:rsidRPr="00340B0D" w:rsidRDefault="00D25516" w:rsidP="00087740">
            <w:pPr>
              <w:rPr>
                <w:ins w:id="5965" w:author="jonathan pritchard" w:date="2025-01-23T13:43:00Z" w16du:dateUtc="2025-01-23T13:43:00Z"/>
                <w:rFonts w:cs="Arial"/>
                <w:sz w:val="18"/>
                <w:szCs w:val="18"/>
              </w:rPr>
            </w:pPr>
            <w:ins w:id="5966"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35FE17" w14:textId="77777777" w:rsidR="00D25516" w:rsidRPr="00340B0D" w:rsidRDefault="00D25516" w:rsidP="00087740">
            <w:pPr>
              <w:jc w:val="center"/>
              <w:rPr>
                <w:ins w:id="5967" w:author="jonathan pritchard" w:date="2025-01-23T13:43:00Z" w16du:dateUtc="2025-01-23T13:43:00Z"/>
                <w:rFonts w:cs="Arial"/>
                <w:sz w:val="18"/>
                <w:szCs w:val="18"/>
              </w:rPr>
            </w:pPr>
          </w:p>
        </w:tc>
      </w:tr>
      <w:tr w:rsidR="00D25516" w:rsidRPr="00340B0D" w14:paraId="7534004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8B741ED" w14:textId="77777777" w:rsidR="00D25516" w:rsidRPr="00340B0D" w:rsidRDefault="00D25516" w:rsidP="00087740">
            <w:pPr>
              <w:rPr>
                <w:ins w:id="5968" w:author="jonathan pritchard" w:date="2025-01-23T13:43:00Z" w16du:dateUtc="2025-01-23T13:43:00Z"/>
                <w:rFonts w:cs="Arial"/>
                <w:sz w:val="18"/>
                <w:szCs w:val="18"/>
              </w:rPr>
            </w:pPr>
            <w:ins w:id="5969"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690607" w14:textId="77777777" w:rsidR="00D25516" w:rsidRPr="00340B0D" w:rsidRDefault="00D25516" w:rsidP="00087740">
            <w:pPr>
              <w:rPr>
                <w:ins w:id="5970" w:author="jonathan pritchard" w:date="2025-01-23T13:43:00Z" w16du:dateUtc="2025-01-23T13:43:00Z"/>
                <w:rFonts w:cs="Arial"/>
                <w:sz w:val="18"/>
                <w:szCs w:val="18"/>
              </w:rPr>
            </w:pPr>
          </w:p>
        </w:tc>
        <w:tc>
          <w:tcPr>
            <w:tcW w:w="3871" w:type="dxa"/>
            <w:gridSpan w:val="5"/>
            <w:tcBorders>
              <w:left w:val="single" w:sz="12" w:space="0" w:color="auto"/>
            </w:tcBorders>
          </w:tcPr>
          <w:p w14:paraId="0D1907B9" w14:textId="77777777" w:rsidR="00D25516" w:rsidRPr="00340B0D" w:rsidRDefault="00D25516" w:rsidP="00087740">
            <w:pPr>
              <w:rPr>
                <w:ins w:id="5971" w:author="jonathan pritchard" w:date="2025-01-23T13:43:00Z" w16du:dateUtc="2025-01-23T13:43:00Z"/>
                <w:rFonts w:cs="Arial"/>
                <w:b/>
                <w:bCs/>
                <w:sz w:val="18"/>
                <w:szCs w:val="18"/>
              </w:rPr>
            </w:pPr>
            <w:ins w:id="5972"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1449FB22" w14:textId="77777777" w:rsidR="00D25516" w:rsidRPr="00340B0D" w:rsidRDefault="00D25516" w:rsidP="00087740">
            <w:pPr>
              <w:jc w:val="center"/>
              <w:rPr>
                <w:ins w:id="5973" w:author="jonathan pritchard" w:date="2025-01-23T13:43:00Z" w16du:dateUtc="2025-01-23T13:43:00Z"/>
                <w:rFonts w:cs="Arial"/>
                <w:sz w:val="18"/>
                <w:szCs w:val="18"/>
              </w:rPr>
            </w:pPr>
          </w:p>
        </w:tc>
      </w:tr>
      <w:tr w:rsidR="00D25516" w:rsidRPr="00340B0D" w14:paraId="0341FF63"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C3F3F" w14:textId="77777777" w:rsidR="00D25516" w:rsidRPr="00340B0D" w:rsidRDefault="00D25516" w:rsidP="00087740">
            <w:pPr>
              <w:rPr>
                <w:ins w:id="5974" w:author="jonathan pritchard" w:date="2025-01-23T13:43:00Z" w16du:dateUtc="2025-01-23T13:43:00Z"/>
                <w:rFonts w:cs="Arial"/>
                <w:sz w:val="18"/>
                <w:szCs w:val="18"/>
              </w:rPr>
            </w:pPr>
            <w:ins w:id="5975"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336B" w14:textId="77777777" w:rsidR="00D25516" w:rsidRPr="00340B0D" w:rsidRDefault="00D25516" w:rsidP="00087740">
            <w:pPr>
              <w:rPr>
                <w:ins w:id="5976" w:author="jonathan pritchard" w:date="2025-01-23T13:43:00Z" w16du:dateUtc="2025-01-23T13:43:00Z"/>
                <w:rFonts w:cs="Arial"/>
                <w:sz w:val="18"/>
                <w:szCs w:val="18"/>
              </w:rPr>
            </w:pPr>
          </w:p>
        </w:tc>
        <w:tc>
          <w:tcPr>
            <w:tcW w:w="3871" w:type="dxa"/>
            <w:gridSpan w:val="5"/>
            <w:tcBorders>
              <w:left w:val="single" w:sz="12" w:space="0" w:color="auto"/>
            </w:tcBorders>
          </w:tcPr>
          <w:p w14:paraId="59A8806A" w14:textId="77777777" w:rsidR="00D25516" w:rsidRPr="00340B0D" w:rsidRDefault="00D25516" w:rsidP="00087740">
            <w:pPr>
              <w:rPr>
                <w:ins w:id="5977" w:author="jonathan pritchard" w:date="2025-01-23T13:43:00Z" w16du:dateUtc="2025-01-23T13:43:00Z"/>
                <w:rFonts w:cs="Arial"/>
                <w:sz w:val="18"/>
                <w:szCs w:val="18"/>
              </w:rPr>
            </w:pPr>
            <w:ins w:id="5978"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05335C1" w14:textId="77777777" w:rsidR="00D25516" w:rsidRPr="00340B0D" w:rsidRDefault="00D25516" w:rsidP="00087740">
            <w:pPr>
              <w:jc w:val="center"/>
              <w:rPr>
                <w:ins w:id="5979" w:author="jonathan pritchard" w:date="2025-01-23T13:43:00Z" w16du:dateUtc="2025-01-23T13:43:00Z"/>
                <w:rFonts w:cs="Arial"/>
                <w:sz w:val="18"/>
                <w:szCs w:val="18"/>
              </w:rPr>
            </w:pPr>
          </w:p>
        </w:tc>
      </w:tr>
      <w:tr w:rsidR="00D25516" w:rsidRPr="00340B0D" w14:paraId="3A882BC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EF3D61" w14:textId="77777777" w:rsidR="00D25516" w:rsidRPr="00340B0D" w:rsidRDefault="00D25516" w:rsidP="00087740">
            <w:pPr>
              <w:rPr>
                <w:ins w:id="5980" w:author="jonathan pritchard" w:date="2025-01-23T13:43:00Z" w16du:dateUtc="2025-01-23T13:43:00Z"/>
                <w:rFonts w:cs="Arial"/>
                <w:sz w:val="18"/>
                <w:szCs w:val="18"/>
              </w:rPr>
            </w:pPr>
            <w:ins w:id="5981"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25F80" w14:textId="77777777" w:rsidR="00D25516" w:rsidRPr="00340B0D" w:rsidRDefault="00D25516" w:rsidP="00087740">
            <w:pPr>
              <w:rPr>
                <w:ins w:id="5982" w:author="jonathan pritchard" w:date="2025-01-23T13:43:00Z" w16du:dateUtc="2025-01-23T13:43:00Z"/>
                <w:rFonts w:cs="Arial"/>
                <w:sz w:val="18"/>
                <w:szCs w:val="18"/>
              </w:rPr>
            </w:pPr>
          </w:p>
        </w:tc>
        <w:tc>
          <w:tcPr>
            <w:tcW w:w="3871" w:type="dxa"/>
            <w:gridSpan w:val="5"/>
            <w:tcBorders>
              <w:left w:val="single" w:sz="12" w:space="0" w:color="auto"/>
            </w:tcBorders>
          </w:tcPr>
          <w:p w14:paraId="59E670E3" w14:textId="77777777" w:rsidR="00D25516" w:rsidRPr="00340B0D" w:rsidRDefault="00D25516" w:rsidP="00087740">
            <w:pPr>
              <w:rPr>
                <w:ins w:id="5983" w:author="jonathan pritchard" w:date="2025-01-23T13:43:00Z" w16du:dateUtc="2025-01-23T13:43:00Z"/>
                <w:rFonts w:cs="Arial"/>
                <w:sz w:val="18"/>
                <w:szCs w:val="18"/>
              </w:rPr>
            </w:pPr>
            <w:ins w:id="5984"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7885A7ED" w14:textId="77777777" w:rsidR="00D25516" w:rsidRPr="00340B0D" w:rsidRDefault="00D25516" w:rsidP="00087740">
            <w:pPr>
              <w:jc w:val="center"/>
              <w:rPr>
                <w:ins w:id="5985" w:author="jonathan pritchard" w:date="2025-01-23T13:43:00Z" w16du:dateUtc="2025-01-23T13:43:00Z"/>
                <w:rFonts w:cs="Arial"/>
                <w:sz w:val="18"/>
                <w:szCs w:val="18"/>
              </w:rPr>
            </w:pPr>
          </w:p>
        </w:tc>
      </w:tr>
      <w:tr w:rsidR="00D25516" w:rsidRPr="00340B0D" w14:paraId="78BC02A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0454BA" w14:textId="77777777" w:rsidR="00D25516" w:rsidRPr="00340B0D" w:rsidRDefault="00D25516" w:rsidP="00087740">
            <w:pPr>
              <w:rPr>
                <w:ins w:id="5986" w:author="jonathan pritchard" w:date="2025-01-23T13:43:00Z" w16du:dateUtc="2025-01-23T13:43:00Z"/>
                <w:rFonts w:cs="Arial"/>
                <w:sz w:val="18"/>
                <w:szCs w:val="18"/>
              </w:rPr>
            </w:pPr>
            <w:ins w:id="5987"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31878" w14:textId="77777777" w:rsidR="00D25516" w:rsidRPr="00340B0D" w:rsidRDefault="00D25516" w:rsidP="00087740">
            <w:pPr>
              <w:rPr>
                <w:ins w:id="5988" w:author="jonathan pritchard" w:date="2025-01-23T13:43:00Z" w16du:dateUtc="2025-01-23T13:43:00Z"/>
                <w:rFonts w:cs="Arial"/>
                <w:sz w:val="18"/>
                <w:szCs w:val="18"/>
              </w:rPr>
            </w:pPr>
          </w:p>
        </w:tc>
        <w:tc>
          <w:tcPr>
            <w:tcW w:w="3871" w:type="dxa"/>
            <w:gridSpan w:val="5"/>
            <w:tcBorders>
              <w:left w:val="single" w:sz="12" w:space="0" w:color="auto"/>
            </w:tcBorders>
          </w:tcPr>
          <w:p w14:paraId="5D3E9693" w14:textId="77777777" w:rsidR="00D25516" w:rsidRPr="00340B0D" w:rsidRDefault="00D25516" w:rsidP="00087740">
            <w:pPr>
              <w:rPr>
                <w:ins w:id="5989" w:author="jonathan pritchard" w:date="2025-01-23T13:43:00Z" w16du:dateUtc="2025-01-23T13:43:00Z"/>
                <w:rFonts w:cs="Arial"/>
                <w:sz w:val="18"/>
                <w:szCs w:val="18"/>
              </w:rPr>
            </w:pPr>
            <w:ins w:id="5990"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5235D38" w14:textId="77777777" w:rsidR="00D25516" w:rsidRPr="00340B0D" w:rsidRDefault="00D25516" w:rsidP="00087740">
            <w:pPr>
              <w:jc w:val="center"/>
              <w:rPr>
                <w:ins w:id="5991" w:author="jonathan pritchard" w:date="2025-01-23T13:43:00Z" w16du:dateUtc="2025-01-23T13:43:00Z"/>
                <w:rFonts w:cs="Arial"/>
                <w:sz w:val="18"/>
                <w:szCs w:val="18"/>
              </w:rPr>
            </w:pPr>
          </w:p>
        </w:tc>
      </w:tr>
      <w:tr w:rsidR="00D25516" w:rsidRPr="00340B0D" w14:paraId="1848119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BFEF81" w14:textId="77777777" w:rsidR="00D25516" w:rsidRPr="00340B0D" w:rsidRDefault="00D25516" w:rsidP="00087740">
            <w:pPr>
              <w:rPr>
                <w:ins w:id="5992" w:author="jonathan pritchard" w:date="2025-01-23T13:43:00Z" w16du:dateUtc="2025-01-23T13:43:00Z"/>
                <w:rFonts w:cs="Arial"/>
                <w:sz w:val="18"/>
                <w:szCs w:val="18"/>
              </w:rPr>
            </w:pPr>
            <w:ins w:id="5993"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54127C" w14:textId="77777777" w:rsidR="00D25516" w:rsidRPr="00340B0D" w:rsidRDefault="00D25516" w:rsidP="00087740">
            <w:pPr>
              <w:rPr>
                <w:ins w:id="5994" w:author="jonathan pritchard" w:date="2025-01-23T13:43:00Z" w16du:dateUtc="2025-01-23T13:43:00Z"/>
                <w:rFonts w:cs="Arial"/>
                <w:sz w:val="18"/>
                <w:szCs w:val="18"/>
              </w:rPr>
            </w:pPr>
          </w:p>
        </w:tc>
        <w:tc>
          <w:tcPr>
            <w:tcW w:w="3871" w:type="dxa"/>
            <w:gridSpan w:val="5"/>
            <w:tcBorders>
              <w:left w:val="single" w:sz="12" w:space="0" w:color="auto"/>
            </w:tcBorders>
          </w:tcPr>
          <w:p w14:paraId="71560B17" w14:textId="77777777" w:rsidR="00D25516" w:rsidRPr="00340B0D" w:rsidRDefault="00D25516" w:rsidP="00087740">
            <w:pPr>
              <w:rPr>
                <w:ins w:id="5995" w:author="jonathan pritchard" w:date="2025-01-23T13:43:00Z" w16du:dateUtc="2025-01-23T13:43:00Z"/>
                <w:rFonts w:cs="Arial"/>
                <w:sz w:val="18"/>
                <w:szCs w:val="18"/>
              </w:rPr>
            </w:pPr>
            <w:ins w:id="5996"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CF46EB7" w14:textId="77777777" w:rsidR="00D25516" w:rsidRPr="00340B0D" w:rsidRDefault="00D25516" w:rsidP="00087740">
            <w:pPr>
              <w:jc w:val="center"/>
              <w:rPr>
                <w:ins w:id="5997" w:author="jonathan pritchard" w:date="2025-01-23T13:43:00Z" w16du:dateUtc="2025-01-23T13:43:00Z"/>
                <w:rFonts w:cs="Arial"/>
                <w:sz w:val="18"/>
                <w:szCs w:val="18"/>
              </w:rPr>
            </w:pPr>
          </w:p>
        </w:tc>
      </w:tr>
      <w:tr w:rsidR="00D25516" w:rsidRPr="00340B0D" w14:paraId="02930C5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8712E" w14:textId="77777777" w:rsidR="00D25516" w:rsidRPr="00340B0D" w:rsidRDefault="00D25516" w:rsidP="00087740">
            <w:pPr>
              <w:rPr>
                <w:ins w:id="5998" w:author="jonathan pritchard" w:date="2025-01-23T13:43:00Z" w16du:dateUtc="2025-01-23T13:43:00Z"/>
                <w:rFonts w:cs="Arial"/>
                <w:sz w:val="18"/>
                <w:szCs w:val="18"/>
              </w:rPr>
            </w:pPr>
            <w:ins w:id="5999"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AAD94" w14:textId="77777777" w:rsidR="00D25516" w:rsidRPr="00340B0D" w:rsidRDefault="00D25516" w:rsidP="00087740">
            <w:pPr>
              <w:rPr>
                <w:ins w:id="6000" w:author="jonathan pritchard" w:date="2025-01-23T13:43:00Z" w16du:dateUtc="2025-01-23T13:43:00Z"/>
                <w:rFonts w:cs="Arial"/>
                <w:sz w:val="18"/>
                <w:szCs w:val="18"/>
              </w:rPr>
            </w:pPr>
          </w:p>
        </w:tc>
        <w:tc>
          <w:tcPr>
            <w:tcW w:w="3871" w:type="dxa"/>
            <w:gridSpan w:val="5"/>
            <w:tcBorders>
              <w:left w:val="single" w:sz="12" w:space="0" w:color="auto"/>
            </w:tcBorders>
          </w:tcPr>
          <w:p w14:paraId="7661E59F" w14:textId="77777777" w:rsidR="00D25516" w:rsidRPr="00340B0D" w:rsidRDefault="00D25516" w:rsidP="00087740">
            <w:pPr>
              <w:rPr>
                <w:ins w:id="6001" w:author="jonathan pritchard" w:date="2025-01-23T13:43:00Z" w16du:dateUtc="2025-01-23T13:43:00Z"/>
                <w:rFonts w:cs="Arial"/>
                <w:sz w:val="18"/>
                <w:szCs w:val="18"/>
              </w:rPr>
            </w:pPr>
            <w:ins w:id="6002"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4B30351" w14:textId="77777777" w:rsidR="00D25516" w:rsidRPr="00340B0D" w:rsidRDefault="00D25516" w:rsidP="00087740">
            <w:pPr>
              <w:jc w:val="center"/>
              <w:rPr>
                <w:ins w:id="6003" w:author="jonathan pritchard" w:date="2025-01-23T13:43:00Z" w16du:dateUtc="2025-01-23T13:43:00Z"/>
                <w:rFonts w:cs="Arial"/>
                <w:sz w:val="18"/>
                <w:szCs w:val="18"/>
              </w:rPr>
            </w:pPr>
          </w:p>
        </w:tc>
      </w:tr>
      <w:tr w:rsidR="00D25516" w:rsidRPr="00340B0D" w14:paraId="10B8F05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4C9415" w14:textId="77777777" w:rsidR="00D25516" w:rsidRPr="00340B0D" w:rsidRDefault="00D25516" w:rsidP="00087740">
            <w:pPr>
              <w:rPr>
                <w:ins w:id="6004" w:author="jonathan pritchard" w:date="2025-01-23T13:43:00Z" w16du:dateUtc="2025-01-23T13:43:00Z"/>
                <w:rFonts w:cs="Arial"/>
                <w:sz w:val="18"/>
                <w:szCs w:val="18"/>
              </w:rPr>
            </w:pPr>
            <w:ins w:id="6005"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9D1DB" w14:textId="77777777" w:rsidR="00D25516" w:rsidRPr="00340B0D" w:rsidRDefault="00D25516" w:rsidP="00087740">
            <w:pPr>
              <w:rPr>
                <w:ins w:id="6006" w:author="jonathan pritchard" w:date="2025-01-23T13:43:00Z" w16du:dateUtc="2025-01-23T13:43:00Z"/>
                <w:rFonts w:cs="Arial"/>
                <w:sz w:val="18"/>
                <w:szCs w:val="18"/>
              </w:rPr>
            </w:pPr>
          </w:p>
        </w:tc>
        <w:tc>
          <w:tcPr>
            <w:tcW w:w="3871" w:type="dxa"/>
            <w:gridSpan w:val="5"/>
            <w:tcBorders>
              <w:left w:val="single" w:sz="12" w:space="0" w:color="auto"/>
            </w:tcBorders>
          </w:tcPr>
          <w:p w14:paraId="5154A270" w14:textId="77777777" w:rsidR="00D25516" w:rsidRPr="00340B0D" w:rsidRDefault="00D25516" w:rsidP="00087740">
            <w:pPr>
              <w:rPr>
                <w:ins w:id="6007" w:author="jonathan pritchard" w:date="2025-01-23T13:43:00Z" w16du:dateUtc="2025-01-23T13:43:00Z"/>
                <w:rFonts w:cs="Arial"/>
                <w:sz w:val="18"/>
                <w:szCs w:val="18"/>
              </w:rPr>
            </w:pPr>
            <w:ins w:id="6008"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36E88166" w14:textId="77777777" w:rsidR="00D25516" w:rsidRPr="00340B0D" w:rsidRDefault="00D25516" w:rsidP="00087740">
            <w:pPr>
              <w:jc w:val="center"/>
              <w:rPr>
                <w:ins w:id="6009" w:author="jonathan pritchard" w:date="2025-01-23T13:43:00Z" w16du:dateUtc="2025-01-23T13:43:00Z"/>
                <w:rFonts w:cs="Arial"/>
                <w:sz w:val="18"/>
                <w:szCs w:val="18"/>
              </w:rPr>
            </w:pPr>
          </w:p>
        </w:tc>
      </w:tr>
      <w:tr w:rsidR="00D25516" w:rsidRPr="00340B0D" w14:paraId="741CAB7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E7E0C4" w14:textId="77777777" w:rsidR="00D25516" w:rsidRPr="00340B0D" w:rsidRDefault="00D25516" w:rsidP="00087740">
            <w:pPr>
              <w:rPr>
                <w:ins w:id="6010" w:author="jonathan pritchard" w:date="2025-01-23T13:43:00Z" w16du:dateUtc="2025-01-23T13:43:00Z"/>
                <w:rFonts w:cs="Arial"/>
                <w:sz w:val="18"/>
                <w:szCs w:val="18"/>
              </w:rPr>
            </w:pPr>
            <w:ins w:id="6011"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A67F6A" w14:textId="77777777" w:rsidR="00D25516" w:rsidRPr="00340B0D" w:rsidRDefault="00D25516" w:rsidP="00087740">
            <w:pPr>
              <w:rPr>
                <w:ins w:id="6012" w:author="jonathan pritchard" w:date="2025-01-23T13:43:00Z" w16du:dateUtc="2025-01-23T13:43:00Z"/>
                <w:rFonts w:cs="Arial"/>
                <w:sz w:val="18"/>
                <w:szCs w:val="18"/>
              </w:rPr>
            </w:pPr>
          </w:p>
        </w:tc>
        <w:tc>
          <w:tcPr>
            <w:tcW w:w="3871" w:type="dxa"/>
            <w:gridSpan w:val="5"/>
            <w:tcBorders>
              <w:left w:val="single" w:sz="12" w:space="0" w:color="auto"/>
            </w:tcBorders>
          </w:tcPr>
          <w:p w14:paraId="2972F8E6" w14:textId="77777777" w:rsidR="00D25516" w:rsidRPr="00340B0D" w:rsidRDefault="00D25516" w:rsidP="00087740">
            <w:pPr>
              <w:rPr>
                <w:ins w:id="6013" w:author="jonathan pritchard" w:date="2025-01-23T13:43:00Z" w16du:dateUtc="2025-01-23T13:43:00Z"/>
                <w:rFonts w:cs="Arial"/>
                <w:b/>
                <w:bCs/>
                <w:sz w:val="18"/>
                <w:szCs w:val="18"/>
              </w:rPr>
            </w:pPr>
            <w:ins w:id="6014"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AC35EE8" w14:textId="77777777" w:rsidR="00D25516" w:rsidRPr="00340B0D" w:rsidRDefault="00D25516" w:rsidP="00087740">
            <w:pPr>
              <w:jc w:val="center"/>
              <w:rPr>
                <w:ins w:id="6015" w:author="jonathan pritchard" w:date="2025-01-23T13:43:00Z" w16du:dateUtc="2025-01-23T13:43:00Z"/>
                <w:rFonts w:cs="Arial"/>
                <w:sz w:val="18"/>
                <w:szCs w:val="18"/>
              </w:rPr>
            </w:pPr>
          </w:p>
        </w:tc>
      </w:tr>
      <w:tr w:rsidR="00D25516" w:rsidRPr="00340B0D" w14:paraId="1FF69DC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EAF57C" w14:textId="77777777" w:rsidR="00D25516" w:rsidRPr="00340B0D" w:rsidRDefault="00D25516" w:rsidP="00087740">
            <w:pPr>
              <w:rPr>
                <w:ins w:id="6016" w:author="jonathan pritchard" w:date="2025-01-23T13:43:00Z" w16du:dateUtc="2025-01-23T13:43:00Z"/>
                <w:rFonts w:cs="Arial"/>
                <w:sz w:val="18"/>
                <w:szCs w:val="18"/>
              </w:rPr>
            </w:pPr>
            <w:ins w:id="6017"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85642" w14:textId="77777777" w:rsidR="00D25516" w:rsidRPr="00340B0D" w:rsidRDefault="00D25516" w:rsidP="00087740">
            <w:pPr>
              <w:rPr>
                <w:ins w:id="6018" w:author="jonathan pritchard" w:date="2025-01-23T13:43:00Z" w16du:dateUtc="2025-01-23T13:43:00Z"/>
                <w:rFonts w:cs="Arial"/>
                <w:sz w:val="18"/>
                <w:szCs w:val="18"/>
              </w:rPr>
            </w:pPr>
          </w:p>
        </w:tc>
        <w:tc>
          <w:tcPr>
            <w:tcW w:w="3871" w:type="dxa"/>
            <w:gridSpan w:val="5"/>
            <w:tcBorders>
              <w:left w:val="single" w:sz="12" w:space="0" w:color="auto"/>
            </w:tcBorders>
          </w:tcPr>
          <w:p w14:paraId="7072155D" w14:textId="77777777" w:rsidR="00D25516" w:rsidRPr="00340B0D" w:rsidRDefault="00D25516" w:rsidP="00087740">
            <w:pPr>
              <w:rPr>
                <w:ins w:id="6019" w:author="jonathan pritchard" w:date="2025-01-23T13:43:00Z" w16du:dateUtc="2025-01-23T13:43:00Z"/>
                <w:rFonts w:cs="Arial"/>
                <w:sz w:val="18"/>
                <w:szCs w:val="18"/>
              </w:rPr>
            </w:pPr>
            <w:ins w:id="6020"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63AA867F" w14:textId="77777777" w:rsidR="00D25516" w:rsidRPr="00340B0D" w:rsidRDefault="00D25516" w:rsidP="00087740">
            <w:pPr>
              <w:jc w:val="center"/>
              <w:rPr>
                <w:ins w:id="6021" w:author="jonathan pritchard" w:date="2025-01-23T13:43:00Z" w16du:dateUtc="2025-01-23T13:43:00Z"/>
                <w:rFonts w:cs="Arial"/>
                <w:sz w:val="18"/>
                <w:szCs w:val="18"/>
              </w:rPr>
            </w:pPr>
          </w:p>
        </w:tc>
      </w:tr>
      <w:tr w:rsidR="00D25516" w:rsidRPr="00340B0D" w14:paraId="1C683BB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30F23B2" w14:textId="77777777" w:rsidR="00D25516" w:rsidRPr="00340B0D" w:rsidRDefault="00D25516" w:rsidP="00087740">
            <w:pPr>
              <w:jc w:val="center"/>
              <w:rPr>
                <w:ins w:id="6022" w:author="jonathan pritchard" w:date="2025-01-23T13:43:00Z" w16du:dateUtc="2025-01-23T13:43:00Z"/>
                <w:rFonts w:cs="Arial"/>
                <w:b/>
                <w:bCs/>
                <w:sz w:val="18"/>
                <w:szCs w:val="18"/>
              </w:rPr>
            </w:pPr>
            <w:ins w:id="6023"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06D9460C" w14:textId="77777777" w:rsidR="00D25516" w:rsidRPr="00340B0D" w:rsidRDefault="00D25516" w:rsidP="00087740">
            <w:pPr>
              <w:rPr>
                <w:ins w:id="6024" w:author="jonathan pritchard" w:date="2025-01-23T13:43:00Z" w16du:dateUtc="2025-01-23T13:43:00Z"/>
                <w:rFonts w:cs="Arial"/>
                <w:b/>
                <w:bCs/>
                <w:sz w:val="18"/>
                <w:szCs w:val="18"/>
              </w:rPr>
            </w:pPr>
            <w:ins w:id="6025"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86100CA" w14:textId="77777777" w:rsidR="00D25516" w:rsidRPr="00340B0D" w:rsidRDefault="00D25516" w:rsidP="00087740">
            <w:pPr>
              <w:jc w:val="center"/>
              <w:rPr>
                <w:ins w:id="6026" w:author="jonathan pritchard" w:date="2025-01-23T13:43:00Z" w16du:dateUtc="2025-01-23T13:43:00Z"/>
                <w:rFonts w:cs="Arial"/>
                <w:sz w:val="18"/>
                <w:szCs w:val="18"/>
              </w:rPr>
            </w:pPr>
          </w:p>
        </w:tc>
      </w:tr>
      <w:tr w:rsidR="00D25516" w:rsidRPr="00340B0D" w14:paraId="68456B73" w14:textId="77777777" w:rsidTr="00087740">
        <w:customXmlInsRangeStart w:id="6027" w:author="jonathan pritchard" w:date="2025-01-23T13:43:00Z"/>
        <w:sdt>
          <w:sdtPr>
            <w:rPr>
              <w:rFonts w:cs="Arial"/>
              <w:sz w:val="18"/>
              <w:szCs w:val="18"/>
            </w:rPr>
            <w:alias w:val="Palette"/>
            <w:tag w:val="Palette"/>
            <w:id w:val="-851645907"/>
            <w:placeholder>
              <w:docPart w:val="DF9E2A90ECD146ED95A2CD9E59EE6933"/>
            </w:placeholder>
            <w:comboBox>
              <w:listItem w:displayText="Day" w:value="Day"/>
              <w:listItem w:displayText="Dusk" w:value="Dusk"/>
              <w:listItem w:displayText="Night" w:value="Night"/>
            </w:comboBox>
          </w:sdtPr>
          <w:sdtContent>
            <w:customXmlInsRangeEnd w:id="6027"/>
            <w:tc>
              <w:tcPr>
                <w:tcW w:w="4656" w:type="dxa"/>
                <w:gridSpan w:val="5"/>
                <w:tcBorders>
                  <w:left w:val="single" w:sz="12" w:space="0" w:color="auto"/>
                  <w:bottom w:val="single" w:sz="12" w:space="0" w:color="auto"/>
                  <w:right w:val="single" w:sz="12" w:space="0" w:color="auto"/>
                </w:tcBorders>
              </w:tcPr>
              <w:p w14:paraId="65C6EE3C" w14:textId="77777777" w:rsidR="00D25516" w:rsidRPr="00340B0D" w:rsidRDefault="00D25516" w:rsidP="00087740">
                <w:pPr>
                  <w:rPr>
                    <w:ins w:id="6028" w:author="jonathan pritchard" w:date="2025-01-23T13:43:00Z" w16du:dateUtc="2025-01-23T13:43:00Z"/>
                    <w:rFonts w:cs="Arial"/>
                    <w:sz w:val="18"/>
                    <w:szCs w:val="18"/>
                  </w:rPr>
                </w:pPr>
                <w:ins w:id="6029" w:author="jonathan pritchard" w:date="2025-01-23T13:43:00Z" w16du:dateUtc="2025-01-23T13:43:00Z">
                  <w:r w:rsidRPr="00340B0D">
                    <w:rPr>
                      <w:rFonts w:cs="Arial"/>
                      <w:sz w:val="18"/>
                      <w:szCs w:val="18"/>
                    </w:rPr>
                    <w:t>Day</w:t>
                  </w:r>
                </w:ins>
              </w:p>
            </w:tc>
            <w:customXmlInsRangeStart w:id="6030" w:author="jonathan pritchard" w:date="2025-01-23T13:43:00Z"/>
          </w:sdtContent>
        </w:sdt>
        <w:customXmlInsRangeEnd w:id="6030"/>
        <w:tc>
          <w:tcPr>
            <w:tcW w:w="3871" w:type="dxa"/>
            <w:gridSpan w:val="5"/>
            <w:tcBorders>
              <w:left w:val="single" w:sz="12" w:space="0" w:color="auto"/>
            </w:tcBorders>
          </w:tcPr>
          <w:p w14:paraId="1BAE5415" w14:textId="77777777" w:rsidR="00D25516" w:rsidRPr="00340B0D" w:rsidRDefault="00D25516" w:rsidP="00087740">
            <w:pPr>
              <w:rPr>
                <w:ins w:id="6031" w:author="jonathan pritchard" w:date="2025-01-23T13:43:00Z" w16du:dateUtc="2025-01-23T13:43:00Z"/>
                <w:rFonts w:cs="Arial"/>
                <w:b/>
                <w:bCs/>
                <w:sz w:val="18"/>
                <w:szCs w:val="18"/>
              </w:rPr>
            </w:pPr>
            <w:ins w:id="6032"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09DC6CC5" w14:textId="77777777" w:rsidR="00D25516" w:rsidRPr="00340B0D" w:rsidRDefault="00D25516" w:rsidP="00087740">
            <w:pPr>
              <w:jc w:val="center"/>
              <w:rPr>
                <w:ins w:id="6033" w:author="jonathan pritchard" w:date="2025-01-23T13:43:00Z" w16du:dateUtc="2025-01-23T13:43:00Z"/>
                <w:rFonts w:cs="Arial"/>
                <w:sz w:val="18"/>
                <w:szCs w:val="18"/>
              </w:rPr>
            </w:pPr>
          </w:p>
        </w:tc>
      </w:tr>
      <w:tr w:rsidR="00D25516" w:rsidRPr="00340B0D" w14:paraId="11949A73"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A380939" w14:textId="77777777" w:rsidR="00D25516" w:rsidRPr="00340B0D" w:rsidRDefault="00D25516" w:rsidP="00087740">
            <w:pPr>
              <w:jc w:val="center"/>
              <w:rPr>
                <w:ins w:id="6034" w:author="jonathan pritchard" w:date="2025-01-23T13:43:00Z" w16du:dateUtc="2025-01-23T13:43:00Z"/>
                <w:rFonts w:cs="Arial"/>
                <w:b/>
                <w:bCs/>
                <w:sz w:val="18"/>
                <w:szCs w:val="18"/>
              </w:rPr>
            </w:pPr>
          </w:p>
        </w:tc>
        <w:tc>
          <w:tcPr>
            <w:tcW w:w="3871" w:type="dxa"/>
            <w:gridSpan w:val="5"/>
            <w:tcBorders>
              <w:left w:val="single" w:sz="12" w:space="0" w:color="auto"/>
            </w:tcBorders>
          </w:tcPr>
          <w:p w14:paraId="62C69F81" w14:textId="77777777" w:rsidR="00D25516" w:rsidRPr="00340B0D" w:rsidRDefault="00D25516" w:rsidP="00087740">
            <w:pPr>
              <w:rPr>
                <w:ins w:id="6035" w:author="jonathan pritchard" w:date="2025-01-23T13:43:00Z" w16du:dateUtc="2025-01-23T13:43:00Z"/>
                <w:rFonts w:cs="Arial"/>
                <w:sz w:val="18"/>
                <w:szCs w:val="18"/>
              </w:rPr>
            </w:pPr>
          </w:p>
        </w:tc>
        <w:tc>
          <w:tcPr>
            <w:tcW w:w="672" w:type="dxa"/>
            <w:tcBorders>
              <w:right w:val="single" w:sz="12" w:space="0" w:color="auto"/>
            </w:tcBorders>
            <w:vAlign w:val="center"/>
          </w:tcPr>
          <w:p w14:paraId="78E202DC" w14:textId="77777777" w:rsidR="00D25516" w:rsidRPr="00340B0D" w:rsidRDefault="00D25516" w:rsidP="00087740">
            <w:pPr>
              <w:jc w:val="center"/>
              <w:rPr>
                <w:ins w:id="6036" w:author="jonathan pritchard" w:date="2025-01-23T13:43:00Z" w16du:dateUtc="2025-01-23T13:43:00Z"/>
                <w:rFonts w:cs="Arial"/>
                <w:sz w:val="18"/>
                <w:szCs w:val="18"/>
              </w:rPr>
            </w:pPr>
          </w:p>
        </w:tc>
      </w:tr>
      <w:tr w:rsidR="00D25516" w:rsidRPr="00340B0D" w14:paraId="7727126B"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0CF5F03E" w14:textId="77777777" w:rsidR="00D25516" w:rsidRPr="00340B0D" w:rsidRDefault="00D25516" w:rsidP="00087740">
            <w:pPr>
              <w:rPr>
                <w:ins w:id="6037"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20E326B" w14:textId="77777777" w:rsidR="00D25516" w:rsidRPr="00340B0D" w:rsidRDefault="00D25516" w:rsidP="00087740">
            <w:pPr>
              <w:jc w:val="center"/>
              <w:rPr>
                <w:ins w:id="6038"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5B1200C" w14:textId="77777777" w:rsidR="00D25516" w:rsidRPr="00340B0D" w:rsidRDefault="00D25516" w:rsidP="00087740">
            <w:pPr>
              <w:jc w:val="center"/>
              <w:rPr>
                <w:ins w:id="6039" w:author="jonathan pritchard" w:date="2025-01-23T13:43:00Z" w16du:dateUtc="2025-01-23T13:43:00Z"/>
                <w:rFonts w:cs="Arial"/>
                <w:sz w:val="18"/>
                <w:szCs w:val="18"/>
              </w:rPr>
            </w:pPr>
          </w:p>
        </w:tc>
      </w:tr>
      <w:tr w:rsidR="00D25516" w:rsidRPr="00340B0D" w14:paraId="31D8D65B"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0FA9D91" w14:textId="77777777" w:rsidR="00D25516" w:rsidRPr="00340B0D" w:rsidRDefault="00D25516" w:rsidP="00087740">
            <w:pPr>
              <w:jc w:val="center"/>
              <w:rPr>
                <w:ins w:id="6040" w:author="jonathan pritchard" w:date="2025-01-23T13:43:00Z" w16du:dateUtc="2025-01-23T13:43:00Z"/>
                <w:rFonts w:cs="Arial"/>
                <w:b/>
                <w:bCs/>
                <w:sz w:val="18"/>
                <w:szCs w:val="18"/>
              </w:rPr>
            </w:pPr>
            <w:ins w:id="6041"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B7F8C" w14:textId="77777777" w:rsidR="00D25516" w:rsidRPr="00340B0D" w:rsidRDefault="00D25516" w:rsidP="00087740">
            <w:pPr>
              <w:jc w:val="center"/>
              <w:rPr>
                <w:ins w:id="6042" w:author="jonathan pritchard" w:date="2025-01-23T13:43:00Z" w16du:dateUtc="2025-01-23T13:43:00Z"/>
                <w:rFonts w:cs="Arial"/>
                <w:sz w:val="18"/>
                <w:szCs w:val="18"/>
              </w:rPr>
            </w:pPr>
            <w:ins w:id="6043" w:author="jonathan pritchard" w:date="2025-01-23T13:43:00Z" w16du:dateUtc="2025-01-23T13:43:00Z">
              <w:r w:rsidRPr="00340B0D">
                <w:rPr>
                  <w:rFonts w:cs="Arial"/>
                  <w:b/>
                  <w:bCs/>
                  <w:sz w:val="18"/>
                  <w:szCs w:val="18"/>
                </w:rPr>
                <w:t>Display</w:t>
              </w:r>
            </w:ins>
          </w:p>
        </w:tc>
      </w:tr>
      <w:tr w:rsidR="00D25516" w:rsidRPr="00C87169" w14:paraId="4E086C5A" w14:textId="77777777" w:rsidTr="00087740">
        <w:trPr>
          <w:trHeight w:val="287"/>
        </w:trPr>
        <w:tc>
          <w:tcPr>
            <w:tcW w:w="1789" w:type="dxa"/>
            <w:tcBorders>
              <w:left w:val="single" w:sz="12" w:space="0" w:color="auto"/>
              <w:bottom w:val="single" w:sz="4" w:space="0" w:color="auto"/>
            </w:tcBorders>
          </w:tcPr>
          <w:p w14:paraId="66A4393F" w14:textId="77777777" w:rsidR="00D25516" w:rsidRPr="00340B0D" w:rsidRDefault="00D25516" w:rsidP="00087740">
            <w:pPr>
              <w:rPr>
                <w:ins w:id="6044" w:author="jonathan pritchard" w:date="2025-01-23T13:43:00Z" w16du:dateUtc="2025-01-23T13:43:00Z"/>
                <w:rFonts w:cs="Arial"/>
                <w:sz w:val="18"/>
                <w:szCs w:val="18"/>
              </w:rPr>
            </w:pPr>
            <w:ins w:id="6045"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5351E12" w14:textId="77777777" w:rsidR="00D25516" w:rsidRPr="00340B0D" w:rsidRDefault="00D25516" w:rsidP="00087740">
            <w:pPr>
              <w:rPr>
                <w:ins w:id="6046"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1CF7FDE" w14:textId="77777777" w:rsidR="00D25516" w:rsidRPr="00340B0D" w:rsidRDefault="00D25516" w:rsidP="00087740">
            <w:pPr>
              <w:rPr>
                <w:ins w:id="6047" w:author="jonathan pritchard" w:date="2025-01-23T13:43:00Z" w16du:dateUtc="2025-01-23T13:43:00Z"/>
                <w:rFonts w:cs="Arial"/>
                <w:sz w:val="18"/>
                <w:szCs w:val="18"/>
              </w:rPr>
            </w:pPr>
            <w:ins w:id="6048"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0692DA2" w14:textId="77777777" w:rsidR="00D25516" w:rsidRPr="00C87169" w:rsidRDefault="00D25516" w:rsidP="00087740">
            <w:pPr>
              <w:rPr>
                <w:ins w:id="6049" w:author="jonathan pritchard" w:date="2025-01-23T13:43:00Z" w16du:dateUtc="2025-01-23T13:43:00Z"/>
                <w:rFonts w:cs="Arial"/>
              </w:rPr>
            </w:pPr>
          </w:p>
        </w:tc>
      </w:tr>
      <w:tr w:rsidR="00D25516" w:rsidRPr="00340B0D" w14:paraId="24CBD444" w14:textId="77777777" w:rsidTr="00087740">
        <w:tc>
          <w:tcPr>
            <w:tcW w:w="1789" w:type="dxa"/>
            <w:tcBorders>
              <w:left w:val="single" w:sz="12" w:space="0" w:color="auto"/>
              <w:bottom w:val="single" w:sz="4" w:space="0" w:color="auto"/>
            </w:tcBorders>
          </w:tcPr>
          <w:p w14:paraId="3431A3FE" w14:textId="77777777" w:rsidR="00D25516" w:rsidRPr="00340B0D" w:rsidRDefault="00D25516" w:rsidP="00087740">
            <w:pPr>
              <w:rPr>
                <w:ins w:id="6050" w:author="jonathan pritchard" w:date="2025-01-23T13:43:00Z" w16du:dateUtc="2025-01-23T13:43:00Z"/>
                <w:rFonts w:cs="Arial"/>
                <w:sz w:val="18"/>
                <w:szCs w:val="18"/>
              </w:rPr>
            </w:pPr>
            <w:ins w:id="6051"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F6D254E" w14:textId="77777777" w:rsidR="00D25516" w:rsidRPr="00340B0D" w:rsidRDefault="00D25516" w:rsidP="00087740">
            <w:pPr>
              <w:rPr>
                <w:ins w:id="6052"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3D1FF7" w14:textId="77777777" w:rsidR="00D25516" w:rsidRPr="00340B0D" w:rsidRDefault="00D25516" w:rsidP="00087740">
            <w:pPr>
              <w:rPr>
                <w:ins w:id="6053" w:author="jonathan pritchard" w:date="2025-01-23T13:43:00Z" w16du:dateUtc="2025-01-23T13:43:00Z"/>
                <w:rFonts w:cs="Arial"/>
                <w:sz w:val="18"/>
                <w:szCs w:val="18"/>
              </w:rPr>
            </w:pPr>
            <w:ins w:id="6054"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001FAC" w14:textId="77777777" w:rsidR="00D25516" w:rsidRPr="00340B0D" w:rsidRDefault="00D25516" w:rsidP="00087740">
            <w:pPr>
              <w:rPr>
                <w:ins w:id="6055" w:author="jonathan pritchard" w:date="2025-01-23T13:43:00Z" w16du:dateUtc="2025-01-23T13:43:00Z"/>
                <w:rFonts w:cs="Arial"/>
                <w:sz w:val="18"/>
                <w:szCs w:val="18"/>
              </w:rPr>
            </w:pPr>
            <w:ins w:id="6056"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5AD6314A"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9AF2D2" w14:textId="77777777" w:rsidR="00D25516" w:rsidRPr="00340B0D" w:rsidRDefault="00D25516" w:rsidP="00087740">
            <w:pPr>
              <w:jc w:val="center"/>
              <w:rPr>
                <w:ins w:id="6057"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622C04" w14:textId="77777777" w:rsidR="00D25516" w:rsidRPr="00340B0D" w:rsidRDefault="00D25516" w:rsidP="00087740">
            <w:pPr>
              <w:rPr>
                <w:ins w:id="6058" w:author="jonathan pritchard" w:date="2025-01-23T13:43:00Z" w16du:dateUtc="2025-01-23T13:43:00Z"/>
                <w:rFonts w:cs="Arial"/>
                <w:sz w:val="18"/>
                <w:szCs w:val="18"/>
              </w:rPr>
            </w:pPr>
            <w:ins w:id="6059"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23F8B78" w14:textId="77777777" w:rsidR="00D25516" w:rsidRPr="00340B0D" w:rsidRDefault="00D25516" w:rsidP="00087740">
            <w:pPr>
              <w:rPr>
                <w:ins w:id="6060" w:author="jonathan pritchard" w:date="2025-01-23T13:43:00Z" w16du:dateUtc="2025-01-23T13:43:00Z"/>
                <w:rFonts w:cs="Arial"/>
                <w:sz w:val="18"/>
                <w:szCs w:val="18"/>
              </w:rPr>
            </w:pPr>
          </w:p>
        </w:tc>
      </w:tr>
      <w:tr w:rsidR="00D25516" w:rsidRPr="00340B0D" w14:paraId="0743E350"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662DD4A6" w14:textId="77777777" w:rsidR="00D25516" w:rsidRPr="00340B0D" w:rsidRDefault="00D25516" w:rsidP="00087740">
            <w:pPr>
              <w:rPr>
                <w:ins w:id="6061" w:author="jonathan pritchard" w:date="2025-01-23T13:43:00Z" w16du:dateUtc="2025-01-23T13:43:00Z"/>
                <w:rFonts w:cs="Arial"/>
                <w:sz w:val="18"/>
                <w:szCs w:val="18"/>
              </w:rPr>
            </w:pPr>
          </w:p>
        </w:tc>
      </w:tr>
      <w:tr w:rsidR="00D25516" w:rsidRPr="00340B0D" w14:paraId="4C6E52B1"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422F8" w14:textId="77777777" w:rsidR="00D25516" w:rsidRPr="00340B0D" w:rsidRDefault="00D25516" w:rsidP="00087740">
            <w:pPr>
              <w:jc w:val="center"/>
              <w:rPr>
                <w:ins w:id="6062" w:author="jonathan pritchard" w:date="2025-01-23T13:43:00Z" w16du:dateUtc="2025-01-23T13:43:00Z"/>
                <w:rFonts w:cs="Arial"/>
                <w:b/>
                <w:bCs/>
                <w:sz w:val="18"/>
                <w:szCs w:val="18"/>
              </w:rPr>
            </w:pPr>
            <w:ins w:id="6063"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3EFDCADB"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673EE5" w14:textId="77777777" w:rsidR="00D25516" w:rsidRPr="00340B0D" w:rsidRDefault="00D25516" w:rsidP="00087740">
            <w:pPr>
              <w:jc w:val="center"/>
              <w:rPr>
                <w:ins w:id="6064" w:author="jonathan pritchard" w:date="2025-01-23T13:43:00Z" w16du:dateUtc="2025-01-23T13:43:00Z"/>
                <w:rFonts w:cs="Arial"/>
                <w:b/>
                <w:bCs/>
                <w:sz w:val="18"/>
                <w:szCs w:val="18"/>
              </w:rPr>
            </w:pPr>
            <w:ins w:id="6065"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4B4EC" w14:textId="77777777" w:rsidR="00D25516" w:rsidRPr="00340B0D" w:rsidRDefault="00D25516" w:rsidP="00087740">
            <w:pPr>
              <w:jc w:val="center"/>
              <w:rPr>
                <w:ins w:id="6066" w:author="jonathan pritchard" w:date="2025-01-23T13:43:00Z" w16du:dateUtc="2025-01-23T13:43:00Z"/>
                <w:rFonts w:cs="Arial"/>
                <w:b/>
                <w:bCs/>
                <w:sz w:val="18"/>
                <w:szCs w:val="18"/>
              </w:rPr>
            </w:pPr>
            <w:ins w:id="6067" w:author="jonathan pritchard" w:date="2025-01-23T13:43:00Z" w16du:dateUtc="2025-01-23T13:43:00Z">
              <w:r w:rsidRPr="00340B0D">
                <w:rPr>
                  <w:rFonts w:cs="Arial"/>
                  <w:b/>
                  <w:bCs/>
                  <w:sz w:val="18"/>
                  <w:szCs w:val="18"/>
                </w:rPr>
                <w:t>Other</w:t>
              </w:r>
            </w:ins>
          </w:p>
        </w:tc>
      </w:tr>
      <w:tr w:rsidR="00D25516" w:rsidRPr="00340B0D" w14:paraId="7E9F88C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BF69F" w14:textId="77777777" w:rsidR="00D25516" w:rsidRPr="00340B0D" w:rsidRDefault="00D25516" w:rsidP="00087740">
            <w:pPr>
              <w:rPr>
                <w:ins w:id="6068" w:author="jonathan pritchard" w:date="2025-01-23T13:43:00Z" w16du:dateUtc="2025-01-23T13:43:00Z"/>
                <w:rFonts w:cs="Arial"/>
                <w:sz w:val="18"/>
                <w:szCs w:val="18"/>
              </w:rPr>
            </w:pPr>
            <w:ins w:id="6069"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810FB0B" w14:textId="77777777" w:rsidR="00D25516" w:rsidRPr="00340B0D" w:rsidRDefault="00D25516" w:rsidP="00087740">
            <w:pPr>
              <w:jc w:val="center"/>
              <w:rPr>
                <w:ins w:id="607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E7BA133" w14:textId="77777777" w:rsidR="00D25516" w:rsidRPr="00340B0D" w:rsidRDefault="00D25516" w:rsidP="00087740">
            <w:pPr>
              <w:pStyle w:val="Default"/>
              <w:rPr>
                <w:ins w:id="6071" w:author="jonathan pritchard" w:date="2025-01-23T13:43:00Z" w16du:dateUtc="2025-01-23T13:43:00Z"/>
                <w:sz w:val="18"/>
                <w:szCs w:val="18"/>
              </w:rPr>
            </w:pPr>
            <w:ins w:id="6072"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E3F0F3" w14:textId="77777777" w:rsidR="00D25516" w:rsidRPr="00340B0D" w:rsidRDefault="00D25516" w:rsidP="00087740">
            <w:pPr>
              <w:rPr>
                <w:ins w:id="6073" w:author="jonathan pritchard" w:date="2025-01-23T13:43:00Z" w16du:dateUtc="2025-01-23T13:43:00Z"/>
                <w:rFonts w:cs="Arial"/>
                <w:sz w:val="18"/>
                <w:szCs w:val="18"/>
              </w:rPr>
            </w:pPr>
          </w:p>
        </w:tc>
      </w:tr>
      <w:tr w:rsidR="00D25516" w:rsidRPr="00340B0D" w14:paraId="52D1C6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94FD0F3" w14:textId="77777777" w:rsidR="00D25516" w:rsidRPr="00340B0D" w:rsidRDefault="00D25516" w:rsidP="00087740">
            <w:pPr>
              <w:pStyle w:val="Default"/>
              <w:rPr>
                <w:ins w:id="6074" w:author="jonathan pritchard" w:date="2025-01-23T13:43:00Z" w16du:dateUtc="2025-01-23T13:43:00Z"/>
                <w:sz w:val="18"/>
                <w:szCs w:val="18"/>
              </w:rPr>
            </w:pPr>
            <w:ins w:id="6075"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60FE833" w14:textId="77777777" w:rsidR="00D25516" w:rsidRPr="00340B0D" w:rsidRDefault="00D25516" w:rsidP="00087740">
            <w:pPr>
              <w:jc w:val="center"/>
              <w:rPr>
                <w:ins w:id="607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4BB1E8" w14:textId="77777777" w:rsidR="00D25516" w:rsidRPr="00340B0D" w:rsidRDefault="00D25516" w:rsidP="00087740">
            <w:pPr>
              <w:pStyle w:val="Default"/>
              <w:rPr>
                <w:ins w:id="6077" w:author="jonathan pritchard" w:date="2025-01-23T13:43:00Z" w16du:dateUtc="2025-01-23T13:43:00Z"/>
                <w:sz w:val="18"/>
                <w:szCs w:val="18"/>
              </w:rPr>
            </w:pPr>
            <w:ins w:id="6078"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1F51921" w14:textId="77777777" w:rsidR="00D25516" w:rsidRPr="00340B0D" w:rsidRDefault="00D25516" w:rsidP="00087740">
            <w:pPr>
              <w:rPr>
                <w:ins w:id="6079" w:author="jonathan pritchard" w:date="2025-01-23T13:43:00Z" w16du:dateUtc="2025-01-23T13:43:00Z"/>
                <w:rFonts w:cs="Arial"/>
                <w:sz w:val="18"/>
                <w:szCs w:val="18"/>
              </w:rPr>
            </w:pPr>
          </w:p>
        </w:tc>
      </w:tr>
      <w:tr w:rsidR="00D25516" w:rsidRPr="00340B0D" w14:paraId="53130FC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BCE3F3" w14:textId="77777777" w:rsidR="00D25516" w:rsidRPr="00340B0D" w:rsidRDefault="00D25516" w:rsidP="00087740">
            <w:pPr>
              <w:pStyle w:val="Default"/>
              <w:ind w:left="720"/>
              <w:rPr>
                <w:ins w:id="6080" w:author="jonathan pritchard" w:date="2025-01-23T13:43:00Z" w16du:dateUtc="2025-01-23T13:43:00Z"/>
                <w:sz w:val="18"/>
                <w:szCs w:val="18"/>
              </w:rPr>
            </w:pPr>
            <w:ins w:id="6081"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81D198" w14:textId="77777777" w:rsidR="00D25516" w:rsidRPr="00340B0D" w:rsidRDefault="00D25516" w:rsidP="00087740">
            <w:pPr>
              <w:jc w:val="center"/>
              <w:rPr>
                <w:ins w:id="608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5298C6" w14:textId="77777777" w:rsidR="00D25516" w:rsidRPr="00340B0D" w:rsidRDefault="00D25516" w:rsidP="00087740">
            <w:pPr>
              <w:pStyle w:val="Default"/>
              <w:rPr>
                <w:ins w:id="6083" w:author="jonathan pritchard" w:date="2025-01-23T13:43:00Z" w16du:dateUtc="2025-01-23T13:43:00Z"/>
                <w:sz w:val="18"/>
                <w:szCs w:val="18"/>
              </w:rPr>
            </w:pPr>
            <w:ins w:id="6084"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BBB4C8" w14:textId="77777777" w:rsidR="00D25516" w:rsidRPr="00340B0D" w:rsidRDefault="00D25516" w:rsidP="00087740">
            <w:pPr>
              <w:rPr>
                <w:ins w:id="6085" w:author="jonathan pritchard" w:date="2025-01-23T13:43:00Z" w16du:dateUtc="2025-01-23T13:43:00Z"/>
                <w:rFonts w:cs="Arial"/>
                <w:sz w:val="18"/>
                <w:szCs w:val="18"/>
              </w:rPr>
            </w:pPr>
          </w:p>
        </w:tc>
      </w:tr>
      <w:tr w:rsidR="00D25516" w:rsidRPr="00340B0D" w14:paraId="74F78DF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D505AAC" w14:textId="77777777" w:rsidR="00D25516" w:rsidRPr="00340B0D" w:rsidRDefault="00D25516" w:rsidP="00087740">
            <w:pPr>
              <w:pStyle w:val="Default"/>
              <w:ind w:left="720"/>
              <w:rPr>
                <w:ins w:id="6086" w:author="jonathan pritchard" w:date="2025-01-23T13:43:00Z" w16du:dateUtc="2025-01-23T13:43:00Z"/>
                <w:sz w:val="18"/>
                <w:szCs w:val="18"/>
              </w:rPr>
            </w:pPr>
            <w:ins w:id="6087"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EB3401E" w14:textId="77777777" w:rsidR="00D25516" w:rsidRPr="00340B0D" w:rsidRDefault="00D25516" w:rsidP="00087740">
            <w:pPr>
              <w:jc w:val="center"/>
              <w:rPr>
                <w:ins w:id="608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DAF8B40" w14:textId="77777777" w:rsidR="00D25516" w:rsidRPr="00340B0D" w:rsidRDefault="00D25516" w:rsidP="00087740">
            <w:pPr>
              <w:pStyle w:val="Default"/>
              <w:rPr>
                <w:ins w:id="6089" w:author="jonathan pritchard" w:date="2025-01-23T13:43:00Z" w16du:dateUtc="2025-01-23T13:43:00Z"/>
                <w:sz w:val="18"/>
                <w:szCs w:val="18"/>
              </w:rPr>
            </w:pPr>
            <w:ins w:id="6090"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27DF39C" w14:textId="77777777" w:rsidR="00D25516" w:rsidRPr="00340B0D" w:rsidRDefault="00D25516" w:rsidP="00087740">
            <w:pPr>
              <w:rPr>
                <w:ins w:id="6091" w:author="jonathan pritchard" w:date="2025-01-23T13:43:00Z" w16du:dateUtc="2025-01-23T13:43:00Z"/>
                <w:rFonts w:cs="Arial"/>
                <w:sz w:val="18"/>
                <w:szCs w:val="18"/>
              </w:rPr>
            </w:pPr>
          </w:p>
        </w:tc>
      </w:tr>
      <w:tr w:rsidR="00D25516" w:rsidRPr="00340B0D" w14:paraId="25F471C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0D7ACB" w14:textId="77777777" w:rsidR="00D25516" w:rsidRPr="00340B0D" w:rsidRDefault="00D25516" w:rsidP="00087740">
            <w:pPr>
              <w:pStyle w:val="Default"/>
              <w:rPr>
                <w:ins w:id="6092" w:author="jonathan pritchard" w:date="2025-01-23T13:43:00Z" w16du:dateUtc="2025-01-23T13:43:00Z"/>
                <w:sz w:val="18"/>
                <w:szCs w:val="18"/>
              </w:rPr>
            </w:pPr>
            <w:ins w:id="6093"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82C9D95" w14:textId="77777777" w:rsidR="00D25516" w:rsidRPr="00340B0D" w:rsidRDefault="00D25516" w:rsidP="00087740">
            <w:pPr>
              <w:jc w:val="center"/>
              <w:rPr>
                <w:ins w:id="609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2A61CD2" w14:textId="77777777" w:rsidR="00D25516" w:rsidRPr="00340B0D" w:rsidRDefault="00D25516" w:rsidP="00087740">
            <w:pPr>
              <w:pStyle w:val="Default"/>
              <w:rPr>
                <w:ins w:id="6095" w:author="jonathan pritchard" w:date="2025-01-23T13:43:00Z" w16du:dateUtc="2025-01-23T13:43:00Z"/>
                <w:sz w:val="18"/>
                <w:szCs w:val="18"/>
              </w:rPr>
            </w:pPr>
            <w:ins w:id="6096"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9AC66E7" w14:textId="77777777" w:rsidR="00D25516" w:rsidRPr="00340B0D" w:rsidRDefault="00D25516" w:rsidP="00087740">
            <w:pPr>
              <w:rPr>
                <w:ins w:id="6097" w:author="jonathan pritchard" w:date="2025-01-23T13:43:00Z" w16du:dateUtc="2025-01-23T13:43:00Z"/>
                <w:rFonts w:cs="Arial"/>
                <w:sz w:val="18"/>
                <w:szCs w:val="18"/>
              </w:rPr>
            </w:pPr>
          </w:p>
        </w:tc>
      </w:tr>
      <w:tr w:rsidR="00D25516" w:rsidRPr="00340B0D" w14:paraId="2F0CBFD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DBCCEAF" w14:textId="77777777" w:rsidR="00D25516" w:rsidRPr="00340B0D" w:rsidRDefault="00D25516" w:rsidP="00087740">
            <w:pPr>
              <w:pStyle w:val="Default"/>
              <w:rPr>
                <w:ins w:id="6098" w:author="jonathan pritchard" w:date="2025-01-23T13:43:00Z" w16du:dateUtc="2025-01-23T13:43:00Z"/>
                <w:sz w:val="18"/>
                <w:szCs w:val="18"/>
              </w:rPr>
            </w:pPr>
            <w:ins w:id="6099"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F51D3AF" w14:textId="77777777" w:rsidR="00D25516" w:rsidRPr="00340B0D" w:rsidRDefault="00D25516" w:rsidP="00087740">
            <w:pPr>
              <w:jc w:val="center"/>
              <w:rPr>
                <w:ins w:id="610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132BEAF" w14:textId="77777777" w:rsidR="00D25516" w:rsidRPr="00340B0D" w:rsidRDefault="00D25516" w:rsidP="00087740">
            <w:pPr>
              <w:pStyle w:val="Default"/>
              <w:rPr>
                <w:ins w:id="6101" w:author="jonathan pritchard" w:date="2025-01-23T13:43:00Z" w16du:dateUtc="2025-01-23T13:43:00Z"/>
                <w:sz w:val="18"/>
                <w:szCs w:val="18"/>
              </w:rPr>
            </w:pPr>
            <w:ins w:id="6102"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2CA1ECF" w14:textId="77777777" w:rsidR="00D25516" w:rsidRPr="00340B0D" w:rsidRDefault="00D25516" w:rsidP="00087740">
            <w:pPr>
              <w:rPr>
                <w:ins w:id="6103" w:author="jonathan pritchard" w:date="2025-01-23T13:43:00Z" w16du:dateUtc="2025-01-23T13:43:00Z"/>
                <w:rFonts w:cs="Arial"/>
                <w:sz w:val="18"/>
                <w:szCs w:val="18"/>
              </w:rPr>
            </w:pPr>
          </w:p>
        </w:tc>
      </w:tr>
      <w:tr w:rsidR="00D25516" w:rsidRPr="00340B0D" w14:paraId="401DA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7298B3B" w14:textId="77777777" w:rsidR="00D25516" w:rsidRPr="00340B0D" w:rsidRDefault="00D25516" w:rsidP="00087740">
            <w:pPr>
              <w:pStyle w:val="Default"/>
              <w:rPr>
                <w:ins w:id="6104" w:author="jonathan pritchard" w:date="2025-01-23T13:43:00Z" w16du:dateUtc="2025-01-23T13:43:00Z"/>
                <w:sz w:val="18"/>
                <w:szCs w:val="18"/>
              </w:rPr>
            </w:pPr>
            <w:ins w:id="6105"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FCF1945" w14:textId="77777777" w:rsidR="00D25516" w:rsidRPr="00D25516" w:rsidRDefault="00D25516" w:rsidP="00087740">
            <w:pPr>
              <w:jc w:val="center"/>
              <w:rPr>
                <w:ins w:id="6106"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370946CE" w14:textId="77777777" w:rsidR="00D25516" w:rsidRPr="00340B0D" w:rsidRDefault="00D25516" w:rsidP="00087740">
            <w:pPr>
              <w:pStyle w:val="Default"/>
              <w:rPr>
                <w:ins w:id="6107" w:author="jonathan pritchard" w:date="2025-01-23T13:43:00Z" w16du:dateUtc="2025-01-23T13:43:00Z"/>
                <w:sz w:val="18"/>
                <w:szCs w:val="18"/>
              </w:rPr>
            </w:pPr>
            <w:ins w:id="6108"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9EE2566" w14:textId="77777777" w:rsidR="00D25516" w:rsidRPr="00340B0D" w:rsidRDefault="00D25516" w:rsidP="00087740">
            <w:pPr>
              <w:rPr>
                <w:ins w:id="6109" w:author="jonathan pritchard" w:date="2025-01-23T13:43:00Z" w16du:dateUtc="2025-01-23T13:43:00Z"/>
                <w:rFonts w:cs="Arial"/>
                <w:sz w:val="18"/>
                <w:szCs w:val="18"/>
              </w:rPr>
            </w:pPr>
          </w:p>
        </w:tc>
      </w:tr>
      <w:tr w:rsidR="00D25516" w:rsidRPr="00340B0D" w14:paraId="61A273E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DC49BA4" w14:textId="77777777" w:rsidR="00D25516" w:rsidRPr="00340B0D" w:rsidRDefault="00D25516" w:rsidP="00087740">
            <w:pPr>
              <w:pStyle w:val="Default"/>
              <w:rPr>
                <w:ins w:id="6110" w:author="jonathan pritchard" w:date="2025-01-23T13:43:00Z" w16du:dateUtc="2025-01-23T13:43:00Z"/>
                <w:sz w:val="18"/>
                <w:szCs w:val="18"/>
              </w:rPr>
            </w:pPr>
            <w:ins w:id="6111"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A93B168" w14:textId="77777777" w:rsidR="00D25516" w:rsidRPr="00340B0D" w:rsidRDefault="00D25516" w:rsidP="00087740">
            <w:pPr>
              <w:jc w:val="center"/>
              <w:rPr>
                <w:ins w:id="611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F09998D" w14:textId="77777777" w:rsidR="00D25516" w:rsidRPr="00340B0D" w:rsidRDefault="00D25516" w:rsidP="00087740">
            <w:pPr>
              <w:pStyle w:val="Default"/>
              <w:rPr>
                <w:ins w:id="6113" w:author="jonathan pritchard" w:date="2025-01-23T13:43:00Z" w16du:dateUtc="2025-01-23T13:43:00Z"/>
                <w:sz w:val="18"/>
                <w:szCs w:val="18"/>
              </w:rPr>
            </w:pPr>
            <w:ins w:id="6114"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54ADF6" w14:textId="77777777" w:rsidR="00D25516" w:rsidRPr="00340B0D" w:rsidRDefault="00D25516" w:rsidP="00087740">
            <w:pPr>
              <w:rPr>
                <w:ins w:id="6115" w:author="jonathan pritchard" w:date="2025-01-23T13:43:00Z" w16du:dateUtc="2025-01-23T13:43:00Z"/>
                <w:rFonts w:cs="Arial"/>
                <w:sz w:val="18"/>
                <w:szCs w:val="18"/>
              </w:rPr>
            </w:pPr>
          </w:p>
        </w:tc>
      </w:tr>
      <w:tr w:rsidR="00D25516" w:rsidRPr="00340B0D" w14:paraId="34C997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4483D0" w14:textId="77777777" w:rsidR="00D25516" w:rsidRPr="00340B0D" w:rsidRDefault="00D25516" w:rsidP="00087740">
            <w:pPr>
              <w:pStyle w:val="Default"/>
              <w:rPr>
                <w:ins w:id="6116" w:author="jonathan pritchard" w:date="2025-01-23T13:43:00Z" w16du:dateUtc="2025-01-23T13:43:00Z"/>
                <w:sz w:val="18"/>
                <w:szCs w:val="18"/>
              </w:rPr>
            </w:pPr>
            <w:ins w:id="6117"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F818CD1" w14:textId="77777777" w:rsidR="00D25516" w:rsidRPr="00340B0D" w:rsidRDefault="00D25516" w:rsidP="00087740">
            <w:pPr>
              <w:jc w:val="center"/>
              <w:rPr>
                <w:ins w:id="611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80407FE" w14:textId="77777777" w:rsidR="00D25516" w:rsidRPr="00340B0D" w:rsidRDefault="00D25516" w:rsidP="00087740">
            <w:pPr>
              <w:rPr>
                <w:ins w:id="611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35B7E" w14:textId="77777777" w:rsidR="00D25516" w:rsidRPr="00340B0D" w:rsidRDefault="00D25516" w:rsidP="00087740">
            <w:pPr>
              <w:rPr>
                <w:ins w:id="6120" w:author="jonathan pritchard" w:date="2025-01-23T13:43:00Z" w16du:dateUtc="2025-01-23T13:43:00Z"/>
                <w:rFonts w:cs="Arial"/>
                <w:sz w:val="18"/>
                <w:szCs w:val="18"/>
              </w:rPr>
            </w:pPr>
          </w:p>
        </w:tc>
      </w:tr>
      <w:tr w:rsidR="00D25516" w:rsidRPr="00340B0D" w14:paraId="57D9534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4C3730A" w14:textId="77777777" w:rsidR="00D25516" w:rsidRPr="00340B0D" w:rsidRDefault="00D25516" w:rsidP="00087740">
            <w:pPr>
              <w:pStyle w:val="Default"/>
              <w:rPr>
                <w:ins w:id="6121" w:author="jonathan pritchard" w:date="2025-01-23T13:43:00Z" w16du:dateUtc="2025-01-23T13:43:00Z"/>
                <w:sz w:val="18"/>
                <w:szCs w:val="18"/>
              </w:rPr>
            </w:pPr>
            <w:ins w:id="6122"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92107D2" w14:textId="77777777" w:rsidR="00D25516" w:rsidRPr="00340B0D" w:rsidRDefault="00D25516" w:rsidP="00087740">
            <w:pPr>
              <w:jc w:val="center"/>
              <w:rPr>
                <w:ins w:id="612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335DE2E" w14:textId="77777777" w:rsidR="00D25516" w:rsidRPr="00340B0D" w:rsidRDefault="00D25516" w:rsidP="00087740">
            <w:pPr>
              <w:rPr>
                <w:ins w:id="612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4994ADA" w14:textId="77777777" w:rsidR="00D25516" w:rsidRPr="00340B0D" w:rsidRDefault="00D25516" w:rsidP="00087740">
            <w:pPr>
              <w:rPr>
                <w:ins w:id="6125" w:author="jonathan pritchard" w:date="2025-01-23T13:43:00Z" w16du:dateUtc="2025-01-23T13:43:00Z"/>
                <w:rFonts w:cs="Arial"/>
                <w:sz w:val="18"/>
                <w:szCs w:val="18"/>
              </w:rPr>
            </w:pPr>
          </w:p>
        </w:tc>
      </w:tr>
      <w:tr w:rsidR="00D25516" w:rsidRPr="00340B0D" w14:paraId="00F3F50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75BB815" w14:textId="77777777" w:rsidR="00D25516" w:rsidRPr="00340B0D" w:rsidRDefault="00D25516" w:rsidP="00087740">
            <w:pPr>
              <w:pStyle w:val="Default"/>
              <w:rPr>
                <w:ins w:id="6126" w:author="jonathan pritchard" w:date="2025-01-23T13:43:00Z" w16du:dateUtc="2025-01-23T13:43:00Z"/>
                <w:sz w:val="18"/>
                <w:szCs w:val="18"/>
              </w:rPr>
            </w:pPr>
            <w:ins w:id="6127"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B1E4CF" w14:textId="77777777" w:rsidR="00D25516" w:rsidRPr="00340B0D" w:rsidRDefault="00D25516" w:rsidP="00087740">
            <w:pPr>
              <w:jc w:val="center"/>
              <w:rPr>
                <w:ins w:id="612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A3913F" w14:textId="77777777" w:rsidR="00D25516" w:rsidRPr="00340B0D" w:rsidRDefault="00D25516" w:rsidP="00087740">
            <w:pPr>
              <w:rPr>
                <w:ins w:id="612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3907F2A2" w14:textId="77777777" w:rsidR="00D25516" w:rsidRPr="00340B0D" w:rsidRDefault="00D25516" w:rsidP="00087740">
            <w:pPr>
              <w:rPr>
                <w:ins w:id="6130" w:author="jonathan pritchard" w:date="2025-01-23T13:43:00Z" w16du:dateUtc="2025-01-23T13:43:00Z"/>
                <w:rFonts w:cs="Arial"/>
                <w:sz w:val="18"/>
                <w:szCs w:val="18"/>
              </w:rPr>
            </w:pPr>
          </w:p>
        </w:tc>
      </w:tr>
      <w:tr w:rsidR="00D25516" w:rsidRPr="00340B0D" w14:paraId="1038CD1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A0C3F59" w14:textId="77777777" w:rsidR="00D25516" w:rsidRPr="00340B0D" w:rsidRDefault="00D25516" w:rsidP="00087740">
            <w:pPr>
              <w:pStyle w:val="Default"/>
              <w:ind w:left="720"/>
              <w:rPr>
                <w:ins w:id="6131" w:author="jonathan pritchard" w:date="2025-01-23T13:43:00Z" w16du:dateUtc="2025-01-23T13:43:00Z"/>
                <w:sz w:val="18"/>
                <w:szCs w:val="18"/>
              </w:rPr>
            </w:pPr>
            <w:ins w:id="6132"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E71472" w14:textId="77777777" w:rsidR="00D25516" w:rsidRPr="00340B0D" w:rsidRDefault="00D25516" w:rsidP="00087740">
            <w:pPr>
              <w:jc w:val="center"/>
              <w:rPr>
                <w:ins w:id="613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60839F5" w14:textId="77777777" w:rsidR="00D25516" w:rsidRPr="00340B0D" w:rsidRDefault="00D25516" w:rsidP="00087740">
            <w:pPr>
              <w:rPr>
                <w:ins w:id="613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4A45AB5" w14:textId="77777777" w:rsidR="00D25516" w:rsidRPr="00340B0D" w:rsidRDefault="00D25516" w:rsidP="00087740">
            <w:pPr>
              <w:rPr>
                <w:ins w:id="6135" w:author="jonathan pritchard" w:date="2025-01-23T13:43:00Z" w16du:dateUtc="2025-01-23T13:43:00Z"/>
                <w:rFonts w:cs="Arial"/>
                <w:sz w:val="18"/>
                <w:szCs w:val="18"/>
              </w:rPr>
            </w:pPr>
          </w:p>
        </w:tc>
      </w:tr>
      <w:tr w:rsidR="00D25516" w:rsidRPr="00340B0D" w14:paraId="23B823C6"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E209E14" w14:textId="77777777" w:rsidR="00D25516" w:rsidRPr="00340B0D" w:rsidRDefault="00D25516" w:rsidP="00087740">
            <w:pPr>
              <w:pStyle w:val="Default"/>
              <w:ind w:left="720"/>
              <w:rPr>
                <w:ins w:id="6136" w:author="jonathan pritchard" w:date="2025-01-23T13:43:00Z" w16du:dateUtc="2025-01-23T13:43:00Z"/>
                <w:sz w:val="18"/>
                <w:szCs w:val="18"/>
              </w:rPr>
            </w:pPr>
            <w:ins w:id="6137"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45D6457" w14:textId="77777777" w:rsidR="00D25516" w:rsidRPr="00340B0D" w:rsidRDefault="00D25516" w:rsidP="00087740">
            <w:pPr>
              <w:jc w:val="center"/>
              <w:rPr>
                <w:ins w:id="613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3DDF6035" w14:textId="77777777" w:rsidR="00D25516" w:rsidRPr="00340B0D" w:rsidRDefault="00D25516" w:rsidP="00087740">
            <w:pPr>
              <w:rPr>
                <w:ins w:id="6139"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D7A9BCF" w14:textId="77777777" w:rsidR="00D25516" w:rsidRPr="00340B0D" w:rsidRDefault="00D25516" w:rsidP="00087740">
            <w:pPr>
              <w:rPr>
                <w:ins w:id="6140" w:author="jonathan pritchard" w:date="2025-01-23T13:43:00Z" w16du:dateUtc="2025-01-23T13:43:00Z"/>
                <w:rFonts w:cs="Arial"/>
                <w:sz w:val="18"/>
                <w:szCs w:val="18"/>
              </w:rPr>
            </w:pPr>
          </w:p>
        </w:tc>
      </w:tr>
      <w:tr w:rsidR="00D25516" w:rsidRPr="00EF63B4" w14:paraId="633569B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A413905" w14:textId="77777777" w:rsidR="00D25516" w:rsidRPr="00EF63B4" w:rsidRDefault="00D25516" w:rsidP="00087740">
            <w:pPr>
              <w:jc w:val="center"/>
              <w:rPr>
                <w:ins w:id="6141" w:author="jonathan pritchard" w:date="2025-01-23T13:43:00Z" w16du:dateUtc="2025-01-23T13:43:00Z"/>
                <w:rFonts w:cs="Arial"/>
                <w:sz w:val="18"/>
                <w:szCs w:val="18"/>
              </w:rPr>
            </w:pPr>
            <w:ins w:id="6142" w:author="jonathan pritchard" w:date="2025-01-23T13:43:00Z" w16du:dateUtc="2025-01-23T13:43:00Z">
              <w:r>
                <w:rPr>
                  <w:rFonts w:cs="Arial"/>
                  <w:b/>
                  <w:bCs/>
                  <w:sz w:val="18"/>
                  <w:szCs w:val="18"/>
                </w:rPr>
                <w:t>Additional</w:t>
              </w:r>
            </w:ins>
          </w:p>
        </w:tc>
      </w:tr>
      <w:tr w:rsidR="00D25516" w:rsidRPr="00340B0D" w14:paraId="11DD7FC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3250605" w14:textId="77777777" w:rsidR="00D25516" w:rsidRPr="00340B0D" w:rsidRDefault="00D25516" w:rsidP="00087740">
            <w:pPr>
              <w:pStyle w:val="Default"/>
              <w:ind w:left="720"/>
              <w:rPr>
                <w:ins w:id="6143"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64A950" w14:textId="77777777" w:rsidR="00D25516" w:rsidRPr="00340B0D" w:rsidRDefault="00D25516" w:rsidP="00087740">
            <w:pPr>
              <w:jc w:val="center"/>
              <w:rPr>
                <w:ins w:id="6144"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46C01E14" w14:textId="77777777" w:rsidR="00D25516" w:rsidRPr="00340B0D" w:rsidRDefault="00D25516" w:rsidP="00087740">
            <w:pPr>
              <w:rPr>
                <w:ins w:id="6145"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34ED210" w14:textId="77777777" w:rsidR="00D25516" w:rsidRPr="00340B0D" w:rsidRDefault="00D25516" w:rsidP="00087740">
            <w:pPr>
              <w:rPr>
                <w:ins w:id="6146" w:author="jonathan pritchard" w:date="2025-01-23T13:43:00Z" w16du:dateUtc="2025-01-23T13:43:00Z"/>
                <w:rFonts w:cs="Arial"/>
                <w:sz w:val="18"/>
                <w:szCs w:val="18"/>
              </w:rPr>
            </w:pPr>
          </w:p>
        </w:tc>
      </w:tr>
      <w:tr w:rsidR="00D25516" w:rsidRPr="00340B0D" w14:paraId="2898F2D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97B2E68" w14:textId="77777777" w:rsidR="00D25516" w:rsidRPr="00340B0D" w:rsidRDefault="00D25516" w:rsidP="00087740">
            <w:pPr>
              <w:pStyle w:val="Default"/>
              <w:ind w:left="720"/>
              <w:rPr>
                <w:ins w:id="6147"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5B0526E" w14:textId="77777777" w:rsidR="00D25516" w:rsidRPr="00340B0D" w:rsidRDefault="00D25516" w:rsidP="00087740">
            <w:pPr>
              <w:jc w:val="center"/>
              <w:rPr>
                <w:ins w:id="6148"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5857092C" w14:textId="77777777" w:rsidR="00D25516" w:rsidRPr="00340B0D" w:rsidRDefault="00D25516" w:rsidP="00087740">
            <w:pPr>
              <w:rPr>
                <w:ins w:id="614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B434" w14:textId="77777777" w:rsidR="00D25516" w:rsidRPr="00340B0D" w:rsidRDefault="00D25516" w:rsidP="00087740">
            <w:pPr>
              <w:rPr>
                <w:ins w:id="6150" w:author="jonathan pritchard" w:date="2025-01-23T13:43:00Z" w16du:dateUtc="2025-01-23T13:43:00Z"/>
                <w:rFonts w:cs="Arial"/>
                <w:sz w:val="18"/>
                <w:szCs w:val="18"/>
              </w:rPr>
            </w:pPr>
          </w:p>
        </w:tc>
      </w:tr>
    </w:tbl>
    <w:p w14:paraId="0FE45B7D" w14:textId="77777777" w:rsidR="00D25516" w:rsidRDefault="00D25516" w:rsidP="006C7785"/>
    <w:p w14:paraId="1911807D" w14:textId="77777777" w:rsidR="00D25516" w:rsidRDefault="00D25516"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10BB30E" w14:textId="77777777" w:rsidTr="00D25516">
        <w:trPr>
          <w:tblHeader/>
        </w:trPr>
        <w:tc>
          <w:tcPr>
            <w:tcW w:w="9526" w:type="dxa"/>
            <w:shd w:val="clear" w:color="auto" w:fill="BFBFBF" w:themeFill="background1" w:themeFillShade="BF"/>
            <w:vAlign w:val="center"/>
          </w:tcPr>
          <w:p w14:paraId="47DF6AA9" w14:textId="77777777" w:rsidR="006C7785" w:rsidRPr="00373F25" w:rsidRDefault="006C7785" w:rsidP="00D25516">
            <w:pPr>
              <w:jc w:val="center"/>
              <w:rPr>
                <w:rFonts w:cs="Arial"/>
              </w:rPr>
            </w:pPr>
            <w:r w:rsidRPr="00373F25">
              <w:rPr>
                <w:rFonts w:cs="Arial"/>
                <w:b/>
              </w:rPr>
              <w:lastRenderedPageBreak/>
              <w:t>Setup</w:t>
            </w:r>
          </w:p>
        </w:tc>
      </w:tr>
      <w:tr w:rsidR="006C7785" w14:paraId="0A2B8769" w14:textId="77777777" w:rsidTr="00380FCD">
        <w:trPr>
          <w:tblHeader/>
        </w:trPr>
        <w:tc>
          <w:tcPr>
            <w:tcW w:w="9526" w:type="dxa"/>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D25516">
        <w:trPr>
          <w:tblHeader/>
        </w:trPr>
        <w:tc>
          <w:tcPr>
            <w:tcW w:w="9526" w:type="dxa"/>
            <w:shd w:val="clear" w:color="auto" w:fill="BFBFBF" w:themeFill="background1" w:themeFillShade="BF"/>
            <w:vAlign w:val="center"/>
          </w:tcPr>
          <w:p w14:paraId="42F6821D" w14:textId="77777777" w:rsidR="006C7785" w:rsidRPr="00373F25" w:rsidRDefault="006C7785" w:rsidP="00D25516">
            <w:pPr>
              <w:jc w:val="center"/>
              <w:rPr>
                <w:rFonts w:cs="Arial"/>
              </w:rPr>
            </w:pPr>
            <w:r w:rsidRPr="00373F25">
              <w:rPr>
                <w:rFonts w:cs="Arial"/>
                <w:b/>
              </w:rPr>
              <w:t>Action</w:t>
            </w:r>
          </w:p>
        </w:tc>
      </w:tr>
      <w:tr w:rsidR="006C7785" w14:paraId="03A62CFC" w14:textId="77777777" w:rsidTr="00380FCD">
        <w:trPr>
          <w:tblHeader/>
        </w:trPr>
        <w:tc>
          <w:tcPr>
            <w:tcW w:w="9526" w:type="dxa"/>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D25516">
        <w:trPr>
          <w:tblHeader/>
        </w:trPr>
        <w:tc>
          <w:tcPr>
            <w:tcW w:w="9526" w:type="dxa"/>
            <w:tcBorders>
              <w:bottom w:val="single" w:sz="4" w:space="0" w:color="auto"/>
            </w:tcBorders>
            <w:shd w:val="clear" w:color="auto" w:fill="BFBFBF" w:themeFill="background1" w:themeFillShade="BF"/>
            <w:vAlign w:val="center"/>
          </w:tcPr>
          <w:p w14:paraId="19188469" w14:textId="77777777" w:rsidR="006C7785" w:rsidRPr="00373F25" w:rsidRDefault="006C7785" w:rsidP="00D25516">
            <w:pPr>
              <w:jc w:val="center"/>
              <w:rPr>
                <w:rFonts w:cs="Arial"/>
              </w:rPr>
            </w:pPr>
            <w:r w:rsidRPr="00373F25">
              <w:rPr>
                <w:rFonts w:cs="Arial"/>
                <w:b/>
              </w:rPr>
              <w:t>Results</w:t>
            </w:r>
          </w:p>
        </w:tc>
      </w:tr>
      <w:tr w:rsidR="006C7785" w14:paraId="009ED9C3" w14:textId="77777777" w:rsidTr="00380FCD">
        <w:trPr>
          <w:tblHeader/>
        </w:trPr>
        <w:tc>
          <w:tcPr>
            <w:tcW w:w="9526" w:type="dxa"/>
            <w:tcBorders>
              <w:bottom w:val="nil"/>
            </w:tcBorders>
            <w:vAlign w:val="center"/>
          </w:tcPr>
          <w:p w14:paraId="7E474EAD" w14:textId="77777777" w:rsidR="00D25516" w:rsidRDefault="00D25516" w:rsidP="00380FCD">
            <w:pPr>
              <w:rPr>
                <w:rFonts w:cs="Arial"/>
                <w:i/>
              </w:rPr>
            </w:pPr>
          </w:p>
          <w:p w14:paraId="763C4137" w14:textId="1E2B4D75"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tcBorders>
              <w:top w:val="nil"/>
            </w:tcBorders>
            <w:vAlign w:val="center"/>
          </w:tcPr>
          <w:p w14:paraId="3C775585" w14:textId="77777777" w:rsidR="00D25516" w:rsidRDefault="00D25516" w:rsidP="00380FCD">
            <w:pPr>
              <w:jc w:val="center"/>
              <w:rPr>
                <w:rFonts w:cs="Arial"/>
              </w:rPr>
            </w:pPr>
          </w:p>
          <w:p w14:paraId="6914CE33" w14:textId="10A24680"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33D57179" w14:textId="5BD55C2E" w:rsidR="00D25516" w:rsidRDefault="00D25516" w:rsidP="00D25516">
      <w:pPr>
        <w:pStyle w:val="Heading3"/>
        <w:rPr>
          <w:ins w:id="6151" w:author="jonathan pritchard" w:date="2024-10-23T10:50:00Z" w16du:dateUtc="2024-10-23T09:50:00Z"/>
        </w:rPr>
      </w:pPr>
      <w:r>
        <w:t>Overscale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25516" w:rsidRPr="004065B1" w14:paraId="566647F6" w14:textId="77777777" w:rsidTr="00087740">
        <w:trPr>
          <w:trHeight w:val="454"/>
          <w:tblHeader/>
          <w:ins w:id="6152" w:author="jonathan pritchard" w:date="2024-10-23T10:50:00Z"/>
        </w:trPr>
        <w:tc>
          <w:tcPr>
            <w:tcW w:w="2381" w:type="dxa"/>
            <w:shd w:val="clear" w:color="auto" w:fill="E5B8B7" w:themeFill="accent2" w:themeFillTint="66"/>
            <w:vAlign w:val="center"/>
          </w:tcPr>
          <w:p w14:paraId="1E6F061A" w14:textId="77777777" w:rsidR="00D25516" w:rsidRPr="004065B1" w:rsidRDefault="00D25516" w:rsidP="00087740">
            <w:pPr>
              <w:rPr>
                <w:ins w:id="6153" w:author="jonathan pritchard" w:date="2024-10-23T10:50:00Z" w16du:dateUtc="2024-10-23T09:50:00Z"/>
              </w:rPr>
            </w:pPr>
            <w:ins w:id="6154" w:author="jonathan pritchard" w:date="2024-10-23T10:50:00Z" w16du:dateUtc="2024-10-23T09:50:00Z">
              <w:r w:rsidRPr="000A066E">
                <w:rPr>
                  <w:b/>
                </w:rPr>
                <w:t>Test Reference</w:t>
              </w:r>
            </w:ins>
          </w:p>
        </w:tc>
        <w:tc>
          <w:tcPr>
            <w:tcW w:w="2381" w:type="dxa"/>
            <w:shd w:val="clear" w:color="auto" w:fill="E5B8B7" w:themeFill="accent2" w:themeFillTint="66"/>
            <w:vAlign w:val="center"/>
          </w:tcPr>
          <w:p w14:paraId="2449D070" w14:textId="59ADAF9A" w:rsidR="00D25516" w:rsidRPr="004065B1" w:rsidRDefault="00D25516" w:rsidP="00087740">
            <w:pPr>
              <w:rPr>
                <w:ins w:id="6155" w:author="jonathan pritchard" w:date="2024-10-23T10:50:00Z" w16du:dateUtc="2024-10-23T09:50:00Z"/>
              </w:rPr>
            </w:pPr>
            <w:r>
              <w:t>OversclePattern2</w:t>
            </w:r>
          </w:p>
        </w:tc>
        <w:tc>
          <w:tcPr>
            <w:tcW w:w="2382" w:type="dxa"/>
            <w:shd w:val="clear" w:color="auto" w:fill="E5B8B7" w:themeFill="accent2" w:themeFillTint="66"/>
            <w:vAlign w:val="center"/>
          </w:tcPr>
          <w:p w14:paraId="3ECE2CFB" w14:textId="77777777" w:rsidR="00D25516" w:rsidRPr="004065B1" w:rsidRDefault="00D25516" w:rsidP="00087740">
            <w:pPr>
              <w:rPr>
                <w:ins w:id="6156" w:author="jonathan pritchard" w:date="2024-10-23T10:50:00Z" w16du:dateUtc="2024-10-23T09:50:00Z"/>
              </w:rPr>
            </w:pPr>
            <w:ins w:id="6157" w:author="jonathan pritchard" w:date="2024-10-23T10:50:00Z" w16du:dateUtc="2024-10-23T09:50:00Z">
              <w:r w:rsidRPr="000A066E">
                <w:rPr>
                  <w:b/>
                </w:rPr>
                <w:t>IHO Reference</w:t>
              </w:r>
            </w:ins>
          </w:p>
        </w:tc>
        <w:tc>
          <w:tcPr>
            <w:tcW w:w="2382" w:type="dxa"/>
            <w:shd w:val="clear" w:color="auto" w:fill="E5B8B7" w:themeFill="accent2" w:themeFillTint="66"/>
            <w:vAlign w:val="center"/>
          </w:tcPr>
          <w:p w14:paraId="06A0804A" w14:textId="77777777" w:rsidR="00D25516" w:rsidRPr="004065B1" w:rsidRDefault="00D25516" w:rsidP="00087740">
            <w:pPr>
              <w:jc w:val="left"/>
              <w:rPr>
                <w:ins w:id="6158" w:author="jonathan pritchard" w:date="2024-10-23T10:50:00Z" w16du:dateUtc="2024-10-23T09:50:00Z"/>
              </w:rPr>
            </w:pPr>
          </w:p>
        </w:tc>
      </w:tr>
      <w:tr w:rsidR="00D25516" w14:paraId="2EE19E9C" w14:textId="77777777" w:rsidTr="00087740">
        <w:trPr>
          <w:tblHeader/>
          <w:ins w:id="6159" w:author="jonathan pritchard" w:date="2024-10-23T10:50:00Z"/>
        </w:trPr>
        <w:tc>
          <w:tcPr>
            <w:tcW w:w="9526" w:type="dxa"/>
            <w:gridSpan w:val="4"/>
            <w:shd w:val="clear" w:color="auto" w:fill="E5B8B7" w:themeFill="accent2" w:themeFillTint="66"/>
            <w:vAlign w:val="center"/>
          </w:tcPr>
          <w:p w14:paraId="2CE3813C" w14:textId="77777777" w:rsidR="00D25516" w:rsidRDefault="00D25516" w:rsidP="00087740">
            <w:pPr>
              <w:rPr>
                <w:ins w:id="6160" w:author="jonathan pritchard" w:date="2024-10-23T10:50:00Z" w16du:dateUtc="2024-10-23T09:50:00Z"/>
              </w:rPr>
            </w:pPr>
            <w:ins w:id="6161" w:author="jonathan pritchard" w:date="2024-10-23T10:50:00Z" w16du:dateUtc="2024-10-23T09:50:00Z">
              <w:r w:rsidRPr="000A066E">
                <w:rPr>
                  <w:b/>
                </w:rPr>
                <w:t>Test description</w:t>
              </w:r>
            </w:ins>
          </w:p>
        </w:tc>
      </w:tr>
      <w:tr w:rsidR="00D25516" w:rsidRPr="005D2431" w14:paraId="057C6EC2" w14:textId="77777777" w:rsidTr="00087740">
        <w:trPr>
          <w:tblHeader/>
          <w:ins w:id="6162" w:author="jonathan pritchard" w:date="2024-10-23T10:50:00Z"/>
        </w:trPr>
        <w:tc>
          <w:tcPr>
            <w:tcW w:w="9526" w:type="dxa"/>
            <w:gridSpan w:val="4"/>
            <w:vAlign w:val="center"/>
          </w:tcPr>
          <w:p w14:paraId="208E88E9" w14:textId="77777777" w:rsidR="00D25516" w:rsidRDefault="00D25516" w:rsidP="00087740">
            <w:pPr>
              <w:pStyle w:val="ListParagraph"/>
              <w:rPr>
                <w:ins w:id="6163" w:author="jonathan pritchard" w:date="2024-10-23T10:50:00Z" w16du:dateUtc="2024-10-23T09:50:00Z"/>
                <w:i/>
              </w:rPr>
              <w:pPrChange w:id="6164" w:author="jonathan pritchard" w:date="2024-10-23T10:50:00Z" w16du:dateUtc="2024-10-23T09:50:00Z">
                <w:pPr>
                  <w:pStyle w:val="ListParagraph"/>
                  <w:numPr>
                    <w:numId w:val="84"/>
                  </w:numPr>
                  <w:ind w:hanging="360"/>
                </w:pPr>
              </w:pPrChange>
            </w:pPr>
          </w:p>
          <w:p w14:paraId="476F064A" w14:textId="08F8D5FA" w:rsidR="00D25516" w:rsidRDefault="00D25516" w:rsidP="00087740">
            <w:pPr>
              <w:pStyle w:val="ListParagraph"/>
              <w:numPr>
                <w:ilvl w:val="0"/>
                <w:numId w:val="84"/>
              </w:numPr>
              <w:rPr>
                <w:ins w:id="6165" w:author="jonathan pritchard" w:date="2024-10-23T10:50:00Z" w16du:dateUtc="2024-10-23T09:50:00Z"/>
                <w:i/>
              </w:rPr>
            </w:pPr>
            <w:r>
              <w:rPr>
                <w:i/>
              </w:rPr>
              <w:t xml:space="preserve">Test portrayal of overscale pattern where MSVS &gt; </w:t>
            </w:r>
            <w:proofErr w:type="spellStart"/>
            <w:r>
              <w:rPr>
                <w:i/>
              </w:rPr>
              <w:t>maximumDisplayScale</w:t>
            </w:r>
            <w:proofErr w:type="spellEnd"/>
          </w:p>
          <w:p w14:paraId="09510D6B" w14:textId="77777777" w:rsidR="00D25516" w:rsidRPr="00A81079" w:rsidRDefault="00D25516" w:rsidP="00087740">
            <w:pPr>
              <w:pStyle w:val="ListParagraph"/>
              <w:rPr>
                <w:ins w:id="6166" w:author="jonathan pritchard" w:date="2024-10-23T10:50:00Z" w16du:dateUtc="2024-10-23T09:50:00Z"/>
                <w:i/>
              </w:rPr>
              <w:pPrChange w:id="6167" w:author="jonathan pritchard" w:date="2024-10-23T10:50:00Z" w16du:dateUtc="2024-10-23T09:50:00Z">
                <w:pPr>
                  <w:pStyle w:val="ListParagraph"/>
                  <w:numPr>
                    <w:numId w:val="84"/>
                  </w:numPr>
                  <w:ind w:hanging="360"/>
                </w:pPr>
              </w:pPrChange>
            </w:pPr>
          </w:p>
        </w:tc>
      </w:tr>
    </w:tbl>
    <w:p w14:paraId="76E94BEC" w14:textId="77777777" w:rsidR="006C7785" w:rsidRDefault="006C7785" w:rsidP="006C7785"/>
    <w:p w14:paraId="6F128B2D" w14:textId="77777777" w:rsidR="006C7785" w:rsidRPr="00980629" w:rsidRDefault="006C7785" w:rsidP="006C7785">
      <w:pPr>
        <w:pStyle w:val="Heading1"/>
        <w:numPr>
          <w:ilvl w:val="2"/>
          <w:numId w:val="73"/>
        </w:numPr>
        <w:tabs>
          <w:tab w:val="left" w:pos="567"/>
        </w:tabs>
        <w:spacing w:after="120"/>
        <w:ind w:left="284" w:hanging="284"/>
        <w:rPr>
          <w:ins w:id="6168" w:author="jonathan pritchard" w:date="2025-01-23T13:44:00Z" w16du:dateUtc="2025-01-23T13:44:00Z"/>
          <w:rFonts w:cs="Arial"/>
          <w:color w:val="000000" w:themeColor="text1"/>
          <w:highlight w:val="yellow"/>
          <w:rPrChange w:id="6169" w:author="jonathan pritchard" w:date="2025-01-23T13:44:00Z" w16du:dateUtc="2025-01-23T13:44:00Z">
            <w:rPr>
              <w:ins w:id="6170" w:author="jonathan pritchard" w:date="2025-01-23T13:44:00Z" w16du:dateUtc="2025-01-23T13:44:00Z"/>
              <w:rFonts w:cs="Arial"/>
              <w:color w:val="000000" w:themeColor="text1"/>
            </w:rPr>
          </w:rPrChange>
        </w:rPr>
      </w:pPr>
      <w:r>
        <w:br w:type="page"/>
      </w:r>
      <w:r w:rsidRPr="00980629">
        <w:rPr>
          <w:rFonts w:cs="Arial"/>
          <w:color w:val="000000" w:themeColor="text1"/>
          <w:highlight w:val="yellow"/>
          <w:rPrChange w:id="6171" w:author="jonathan pritchard" w:date="2025-01-23T13:44:00Z" w16du:dateUtc="2025-01-23T13:44:00Z">
            <w:rPr>
              <w:rFonts w:cs="Arial"/>
              <w:color w:val="000000" w:themeColor="text1"/>
            </w:rPr>
          </w:rPrChange>
        </w:rPr>
        <w:lastRenderedPageBreak/>
        <w:t>Display of features affected by Complex Portrayal Procedures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A512E8D" w14:textId="77777777" w:rsidTr="00541D1A">
        <w:trPr>
          <w:trHeight w:val="416"/>
          <w:ins w:id="6172"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C73DE91" w14:textId="77777777" w:rsidR="00980629" w:rsidRPr="00340B0D" w:rsidRDefault="00980629" w:rsidP="00541D1A">
            <w:pPr>
              <w:jc w:val="center"/>
              <w:rPr>
                <w:ins w:id="6173" w:author="jonathan pritchard" w:date="2025-01-23T13:44:00Z" w16du:dateUtc="2025-01-23T13:44:00Z"/>
                <w:rFonts w:cs="Arial"/>
                <w:b/>
                <w:bCs/>
                <w:sz w:val="18"/>
                <w:szCs w:val="18"/>
              </w:rPr>
            </w:pPr>
            <w:ins w:id="6174"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42E224F" w14:textId="2142CD5C" w:rsidR="00980629" w:rsidRPr="00C87169" w:rsidRDefault="00D25516" w:rsidP="00541D1A">
            <w:pPr>
              <w:jc w:val="center"/>
              <w:rPr>
                <w:ins w:id="6175" w:author="jonathan pritchard" w:date="2025-01-23T13:44:00Z" w16du:dateUtc="2025-01-23T13:44:00Z"/>
                <w:rFonts w:cs="Arial"/>
                <w:bCs/>
              </w:rPr>
            </w:pPr>
            <w:proofErr w:type="spellStart"/>
            <w:r w:rsidRPr="00373F25">
              <w:rPr>
                <w:rFonts w:cs="Arial"/>
              </w:rPr>
              <w:t>ComplexPortrayal</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E73566" w14:textId="77777777" w:rsidR="00980629" w:rsidRPr="00340B0D" w:rsidRDefault="00980629" w:rsidP="00541D1A">
            <w:pPr>
              <w:jc w:val="center"/>
              <w:rPr>
                <w:ins w:id="6176" w:author="jonathan pritchard" w:date="2025-01-23T13:44:00Z" w16du:dateUtc="2025-01-23T13:44:00Z"/>
                <w:rFonts w:cs="Arial"/>
                <w:b/>
                <w:bCs/>
                <w:sz w:val="18"/>
                <w:szCs w:val="18"/>
              </w:rPr>
            </w:pPr>
            <w:ins w:id="6177"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8F857E8" w14:textId="4DD4B6AD" w:rsidR="00980629" w:rsidRPr="00D25516" w:rsidRDefault="00D25516" w:rsidP="00D25516">
            <w:pPr>
              <w:spacing w:line="240" w:lineRule="auto"/>
              <w:rPr>
                <w:ins w:id="6178" w:author="jonathan pritchard" w:date="2025-01-23T13:44:00Z" w16du:dateUtc="2025-01-23T13:44:00Z"/>
                <w:rFonts w:cs="Arial"/>
                <w:color w:val="000000"/>
              </w:rPr>
            </w:pPr>
            <w:r w:rsidRPr="00373F25">
              <w:rPr>
                <w:rFonts w:cs="Arial"/>
                <w:color w:val="000000"/>
              </w:rPr>
              <w:t>S-98 C-7.2.9</w:t>
            </w:r>
          </w:p>
        </w:tc>
      </w:tr>
      <w:tr w:rsidR="00980629" w:rsidRPr="00340B0D" w14:paraId="531EF6B4" w14:textId="77777777" w:rsidTr="00541D1A">
        <w:trPr>
          <w:ins w:id="6179"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3DE2C" w14:textId="77777777" w:rsidR="00980629" w:rsidRPr="00340B0D" w:rsidRDefault="00980629" w:rsidP="00541D1A">
            <w:pPr>
              <w:rPr>
                <w:ins w:id="6180" w:author="jonathan pritchard" w:date="2025-01-23T13:44:00Z" w16du:dateUtc="2025-01-23T13:44:00Z"/>
                <w:rFonts w:cs="Arial"/>
                <w:b/>
                <w:bCs/>
                <w:sz w:val="18"/>
                <w:szCs w:val="18"/>
              </w:rPr>
            </w:pPr>
            <w:ins w:id="6181" w:author="jonathan pritchard" w:date="2025-01-23T13:44:00Z" w16du:dateUtc="2025-01-23T13:44:00Z">
              <w:r w:rsidRPr="00340B0D">
                <w:rPr>
                  <w:rFonts w:cs="Arial"/>
                  <w:b/>
                  <w:bCs/>
                  <w:sz w:val="18"/>
                  <w:szCs w:val="18"/>
                </w:rPr>
                <w:t>Test Description</w:t>
              </w:r>
            </w:ins>
          </w:p>
        </w:tc>
      </w:tr>
      <w:tr w:rsidR="00980629" w:rsidRPr="00340B0D" w14:paraId="158C111A" w14:textId="77777777" w:rsidTr="00541D1A">
        <w:trPr>
          <w:ins w:id="6182"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5EB447C" w14:textId="77777777" w:rsidR="00980629" w:rsidRDefault="00980629" w:rsidP="00541D1A">
            <w:pPr>
              <w:rPr>
                <w:rFonts w:cs="Arial"/>
                <w:i/>
              </w:rPr>
            </w:pPr>
          </w:p>
          <w:p w14:paraId="792D918D" w14:textId="6435CCC6" w:rsidR="00D25516" w:rsidRPr="009C22F4" w:rsidRDefault="00D25516" w:rsidP="00541D1A">
            <w:pPr>
              <w:rPr>
                <w:ins w:id="6183" w:author="jonathan pritchard" w:date="2025-01-23T13:44:00Z" w16du:dateUtc="2025-01-23T13:44:00Z"/>
                <w:rFonts w:cs="Arial"/>
                <w:i/>
              </w:rPr>
            </w:pPr>
            <w:r w:rsidRPr="00373F25">
              <w:rPr>
                <w:rFonts w:cs="Arial"/>
                <w:i/>
              </w:rPr>
              <w:t>Display of features with priority affected by complex portrayal algorithms</w:t>
            </w:r>
          </w:p>
          <w:p w14:paraId="0DAF34DF" w14:textId="77777777" w:rsidR="00980629" w:rsidRPr="009C22F4" w:rsidRDefault="00980629" w:rsidP="00541D1A">
            <w:pPr>
              <w:rPr>
                <w:ins w:id="6184" w:author="jonathan pritchard" w:date="2025-01-23T13:44:00Z" w16du:dateUtc="2025-01-23T13:44:00Z"/>
                <w:rFonts w:cs="Arial"/>
                <w:i/>
              </w:rPr>
            </w:pPr>
          </w:p>
        </w:tc>
      </w:tr>
      <w:tr w:rsidR="00980629" w:rsidRPr="00340B0D" w14:paraId="6A7E72B2" w14:textId="77777777" w:rsidTr="00541D1A">
        <w:trPr>
          <w:ins w:id="6185"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8CDDD" w14:textId="77777777" w:rsidR="00980629" w:rsidRPr="00340B0D" w:rsidRDefault="00980629" w:rsidP="00541D1A">
            <w:pPr>
              <w:jc w:val="center"/>
              <w:rPr>
                <w:ins w:id="6186" w:author="jonathan pritchard" w:date="2025-01-23T13:44:00Z" w16du:dateUtc="2025-01-23T13:44:00Z"/>
                <w:rFonts w:cs="Arial"/>
                <w:b/>
                <w:bCs/>
                <w:sz w:val="18"/>
                <w:szCs w:val="18"/>
              </w:rPr>
            </w:pPr>
            <w:ins w:id="6187" w:author="jonathan pritchard" w:date="2025-01-23T13:44:00Z" w16du:dateUtc="2025-01-23T13:44:00Z">
              <w:r w:rsidRPr="00340B0D">
                <w:rPr>
                  <w:rFonts w:cs="Arial"/>
                  <w:b/>
                  <w:bCs/>
                  <w:sz w:val="18"/>
                  <w:szCs w:val="18"/>
                </w:rPr>
                <w:t>Loaded Data</w:t>
              </w:r>
            </w:ins>
          </w:p>
        </w:tc>
      </w:tr>
      <w:tr w:rsidR="00980629" w:rsidRPr="00340B0D" w14:paraId="35A9057C" w14:textId="77777777" w:rsidTr="00541D1A">
        <w:trPr>
          <w:ins w:id="6188"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0030796" w14:textId="77777777" w:rsidR="00980629" w:rsidRPr="00340B0D" w:rsidRDefault="00980629" w:rsidP="00541D1A">
            <w:pPr>
              <w:jc w:val="center"/>
              <w:rPr>
                <w:ins w:id="6189" w:author="jonathan pritchard" w:date="2025-01-23T13:44:00Z" w16du:dateUtc="2025-01-23T13:44:00Z"/>
                <w:rFonts w:cs="Arial"/>
                <w:b/>
                <w:bCs/>
                <w:sz w:val="18"/>
                <w:szCs w:val="18"/>
              </w:rPr>
            </w:pPr>
            <w:ins w:id="6190"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46AEB3" w14:textId="77777777" w:rsidR="00980629" w:rsidRPr="00340B0D" w:rsidRDefault="00980629" w:rsidP="00541D1A">
            <w:pPr>
              <w:jc w:val="center"/>
              <w:rPr>
                <w:ins w:id="6191" w:author="jonathan pritchard" w:date="2025-01-23T13:44:00Z" w16du:dateUtc="2025-01-23T13:44:00Z"/>
                <w:rFonts w:cs="Arial"/>
                <w:b/>
                <w:bCs/>
                <w:sz w:val="18"/>
                <w:szCs w:val="18"/>
              </w:rPr>
            </w:pPr>
          </w:p>
        </w:tc>
      </w:tr>
      <w:tr w:rsidR="00980629" w:rsidRPr="00340B0D" w14:paraId="2C69D79E" w14:textId="77777777" w:rsidTr="00541D1A">
        <w:trPr>
          <w:ins w:id="6192"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0443493" w14:textId="77777777" w:rsidR="00980629" w:rsidRPr="00340B0D" w:rsidRDefault="00980629" w:rsidP="00541D1A">
            <w:pPr>
              <w:rPr>
                <w:ins w:id="6193"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3A1ACAA" w14:textId="77777777" w:rsidR="00980629" w:rsidRPr="00340B0D" w:rsidRDefault="00980629" w:rsidP="00541D1A">
            <w:pPr>
              <w:rPr>
                <w:ins w:id="6194" w:author="jonathan pritchard" w:date="2025-01-23T13:44:00Z" w16du:dateUtc="2025-01-23T13:44:00Z"/>
                <w:rFonts w:cs="Arial"/>
                <w:sz w:val="18"/>
                <w:szCs w:val="18"/>
              </w:rPr>
            </w:pPr>
          </w:p>
        </w:tc>
      </w:tr>
      <w:tr w:rsidR="00980629" w:rsidRPr="00340B0D" w14:paraId="066E574A" w14:textId="77777777" w:rsidTr="00541D1A">
        <w:trPr>
          <w:ins w:id="6195"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381846A" w14:textId="77777777" w:rsidR="00980629" w:rsidRPr="00340B0D" w:rsidRDefault="00980629" w:rsidP="00541D1A">
            <w:pPr>
              <w:rPr>
                <w:ins w:id="6196"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AC1C34E" w14:textId="77777777" w:rsidR="00980629" w:rsidRPr="00340B0D" w:rsidRDefault="00980629" w:rsidP="00541D1A">
            <w:pPr>
              <w:rPr>
                <w:ins w:id="6197" w:author="jonathan pritchard" w:date="2025-01-23T13:44:00Z" w16du:dateUtc="2025-01-23T13:44:00Z"/>
                <w:rFonts w:cs="Arial"/>
                <w:sz w:val="18"/>
                <w:szCs w:val="18"/>
              </w:rPr>
            </w:pPr>
          </w:p>
        </w:tc>
      </w:tr>
      <w:tr w:rsidR="00980629" w:rsidRPr="00340B0D" w14:paraId="32FDEEB7" w14:textId="77777777" w:rsidTr="00541D1A">
        <w:trPr>
          <w:ins w:id="6198"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2175E17" w14:textId="77777777" w:rsidR="00980629" w:rsidRPr="00340B0D" w:rsidRDefault="00980629" w:rsidP="00541D1A">
            <w:pPr>
              <w:jc w:val="center"/>
              <w:rPr>
                <w:ins w:id="6199" w:author="jonathan pritchard" w:date="2025-01-23T13:44:00Z" w16du:dateUtc="2025-01-23T13:44:00Z"/>
                <w:rFonts w:cs="Arial"/>
                <w:b/>
                <w:bCs/>
                <w:sz w:val="18"/>
                <w:szCs w:val="18"/>
              </w:rPr>
            </w:pPr>
            <w:ins w:id="6200"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8178A3" w14:textId="77777777" w:rsidR="00980629" w:rsidRPr="00340B0D" w:rsidRDefault="00980629" w:rsidP="00541D1A">
            <w:pPr>
              <w:jc w:val="center"/>
              <w:rPr>
                <w:ins w:id="6201" w:author="jonathan pritchard" w:date="2025-01-23T13:44:00Z" w16du:dateUtc="2025-01-23T13:44:00Z"/>
                <w:rFonts w:cs="Arial"/>
                <w:b/>
                <w:bCs/>
                <w:sz w:val="18"/>
                <w:szCs w:val="18"/>
              </w:rPr>
            </w:pPr>
            <w:ins w:id="6202"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65DF40" w14:textId="77777777" w:rsidTr="00541D1A">
        <w:trPr>
          <w:ins w:id="6203" w:author="jonathan pritchard" w:date="2025-01-23T13:44:00Z"/>
        </w:trPr>
        <w:customXmlInsRangeStart w:id="6204" w:author="jonathan pritchard" w:date="2025-01-23T13:44:00Z"/>
        <w:sdt>
          <w:sdtPr>
            <w:rPr>
              <w:rFonts w:cs="Arial"/>
              <w:sz w:val="18"/>
              <w:szCs w:val="18"/>
            </w:rPr>
            <w:alias w:val="Diplay Category"/>
            <w:tag w:val="Diplay Categor"/>
            <w:id w:val="-1110978831"/>
            <w:placeholder>
              <w:docPart w:val="65088C58D5554E9B984ACF31792DFFA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20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2BBB2BA" w14:textId="77777777" w:rsidR="00980629" w:rsidRPr="00340B0D" w:rsidRDefault="00980629" w:rsidP="00541D1A">
                <w:pPr>
                  <w:rPr>
                    <w:ins w:id="6205" w:author="jonathan pritchard" w:date="2025-01-23T13:44:00Z" w16du:dateUtc="2025-01-23T13:44:00Z"/>
                    <w:rFonts w:cs="Arial"/>
                    <w:sz w:val="18"/>
                    <w:szCs w:val="18"/>
                  </w:rPr>
                </w:pPr>
                <w:ins w:id="6206" w:author="jonathan pritchard" w:date="2025-01-23T13:44:00Z" w16du:dateUtc="2025-01-23T13:44:00Z">
                  <w:r>
                    <w:rPr>
                      <w:rFonts w:cs="Arial"/>
                      <w:sz w:val="18"/>
                      <w:szCs w:val="18"/>
                    </w:rPr>
                    <w:t>Other</w:t>
                  </w:r>
                </w:ins>
              </w:p>
            </w:tc>
            <w:customXmlInsRangeStart w:id="6207" w:author="jonathan pritchard" w:date="2025-01-23T13:44:00Z"/>
          </w:sdtContent>
        </w:sdt>
        <w:customXmlInsRangeEnd w:id="6207"/>
        <w:tc>
          <w:tcPr>
            <w:tcW w:w="3871" w:type="dxa"/>
            <w:gridSpan w:val="5"/>
            <w:tcBorders>
              <w:left w:val="single" w:sz="12" w:space="0" w:color="auto"/>
              <w:bottom w:val="single" w:sz="4" w:space="0" w:color="auto"/>
              <w:right w:val="single" w:sz="4" w:space="0" w:color="auto"/>
            </w:tcBorders>
            <w:shd w:val="clear" w:color="auto" w:fill="auto"/>
          </w:tcPr>
          <w:p w14:paraId="05C47805" w14:textId="77777777" w:rsidR="00980629" w:rsidRPr="00340B0D" w:rsidRDefault="00980629" w:rsidP="00541D1A">
            <w:pPr>
              <w:rPr>
                <w:ins w:id="6208" w:author="jonathan pritchard" w:date="2025-01-23T13:44:00Z" w16du:dateUtc="2025-01-23T13:44:00Z"/>
                <w:rFonts w:cs="Arial"/>
                <w:sz w:val="18"/>
                <w:szCs w:val="18"/>
              </w:rPr>
            </w:pPr>
            <w:ins w:id="6209"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D3D0140" w14:textId="77777777" w:rsidR="00980629" w:rsidRPr="00340B0D" w:rsidRDefault="00980629" w:rsidP="00541D1A">
            <w:pPr>
              <w:jc w:val="center"/>
              <w:rPr>
                <w:ins w:id="6210" w:author="jonathan pritchard" w:date="2025-01-23T13:44:00Z" w16du:dateUtc="2025-01-23T13:44:00Z"/>
                <w:rFonts w:cs="Arial"/>
                <w:sz w:val="18"/>
                <w:szCs w:val="18"/>
              </w:rPr>
            </w:pPr>
          </w:p>
        </w:tc>
      </w:tr>
      <w:tr w:rsidR="00980629" w:rsidRPr="00340B0D" w14:paraId="559D780D" w14:textId="77777777" w:rsidTr="00541D1A">
        <w:trPr>
          <w:ins w:id="6211"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7325C69" w14:textId="77777777" w:rsidR="00980629" w:rsidRPr="00340B0D" w:rsidRDefault="00980629" w:rsidP="00541D1A">
            <w:pPr>
              <w:jc w:val="center"/>
              <w:rPr>
                <w:ins w:id="6212" w:author="jonathan pritchard" w:date="2025-01-23T13:44:00Z" w16du:dateUtc="2025-01-23T13:44:00Z"/>
                <w:rFonts w:cs="Arial"/>
                <w:b/>
                <w:bCs/>
                <w:sz w:val="18"/>
                <w:szCs w:val="18"/>
              </w:rPr>
            </w:pPr>
            <w:ins w:id="6213"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21010E4" w14:textId="77777777" w:rsidR="00980629" w:rsidRPr="00340B0D" w:rsidRDefault="00980629" w:rsidP="00541D1A">
            <w:pPr>
              <w:rPr>
                <w:ins w:id="6214" w:author="jonathan pritchard" w:date="2025-01-23T13:44:00Z" w16du:dateUtc="2025-01-23T13:44:00Z"/>
                <w:rFonts w:cs="Arial"/>
                <w:sz w:val="18"/>
                <w:szCs w:val="18"/>
              </w:rPr>
            </w:pPr>
            <w:ins w:id="6215"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D64F87B" w14:textId="77777777" w:rsidR="00980629" w:rsidRPr="00340B0D" w:rsidRDefault="00980629" w:rsidP="00541D1A">
            <w:pPr>
              <w:jc w:val="center"/>
              <w:rPr>
                <w:ins w:id="6216" w:author="jonathan pritchard" w:date="2025-01-23T13:44:00Z" w16du:dateUtc="2025-01-23T13:44:00Z"/>
                <w:rFonts w:cs="Arial"/>
                <w:sz w:val="18"/>
                <w:szCs w:val="18"/>
              </w:rPr>
            </w:pPr>
          </w:p>
        </w:tc>
      </w:tr>
      <w:tr w:rsidR="00980629" w:rsidRPr="00340B0D" w14:paraId="2813A10D" w14:textId="77777777" w:rsidTr="00541D1A">
        <w:trPr>
          <w:ins w:id="621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135DD2" w14:textId="77777777" w:rsidR="00980629" w:rsidRPr="00340B0D" w:rsidRDefault="00980629" w:rsidP="00541D1A">
            <w:pPr>
              <w:rPr>
                <w:ins w:id="6218" w:author="jonathan pritchard" w:date="2025-01-23T13:44:00Z" w16du:dateUtc="2025-01-23T13:44:00Z"/>
                <w:rFonts w:cs="Arial"/>
                <w:sz w:val="18"/>
                <w:szCs w:val="18"/>
              </w:rPr>
            </w:pPr>
            <w:ins w:id="6219"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0305A0" w14:textId="77777777" w:rsidR="00980629" w:rsidRPr="00340B0D" w:rsidRDefault="00980629" w:rsidP="00541D1A">
            <w:pPr>
              <w:rPr>
                <w:ins w:id="6220" w:author="jonathan pritchard" w:date="2025-01-23T13:44:00Z" w16du:dateUtc="2025-01-23T13:44:00Z"/>
                <w:rFonts w:cs="Arial"/>
                <w:sz w:val="18"/>
                <w:szCs w:val="18"/>
              </w:rPr>
            </w:pPr>
          </w:p>
        </w:tc>
        <w:tc>
          <w:tcPr>
            <w:tcW w:w="3871" w:type="dxa"/>
            <w:gridSpan w:val="5"/>
            <w:tcBorders>
              <w:left w:val="single" w:sz="12" w:space="0" w:color="auto"/>
            </w:tcBorders>
          </w:tcPr>
          <w:p w14:paraId="45FB97C7" w14:textId="77777777" w:rsidR="00980629" w:rsidRPr="00340B0D" w:rsidRDefault="00980629" w:rsidP="00541D1A">
            <w:pPr>
              <w:rPr>
                <w:ins w:id="6221" w:author="jonathan pritchard" w:date="2025-01-23T13:44:00Z" w16du:dateUtc="2025-01-23T13:44:00Z"/>
                <w:rFonts w:cs="Arial"/>
                <w:sz w:val="18"/>
                <w:szCs w:val="18"/>
              </w:rPr>
            </w:pPr>
            <w:ins w:id="6222"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5FFA8029" w14:textId="77777777" w:rsidR="00980629" w:rsidRPr="00340B0D" w:rsidRDefault="00980629" w:rsidP="00541D1A">
            <w:pPr>
              <w:jc w:val="center"/>
              <w:rPr>
                <w:ins w:id="6223" w:author="jonathan pritchard" w:date="2025-01-23T13:44:00Z" w16du:dateUtc="2025-01-23T13:44:00Z"/>
                <w:rFonts w:cs="Arial"/>
                <w:sz w:val="18"/>
                <w:szCs w:val="18"/>
              </w:rPr>
            </w:pPr>
          </w:p>
        </w:tc>
      </w:tr>
      <w:tr w:rsidR="00980629" w:rsidRPr="00340B0D" w14:paraId="2F360C34" w14:textId="77777777" w:rsidTr="00541D1A">
        <w:trPr>
          <w:ins w:id="622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1648BE" w14:textId="77777777" w:rsidR="00980629" w:rsidRPr="00340B0D" w:rsidRDefault="00980629" w:rsidP="00541D1A">
            <w:pPr>
              <w:rPr>
                <w:ins w:id="6225" w:author="jonathan pritchard" w:date="2025-01-23T13:44:00Z" w16du:dateUtc="2025-01-23T13:44:00Z"/>
                <w:rFonts w:cs="Arial"/>
                <w:sz w:val="18"/>
                <w:szCs w:val="18"/>
              </w:rPr>
            </w:pPr>
            <w:ins w:id="6226"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14C68" w14:textId="77777777" w:rsidR="00980629" w:rsidRPr="00340B0D" w:rsidRDefault="00980629" w:rsidP="00541D1A">
            <w:pPr>
              <w:rPr>
                <w:ins w:id="6227" w:author="jonathan pritchard" w:date="2025-01-23T13:44:00Z" w16du:dateUtc="2025-01-23T13:44:00Z"/>
                <w:rFonts w:cs="Arial"/>
                <w:sz w:val="18"/>
                <w:szCs w:val="18"/>
              </w:rPr>
            </w:pPr>
          </w:p>
        </w:tc>
        <w:tc>
          <w:tcPr>
            <w:tcW w:w="3871" w:type="dxa"/>
            <w:gridSpan w:val="5"/>
            <w:tcBorders>
              <w:left w:val="single" w:sz="12" w:space="0" w:color="auto"/>
            </w:tcBorders>
          </w:tcPr>
          <w:p w14:paraId="050D1225" w14:textId="77777777" w:rsidR="00980629" w:rsidRPr="00340B0D" w:rsidRDefault="00980629" w:rsidP="00541D1A">
            <w:pPr>
              <w:rPr>
                <w:ins w:id="6228" w:author="jonathan pritchard" w:date="2025-01-23T13:44:00Z" w16du:dateUtc="2025-01-23T13:44:00Z"/>
                <w:rFonts w:cs="Arial"/>
                <w:sz w:val="18"/>
                <w:szCs w:val="18"/>
              </w:rPr>
            </w:pPr>
            <w:ins w:id="6229"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617DB92E" w14:textId="77777777" w:rsidR="00980629" w:rsidRPr="00340B0D" w:rsidRDefault="00980629" w:rsidP="00541D1A">
            <w:pPr>
              <w:jc w:val="center"/>
              <w:rPr>
                <w:ins w:id="6230" w:author="jonathan pritchard" w:date="2025-01-23T13:44:00Z" w16du:dateUtc="2025-01-23T13:44:00Z"/>
                <w:rFonts w:cs="Arial"/>
                <w:sz w:val="18"/>
                <w:szCs w:val="18"/>
              </w:rPr>
            </w:pPr>
          </w:p>
        </w:tc>
      </w:tr>
      <w:tr w:rsidR="00980629" w:rsidRPr="00340B0D" w14:paraId="136ED6B5" w14:textId="77777777" w:rsidTr="00541D1A">
        <w:trPr>
          <w:ins w:id="623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EEF59" w14:textId="77777777" w:rsidR="00980629" w:rsidRPr="00340B0D" w:rsidRDefault="00980629" w:rsidP="00541D1A">
            <w:pPr>
              <w:rPr>
                <w:ins w:id="6232" w:author="jonathan pritchard" w:date="2025-01-23T13:44:00Z" w16du:dateUtc="2025-01-23T13:44:00Z"/>
                <w:rFonts w:cs="Arial"/>
                <w:sz w:val="18"/>
                <w:szCs w:val="18"/>
              </w:rPr>
            </w:pPr>
            <w:ins w:id="6233"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B0F59B" w14:textId="77777777" w:rsidR="00980629" w:rsidRPr="00340B0D" w:rsidRDefault="00980629" w:rsidP="00541D1A">
            <w:pPr>
              <w:rPr>
                <w:ins w:id="6234" w:author="jonathan pritchard" w:date="2025-01-23T13:44:00Z" w16du:dateUtc="2025-01-23T13:44:00Z"/>
                <w:rFonts w:cs="Arial"/>
                <w:sz w:val="18"/>
                <w:szCs w:val="18"/>
              </w:rPr>
            </w:pPr>
          </w:p>
        </w:tc>
        <w:tc>
          <w:tcPr>
            <w:tcW w:w="3871" w:type="dxa"/>
            <w:gridSpan w:val="5"/>
            <w:tcBorders>
              <w:left w:val="single" w:sz="12" w:space="0" w:color="auto"/>
            </w:tcBorders>
          </w:tcPr>
          <w:p w14:paraId="7ECB3810" w14:textId="77777777" w:rsidR="00980629" w:rsidRPr="00340B0D" w:rsidRDefault="00980629" w:rsidP="00541D1A">
            <w:pPr>
              <w:rPr>
                <w:ins w:id="6235" w:author="jonathan pritchard" w:date="2025-01-23T13:44:00Z" w16du:dateUtc="2025-01-23T13:44:00Z"/>
                <w:rFonts w:cs="Arial"/>
                <w:b/>
                <w:bCs/>
                <w:sz w:val="18"/>
                <w:szCs w:val="18"/>
              </w:rPr>
            </w:pPr>
            <w:ins w:id="6236"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532A849" w14:textId="77777777" w:rsidR="00980629" w:rsidRPr="00340B0D" w:rsidRDefault="00980629" w:rsidP="00541D1A">
            <w:pPr>
              <w:jc w:val="center"/>
              <w:rPr>
                <w:ins w:id="6237" w:author="jonathan pritchard" w:date="2025-01-23T13:44:00Z" w16du:dateUtc="2025-01-23T13:44:00Z"/>
                <w:rFonts w:cs="Arial"/>
                <w:sz w:val="18"/>
                <w:szCs w:val="18"/>
              </w:rPr>
            </w:pPr>
          </w:p>
        </w:tc>
      </w:tr>
      <w:tr w:rsidR="00980629" w:rsidRPr="00340B0D" w14:paraId="7B236CBF" w14:textId="77777777" w:rsidTr="00541D1A">
        <w:trPr>
          <w:ins w:id="623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F9D98" w14:textId="77777777" w:rsidR="00980629" w:rsidRPr="00340B0D" w:rsidRDefault="00980629" w:rsidP="00541D1A">
            <w:pPr>
              <w:rPr>
                <w:ins w:id="6239" w:author="jonathan pritchard" w:date="2025-01-23T13:44:00Z" w16du:dateUtc="2025-01-23T13:44:00Z"/>
                <w:rFonts w:cs="Arial"/>
                <w:sz w:val="18"/>
                <w:szCs w:val="18"/>
              </w:rPr>
            </w:pPr>
            <w:ins w:id="6240"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BDA0C5" w14:textId="77777777" w:rsidR="00980629" w:rsidRPr="00340B0D" w:rsidRDefault="00980629" w:rsidP="00541D1A">
            <w:pPr>
              <w:rPr>
                <w:ins w:id="6241" w:author="jonathan pritchard" w:date="2025-01-23T13:44:00Z" w16du:dateUtc="2025-01-23T13:44:00Z"/>
                <w:rFonts w:cs="Arial"/>
                <w:sz w:val="18"/>
                <w:szCs w:val="18"/>
              </w:rPr>
            </w:pPr>
          </w:p>
        </w:tc>
        <w:tc>
          <w:tcPr>
            <w:tcW w:w="3871" w:type="dxa"/>
            <w:gridSpan w:val="5"/>
            <w:tcBorders>
              <w:left w:val="single" w:sz="12" w:space="0" w:color="auto"/>
            </w:tcBorders>
          </w:tcPr>
          <w:p w14:paraId="3CCD6328" w14:textId="77777777" w:rsidR="00980629" w:rsidRPr="00340B0D" w:rsidRDefault="00980629" w:rsidP="00541D1A">
            <w:pPr>
              <w:rPr>
                <w:ins w:id="6242" w:author="jonathan pritchard" w:date="2025-01-23T13:44:00Z" w16du:dateUtc="2025-01-23T13:44:00Z"/>
                <w:rFonts w:cs="Arial"/>
                <w:sz w:val="18"/>
                <w:szCs w:val="18"/>
              </w:rPr>
            </w:pPr>
            <w:ins w:id="6243"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E61DB36" w14:textId="77777777" w:rsidR="00980629" w:rsidRPr="00340B0D" w:rsidRDefault="00980629" w:rsidP="00541D1A">
            <w:pPr>
              <w:jc w:val="center"/>
              <w:rPr>
                <w:ins w:id="6244" w:author="jonathan pritchard" w:date="2025-01-23T13:44:00Z" w16du:dateUtc="2025-01-23T13:44:00Z"/>
                <w:rFonts w:cs="Arial"/>
                <w:sz w:val="18"/>
                <w:szCs w:val="18"/>
              </w:rPr>
            </w:pPr>
          </w:p>
        </w:tc>
      </w:tr>
      <w:tr w:rsidR="00980629" w:rsidRPr="00340B0D" w14:paraId="16536135" w14:textId="77777777" w:rsidTr="00541D1A">
        <w:trPr>
          <w:ins w:id="624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0FDC31" w14:textId="77777777" w:rsidR="00980629" w:rsidRPr="00340B0D" w:rsidRDefault="00980629" w:rsidP="00541D1A">
            <w:pPr>
              <w:rPr>
                <w:ins w:id="6246" w:author="jonathan pritchard" w:date="2025-01-23T13:44:00Z" w16du:dateUtc="2025-01-23T13:44:00Z"/>
                <w:rFonts w:cs="Arial"/>
                <w:sz w:val="18"/>
                <w:szCs w:val="18"/>
              </w:rPr>
            </w:pPr>
            <w:ins w:id="6247"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F0092" w14:textId="77777777" w:rsidR="00980629" w:rsidRPr="00340B0D" w:rsidRDefault="00980629" w:rsidP="00541D1A">
            <w:pPr>
              <w:rPr>
                <w:ins w:id="6248" w:author="jonathan pritchard" w:date="2025-01-23T13:44:00Z" w16du:dateUtc="2025-01-23T13:44:00Z"/>
                <w:rFonts w:cs="Arial"/>
                <w:sz w:val="18"/>
                <w:szCs w:val="18"/>
              </w:rPr>
            </w:pPr>
          </w:p>
        </w:tc>
        <w:tc>
          <w:tcPr>
            <w:tcW w:w="3871" w:type="dxa"/>
            <w:gridSpan w:val="5"/>
            <w:tcBorders>
              <w:left w:val="single" w:sz="12" w:space="0" w:color="auto"/>
            </w:tcBorders>
          </w:tcPr>
          <w:p w14:paraId="7345A06D" w14:textId="77777777" w:rsidR="00980629" w:rsidRPr="00340B0D" w:rsidRDefault="00980629" w:rsidP="00541D1A">
            <w:pPr>
              <w:rPr>
                <w:ins w:id="6249" w:author="jonathan pritchard" w:date="2025-01-23T13:44:00Z" w16du:dateUtc="2025-01-23T13:44:00Z"/>
                <w:rFonts w:cs="Arial"/>
                <w:sz w:val="18"/>
                <w:szCs w:val="18"/>
              </w:rPr>
            </w:pPr>
            <w:ins w:id="6250"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1286910" w14:textId="77777777" w:rsidR="00980629" w:rsidRPr="00340B0D" w:rsidRDefault="00980629" w:rsidP="00541D1A">
            <w:pPr>
              <w:jc w:val="center"/>
              <w:rPr>
                <w:ins w:id="6251" w:author="jonathan pritchard" w:date="2025-01-23T13:44:00Z" w16du:dateUtc="2025-01-23T13:44:00Z"/>
                <w:rFonts w:cs="Arial"/>
                <w:sz w:val="18"/>
                <w:szCs w:val="18"/>
              </w:rPr>
            </w:pPr>
          </w:p>
        </w:tc>
      </w:tr>
      <w:tr w:rsidR="00980629" w:rsidRPr="00340B0D" w14:paraId="14A281A8" w14:textId="77777777" w:rsidTr="00541D1A">
        <w:trPr>
          <w:ins w:id="625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C4F24B" w14:textId="77777777" w:rsidR="00980629" w:rsidRPr="00340B0D" w:rsidRDefault="00980629" w:rsidP="00541D1A">
            <w:pPr>
              <w:rPr>
                <w:ins w:id="6253" w:author="jonathan pritchard" w:date="2025-01-23T13:44:00Z" w16du:dateUtc="2025-01-23T13:44:00Z"/>
                <w:rFonts w:cs="Arial"/>
                <w:sz w:val="18"/>
                <w:szCs w:val="18"/>
              </w:rPr>
            </w:pPr>
            <w:ins w:id="6254"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8FD805" w14:textId="77777777" w:rsidR="00980629" w:rsidRPr="00340B0D" w:rsidRDefault="00980629" w:rsidP="00541D1A">
            <w:pPr>
              <w:rPr>
                <w:ins w:id="6255" w:author="jonathan pritchard" w:date="2025-01-23T13:44:00Z" w16du:dateUtc="2025-01-23T13:44:00Z"/>
                <w:rFonts w:cs="Arial"/>
                <w:sz w:val="18"/>
                <w:szCs w:val="18"/>
              </w:rPr>
            </w:pPr>
          </w:p>
        </w:tc>
        <w:tc>
          <w:tcPr>
            <w:tcW w:w="3871" w:type="dxa"/>
            <w:gridSpan w:val="5"/>
            <w:tcBorders>
              <w:left w:val="single" w:sz="12" w:space="0" w:color="auto"/>
            </w:tcBorders>
          </w:tcPr>
          <w:p w14:paraId="1E5F4189" w14:textId="77777777" w:rsidR="00980629" w:rsidRPr="00340B0D" w:rsidRDefault="00980629" w:rsidP="00541D1A">
            <w:pPr>
              <w:rPr>
                <w:ins w:id="6256" w:author="jonathan pritchard" w:date="2025-01-23T13:44:00Z" w16du:dateUtc="2025-01-23T13:44:00Z"/>
                <w:rFonts w:cs="Arial"/>
                <w:sz w:val="18"/>
                <w:szCs w:val="18"/>
              </w:rPr>
            </w:pPr>
            <w:ins w:id="6257"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4761F937" w14:textId="77777777" w:rsidR="00980629" w:rsidRPr="00340B0D" w:rsidRDefault="00980629" w:rsidP="00541D1A">
            <w:pPr>
              <w:jc w:val="center"/>
              <w:rPr>
                <w:ins w:id="6258" w:author="jonathan pritchard" w:date="2025-01-23T13:44:00Z" w16du:dateUtc="2025-01-23T13:44:00Z"/>
                <w:rFonts w:cs="Arial"/>
                <w:sz w:val="18"/>
                <w:szCs w:val="18"/>
              </w:rPr>
            </w:pPr>
          </w:p>
        </w:tc>
      </w:tr>
      <w:tr w:rsidR="00980629" w:rsidRPr="00340B0D" w14:paraId="3C799A5C" w14:textId="77777777" w:rsidTr="00541D1A">
        <w:trPr>
          <w:ins w:id="625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54D93B" w14:textId="77777777" w:rsidR="00980629" w:rsidRPr="00340B0D" w:rsidRDefault="00980629" w:rsidP="00541D1A">
            <w:pPr>
              <w:rPr>
                <w:ins w:id="6260" w:author="jonathan pritchard" w:date="2025-01-23T13:44:00Z" w16du:dateUtc="2025-01-23T13:44:00Z"/>
                <w:rFonts w:cs="Arial"/>
                <w:sz w:val="18"/>
                <w:szCs w:val="18"/>
              </w:rPr>
            </w:pPr>
            <w:ins w:id="6261"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1E860D" w14:textId="77777777" w:rsidR="00980629" w:rsidRPr="00340B0D" w:rsidRDefault="00980629" w:rsidP="00541D1A">
            <w:pPr>
              <w:rPr>
                <w:ins w:id="6262" w:author="jonathan pritchard" w:date="2025-01-23T13:44:00Z" w16du:dateUtc="2025-01-23T13:44:00Z"/>
                <w:rFonts w:cs="Arial"/>
                <w:sz w:val="18"/>
                <w:szCs w:val="18"/>
              </w:rPr>
            </w:pPr>
          </w:p>
        </w:tc>
        <w:tc>
          <w:tcPr>
            <w:tcW w:w="3871" w:type="dxa"/>
            <w:gridSpan w:val="5"/>
            <w:tcBorders>
              <w:left w:val="single" w:sz="12" w:space="0" w:color="auto"/>
            </w:tcBorders>
          </w:tcPr>
          <w:p w14:paraId="39095D7E" w14:textId="77777777" w:rsidR="00980629" w:rsidRPr="00340B0D" w:rsidRDefault="00980629" w:rsidP="00541D1A">
            <w:pPr>
              <w:rPr>
                <w:ins w:id="6263" w:author="jonathan pritchard" w:date="2025-01-23T13:44:00Z" w16du:dateUtc="2025-01-23T13:44:00Z"/>
                <w:rFonts w:cs="Arial"/>
                <w:sz w:val="18"/>
                <w:szCs w:val="18"/>
              </w:rPr>
            </w:pPr>
            <w:ins w:id="6264"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37546A2A" w14:textId="77777777" w:rsidR="00980629" w:rsidRPr="00340B0D" w:rsidRDefault="00980629" w:rsidP="00541D1A">
            <w:pPr>
              <w:jc w:val="center"/>
              <w:rPr>
                <w:ins w:id="6265" w:author="jonathan pritchard" w:date="2025-01-23T13:44:00Z" w16du:dateUtc="2025-01-23T13:44:00Z"/>
                <w:rFonts w:cs="Arial"/>
                <w:sz w:val="18"/>
                <w:szCs w:val="18"/>
              </w:rPr>
            </w:pPr>
          </w:p>
        </w:tc>
      </w:tr>
      <w:tr w:rsidR="00980629" w:rsidRPr="00340B0D" w14:paraId="08C7950F" w14:textId="77777777" w:rsidTr="00541D1A">
        <w:trPr>
          <w:ins w:id="626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2391BE" w14:textId="77777777" w:rsidR="00980629" w:rsidRPr="00340B0D" w:rsidRDefault="00980629" w:rsidP="00541D1A">
            <w:pPr>
              <w:rPr>
                <w:ins w:id="6267" w:author="jonathan pritchard" w:date="2025-01-23T13:44:00Z" w16du:dateUtc="2025-01-23T13:44:00Z"/>
                <w:rFonts w:cs="Arial"/>
                <w:sz w:val="18"/>
                <w:szCs w:val="18"/>
              </w:rPr>
            </w:pPr>
            <w:ins w:id="6268"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AE318" w14:textId="77777777" w:rsidR="00980629" w:rsidRPr="00340B0D" w:rsidRDefault="00980629" w:rsidP="00541D1A">
            <w:pPr>
              <w:rPr>
                <w:ins w:id="6269" w:author="jonathan pritchard" w:date="2025-01-23T13:44:00Z" w16du:dateUtc="2025-01-23T13:44:00Z"/>
                <w:rFonts w:cs="Arial"/>
                <w:sz w:val="18"/>
                <w:szCs w:val="18"/>
              </w:rPr>
            </w:pPr>
          </w:p>
        </w:tc>
        <w:tc>
          <w:tcPr>
            <w:tcW w:w="3871" w:type="dxa"/>
            <w:gridSpan w:val="5"/>
            <w:tcBorders>
              <w:left w:val="single" w:sz="12" w:space="0" w:color="auto"/>
            </w:tcBorders>
          </w:tcPr>
          <w:p w14:paraId="4406C49E" w14:textId="77777777" w:rsidR="00980629" w:rsidRPr="00340B0D" w:rsidRDefault="00980629" w:rsidP="00541D1A">
            <w:pPr>
              <w:rPr>
                <w:ins w:id="6270" w:author="jonathan pritchard" w:date="2025-01-23T13:44:00Z" w16du:dateUtc="2025-01-23T13:44:00Z"/>
                <w:rFonts w:cs="Arial"/>
                <w:sz w:val="18"/>
                <w:szCs w:val="18"/>
              </w:rPr>
            </w:pPr>
            <w:ins w:id="6271"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52B1C461" w14:textId="77777777" w:rsidR="00980629" w:rsidRPr="00340B0D" w:rsidRDefault="00980629" w:rsidP="00541D1A">
            <w:pPr>
              <w:jc w:val="center"/>
              <w:rPr>
                <w:ins w:id="6272" w:author="jonathan pritchard" w:date="2025-01-23T13:44:00Z" w16du:dateUtc="2025-01-23T13:44:00Z"/>
                <w:rFonts w:cs="Arial"/>
                <w:sz w:val="18"/>
                <w:szCs w:val="18"/>
              </w:rPr>
            </w:pPr>
          </w:p>
        </w:tc>
      </w:tr>
      <w:tr w:rsidR="00980629" w:rsidRPr="00340B0D" w14:paraId="0E7147D5" w14:textId="77777777" w:rsidTr="00541D1A">
        <w:trPr>
          <w:ins w:id="627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AE0F6D" w14:textId="77777777" w:rsidR="00980629" w:rsidRPr="00340B0D" w:rsidRDefault="00980629" w:rsidP="00541D1A">
            <w:pPr>
              <w:rPr>
                <w:ins w:id="6274" w:author="jonathan pritchard" w:date="2025-01-23T13:44:00Z" w16du:dateUtc="2025-01-23T13:44:00Z"/>
                <w:rFonts w:cs="Arial"/>
                <w:sz w:val="18"/>
                <w:szCs w:val="18"/>
              </w:rPr>
            </w:pPr>
            <w:ins w:id="6275"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2C488" w14:textId="77777777" w:rsidR="00980629" w:rsidRPr="00340B0D" w:rsidRDefault="00980629" w:rsidP="00541D1A">
            <w:pPr>
              <w:rPr>
                <w:ins w:id="6276" w:author="jonathan pritchard" w:date="2025-01-23T13:44:00Z" w16du:dateUtc="2025-01-23T13:44:00Z"/>
                <w:rFonts w:cs="Arial"/>
                <w:sz w:val="18"/>
                <w:szCs w:val="18"/>
              </w:rPr>
            </w:pPr>
          </w:p>
        </w:tc>
        <w:tc>
          <w:tcPr>
            <w:tcW w:w="3871" w:type="dxa"/>
            <w:gridSpan w:val="5"/>
            <w:tcBorders>
              <w:left w:val="single" w:sz="12" w:space="0" w:color="auto"/>
            </w:tcBorders>
          </w:tcPr>
          <w:p w14:paraId="0C8A59AB" w14:textId="77777777" w:rsidR="00980629" w:rsidRPr="00340B0D" w:rsidRDefault="00980629" w:rsidP="00541D1A">
            <w:pPr>
              <w:rPr>
                <w:ins w:id="6277" w:author="jonathan pritchard" w:date="2025-01-23T13:44:00Z" w16du:dateUtc="2025-01-23T13:44:00Z"/>
                <w:rFonts w:cs="Arial"/>
                <w:sz w:val="18"/>
                <w:szCs w:val="18"/>
              </w:rPr>
            </w:pPr>
            <w:ins w:id="6278"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29EBACE" w14:textId="77777777" w:rsidR="00980629" w:rsidRPr="00340B0D" w:rsidRDefault="00980629" w:rsidP="00541D1A">
            <w:pPr>
              <w:jc w:val="center"/>
              <w:rPr>
                <w:ins w:id="6279" w:author="jonathan pritchard" w:date="2025-01-23T13:44:00Z" w16du:dateUtc="2025-01-23T13:44:00Z"/>
                <w:rFonts w:cs="Arial"/>
                <w:sz w:val="18"/>
                <w:szCs w:val="18"/>
              </w:rPr>
            </w:pPr>
          </w:p>
        </w:tc>
      </w:tr>
      <w:tr w:rsidR="00980629" w:rsidRPr="00340B0D" w14:paraId="5E7D34B8" w14:textId="77777777" w:rsidTr="00541D1A">
        <w:trPr>
          <w:ins w:id="628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DD656F" w14:textId="77777777" w:rsidR="00980629" w:rsidRPr="00340B0D" w:rsidRDefault="00980629" w:rsidP="00541D1A">
            <w:pPr>
              <w:rPr>
                <w:ins w:id="6281" w:author="jonathan pritchard" w:date="2025-01-23T13:44:00Z" w16du:dateUtc="2025-01-23T13:44:00Z"/>
                <w:rFonts w:cs="Arial"/>
                <w:sz w:val="18"/>
                <w:szCs w:val="18"/>
              </w:rPr>
            </w:pPr>
            <w:ins w:id="6282"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92FDD" w14:textId="77777777" w:rsidR="00980629" w:rsidRPr="00340B0D" w:rsidRDefault="00980629" w:rsidP="00541D1A">
            <w:pPr>
              <w:rPr>
                <w:ins w:id="6283" w:author="jonathan pritchard" w:date="2025-01-23T13:44:00Z" w16du:dateUtc="2025-01-23T13:44:00Z"/>
                <w:rFonts w:cs="Arial"/>
                <w:sz w:val="18"/>
                <w:szCs w:val="18"/>
              </w:rPr>
            </w:pPr>
          </w:p>
        </w:tc>
        <w:tc>
          <w:tcPr>
            <w:tcW w:w="3871" w:type="dxa"/>
            <w:gridSpan w:val="5"/>
            <w:tcBorders>
              <w:left w:val="single" w:sz="12" w:space="0" w:color="auto"/>
            </w:tcBorders>
          </w:tcPr>
          <w:p w14:paraId="4BFDF146" w14:textId="77777777" w:rsidR="00980629" w:rsidRPr="00340B0D" w:rsidRDefault="00980629" w:rsidP="00541D1A">
            <w:pPr>
              <w:rPr>
                <w:ins w:id="6284" w:author="jonathan pritchard" w:date="2025-01-23T13:44:00Z" w16du:dateUtc="2025-01-23T13:44:00Z"/>
                <w:rFonts w:cs="Arial"/>
                <w:b/>
                <w:bCs/>
                <w:sz w:val="18"/>
                <w:szCs w:val="18"/>
              </w:rPr>
            </w:pPr>
            <w:ins w:id="6285"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681DE8EA" w14:textId="77777777" w:rsidR="00980629" w:rsidRPr="00340B0D" w:rsidRDefault="00980629" w:rsidP="00541D1A">
            <w:pPr>
              <w:jc w:val="center"/>
              <w:rPr>
                <w:ins w:id="6286" w:author="jonathan pritchard" w:date="2025-01-23T13:44:00Z" w16du:dateUtc="2025-01-23T13:44:00Z"/>
                <w:rFonts w:cs="Arial"/>
                <w:sz w:val="18"/>
                <w:szCs w:val="18"/>
              </w:rPr>
            </w:pPr>
          </w:p>
        </w:tc>
      </w:tr>
      <w:tr w:rsidR="00980629" w:rsidRPr="00340B0D" w14:paraId="0315EC90" w14:textId="77777777" w:rsidTr="00541D1A">
        <w:trPr>
          <w:ins w:id="628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5C5D46" w14:textId="77777777" w:rsidR="00980629" w:rsidRPr="00340B0D" w:rsidRDefault="00980629" w:rsidP="00541D1A">
            <w:pPr>
              <w:rPr>
                <w:ins w:id="6288" w:author="jonathan pritchard" w:date="2025-01-23T13:44:00Z" w16du:dateUtc="2025-01-23T13:44:00Z"/>
                <w:rFonts w:cs="Arial"/>
                <w:sz w:val="18"/>
                <w:szCs w:val="18"/>
              </w:rPr>
            </w:pPr>
            <w:ins w:id="6289"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6730584" w14:textId="77777777" w:rsidR="00980629" w:rsidRPr="00340B0D" w:rsidRDefault="00980629" w:rsidP="00541D1A">
            <w:pPr>
              <w:rPr>
                <w:ins w:id="6290" w:author="jonathan pritchard" w:date="2025-01-23T13:44:00Z" w16du:dateUtc="2025-01-23T13:44:00Z"/>
                <w:rFonts w:cs="Arial"/>
                <w:sz w:val="18"/>
                <w:szCs w:val="18"/>
              </w:rPr>
            </w:pPr>
          </w:p>
        </w:tc>
        <w:tc>
          <w:tcPr>
            <w:tcW w:w="3871" w:type="dxa"/>
            <w:gridSpan w:val="5"/>
            <w:tcBorders>
              <w:left w:val="single" w:sz="12" w:space="0" w:color="auto"/>
            </w:tcBorders>
          </w:tcPr>
          <w:p w14:paraId="65A796E8" w14:textId="77777777" w:rsidR="00980629" w:rsidRPr="00340B0D" w:rsidRDefault="00980629" w:rsidP="00541D1A">
            <w:pPr>
              <w:rPr>
                <w:ins w:id="6291" w:author="jonathan pritchard" w:date="2025-01-23T13:44:00Z" w16du:dateUtc="2025-01-23T13:44:00Z"/>
                <w:rFonts w:cs="Arial"/>
                <w:sz w:val="18"/>
                <w:szCs w:val="18"/>
              </w:rPr>
            </w:pPr>
            <w:ins w:id="6292"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69552915" w14:textId="77777777" w:rsidR="00980629" w:rsidRPr="00340B0D" w:rsidRDefault="00980629" w:rsidP="00541D1A">
            <w:pPr>
              <w:jc w:val="center"/>
              <w:rPr>
                <w:ins w:id="6293" w:author="jonathan pritchard" w:date="2025-01-23T13:44:00Z" w16du:dateUtc="2025-01-23T13:44:00Z"/>
                <w:rFonts w:cs="Arial"/>
                <w:sz w:val="18"/>
                <w:szCs w:val="18"/>
              </w:rPr>
            </w:pPr>
          </w:p>
        </w:tc>
      </w:tr>
      <w:tr w:rsidR="00980629" w:rsidRPr="00340B0D" w14:paraId="4E6D70D1" w14:textId="77777777" w:rsidTr="00541D1A">
        <w:trPr>
          <w:ins w:id="6294"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B21134C" w14:textId="77777777" w:rsidR="00980629" w:rsidRPr="00340B0D" w:rsidRDefault="00980629" w:rsidP="00541D1A">
            <w:pPr>
              <w:jc w:val="center"/>
              <w:rPr>
                <w:ins w:id="6295" w:author="jonathan pritchard" w:date="2025-01-23T13:44:00Z" w16du:dateUtc="2025-01-23T13:44:00Z"/>
                <w:rFonts w:cs="Arial"/>
                <w:b/>
                <w:bCs/>
                <w:sz w:val="18"/>
                <w:szCs w:val="18"/>
              </w:rPr>
            </w:pPr>
            <w:ins w:id="6296"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3EEE3349" w14:textId="77777777" w:rsidR="00980629" w:rsidRPr="00340B0D" w:rsidRDefault="00980629" w:rsidP="00541D1A">
            <w:pPr>
              <w:rPr>
                <w:ins w:id="6297" w:author="jonathan pritchard" w:date="2025-01-23T13:44:00Z" w16du:dateUtc="2025-01-23T13:44:00Z"/>
                <w:rFonts w:cs="Arial"/>
                <w:b/>
                <w:bCs/>
                <w:sz w:val="18"/>
                <w:szCs w:val="18"/>
              </w:rPr>
            </w:pPr>
            <w:ins w:id="6298"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53325ED8" w14:textId="77777777" w:rsidR="00980629" w:rsidRPr="00340B0D" w:rsidRDefault="00980629" w:rsidP="00541D1A">
            <w:pPr>
              <w:jc w:val="center"/>
              <w:rPr>
                <w:ins w:id="6299" w:author="jonathan pritchard" w:date="2025-01-23T13:44:00Z" w16du:dateUtc="2025-01-23T13:44:00Z"/>
                <w:rFonts w:cs="Arial"/>
                <w:sz w:val="18"/>
                <w:szCs w:val="18"/>
              </w:rPr>
            </w:pPr>
          </w:p>
        </w:tc>
      </w:tr>
      <w:tr w:rsidR="00980629" w:rsidRPr="00340B0D" w14:paraId="671FE269" w14:textId="77777777" w:rsidTr="00541D1A">
        <w:trPr>
          <w:ins w:id="6300" w:author="jonathan pritchard" w:date="2025-01-23T13:44:00Z"/>
        </w:trPr>
        <w:customXmlInsRangeStart w:id="6301" w:author="jonathan pritchard" w:date="2025-01-23T13:44:00Z"/>
        <w:sdt>
          <w:sdtPr>
            <w:rPr>
              <w:rFonts w:cs="Arial"/>
              <w:sz w:val="18"/>
              <w:szCs w:val="18"/>
            </w:rPr>
            <w:alias w:val="Palette"/>
            <w:tag w:val="Palette"/>
            <w:id w:val="1686326829"/>
            <w:placeholder>
              <w:docPart w:val="52A0B19FC813460FB5125E2C19A9F206"/>
            </w:placeholder>
            <w:comboBox>
              <w:listItem w:displayText="Day" w:value="Day"/>
              <w:listItem w:displayText="Dusk" w:value="Dusk"/>
              <w:listItem w:displayText="Night" w:value="Night"/>
            </w:comboBox>
          </w:sdtPr>
          <w:sdtContent>
            <w:customXmlInsRangeEnd w:id="6301"/>
            <w:tc>
              <w:tcPr>
                <w:tcW w:w="4656" w:type="dxa"/>
                <w:gridSpan w:val="5"/>
                <w:tcBorders>
                  <w:left w:val="single" w:sz="12" w:space="0" w:color="auto"/>
                  <w:bottom w:val="single" w:sz="12" w:space="0" w:color="auto"/>
                  <w:right w:val="single" w:sz="12" w:space="0" w:color="auto"/>
                </w:tcBorders>
              </w:tcPr>
              <w:p w14:paraId="578DCE6D" w14:textId="77777777" w:rsidR="00980629" w:rsidRPr="00340B0D" w:rsidRDefault="00980629" w:rsidP="00541D1A">
                <w:pPr>
                  <w:rPr>
                    <w:ins w:id="6302" w:author="jonathan pritchard" w:date="2025-01-23T13:44:00Z" w16du:dateUtc="2025-01-23T13:44:00Z"/>
                    <w:rFonts w:cs="Arial"/>
                    <w:sz w:val="18"/>
                    <w:szCs w:val="18"/>
                  </w:rPr>
                </w:pPr>
                <w:ins w:id="6303" w:author="jonathan pritchard" w:date="2025-01-23T13:44:00Z" w16du:dateUtc="2025-01-23T13:44:00Z">
                  <w:r w:rsidRPr="00340B0D">
                    <w:rPr>
                      <w:rFonts w:cs="Arial"/>
                      <w:sz w:val="18"/>
                      <w:szCs w:val="18"/>
                    </w:rPr>
                    <w:t>Day</w:t>
                  </w:r>
                </w:ins>
              </w:p>
            </w:tc>
            <w:customXmlInsRangeStart w:id="6304" w:author="jonathan pritchard" w:date="2025-01-23T13:44:00Z"/>
          </w:sdtContent>
        </w:sdt>
        <w:customXmlInsRangeEnd w:id="6304"/>
        <w:tc>
          <w:tcPr>
            <w:tcW w:w="3871" w:type="dxa"/>
            <w:gridSpan w:val="5"/>
            <w:tcBorders>
              <w:left w:val="single" w:sz="12" w:space="0" w:color="auto"/>
            </w:tcBorders>
          </w:tcPr>
          <w:p w14:paraId="763516E4" w14:textId="77777777" w:rsidR="00980629" w:rsidRPr="00340B0D" w:rsidRDefault="00980629" w:rsidP="00541D1A">
            <w:pPr>
              <w:rPr>
                <w:ins w:id="6305" w:author="jonathan pritchard" w:date="2025-01-23T13:44:00Z" w16du:dateUtc="2025-01-23T13:44:00Z"/>
                <w:rFonts w:cs="Arial"/>
                <w:b/>
                <w:bCs/>
                <w:sz w:val="18"/>
                <w:szCs w:val="18"/>
              </w:rPr>
            </w:pPr>
            <w:ins w:id="6306"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6DBC2D39" w14:textId="77777777" w:rsidR="00980629" w:rsidRPr="00340B0D" w:rsidRDefault="00980629" w:rsidP="00541D1A">
            <w:pPr>
              <w:jc w:val="center"/>
              <w:rPr>
                <w:ins w:id="6307" w:author="jonathan pritchard" w:date="2025-01-23T13:44:00Z" w16du:dateUtc="2025-01-23T13:44:00Z"/>
                <w:rFonts w:cs="Arial"/>
                <w:sz w:val="18"/>
                <w:szCs w:val="18"/>
              </w:rPr>
            </w:pPr>
          </w:p>
        </w:tc>
      </w:tr>
      <w:tr w:rsidR="00980629" w:rsidRPr="00340B0D" w14:paraId="6E6B9BBE" w14:textId="77777777" w:rsidTr="00541D1A">
        <w:trPr>
          <w:ins w:id="6308"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D3DB5FA" w14:textId="77777777" w:rsidR="00980629" w:rsidRPr="00340B0D" w:rsidRDefault="00980629" w:rsidP="00541D1A">
            <w:pPr>
              <w:jc w:val="center"/>
              <w:rPr>
                <w:ins w:id="6309" w:author="jonathan pritchard" w:date="2025-01-23T13:44:00Z" w16du:dateUtc="2025-01-23T13:44:00Z"/>
                <w:rFonts w:cs="Arial"/>
                <w:b/>
                <w:bCs/>
                <w:sz w:val="18"/>
                <w:szCs w:val="18"/>
              </w:rPr>
            </w:pPr>
          </w:p>
        </w:tc>
        <w:tc>
          <w:tcPr>
            <w:tcW w:w="3871" w:type="dxa"/>
            <w:gridSpan w:val="5"/>
            <w:tcBorders>
              <w:left w:val="single" w:sz="12" w:space="0" w:color="auto"/>
            </w:tcBorders>
          </w:tcPr>
          <w:p w14:paraId="537B1DDF" w14:textId="77777777" w:rsidR="00980629" w:rsidRPr="00340B0D" w:rsidRDefault="00980629" w:rsidP="00541D1A">
            <w:pPr>
              <w:rPr>
                <w:ins w:id="6310" w:author="jonathan pritchard" w:date="2025-01-23T13:44:00Z" w16du:dateUtc="2025-01-23T13:44:00Z"/>
                <w:rFonts w:cs="Arial"/>
                <w:sz w:val="18"/>
                <w:szCs w:val="18"/>
              </w:rPr>
            </w:pPr>
          </w:p>
        </w:tc>
        <w:tc>
          <w:tcPr>
            <w:tcW w:w="672" w:type="dxa"/>
            <w:tcBorders>
              <w:right w:val="single" w:sz="12" w:space="0" w:color="auto"/>
            </w:tcBorders>
            <w:vAlign w:val="center"/>
          </w:tcPr>
          <w:p w14:paraId="3535DCFD" w14:textId="77777777" w:rsidR="00980629" w:rsidRPr="00340B0D" w:rsidRDefault="00980629" w:rsidP="00541D1A">
            <w:pPr>
              <w:jc w:val="center"/>
              <w:rPr>
                <w:ins w:id="6311" w:author="jonathan pritchard" w:date="2025-01-23T13:44:00Z" w16du:dateUtc="2025-01-23T13:44:00Z"/>
                <w:rFonts w:cs="Arial"/>
                <w:sz w:val="18"/>
                <w:szCs w:val="18"/>
              </w:rPr>
            </w:pPr>
          </w:p>
        </w:tc>
      </w:tr>
      <w:tr w:rsidR="00980629" w:rsidRPr="00340B0D" w14:paraId="767AD4D0" w14:textId="77777777" w:rsidTr="00541D1A">
        <w:trPr>
          <w:ins w:id="6312"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142ACF4" w14:textId="77777777" w:rsidR="00980629" w:rsidRPr="00340B0D" w:rsidRDefault="00980629" w:rsidP="00541D1A">
            <w:pPr>
              <w:rPr>
                <w:ins w:id="6313"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65F1D9E4" w14:textId="77777777" w:rsidR="00980629" w:rsidRPr="00340B0D" w:rsidRDefault="00980629" w:rsidP="00541D1A">
            <w:pPr>
              <w:jc w:val="center"/>
              <w:rPr>
                <w:ins w:id="6314"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0A40E416" w14:textId="77777777" w:rsidR="00980629" w:rsidRPr="00340B0D" w:rsidRDefault="00980629" w:rsidP="00541D1A">
            <w:pPr>
              <w:jc w:val="center"/>
              <w:rPr>
                <w:ins w:id="6315" w:author="jonathan pritchard" w:date="2025-01-23T13:44:00Z" w16du:dateUtc="2025-01-23T13:44:00Z"/>
                <w:rFonts w:cs="Arial"/>
                <w:sz w:val="18"/>
                <w:szCs w:val="18"/>
              </w:rPr>
            </w:pPr>
          </w:p>
        </w:tc>
      </w:tr>
      <w:tr w:rsidR="00980629" w:rsidRPr="00340B0D" w14:paraId="430EC098" w14:textId="77777777" w:rsidTr="00541D1A">
        <w:trPr>
          <w:ins w:id="6316"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14331F0" w14:textId="77777777" w:rsidR="00980629" w:rsidRPr="00340B0D" w:rsidRDefault="00980629" w:rsidP="00541D1A">
            <w:pPr>
              <w:jc w:val="center"/>
              <w:rPr>
                <w:ins w:id="6317" w:author="jonathan pritchard" w:date="2025-01-23T13:44:00Z" w16du:dateUtc="2025-01-23T13:44:00Z"/>
                <w:rFonts w:cs="Arial"/>
                <w:b/>
                <w:bCs/>
                <w:sz w:val="18"/>
                <w:szCs w:val="18"/>
              </w:rPr>
            </w:pPr>
            <w:ins w:id="6318"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DFA01F" w14:textId="77777777" w:rsidR="00980629" w:rsidRPr="00340B0D" w:rsidRDefault="00980629" w:rsidP="00541D1A">
            <w:pPr>
              <w:jc w:val="center"/>
              <w:rPr>
                <w:ins w:id="6319" w:author="jonathan pritchard" w:date="2025-01-23T13:44:00Z" w16du:dateUtc="2025-01-23T13:44:00Z"/>
                <w:rFonts w:cs="Arial"/>
                <w:sz w:val="18"/>
                <w:szCs w:val="18"/>
              </w:rPr>
            </w:pPr>
            <w:ins w:id="6320" w:author="jonathan pritchard" w:date="2025-01-23T13:44:00Z" w16du:dateUtc="2025-01-23T13:44:00Z">
              <w:r w:rsidRPr="00340B0D">
                <w:rPr>
                  <w:rFonts w:cs="Arial"/>
                  <w:b/>
                  <w:bCs/>
                  <w:sz w:val="18"/>
                  <w:szCs w:val="18"/>
                </w:rPr>
                <w:t>Display</w:t>
              </w:r>
            </w:ins>
          </w:p>
        </w:tc>
      </w:tr>
      <w:tr w:rsidR="00980629" w:rsidRPr="00340B0D" w14:paraId="56F72B41" w14:textId="77777777" w:rsidTr="00541D1A">
        <w:trPr>
          <w:trHeight w:val="287"/>
          <w:ins w:id="6321" w:author="jonathan pritchard" w:date="2025-01-23T13:44:00Z"/>
        </w:trPr>
        <w:tc>
          <w:tcPr>
            <w:tcW w:w="1789" w:type="dxa"/>
            <w:tcBorders>
              <w:left w:val="single" w:sz="12" w:space="0" w:color="auto"/>
              <w:bottom w:val="single" w:sz="4" w:space="0" w:color="auto"/>
            </w:tcBorders>
          </w:tcPr>
          <w:p w14:paraId="27FF604F" w14:textId="77777777" w:rsidR="00980629" w:rsidRPr="00340B0D" w:rsidRDefault="00980629" w:rsidP="00541D1A">
            <w:pPr>
              <w:rPr>
                <w:ins w:id="6322" w:author="jonathan pritchard" w:date="2025-01-23T13:44:00Z" w16du:dateUtc="2025-01-23T13:44:00Z"/>
                <w:rFonts w:cs="Arial"/>
                <w:sz w:val="18"/>
                <w:szCs w:val="18"/>
              </w:rPr>
            </w:pPr>
            <w:ins w:id="6323"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0B1E8F6B" w14:textId="77777777" w:rsidR="00980629" w:rsidRPr="00340B0D" w:rsidRDefault="00980629" w:rsidP="00541D1A">
            <w:pPr>
              <w:rPr>
                <w:ins w:id="6324"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70B1BF" w14:textId="77777777" w:rsidR="00980629" w:rsidRPr="00340B0D" w:rsidRDefault="00980629" w:rsidP="00541D1A">
            <w:pPr>
              <w:rPr>
                <w:ins w:id="6325" w:author="jonathan pritchard" w:date="2025-01-23T13:44:00Z" w16du:dateUtc="2025-01-23T13:44:00Z"/>
                <w:rFonts w:cs="Arial"/>
                <w:sz w:val="18"/>
                <w:szCs w:val="18"/>
              </w:rPr>
            </w:pPr>
            <w:ins w:id="6326"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45FB6DE" w14:textId="77777777" w:rsidR="00980629" w:rsidRPr="00C87169" w:rsidRDefault="00980629" w:rsidP="00541D1A">
            <w:pPr>
              <w:rPr>
                <w:ins w:id="6327" w:author="jonathan pritchard" w:date="2025-01-23T13:44:00Z" w16du:dateUtc="2025-01-23T13:44:00Z"/>
                <w:rFonts w:cs="Arial"/>
              </w:rPr>
            </w:pPr>
          </w:p>
        </w:tc>
      </w:tr>
      <w:tr w:rsidR="00980629" w:rsidRPr="00340B0D" w14:paraId="3EC0A452" w14:textId="77777777" w:rsidTr="00541D1A">
        <w:trPr>
          <w:ins w:id="6328" w:author="jonathan pritchard" w:date="2025-01-23T13:44:00Z"/>
        </w:trPr>
        <w:tc>
          <w:tcPr>
            <w:tcW w:w="1789" w:type="dxa"/>
            <w:tcBorders>
              <w:left w:val="single" w:sz="12" w:space="0" w:color="auto"/>
              <w:bottom w:val="single" w:sz="4" w:space="0" w:color="auto"/>
            </w:tcBorders>
          </w:tcPr>
          <w:p w14:paraId="634336D3" w14:textId="77777777" w:rsidR="00980629" w:rsidRPr="00340B0D" w:rsidRDefault="00980629" w:rsidP="00541D1A">
            <w:pPr>
              <w:rPr>
                <w:ins w:id="6329" w:author="jonathan pritchard" w:date="2025-01-23T13:44:00Z" w16du:dateUtc="2025-01-23T13:44:00Z"/>
                <w:rFonts w:cs="Arial"/>
                <w:sz w:val="18"/>
                <w:szCs w:val="18"/>
              </w:rPr>
            </w:pPr>
            <w:ins w:id="6330"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49B312B" w14:textId="77777777" w:rsidR="00980629" w:rsidRPr="00340B0D" w:rsidRDefault="00980629" w:rsidP="00541D1A">
            <w:pPr>
              <w:rPr>
                <w:ins w:id="6331"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0BA0367" w14:textId="77777777" w:rsidR="00980629" w:rsidRPr="00340B0D" w:rsidRDefault="00980629" w:rsidP="00541D1A">
            <w:pPr>
              <w:rPr>
                <w:ins w:id="6332" w:author="jonathan pritchard" w:date="2025-01-23T13:44:00Z" w16du:dateUtc="2025-01-23T13:44:00Z"/>
                <w:rFonts w:cs="Arial"/>
                <w:sz w:val="18"/>
                <w:szCs w:val="18"/>
              </w:rPr>
            </w:pPr>
            <w:ins w:id="6333"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B217CE2" w14:textId="77777777" w:rsidR="00980629" w:rsidRPr="00340B0D" w:rsidRDefault="00980629" w:rsidP="00541D1A">
            <w:pPr>
              <w:rPr>
                <w:ins w:id="6334" w:author="jonathan pritchard" w:date="2025-01-23T13:44:00Z" w16du:dateUtc="2025-01-23T13:44:00Z"/>
                <w:rFonts w:cs="Arial"/>
                <w:sz w:val="18"/>
                <w:szCs w:val="18"/>
              </w:rPr>
            </w:pPr>
            <w:ins w:id="6335"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0C0A179C" w14:textId="77777777" w:rsidTr="00541D1A">
        <w:trPr>
          <w:ins w:id="6336"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F6CBCCB" w14:textId="77777777" w:rsidR="00980629" w:rsidRPr="00340B0D" w:rsidRDefault="00980629" w:rsidP="00541D1A">
            <w:pPr>
              <w:jc w:val="center"/>
              <w:rPr>
                <w:ins w:id="6337"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993C43E" w14:textId="77777777" w:rsidR="00980629" w:rsidRPr="00340B0D" w:rsidRDefault="00980629" w:rsidP="00541D1A">
            <w:pPr>
              <w:rPr>
                <w:ins w:id="6338" w:author="jonathan pritchard" w:date="2025-01-23T13:44:00Z" w16du:dateUtc="2025-01-23T13:44:00Z"/>
                <w:rFonts w:cs="Arial"/>
                <w:sz w:val="18"/>
                <w:szCs w:val="18"/>
              </w:rPr>
            </w:pPr>
            <w:ins w:id="6339"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4DC21D2" w14:textId="77777777" w:rsidR="00980629" w:rsidRPr="00340B0D" w:rsidRDefault="00980629" w:rsidP="00541D1A">
            <w:pPr>
              <w:rPr>
                <w:ins w:id="6340" w:author="jonathan pritchard" w:date="2025-01-23T13:44:00Z" w16du:dateUtc="2025-01-23T13:44:00Z"/>
                <w:rFonts w:cs="Arial"/>
                <w:sz w:val="18"/>
                <w:szCs w:val="18"/>
              </w:rPr>
            </w:pPr>
          </w:p>
        </w:tc>
      </w:tr>
      <w:tr w:rsidR="00980629" w:rsidRPr="00340B0D" w14:paraId="632689CD" w14:textId="77777777" w:rsidTr="00541D1A">
        <w:trPr>
          <w:ins w:id="6341"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7A38767D" w14:textId="77777777" w:rsidR="00980629" w:rsidRPr="00340B0D" w:rsidRDefault="00980629" w:rsidP="00541D1A">
            <w:pPr>
              <w:rPr>
                <w:ins w:id="6342" w:author="jonathan pritchard" w:date="2025-01-23T13:44:00Z" w16du:dateUtc="2025-01-23T13:44:00Z"/>
                <w:rFonts w:cs="Arial"/>
                <w:sz w:val="18"/>
                <w:szCs w:val="18"/>
              </w:rPr>
            </w:pPr>
          </w:p>
        </w:tc>
      </w:tr>
      <w:tr w:rsidR="00980629" w:rsidRPr="00340B0D" w14:paraId="77A5CB36" w14:textId="77777777" w:rsidTr="00541D1A">
        <w:trPr>
          <w:ins w:id="6343"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8168FE" w14:textId="77777777" w:rsidR="00980629" w:rsidRPr="00340B0D" w:rsidRDefault="00980629" w:rsidP="00541D1A">
            <w:pPr>
              <w:jc w:val="center"/>
              <w:rPr>
                <w:ins w:id="6344" w:author="jonathan pritchard" w:date="2025-01-23T13:44:00Z" w16du:dateUtc="2025-01-23T13:44:00Z"/>
                <w:rFonts w:cs="Arial"/>
                <w:b/>
                <w:bCs/>
                <w:sz w:val="18"/>
                <w:szCs w:val="18"/>
              </w:rPr>
            </w:pPr>
            <w:ins w:id="6345"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1A5731F7" w14:textId="77777777" w:rsidTr="00541D1A">
        <w:trPr>
          <w:ins w:id="6346"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71C8E2" w14:textId="77777777" w:rsidR="00980629" w:rsidRPr="00340B0D" w:rsidRDefault="00980629" w:rsidP="00541D1A">
            <w:pPr>
              <w:jc w:val="center"/>
              <w:rPr>
                <w:ins w:id="6347" w:author="jonathan pritchard" w:date="2025-01-23T13:44:00Z" w16du:dateUtc="2025-01-23T13:44:00Z"/>
                <w:rFonts w:cs="Arial"/>
                <w:b/>
                <w:bCs/>
                <w:sz w:val="18"/>
                <w:szCs w:val="18"/>
              </w:rPr>
            </w:pPr>
            <w:ins w:id="6348"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46017" w14:textId="77777777" w:rsidR="00980629" w:rsidRPr="00340B0D" w:rsidRDefault="00980629" w:rsidP="00541D1A">
            <w:pPr>
              <w:jc w:val="center"/>
              <w:rPr>
                <w:ins w:id="6349" w:author="jonathan pritchard" w:date="2025-01-23T13:44:00Z" w16du:dateUtc="2025-01-23T13:44:00Z"/>
                <w:rFonts w:cs="Arial"/>
                <w:b/>
                <w:bCs/>
                <w:sz w:val="18"/>
                <w:szCs w:val="18"/>
              </w:rPr>
            </w:pPr>
            <w:ins w:id="6350" w:author="jonathan pritchard" w:date="2025-01-23T13:44:00Z" w16du:dateUtc="2025-01-23T13:44:00Z">
              <w:r w:rsidRPr="00340B0D">
                <w:rPr>
                  <w:rFonts w:cs="Arial"/>
                  <w:b/>
                  <w:bCs/>
                  <w:sz w:val="18"/>
                  <w:szCs w:val="18"/>
                </w:rPr>
                <w:t>Other</w:t>
              </w:r>
            </w:ins>
          </w:p>
        </w:tc>
      </w:tr>
      <w:tr w:rsidR="00980629" w:rsidRPr="00340B0D" w14:paraId="474596F6" w14:textId="77777777" w:rsidTr="00541D1A">
        <w:trPr>
          <w:ins w:id="635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E24A1E1" w14:textId="77777777" w:rsidR="00980629" w:rsidRPr="00340B0D" w:rsidRDefault="00980629" w:rsidP="00541D1A">
            <w:pPr>
              <w:rPr>
                <w:ins w:id="6352" w:author="jonathan pritchard" w:date="2025-01-23T13:44:00Z" w16du:dateUtc="2025-01-23T13:44:00Z"/>
                <w:rFonts w:cs="Arial"/>
                <w:sz w:val="18"/>
                <w:szCs w:val="18"/>
              </w:rPr>
            </w:pPr>
            <w:ins w:id="6353"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E6303B6" w14:textId="77777777" w:rsidR="00980629" w:rsidRPr="00340B0D" w:rsidRDefault="00980629" w:rsidP="00541D1A">
            <w:pPr>
              <w:jc w:val="center"/>
              <w:rPr>
                <w:ins w:id="635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37924831" w14:textId="77777777" w:rsidR="00980629" w:rsidRPr="00340B0D" w:rsidRDefault="00980629" w:rsidP="00541D1A">
            <w:pPr>
              <w:pStyle w:val="Default"/>
              <w:rPr>
                <w:ins w:id="6355" w:author="jonathan pritchard" w:date="2025-01-23T13:44:00Z" w16du:dateUtc="2025-01-23T13:44:00Z"/>
                <w:sz w:val="18"/>
                <w:szCs w:val="18"/>
              </w:rPr>
            </w:pPr>
            <w:ins w:id="6356"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1E84903" w14:textId="77777777" w:rsidR="00980629" w:rsidRPr="00340B0D" w:rsidRDefault="00980629" w:rsidP="00541D1A">
            <w:pPr>
              <w:rPr>
                <w:ins w:id="6357" w:author="jonathan pritchard" w:date="2025-01-23T13:44:00Z" w16du:dateUtc="2025-01-23T13:44:00Z"/>
                <w:rFonts w:cs="Arial"/>
                <w:sz w:val="18"/>
                <w:szCs w:val="18"/>
              </w:rPr>
            </w:pPr>
          </w:p>
        </w:tc>
      </w:tr>
      <w:tr w:rsidR="00980629" w:rsidRPr="00340B0D" w14:paraId="1F129539" w14:textId="77777777" w:rsidTr="00541D1A">
        <w:trPr>
          <w:ins w:id="635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3BD2EEA" w14:textId="77777777" w:rsidR="00980629" w:rsidRPr="00340B0D" w:rsidRDefault="00980629" w:rsidP="00541D1A">
            <w:pPr>
              <w:pStyle w:val="Default"/>
              <w:rPr>
                <w:ins w:id="6359" w:author="jonathan pritchard" w:date="2025-01-23T13:44:00Z" w16du:dateUtc="2025-01-23T13:44:00Z"/>
                <w:sz w:val="18"/>
                <w:szCs w:val="18"/>
              </w:rPr>
            </w:pPr>
            <w:ins w:id="6360"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BBDA5CB" w14:textId="77777777" w:rsidR="00980629" w:rsidRPr="00340B0D" w:rsidRDefault="00980629" w:rsidP="00541D1A">
            <w:pPr>
              <w:jc w:val="center"/>
              <w:rPr>
                <w:ins w:id="636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58E2DF8" w14:textId="77777777" w:rsidR="00980629" w:rsidRPr="00340B0D" w:rsidRDefault="00980629" w:rsidP="00541D1A">
            <w:pPr>
              <w:pStyle w:val="Default"/>
              <w:rPr>
                <w:ins w:id="6362" w:author="jonathan pritchard" w:date="2025-01-23T13:44:00Z" w16du:dateUtc="2025-01-23T13:44:00Z"/>
                <w:sz w:val="18"/>
                <w:szCs w:val="18"/>
              </w:rPr>
            </w:pPr>
            <w:ins w:id="6363"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A865909" w14:textId="77777777" w:rsidR="00980629" w:rsidRPr="00340B0D" w:rsidRDefault="00980629" w:rsidP="00541D1A">
            <w:pPr>
              <w:rPr>
                <w:ins w:id="6364" w:author="jonathan pritchard" w:date="2025-01-23T13:44:00Z" w16du:dateUtc="2025-01-23T13:44:00Z"/>
                <w:rFonts w:cs="Arial"/>
                <w:sz w:val="18"/>
                <w:szCs w:val="18"/>
              </w:rPr>
            </w:pPr>
          </w:p>
        </w:tc>
      </w:tr>
      <w:tr w:rsidR="00980629" w:rsidRPr="00340B0D" w14:paraId="5A68438D" w14:textId="77777777" w:rsidTr="00541D1A">
        <w:trPr>
          <w:ins w:id="636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F37537" w14:textId="77777777" w:rsidR="00980629" w:rsidRPr="00340B0D" w:rsidRDefault="00980629" w:rsidP="00541D1A">
            <w:pPr>
              <w:pStyle w:val="Default"/>
              <w:ind w:left="720"/>
              <w:rPr>
                <w:ins w:id="6366" w:author="jonathan pritchard" w:date="2025-01-23T13:44:00Z" w16du:dateUtc="2025-01-23T13:44:00Z"/>
                <w:sz w:val="18"/>
                <w:szCs w:val="18"/>
              </w:rPr>
            </w:pPr>
            <w:ins w:id="6367"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4E479B9" w14:textId="77777777" w:rsidR="00980629" w:rsidRPr="00340B0D" w:rsidRDefault="00980629" w:rsidP="00541D1A">
            <w:pPr>
              <w:jc w:val="center"/>
              <w:rPr>
                <w:ins w:id="636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2C1E97A2" w14:textId="77777777" w:rsidR="00980629" w:rsidRPr="00340B0D" w:rsidRDefault="00980629" w:rsidP="00541D1A">
            <w:pPr>
              <w:pStyle w:val="Default"/>
              <w:rPr>
                <w:ins w:id="6369" w:author="jonathan pritchard" w:date="2025-01-23T13:44:00Z" w16du:dateUtc="2025-01-23T13:44:00Z"/>
                <w:sz w:val="18"/>
                <w:szCs w:val="18"/>
              </w:rPr>
            </w:pPr>
            <w:ins w:id="6370"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ABEB22" w14:textId="77777777" w:rsidR="00980629" w:rsidRPr="00340B0D" w:rsidRDefault="00980629" w:rsidP="00541D1A">
            <w:pPr>
              <w:rPr>
                <w:ins w:id="6371" w:author="jonathan pritchard" w:date="2025-01-23T13:44:00Z" w16du:dateUtc="2025-01-23T13:44:00Z"/>
                <w:rFonts w:cs="Arial"/>
                <w:sz w:val="18"/>
                <w:szCs w:val="18"/>
              </w:rPr>
            </w:pPr>
          </w:p>
        </w:tc>
      </w:tr>
      <w:tr w:rsidR="00980629" w:rsidRPr="00340B0D" w14:paraId="4172D43B" w14:textId="77777777" w:rsidTr="00541D1A">
        <w:trPr>
          <w:ins w:id="6372"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F46E02" w14:textId="77777777" w:rsidR="00980629" w:rsidRPr="00340B0D" w:rsidRDefault="00980629" w:rsidP="00541D1A">
            <w:pPr>
              <w:pStyle w:val="Default"/>
              <w:ind w:left="720"/>
              <w:rPr>
                <w:ins w:id="6373" w:author="jonathan pritchard" w:date="2025-01-23T13:44:00Z" w16du:dateUtc="2025-01-23T13:44:00Z"/>
                <w:sz w:val="18"/>
                <w:szCs w:val="18"/>
              </w:rPr>
            </w:pPr>
            <w:ins w:id="6374"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82D313E" w14:textId="77777777" w:rsidR="00980629" w:rsidRPr="00340B0D" w:rsidRDefault="00980629" w:rsidP="00541D1A">
            <w:pPr>
              <w:jc w:val="center"/>
              <w:rPr>
                <w:ins w:id="6375"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8C714BA" w14:textId="77777777" w:rsidR="00980629" w:rsidRPr="00340B0D" w:rsidRDefault="00980629" w:rsidP="00541D1A">
            <w:pPr>
              <w:pStyle w:val="Default"/>
              <w:rPr>
                <w:ins w:id="6376" w:author="jonathan pritchard" w:date="2025-01-23T13:44:00Z" w16du:dateUtc="2025-01-23T13:44:00Z"/>
                <w:sz w:val="18"/>
                <w:szCs w:val="18"/>
              </w:rPr>
            </w:pPr>
            <w:ins w:id="6377"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873117E" w14:textId="77777777" w:rsidR="00980629" w:rsidRPr="00340B0D" w:rsidRDefault="00980629" w:rsidP="00541D1A">
            <w:pPr>
              <w:rPr>
                <w:ins w:id="6378" w:author="jonathan pritchard" w:date="2025-01-23T13:44:00Z" w16du:dateUtc="2025-01-23T13:44:00Z"/>
                <w:rFonts w:cs="Arial"/>
                <w:sz w:val="18"/>
                <w:szCs w:val="18"/>
              </w:rPr>
            </w:pPr>
          </w:p>
        </w:tc>
      </w:tr>
      <w:tr w:rsidR="00980629" w:rsidRPr="00340B0D" w14:paraId="50E604C5" w14:textId="77777777" w:rsidTr="00541D1A">
        <w:trPr>
          <w:ins w:id="637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D44C3E2" w14:textId="77777777" w:rsidR="00980629" w:rsidRPr="00340B0D" w:rsidRDefault="00980629" w:rsidP="00541D1A">
            <w:pPr>
              <w:pStyle w:val="Default"/>
              <w:rPr>
                <w:ins w:id="6380" w:author="jonathan pritchard" w:date="2025-01-23T13:44:00Z" w16du:dateUtc="2025-01-23T13:44:00Z"/>
                <w:sz w:val="18"/>
                <w:szCs w:val="18"/>
              </w:rPr>
            </w:pPr>
            <w:ins w:id="6381"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21B96E3" w14:textId="77777777" w:rsidR="00980629" w:rsidRPr="00340B0D" w:rsidRDefault="00980629" w:rsidP="00541D1A">
            <w:pPr>
              <w:jc w:val="center"/>
              <w:rPr>
                <w:ins w:id="638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7783796" w14:textId="77777777" w:rsidR="00980629" w:rsidRPr="00340B0D" w:rsidRDefault="00980629" w:rsidP="00541D1A">
            <w:pPr>
              <w:pStyle w:val="Default"/>
              <w:rPr>
                <w:ins w:id="6383" w:author="jonathan pritchard" w:date="2025-01-23T13:44:00Z" w16du:dateUtc="2025-01-23T13:44:00Z"/>
                <w:sz w:val="18"/>
                <w:szCs w:val="18"/>
              </w:rPr>
            </w:pPr>
            <w:ins w:id="6384"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9F96D61" w14:textId="77777777" w:rsidR="00980629" w:rsidRPr="00340B0D" w:rsidRDefault="00980629" w:rsidP="00541D1A">
            <w:pPr>
              <w:rPr>
                <w:ins w:id="6385" w:author="jonathan pritchard" w:date="2025-01-23T13:44:00Z" w16du:dateUtc="2025-01-23T13:44:00Z"/>
                <w:rFonts w:cs="Arial"/>
                <w:sz w:val="18"/>
                <w:szCs w:val="18"/>
              </w:rPr>
            </w:pPr>
          </w:p>
        </w:tc>
      </w:tr>
      <w:tr w:rsidR="00980629" w:rsidRPr="00340B0D" w14:paraId="5F5354AA" w14:textId="77777777" w:rsidTr="00541D1A">
        <w:trPr>
          <w:ins w:id="638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351CDF0" w14:textId="77777777" w:rsidR="00980629" w:rsidRPr="00340B0D" w:rsidRDefault="00980629" w:rsidP="00541D1A">
            <w:pPr>
              <w:pStyle w:val="Default"/>
              <w:rPr>
                <w:ins w:id="6387" w:author="jonathan pritchard" w:date="2025-01-23T13:44:00Z" w16du:dateUtc="2025-01-23T13:44:00Z"/>
                <w:sz w:val="18"/>
                <w:szCs w:val="18"/>
              </w:rPr>
            </w:pPr>
            <w:ins w:id="6388"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45637E6" w14:textId="77777777" w:rsidR="00980629" w:rsidRPr="00340B0D" w:rsidRDefault="00980629" w:rsidP="00541D1A">
            <w:pPr>
              <w:jc w:val="center"/>
              <w:rPr>
                <w:ins w:id="638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AAB1F83" w14:textId="77777777" w:rsidR="00980629" w:rsidRPr="00340B0D" w:rsidRDefault="00980629" w:rsidP="00541D1A">
            <w:pPr>
              <w:pStyle w:val="Default"/>
              <w:rPr>
                <w:ins w:id="6390" w:author="jonathan pritchard" w:date="2025-01-23T13:44:00Z" w16du:dateUtc="2025-01-23T13:44:00Z"/>
                <w:sz w:val="18"/>
                <w:szCs w:val="18"/>
              </w:rPr>
            </w:pPr>
            <w:ins w:id="6391"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1E4BDD5" w14:textId="77777777" w:rsidR="00980629" w:rsidRPr="00340B0D" w:rsidRDefault="00980629" w:rsidP="00541D1A">
            <w:pPr>
              <w:rPr>
                <w:ins w:id="6392" w:author="jonathan pritchard" w:date="2025-01-23T13:44:00Z" w16du:dateUtc="2025-01-23T13:44:00Z"/>
                <w:rFonts w:cs="Arial"/>
                <w:sz w:val="18"/>
                <w:szCs w:val="18"/>
              </w:rPr>
            </w:pPr>
          </w:p>
        </w:tc>
      </w:tr>
      <w:tr w:rsidR="00980629" w:rsidRPr="00340B0D" w14:paraId="1462FFE8" w14:textId="77777777" w:rsidTr="00541D1A">
        <w:trPr>
          <w:ins w:id="639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AE3F81E" w14:textId="77777777" w:rsidR="00980629" w:rsidRPr="00340B0D" w:rsidRDefault="00980629" w:rsidP="00541D1A">
            <w:pPr>
              <w:pStyle w:val="Default"/>
              <w:rPr>
                <w:ins w:id="6394" w:author="jonathan pritchard" w:date="2025-01-23T13:44:00Z" w16du:dateUtc="2025-01-23T13:44:00Z"/>
                <w:sz w:val="18"/>
                <w:szCs w:val="18"/>
              </w:rPr>
            </w:pPr>
            <w:ins w:id="6395"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6B26221" w14:textId="77777777" w:rsidR="00980629" w:rsidRPr="00340B0D" w:rsidRDefault="00980629" w:rsidP="00541D1A">
            <w:pPr>
              <w:jc w:val="center"/>
              <w:rPr>
                <w:ins w:id="639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46B4D8C" w14:textId="77777777" w:rsidR="00980629" w:rsidRPr="00340B0D" w:rsidRDefault="00980629" w:rsidP="00541D1A">
            <w:pPr>
              <w:pStyle w:val="Default"/>
              <w:rPr>
                <w:ins w:id="6397" w:author="jonathan pritchard" w:date="2025-01-23T13:44:00Z" w16du:dateUtc="2025-01-23T13:44:00Z"/>
                <w:sz w:val="18"/>
                <w:szCs w:val="18"/>
              </w:rPr>
            </w:pPr>
            <w:ins w:id="6398"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8AF197" w14:textId="77777777" w:rsidR="00980629" w:rsidRPr="00340B0D" w:rsidRDefault="00980629" w:rsidP="00541D1A">
            <w:pPr>
              <w:rPr>
                <w:ins w:id="6399" w:author="jonathan pritchard" w:date="2025-01-23T13:44:00Z" w16du:dateUtc="2025-01-23T13:44:00Z"/>
                <w:rFonts w:cs="Arial"/>
                <w:sz w:val="18"/>
                <w:szCs w:val="18"/>
              </w:rPr>
            </w:pPr>
          </w:p>
        </w:tc>
      </w:tr>
      <w:tr w:rsidR="00980629" w:rsidRPr="00340B0D" w14:paraId="7A219E98" w14:textId="77777777" w:rsidTr="00541D1A">
        <w:trPr>
          <w:ins w:id="640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50016C9" w14:textId="77777777" w:rsidR="00980629" w:rsidRPr="00340B0D" w:rsidRDefault="00980629" w:rsidP="00541D1A">
            <w:pPr>
              <w:pStyle w:val="Default"/>
              <w:rPr>
                <w:ins w:id="6401" w:author="jonathan pritchard" w:date="2025-01-23T13:44:00Z" w16du:dateUtc="2025-01-23T13:44:00Z"/>
                <w:sz w:val="18"/>
                <w:szCs w:val="18"/>
              </w:rPr>
            </w:pPr>
            <w:ins w:id="6402"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F76FD00" w14:textId="77777777" w:rsidR="00980629" w:rsidRPr="00340B0D" w:rsidRDefault="00980629" w:rsidP="00541D1A">
            <w:pPr>
              <w:jc w:val="center"/>
              <w:rPr>
                <w:ins w:id="640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2D4DCFC" w14:textId="77777777" w:rsidR="00980629" w:rsidRPr="00340B0D" w:rsidRDefault="00980629" w:rsidP="00541D1A">
            <w:pPr>
              <w:pStyle w:val="Default"/>
              <w:rPr>
                <w:ins w:id="6404" w:author="jonathan pritchard" w:date="2025-01-23T13:44:00Z" w16du:dateUtc="2025-01-23T13:44:00Z"/>
                <w:sz w:val="18"/>
                <w:szCs w:val="18"/>
              </w:rPr>
            </w:pPr>
            <w:ins w:id="6405"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B2EB6A4" w14:textId="77777777" w:rsidR="00980629" w:rsidRPr="00340B0D" w:rsidRDefault="00980629" w:rsidP="00541D1A">
            <w:pPr>
              <w:rPr>
                <w:ins w:id="6406" w:author="jonathan pritchard" w:date="2025-01-23T13:44:00Z" w16du:dateUtc="2025-01-23T13:44:00Z"/>
                <w:rFonts w:cs="Arial"/>
                <w:sz w:val="18"/>
                <w:szCs w:val="18"/>
              </w:rPr>
            </w:pPr>
          </w:p>
        </w:tc>
      </w:tr>
      <w:tr w:rsidR="00980629" w:rsidRPr="00340B0D" w14:paraId="5CFD1493" w14:textId="77777777" w:rsidTr="00541D1A">
        <w:trPr>
          <w:ins w:id="640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6CE3882" w14:textId="77777777" w:rsidR="00980629" w:rsidRPr="00340B0D" w:rsidRDefault="00980629" w:rsidP="00541D1A">
            <w:pPr>
              <w:pStyle w:val="Default"/>
              <w:rPr>
                <w:ins w:id="6408" w:author="jonathan pritchard" w:date="2025-01-23T13:44:00Z" w16du:dateUtc="2025-01-23T13:44:00Z"/>
                <w:sz w:val="18"/>
                <w:szCs w:val="18"/>
              </w:rPr>
            </w:pPr>
            <w:ins w:id="6409"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5AC6D7" w14:textId="77777777" w:rsidR="00980629" w:rsidRPr="00340B0D" w:rsidRDefault="00980629" w:rsidP="00541D1A">
            <w:pPr>
              <w:jc w:val="center"/>
              <w:rPr>
                <w:ins w:id="641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8B0A70" w14:textId="77777777" w:rsidR="00980629" w:rsidRPr="00340B0D" w:rsidRDefault="00980629" w:rsidP="00541D1A">
            <w:pPr>
              <w:rPr>
                <w:ins w:id="641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21C267C" w14:textId="77777777" w:rsidR="00980629" w:rsidRPr="00340B0D" w:rsidRDefault="00980629" w:rsidP="00541D1A">
            <w:pPr>
              <w:rPr>
                <w:ins w:id="6412" w:author="jonathan pritchard" w:date="2025-01-23T13:44:00Z" w16du:dateUtc="2025-01-23T13:44:00Z"/>
                <w:rFonts w:cs="Arial"/>
                <w:sz w:val="18"/>
                <w:szCs w:val="18"/>
              </w:rPr>
            </w:pPr>
          </w:p>
        </w:tc>
      </w:tr>
      <w:tr w:rsidR="00980629" w:rsidRPr="00340B0D" w14:paraId="392EB541" w14:textId="77777777" w:rsidTr="00541D1A">
        <w:trPr>
          <w:ins w:id="641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40B27B6" w14:textId="77777777" w:rsidR="00980629" w:rsidRPr="00340B0D" w:rsidRDefault="00980629" w:rsidP="00541D1A">
            <w:pPr>
              <w:pStyle w:val="Default"/>
              <w:rPr>
                <w:ins w:id="6414" w:author="jonathan pritchard" w:date="2025-01-23T13:44:00Z" w16du:dateUtc="2025-01-23T13:44:00Z"/>
                <w:sz w:val="18"/>
                <w:szCs w:val="18"/>
              </w:rPr>
            </w:pPr>
            <w:ins w:id="6415"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AFF68ED" w14:textId="77777777" w:rsidR="00980629" w:rsidRPr="00340B0D" w:rsidRDefault="00980629" w:rsidP="00541D1A">
            <w:pPr>
              <w:jc w:val="center"/>
              <w:rPr>
                <w:ins w:id="641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3693705" w14:textId="77777777" w:rsidR="00980629" w:rsidRPr="00340B0D" w:rsidRDefault="00980629" w:rsidP="00541D1A">
            <w:pPr>
              <w:rPr>
                <w:ins w:id="641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56709C72" w14:textId="77777777" w:rsidR="00980629" w:rsidRPr="00340B0D" w:rsidRDefault="00980629" w:rsidP="00541D1A">
            <w:pPr>
              <w:rPr>
                <w:ins w:id="6418" w:author="jonathan pritchard" w:date="2025-01-23T13:44:00Z" w16du:dateUtc="2025-01-23T13:44:00Z"/>
                <w:rFonts w:cs="Arial"/>
                <w:sz w:val="18"/>
                <w:szCs w:val="18"/>
              </w:rPr>
            </w:pPr>
          </w:p>
        </w:tc>
      </w:tr>
      <w:tr w:rsidR="00980629" w:rsidRPr="00340B0D" w14:paraId="31501CB7" w14:textId="77777777" w:rsidTr="00541D1A">
        <w:trPr>
          <w:ins w:id="641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FEC5169" w14:textId="77777777" w:rsidR="00980629" w:rsidRPr="00340B0D" w:rsidRDefault="00980629" w:rsidP="00541D1A">
            <w:pPr>
              <w:pStyle w:val="Default"/>
              <w:rPr>
                <w:ins w:id="6420" w:author="jonathan pritchard" w:date="2025-01-23T13:44:00Z" w16du:dateUtc="2025-01-23T13:44:00Z"/>
                <w:sz w:val="18"/>
                <w:szCs w:val="18"/>
              </w:rPr>
            </w:pPr>
            <w:ins w:id="6421"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7FBF7F8" w14:textId="77777777" w:rsidR="00980629" w:rsidRPr="00340B0D" w:rsidRDefault="00980629" w:rsidP="00541D1A">
            <w:pPr>
              <w:jc w:val="center"/>
              <w:rPr>
                <w:ins w:id="642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864C23A" w14:textId="77777777" w:rsidR="00980629" w:rsidRPr="00340B0D" w:rsidRDefault="00980629" w:rsidP="00541D1A">
            <w:pPr>
              <w:rPr>
                <w:ins w:id="6423"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7C22CF" w14:textId="77777777" w:rsidR="00980629" w:rsidRPr="00340B0D" w:rsidRDefault="00980629" w:rsidP="00541D1A">
            <w:pPr>
              <w:rPr>
                <w:ins w:id="6424" w:author="jonathan pritchard" w:date="2025-01-23T13:44:00Z" w16du:dateUtc="2025-01-23T13:44:00Z"/>
                <w:rFonts w:cs="Arial"/>
                <w:sz w:val="18"/>
                <w:szCs w:val="18"/>
              </w:rPr>
            </w:pPr>
          </w:p>
        </w:tc>
      </w:tr>
      <w:tr w:rsidR="00980629" w:rsidRPr="00340B0D" w14:paraId="565150A0" w14:textId="77777777" w:rsidTr="00541D1A">
        <w:trPr>
          <w:ins w:id="642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96A7730" w14:textId="77777777" w:rsidR="00980629" w:rsidRPr="00340B0D" w:rsidRDefault="00980629" w:rsidP="00541D1A">
            <w:pPr>
              <w:pStyle w:val="Default"/>
              <w:ind w:left="720"/>
              <w:rPr>
                <w:ins w:id="6426" w:author="jonathan pritchard" w:date="2025-01-23T13:44:00Z" w16du:dateUtc="2025-01-23T13:44:00Z"/>
                <w:sz w:val="18"/>
                <w:szCs w:val="18"/>
              </w:rPr>
            </w:pPr>
            <w:ins w:id="6427"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6B5D0E" w14:textId="77777777" w:rsidR="00980629" w:rsidRPr="00340B0D" w:rsidRDefault="00980629" w:rsidP="00541D1A">
            <w:pPr>
              <w:jc w:val="center"/>
              <w:rPr>
                <w:ins w:id="642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DDBC27" w14:textId="77777777" w:rsidR="00980629" w:rsidRPr="00340B0D" w:rsidRDefault="00980629" w:rsidP="00541D1A">
            <w:pPr>
              <w:rPr>
                <w:ins w:id="6429"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687E461" w14:textId="77777777" w:rsidR="00980629" w:rsidRPr="00340B0D" w:rsidRDefault="00980629" w:rsidP="00541D1A">
            <w:pPr>
              <w:rPr>
                <w:ins w:id="6430" w:author="jonathan pritchard" w:date="2025-01-23T13:44:00Z" w16du:dateUtc="2025-01-23T13:44:00Z"/>
                <w:rFonts w:cs="Arial"/>
                <w:sz w:val="18"/>
                <w:szCs w:val="18"/>
              </w:rPr>
            </w:pPr>
          </w:p>
        </w:tc>
      </w:tr>
      <w:tr w:rsidR="00980629" w:rsidRPr="00340B0D" w14:paraId="5ED0A17C" w14:textId="77777777" w:rsidTr="00541D1A">
        <w:trPr>
          <w:ins w:id="6431"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088EFFD7" w14:textId="77777777" w:rsidR="00980629" w:rsidRPr="00340B0D" w:rsidRDefault="00980629" w:rsidP="00541D1A">
            <w:pPr>
              <w:pStyle w:val="Default"/>
              <w:ind w:left="720"/>
              <w:rPr>
                <w:ins w:id="6432" w:author="jonathan pritchard" w:date="2025-01-23T13:44:00Z" w16du:dateUtc="2025-01-23T13:44:00Z"/>
                <w:sz w:val="18"/>
                <w:szCs w:val="18"/>
              </w:rPr>
            </w:pPr>
            <w:ins w:id="6433"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0F99C4A" w14:textId="77777777" w:rsidR="00980629" w:rsidRPr="00340B0D" w:rsidRDefault="00980629" w:rsidP="00541D1A">
            <w:pPr>
              <w:jc w:val="center"/>
              <w:rPr>
                <w:ins w:id="643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32EDC423" w14:textId="77777777" w:rsidR="00980629" w:rsidRPr="00340B0D" w:rsidRDefault="00980629" w:rsidP="00541D1A">
            <w:pPr>
              <w:rPr>
                <w:ins w:id="6435"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668A32ED" w14:textId="77777777" w:rsidR="00980629" w:rsidRPr="00340B0D" w:rsidRDefault="00980629" w:rsidP="00541D1A">
            <w:pPr>
              <w:rPr>
                <w:ins w:id="6436" w:author="jonathan pritchard" w:date="2025-01-23T13:44:00Z" w16du:dateUtc="2025-01-23T13:44:00Z"/>
                <w:rFonts w:cs="Arial"/>
                <w:sz w:val="18"/>
                <w:szCs w:val="18"/>
              </w:rPr>
            </w:pPr>
          </w:p>
        </w:tc>
      </w:tr>
      <w:tr w:rsidR="00980629" w:rsidRPr="00340B0D" w14:paraId="3BC68507" w14:textId="77777777" w:rsidTr="00541D1A">
        <w:trPr>
          <w:ins w:id="6437"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4D007C3" w14:textId="77777777" w:rsidR="00980629" w:rsidRPr="00EF63B4" w:rsidRDefault="00980629" w:rsidP="00541D1A">
            <w:pPr>
              <w:jc w:val="center"/>
              <w:rPr>
                <w:ins w:id="6438" w:author="jonathan pritchard" w:date="2025-01-23T13:44:00Z" w16du:dateUtc="2025-01-23T13:44:00Z"/>
                <w:rFonts w:cs="Arial"/>
                <w:sz w:val="18"/>
                <w:szCs w:val="18"/>
              </w:rPr>
            </w:pPr>
            <w:ins w:id="6439" w:author="jonathan pritchard" w:date="2025-01-23T13:44:00Z" w16du:dateUtc="2025-01-23T13:44:00Z">
              <w:r>
                <w:rPr>
                  <w:rFonts w:cs="Arial"/>
                  <w:b/>
                  <w:bCs/>
                  <w:sz w:val="18"/>
                  <w:szCs w:val="18"/>
                </w:rPr>
                <w:t>Additional</w:t>
              </w:r>
            </w:ins>
          </w:p>
        </w:tc>
      </w:tr>
      <w:tr w:rsidR="00980629" w:rsidRPr="00340B0D" w14:paraId="5EDFBADF" w14:textId="77777777" w:rsidTr="00541D1A">
        <w:trPr>
          <w:ins w:id="644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9EA386E" w14:textId="77777777" w:rsidR="00980629" w:rsidRPr="00340B0D" w:rsidRDefault="00980629" w:rsidP="00541D1A">
            <w:pPr>
              <w:pStyle w:val="Default"/>
              <w:ind w:left="720"/>
              <w:rPr>
                <w:ins w:id="6441"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83BA77" w14:textId="77777777" w:rsidR="00980629" w:rsidRPr="00340B0D" w:rsidRDefault="00980629" w:rsidP="00541D1A">
            <w:pPr>
              <w:jc w:val="center"/>
              <w:rPr>
                <w:ins w:id="6442"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0D952D4B" w14:textId="77777777" w:rsidR="00980629" w:rsidRPr="00340B0D" w:rsidRDefault="00980629" w:rsidP="00541D1A">
            <w:pPr>
              <w:rPr>
                <w:ins w:id="6443"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7435B" w14:textId="77777777" w:rsidR="00980629" w:rsidRPr="00340B0D" w:rsidRDefault="00980629" w:rsidP="00541D1A">
            <w:pPr>
              <w:rPr>
                <w:ins w:id="6444" w:author="jonathan pritchard" w:date="2025-01-23T13:44:00Z" w16du:dateUtc="2025-01-23T13:44:00Z"/>
                <w:rFonts w:cs="Arial"/>
                <w:sz w:val="18"/>
                <w:szCs w:val="18"/>
              </w:rPr>
            </w:pPr>
          </w:p>
        </w:tc>
      </w:tr>
      <w:tr w:rsidR="00980629" w:rsidRPr="00340B0D" w14:paraId="0918BE30" w14:textId="77777777" w:rsidTr="00541D1A">
        <w:trPr>
          <w:ins w:id="644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810DB6C" w14:textId="77777777" w:rsidR="00980629" w:rsidRPr="00340B0D" w:rsidRDefault="00980629" w:rsidP="00541D1A">
            <w:pPr>
              <w:pStyle w:val="Default"/>
              <w:ind w:left="720"/>
              <w:rPr>
                <w:ins w:id="6446"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9BE92FA" w14:textId="77777777" w:rsidR="00980629" w:rsidRPr="00340B0D" w:rsidRDefault="00980629" w:rsidP="00541D1A">
            <w:pPr>
              <w:jc w:val="center"/>
              <w:rPr>
                <w:ins w:id="6447"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2F196B5F" w14:textId="77777777" w:rsidR="00980629" w:rsidRPr="00340B0D" w:rsidRDefault="00980629" w:rsidP="00541D1A">
            <w:pPr>
              <w:rPr>
                <w:ins w:id="6448"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D38DA39" w14:textId="77777777" w:rsidR="00980629" w:rsidRPr="00340B0D" w:rsidRDefault="00980629" w:rsidP="00541D1A">
            <w:pPr>
              <w:rPr>
                <w:ins w:id="6449" w:author="jonathan pritchard" w:date="2025-01-23T13:44:00Z" w16du:dateUtc="2025-01-23T13:44:00Z"/>
                <w:rFonts w:cs="Arial"/>
                <w:sz w:val="18"/>
                <w:szCs w:val="18"/>
              </w:rPr>
            </w:pPr>
          </w:p>
        </w:tc>
      </w:tr>
      <w:tr w:rsidR="00980629" w:rsidRPr="00340B0D" w14:paraId="0F3CECF6" w14:textId="77777777" w:rsidTr="00541D1A">
        <w:trPr>
          <w:ins w:id="6450"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44E61F" w14:textId="77777777" w:rsidR="00980629" w:rsidRPr="00340B0D" w:rsidRDefault="00980629" w:rsidP="00541D1A">
            <w:pPr>
              <w:jc w:val="center"/>
              <w:rPr>
                <w:ins w:id="6451" w:author="jonathan pritchard" w:date="2025-01-23T13:44:00Z" w16du:dateUtc="2025-01-23T13:44:00Z"/>
                <w:rFonts w:cs="Arial"/>
                <w:b/>
                <w:bCs/>
                <w:sz w:val="18"/>
                <w:szCs w:val="18"/>
              </w:rPr>
            </w:pPr>
            <w:ins w:id="6452" w:author="jonathan pritchard" w:date="2025-01-23T13:44:00Z" w16du:dateUtc="2025-01-23T13:44:00Z">
              <w:r w:rsidRPr="00340B0D">
                <w:rPr>
                  <w:rFonts w:cs="Arial"/>
                  <w:b/>
                  <w:bCs/>
                  <w:sz w:val="18"/>
                  <w:szCs w:val="18"/>
                </w:rPr>
                <w:t>Setup</w:t>
              </w:r>
            </w:ins>
          </w:p>
        </w:tc>
      </w:tr>
      <w:tr w:rsidR="00980629" w:rsidRPr="00340B0D" w14:paraId="26288DA1" w14:textId="77777777" w:rsidTr="00541D1A">
        <w:trPr>
          <w:ins w:id="6453"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07E00B1D" w14:textId="77777777" w:rsidR="00D25516" w:rsidRDefault="00D25516" w:rsidP="00541D1A">
            <w:pPr>
              <w:rPr>
                <w:rFonts w:cs="Arial"/>
                <w:sz w:val="18"/>
                <w:szCs w:val="18"/>
              </w:rPr>
            </w:pPr>
          </w:p>
          <w:p w14:paraId="5BD69531" w14:textId="04067C6D" w:rsidR="00980629" w:rsidRPr="00110428" w:rsidRDefault="00D25516" w:rsidP="00541D1A">
            <w:pPr>
              <w:rPr>
                <w:ins w:id="6454" w:author="jonathan pritchard" w:date="2025-01-23T13:44:00Z" w16du:dateUtc="2025-01-23T13:44:00Z"/>
                <w:rFonts w:cs="Arial"/>
              </w:rPr>
            </w:pPr>
            <w:r w:rsidRPr="00373F25">
              <w:rPr>
                <w:rFonts w:cs="Arial"/>
                <w:i/>
              </w:rPr>
              <w:t xml:space="preserve">As for test </w:t>
            </w:r>
            <w:proofErr w:type="spellStart"/>
            <w:r w:rsidRPr="00373F25">
              <w:rPr>
                <w:rFonts w:cs="Arial"/>
                <w:i/>
              </w:rPr>
              <w:t>DifferentPriority</w:t>
            </w:r>
            <w:proofErr w:type="spellEnd"/>
          </w:p>
          <w:p w14:paraId="5226661F" w14:textId="77777777" w:rsidR="00980629" w:rsidRPr="00340B0D" w:rsidRDefault="00980629" w:rsidP="00541D1A">
            <w:pPr>
              <w:rPr>
                <w:ins w:id="6455" w:author="jonathan pritchard" w:date="2025-01-23T13:44:00Z" w16du:dateUtc="2025-01-23T13:44:00Z"/>
                <w:rFonts w:cs="Arial"/>
                <w:sz w:val="18"/>
                <w:szCs w:val="18"/>
              </w:rPr>
            </w:pPr>
          </w:p>
        </w:tc>
      </w:tr>
      <w:tr w:rsidR="00980629" w:rsidRPr="00340B0D" w14:paraId="082A6D87" w14:textId="77777777" w:rsidTr="00541D1A">
        <w:trPr>
          <w:ins w:id="6456"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CE0F35" w14:textId="77777777" w:rsidR="00980629" w:rsidRPr="00340B0D" w:rsidRDefault="00980629" w:rsidP="00541D1A">
            <w:pPr>
              <w:jc w:val="center"/>
              <w:rPr>
                <w:ins w:id="6457" w:author="jonathan pritchard" w:date="2025-01-23T13:44:00Z" w16du:dateUtc="2025-01-23T13:44:00Z"/>
                <w:rFonts w:cs="Arial"/>
                <w:b/>
                <w:bCs/>
                <w:sz w:val="18"/>
                <w:szCs w:val="18"/>
              </w:rPr>
            </w:pPr>
            <w:ins w:id="6458" w:author="jonathan pritchard" w:date="2025-01-23T13:44:00Z" w16du:dateUtc="2025-01-23T13:44:00Z">
              <w:r w:rsidRPr="00340B0D">
                <w:rPr>
                  <w:rFonts w:cs="Arial"/>
                  <w:b/>
                  <w:bCs/>
                  <w:sz w:val="18"/>
                  <w:szCs w:val="18"/>
                </w:rPr>
                <w:t>Action</w:t>
              </w:r>
            </w:ins>
          </w:p>
        </w:tc>
      </w:tr>
      <w:tr w:rsidR="00980629" w:rsidRPr="00340B0D" w14:paraId="66DADA81" w14:textId="77777777" w:rsidTr="00541D1A">
        <w:trPr>
          <w:ins w:id="6459"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2DEE31" w14:textId="77777777" w:rsidR="00980629" w:rsidRDefault="00980629" w:rsidP="00541D1A">
            <w:pPr>
              <w:rPr>
                <w:rFonts w:cs="Arial"/>
                <w:b/>
                <w:bCs/>
              </w:rPr>
            </w:pPr>
          </w:p>
          <w:p w14:paraId="62EBABB9" w14:textId="777BA330" w:rsidR="00D25516" w:rsidRDefault="00D25516" w:rsidP="00541D1A">
            <w:pPr>
              <w:rPr>
                <w:rFonts w:cs="Arial"/>
                <w:b/>
                <w:bCs/>
              </w:rPr>
            </w:pPr>
            <w:r w:rsidRPr="00D25516">
              <w:rPr>
                <w:rFonts w:cs="Arial"/>
                <w:b/>
                <w:bCs/>
              </w:rPr>
              <w:t>View the features at position 32°21.850’S 61°23.150’E scale 1:5 000</w:t>
            </w:r>
          </w:p>
          <w:p w14:paraId="5EB87E87" w14:textId="77777777" w:rsidR="00D25516" w:rsidRPr="00110428" w:rsidRDefault="00D25516" w:rsidP="00541D1A">
            <w:pPr>
              <w:rPr>
                <w:ins w:id="6460" w:author="jonathan pritchard" w:date="2025-01-23T13:44:00Z" w16du:dateUtc="2025-01-23T13:44:00Z"/>
                <w:rFonts w:cs="Arial"/>
                <w:b/>
                <w:bCs/>
              </w:rPr>
            </w:pPr>
          </w:p>
        </w:tc>
      </w:tr>
      <w:tr w:rsidR="00980629" w:rsidRPr="00340B0D" w14:paraId="3C8130DE" w14:textId="77777777" w:rsidTr="00541D1A">
        <w:trPr>
          <w:ins w:id="6461"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FD826B" w14:textId="77777777" w:rsidR="00980629" w:rsidRPr="00340B0D" w:rsidRDefault="00980629" w:rsidP="00541D1A">
            <w:pPr>
              <w:jc w:val="center"/>
              <w:rPr>
                <w:ins w:id="6462" w:author="jonathan pritchard" w:date="2025-01-23T13:44:00Z" w16du:dateUtc="2025-01-23T13:44:00Z"/>
                <w:rFonts w:cs="Arial"/>
                <w:sz w:val="18"/>
                <w:szCs w:val="18"/>
              </w:rPr>
            </w:pPr>
            <w:ins w:id="6463" w:author="jonathan pritchard" w:date="2025-01-23T13:44:00Z" w16du:dateUtc="2025-01-23T13:44:00Z">
              <w:r w:rsidRPr="00340B0D">
                <w:rPr>
                  <w:rFonts w:cs="Arial"/>
                  <w:b/>
                  <w:bCs/>
                  <w:sz w:val="18"/>
                  <w:szCs w:val="18"/>
                </w:rPr>
                <w:t>Results</w:t>
              </w:r>
            </w:ins>
          </w:p>
        </w:tc>
      </w:tr>
      <w:tr w:rsidR="00D25516" w:rsidRPr="00340B0D" w14:paraId="2A847C3B" w14:textId="77777777" w:rsidTr="00116BE3">
        <w:trPr>
          <w:ins w:id="6464"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393720E2" w14:textId="77777777" w:rsidR="00D25516" w:rsidRDefault="00D25516" w:rsidP="00D25516">
            <w:pPr>
              <w:rPr>
                <w:rFonts w:cs="Arial"/>
                <w:i/>
              </w:rPr>
            </w:pPr>
          </w:p>
          <w:p w14:paraId="08A15A69" w14:textId="31162285" w:rsidR="00D25516" w:rsidRDefault="00D25516" w:rsidP="00D25516">
            <w:pPr>
              <w:rPr>
                <w:rFonts w:cs="Arial"/>
                <w:i/>
              </w:rPr>
            </w:pPr>
            <w:r w:rsidRPr="00373F25">
              <w:rPr>
                <w:rFonts w:cs="Arial"/>
                <w:i/>
              </w:rPr>
              <w:t>Confirm that items 1-12 display as shown in the graphic below :</w:t>
            </w:r>
          </w:p>
          <w:p w14:paraId="6780DE23" w14:textId="77777777" w:rsidR="00D25516" w:rsidRDefault="00D25516" w:rsidP="00D25516">
            <w:pPr>
              <w:rPr>
                <w:rFonts w:cs="Arial"/>
                <w:sz w:val="18"/>
                <w:szCs w:val="18"/>
              </w:rPr>
            </w:pPr>
          </w:p>
          <w:p w14:paraId="2D66FC15" w14:textId="76713C7D" w:rsidR="00D25516" w:rsidRDefault="00D25516" w:rsidP="00D25516">
            <w:pPr>
              <w:rPr>
                <w:rFonts w:cs="Arial"/>
                <w:sz w:val="18"/>
                <w:szCs w:val="18"/>
              </w:rPr>
            </w:pPr>
            <w:r w:rsidRPr="00373F25">
              <w:rPr>
                <w:rFonts w:cs="Arial"/>
                <w:noProof/>
                <w:lang w:val="en-IN" w:eastAsia="en-IN"/>
              </w:rPr>
              <w:drawing>
                <wp:inline distT="0" distB="0" distL="0" distR="0" wp14:anchorId="712A8B56" wp14:editId="0830654C">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02DDD02" w14:textId="3398896C" w:rsidR="00D25516" w:rsidRPr="00340B0D" w:rsidRDefault="00D25516" w:rsidP="00D25516">
            <w:pPr>
              <w:rPr>
                <w:ins w:id="6465" w:author="jonathan pritchard" w:date="2025-01-23T13:44:00Z" w16du:dateUtc="2025-01-23T13:44:00Z"/>
                <w:rFonts w:cs="Arial"/>
                <w:sz w:val="18"/>
                <w:szCs w:val="18"/>
              </w:rPr>
            </w:pPr>
            <w:proofErr w:type="spellStart"/>
            <w:r>
              <w:rPr>
                <w:rFonts w:cs="Arial"/>
                <w:sz w:val="18"/>
                <w:szCs w:val="18"/>
              </w:rPr>
              <w:t>tbd</w:t>
            </w:r>
            <w:proofErr w:type="spellEnd"/>
          </w:p>
        </w:tc>
      </w:tr>
    </w:tbl>
    <w:p w14:paraId="2172F5CF" w14:textId="77777777" w:rsidR="006C7785" w:rsidRDefault="006C7785" w:rsidP="006C7785"/>
    <w:p w14:paraId="524CB8C6" w14:textId="77777777" w:rsidR="006C7785" w:rsidRPr="00980629" w:rsidRDefault="006C7785" w:rsidP="006C7785">
      <w:pPr>
        <w:pStyle w:val="Heading1"/>
        <w:numPr>
          <w:ilvl w:val="2"/>
          <w:numId w:val="73"/>
        </w:numPr>
        <w:tabs>
          <w:tab w:val="left" w:pos="567"/>
        </w:tabs>
        <w:spacing w:after="120"/>
        <w:ind w:left="284" w:hanging="284"/>
        <w:rPr>
          <w:ins w:id="6466" w:author="jonathan pritchard" w:date="2025-01-23T13:44:00Z" w16du:dateUtc="2025-01-23T13:44:00Z"/>
          <w:rFonts w:cs="Arial"/>
          <w:color w:val="000000" w:themeColor="text1"/>
          <w:highlight w:val="yellow"/>
          <w:rPrChange w:id="6467" w:author="jonathan pritchard" w:date="2025-01-23T13:44:00Z" w16du:dateUtc="2025-01-23T13:44:00Z">
            <w:rPr>
              <w:ins w:id="6468" w:author="jonathan pritchard" w:date="2025-01-23T13:44:00Z" w16du:dateUtc="2025-01-23T13:44:00Z"/>
              <w:rFonts w:cs="Arial"/>
              <w:color w:val="000000" w:themeColor="text1"/>
            </w:rPr>
          </w:rPrChange>
        </w:rPr>
      </w:pPr>
      <w:r>
        <w:br w:type="page"/>
      </w:r>
      <w:r w:rsidRPr="00980629">
        <w:rPr>
          <w:rFonts w:cs="Arial"/>
          <w:color w:val="000000" w:themeColor="text1"/>
          <w:highlight w:val="yellow"/>
          <w:rPrChange w:id="6469" w:author="jonathan pritchard" w:date="2025-01-23T13:44:00Z" w16du:dateUtc="2025-01-23T13:44:00Z">
            <w:rPr>
              <w:rFonts w:cs="Arial"/>
              <w:color w:val="000000" w:themeColor="text1"/>
            </w:rPr>
          </w:rPrChange>
        </w:rPr>
        <w:lastRenderedPageBreak/>
        <w:t>Display of Centred Symbols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AA5EBC0" w14:textId="77777777" w:rsidTr="00541D1A">
        <w:trPr>
          <w:trHeight w:val="416"/>
          <w:ins w:id="6470"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FDC9BD2" w14:textId="77777777" w:rsidR="00980629" w:rsidRPr="00340B0D" w:rsidRDefault="00980629" w:rsidP="00541D1A">
            <w:pPr>
              <w:jc w:val="center"/>
              <w:rPr>
                <w:ins w:id="6471" w:author="jonathan pritchard" w:date="2025-01-23T13:44:00Z" w16du:dateUtc="2025-01-23T13:44:00Z"/>
                <w:rFonts w:cs="Arial"/>
                <w:b/>
                <w:bCs/>
                <w:sz w:val="18"/>
                <w:szCs w:val="18"/>
              </w:rPr>
            </w:pPr>
            <w:ins w:id="6472"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D52B9B4" w14:textId="45D4D6B2" w:rsidR="00980629" w:rsidRPr="00C87169" w:rsidRDefault="00A02E90" w:rsidP="00541D1A">
            <w:pPr>
              <w:jc w:val="center"/>
              <w:rPr>
                <w:ins w:id="6473" w:author="jonathan pritchard" w:date="2025-01-23T13:44:00Z" w16du:dateUtc="2025-01-23T13:44:00Z"/>
                <w:rFonts w:cs="Arial"/>
                <w:bCs/>
              </w:rPr>
            </w:pPr>
            <w:r w:rsidRPr="00373F25">
              <w:rPr>
                <w:rFonts w:cs="Arial"/>
              </w:rPr>
              <w:t>CentredSymbols1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AB163E" w14:textId="77777777" w:rsidR="00980629" w:rsidRPr="00340B0D" w:rsidRDefault="00980629" w:rsidP="00541D1A">
            <w:pPr>
              <w:jc w:val="center"/>
              <w:rPr>
                <w:ins w:id="6474" w:author="jonathan pritchard" w:date="2025-01-23T13:44:00Z" w16du:dateUtc="2025-01-23T13:44:00Z"/>
                <w:rFonts w:cs="Arial"/>
                <w:b/>
                <w:bCs/>
                <w:sz w:val="18"/>
                <w:szCs w:val="18"/>
              </w:rPr>
            </w:pPr>
            <w:ins w:id="6475"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3F1ED7" w14:textId="77777777" w:rsidR="00A02E90" w:rsidRPr="00373F25" w:rsidRDefault="00A02E90" w:rsidP="00A02E90">
            <w:pPr>
              <w:spacing w:line="240" w:lineRule="auto"/>
              <w:rPr>
                <w:rFonts w:cs="Arial"/>
                <w:color w:val="000000"/>
              </w:rPr>
            </w:pPr>
            <w:r w:rsidRPr="00373F25">
              <w:rPr>
                <w:rFonts w:cs="Arial"/>
                <w:color w:val="000000"/>
              </w:rPr>
              <w:t>S-98 C-7.2.4</w:t>
            </w:r>
          </w:p>
          <w:p w14:paraId="438118EC" w14:textId="77777777" w:rsidR="00980629" w:rsidRPr="00340B0D" w:rsidRDefault="00980629" w:rsidP="00541D1A">
            <w:pPr>
              <w:jc w:val="center"/>
              <w:rPr>
                <w:ins w:id="6476" w:author="jonathan pritchard" w:date="2025-01-23T13:44:00Z" w16du:dateUtc="2025-01-23T13:44:00Z"/>
                <w:rFonts w:cs="Arial"/>
                <w:sz w:val="18"/>
                <w:szCs w:val="18"/>
              </w:rPr>
            </w:pPr>
          </w:p>
        </w:tc>
      </w:tr>
      <w:tr w:rsidR="00980629" w:rsidRPr="00340B0D" w14:paraId="19A315DF" w14:textId="77777777" w:rsidTr="00541D1A">
        <w:trPr>
          <w:ins w:id="6477"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5212AB" w14:textId="77777777" w:rsidR="00980629" w:rsidRPr="00340B0D" w:rsidRDefault="00980629" w:rsidP="00541D1A">
            <w:pPr>
              <w:rPr>
                <w:ins w:id="6478" w:author="jonathan pritchard" w:date="2025-01-23T13:44:00Z" w16du:dateUtc="2025-01-23T13:44:00Z"/>
                <w:rFonts w:cs="Arial"/>
                <w:b/>
                <w:bCs/>
                <w:sz w:val="18"/>
                <w:szCs w:val="18"/>
              </w:rPr>
            </w:pPr>
            <w:ins w:id="6479" w:author="jonathan pritchard" w:date="2025-01-23T13:44:00Z" w16du:dateUtc="2025-01-23T13:44:00Z">
              <w:r w:rsidRPr="00340B0D">
                <w:rPr>
                  <w:rFonts w:cs="Arial"/>
                  <w:b/>
                  <w:bCs/>
                  <w:sz w:val="18"/>
                  <w:szCs w:val="18"/>
                </w:rPr>
                <w:t>Test Description</w:t>
              </w:r>
            </w:ins>
          </w:p>
        </w:tc>
      </w:tr>
      <w:tr w:rsidR="00980629" w:rsidRPr="00340B0D" w14:paraId="11755FDF" w14:textId="77777777" w:rsidTr="00541D1A">
        <w:trPr>
          <w:ins w:id="6480"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8AC722" w14:textId="77777777" w:rsidR="00980629" w:rsidRPr="009C22F4" w:rsidRDefault="00980629" w:rsidP="00541D1A">
            <w:pPr>
              <w:rPr>
                <w:ins w:id="6481" w:author="jonathan pritchard" w:date="2025-01-23T13:44:00Z" w16du:dateUtc="2025-01-23T13:44:00Z"/>
                <w:rFonts w:cs="Arial"/>
                <w:i/>
              </w:rPr>
            </w:pPr>
          </w:p>
          <w:p w14:paraId="7E31BD3E" w14:textId="5535DC33" w:rsidR="00980629" w:rsidRDefault="00A02E90" w:rsidP="00541D1A">
            <w:pPr>
              <w:rPr>
                <w:rFonts w:cs="Arial"/>
                <w:i/>
              </w:rPr>
            </w:pPr>
            <w:r w:rsidRPr="00373F25">
              <w:rPr>
                <w:rFonts w:cs="Arial"/>
                <w:i/>
              </w:rPr>
              <w:t>Display of centred symbol in the centre of an area</w:t>
            </w:r>
          </w:p>
          <w:p w14:paraId="070622E5" w14:textId="77777777" w:rsidR="00A02E90" w:rsidRPr="009C22F4" w:rsidRDefault="00A02E90" w:rsidP="00541D1A">
            <w:pPr>
              <w:rPr>
                <w:ins w:id="6482" w:author="jonathan pritchard" w:date="2025-01-23T13:44:00Z" w16du:dateUtc="2025-01-23T13:44:00Z"/>
                <w:rFonts w:cs="Arial"/>
                <w:i/>
              </w:rPr>
            </w:pPr>
          </w:p>
        </w:tc>
      </w:tr>
      <w:tr w:rsidR="00980629" w:rsidRPr="00340B0D" w14:paraId="0EDBBE64" w14:textId="77777777" w:rsidTr="00541D1A">
        <w:trPr>
          <w:ins w:id="6483"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EB95B9" w14:textId="77777777" w:rsidR="00980629" w:rsidRPr="00340B0D" w:rsidRDefault="00980629" w:rsidP="00541D1A">
            <w:pPr>
              <w:jc w:val="center"/>
              <w:rPr>
                <w:ins w:id="6484" w:author="jonathan pritchard" w:date="2025-01-23T13:44:00Z" w16du:dateUtc="2025-01-23T13:44:00Z"/>
                <w:rFonts w:cs="Arial"/>
                <w:b/>
                <w:bCs/>
                <w:sz w:val="18"/>
                <w:szCs w:val="18"/>
              </w:rPr>
            </w:pPr>
            <w:ins w:id="6485" w:author="jonathan pritchard" w:date="2025-01-23T13:44:00Z" w16du:dateUtc="2025-01-23T13:44:00Z">
              <w:r w:rsidRPr="00340B0D">
                <w:rPr>
                  <w:rFonts w:cs="Arial"/>
                  <w:b/>
                  <w:bCs/>
                  <w:sz w:val="18"/>
                  <w:szCs w:val="18"/>
                </w:rPr>
                <w:t>Loaded Data</w:t>
              </w:r>
            </w:ins>
          </w:p>
        </w:tc>
      </w:tr>
      <w:tr w:rsidR="00980629" w:rsidRPr="00340B0D" w14:paraId="02285BD2" w14:textId="77777777" w:rsidTr="00541D1A">
        <w:trPr>
          <w:ins w:id="6486"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23B030" w14:textId="77777777" w:rsidR="00980629" w:rsidRPr="00340B0D" w:rsidRDefault="00980629" w:rsidP="00541D1A">
            <w:pPr>
              <w:jc w:val="center"/>
              <w:rPr>
                <w:ins w:id="6487" w:author="jonathan pritchard" w:date="2025-01-23T13:44:00Z" w16du:dateUtc="2025-01-23T13:44:00Z"/>
                <w:rFonts w:cs="Arial"/>
                <w:b/>
                <w:bCs/>
                <w:sz w:val="18"/>
                <w:szCs w:val="18"/>
              </w:rPr>
            </w:pPr>
            <w:ins w:id="6488"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2ADB35" w14:textId="77777777" w:rsidR="00980629" w:rsidRPr="00340B0D" w:rsidRDefault="00980629" w:rsidP="00541D1A">
            <w:pPr>
              <w:jc w:val="center"/>
              <w:rPr>
                <w:ins w:id="6489" w:author="jonathan pritchard" w:date="2025-01-23T13:44:00Z" w16du:dateUtc="2025-01-23T13:44:00Z"/>
                <w:rFonts w:cs="Arial"/>
                <w:b/>
                <w:bCs/>
                <w:sz w:val="18"/>
                <w:szCs w:val="18"/>
              </w:rPr>
            </w:pPr>
          </w:p>
        </w:tc>
      </w:tr>
      <w:tr w:rsidR="00980629" w:rsidRPr="00340B0D" w14:paraId="14FD09BD" w14:textId="77777777" w:rsidTr="00541D1A">
        <w:trPr>
          <w:ins w:id="6490"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157396A" w14:textId="77777777" w:rsidR="00980629" w:rsidRPr="00340B0D" w:rsidRDefault="00980629" w:rsidP="00541D1A">
            <w:pPr>
              <w:rPr>
                <w:ins w:id="6491"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A428534" w14:textId="77777777" w:rsidR="00980629" w:rsidRPr="00340B0D" w:rsidRDefault="00980629" w:rsidP="00541D1A">
            <w:pPr>
              <w:rPr>
                <w:ins w:id="6492" w:author="jonathan pritchard" w:date="2025-01-23T13:44:00Z" w16du:dateUtc="2025-01-23T13:44:00Z"/>
                <w:rFonts w:cs="Arial"/>
                <w:sz w:val="18"/>
                <w:szCs w:val="18"/>
              </w:rPr>
            </w:pPr>
          </w:p>
        </w:tc>
      </w:tr>
      <w:tr w:rsidR="00980629" w:rsidRPr="00340B0D" w14:paraId="1CD0C665" w14:textId="77777777" w:rsidTr="00541D1A">
        <w:trPr>
          <w:ins w:id="6493"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A6B5613" w14:textId="77777777" w:rsidR="00980629" w:rsidRPr="00340B0D" w:rsidRDefault="00980629" w:rsidP="00541D1A">
            <w:pPr>
              <w:rPr>
                <w:ins w:id="6494"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2D1FC82" w14:textId="77777777" w:rsidR="00980629" w:rsidRPr="00340B0D" w:rsidRDefault="00980629" w:rsidP="00541D1A">
            <w:pPr>
              <w:rPr>
                <w:ins w:id="6495" w:author="jonathan pritchard" w:date="2025-01-23T13:44:00Z" w16du:dateUtc="2025-01-23T13:44:00Z"/>
                <w:rFonts w:cs="Arial"/>
                <w:sz w:val="18"/>
                <w:szCs w:val="18"/>
              </w:rPr>
            </w:pPr>
          </w:p>
        </w:tc>
      </w:tr>
      <w:tr w:rsidR="00980629" w:rsidRPr="00340B0D" w14:paraId="4CFA60BF" w14:textId="77777777" w:rsidTr="00541D1A">
        <w:trPr>
          <w:ins w:id="6496"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57C8E4" w14:textId="77777777" w:rsidR="00980629" w:rsidRPr="00340B0D" w:rsidRDefault="00980629" w:rsidP="00541D1A">
            <w:pPr>
              <w:jc w:val="center"/>
              <w:rPr>
                <w:ins w:id="6497" w:author="jonathan pritchard" w:date="2025-01-23T13:44:00Z" w16du:dateUtc="2025-01-23T13:44:00Z"/>
                <w:rFonts w:cs="Arial"/>
                <w:b/>
                <w:bCs/>
                <w:sz w:val="18"/>
                <w:szCs w:val="18"/>
              </w:rPr>
            </w:pPr>
            <w:ins w:id="6498"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C28F26" w14:textId="77777777" w:rsidR="00980629" w:rsidRPr="00340B0D" w:rsidRDefault="00980629" w:rsidP="00541D1A">
            <w:pPr>
              <w:jc w:val="center"/>
              <w:rPr>
                <w:ins w:id="6499" w:author="jonathan pritchard" w:date="2025-01-23T13:44:00Z" w16du:dateUtc="2025-01-23T13:44:00Z"/>
                <w:rFonts w:cs="Arial"/>
                <w:b/>
                <w:bCs/>
                <w:sz w:val="18"/>
                <w:szCs w:val="18"/>
              </w:rPr>
            </w:pPr>
            <w:ins w:id="6500"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C3A6A2E" w14:textId="77777777" w:rsidTr="00541D1A">
        <w:trPr>
          <w:ins w:id="6501" w:author="jonathan pritchard" w:date="2025-01-23T13:44:00Z"/>
        </w:trPr>
        <w:customXmlInsRangeStart w:id="6502" w:author="jonathan pritchard" w:date="2025-01-23T13:44:00Z"/>
        <w:sdt>
          <w:sdtPr>
            <w:rPr>
              <w:rFonts w:cs="Arial"/>
              <w:sz w:val="18"/>
              <w:szCs w:val="18"/>
            </w:rPr>
            <w:alias w:val="Diplay Category"/>
            <w:tag w:val="Diplay Categor"/>
            <w:id w:val="-667866761"/>
            <w:placeholder>
              <w:docPart w:val="CECE312CF3174F6A8C3442CBCB40AC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50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C5E6537" w14:textId="77777777" w:rsidR="00980629" w:rsidRPr="00340B0D" w:rsidRDefault="00980629" w:rsidP="00541D1A">
                <w:pPr>
                  <w:rPr>
                    <w:ins w:id="6503" w:author="jonathan pritchard" w:date="2025-01-23T13:44:00Z" w16du:dateUtc="2025-01-23T13:44:00Z"/>
                    <w:rFonts w:cs="Arial"/>
                    <w:sz w:val="18"/>
                    <w:szCs w:val="18"/>
                  </w:rPr>
                </w:pPr>
                <w:ins w:id="6504" w:author="jonathan pritchard" w:date="2025-01-23T13:44:00Z" w16du:dateUtc="2025-01-23T13:44:00Z">
                  <w:r>
                    <w:rPr>
                      <w:rFonts w:cs="Arial"/>
                      <w:sz w:val="18"/>
                      <w:szCs w:val="18"/>
                    </w:rPr>
                    <w:t>Other</w:t>
                  </w:r>
                </w:ins>
              </w:p>
            </w:tc>
            <w:customXmlInsRangeStart w:id="6505" w:author="jonathan pritchard" w:date="2025-01-23T13:44:00Z"/>
          </w:sdtContent>
        </w:sdt>
        <w:customXmlInsRangeEnd w:id="6505"/>
        <w:tc>
          <w:tcPr>
            <w:tcW w:w="3871" w:type="dxa"/>
            <w:gridSpan w:val="5"/>
            <w:tcBorders>
              <w:left w:val="single" w:sz="12" w:space="0" w:color="auto"/>
              <w:bottom w:val="single" w:sz="4" w:space="0" w:color="auto"/>
              <w:right w:val="single" w:sz="4" w:space="0" w:color="auto"/>
            </w:tcBorders>
            <w:shd w:val="clear" w:color="auto" w:fill="auto"/>
          </w:tcPr>
          <w:p w14:paraId="0C5DC30E" w14:textId="77777777" w:rsidR="00980629" w:rsidRPr="00340B0D" w:rsidRDefault="00980629" w:rsidP="00541D1A">
            <w:pPr>
              <w:rPr>
                <w:ins w:id="6506" w:author="jonathan pritchard" w:date="2025-01-23T13:44:00Z" w16du:dateUtc="2025-01-23T13:44:00Z"/>
                <w:rFonts w:cs="Arial"/>
                <w:sz w:val="18"/>
                <w:szCs w:val="18"/>
              </w:rPr>
            </w:pPr>
            <w:ins w:id="6507"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4109BEC" w14:textId="77777777" w:rsidR="00980629" w:rsidRPr="00340B0D" w:rsidRDefault="00980629" w:rsidP="00541D1A">
            <w:pPr>
              <w:jc w:val="center"/>
              <w:rPr>
                <w:ins w:id="6508" w:author="jonathan pritchard" w:date="2025-01-23T13:44:00Z" w16du:dateUtc="2025-01-23T13:44:00Z"/>
                <w:rFonts w:cs="Arial"/>
                <w:sz w:val="18"/>
                <w:szCs w:val="18"/>
              </w:rPr>
            </w:pPr>
          </w:p>
        </w:tc>
      </w:tr>
      <w:tr w:rsidR="00980629" w:rsidRPr="00340B0D" w14:paraId="3C0278DC" w14:textId="77777777" w:rsidTr="00541D1A">
        <w:trPr>
          <w:ins w:id="6509"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081817" w14:textId="77777777" w:rsidR="00980629" w:rsidRPr="00340B0D" w:rsidRDefault="00980629" w:rsidP="00541D1A">
            <w:pPr>
              <w:jc w:val="center"/>
              <w:rPr>
                <w:ins w:id="6510" w:author="jonathan pritchard" w:date="2025-01-23T13:44:00Z" w16du:dateUtc="2025-01-23T13:44:00Z"/>
                <w:rFonts w:cs="Arial"/>
                <w:b/>
                <w:bCs/>
                <w:sz w:val="18"/>
                <w:szCs w:val="18"/>
              </w:rPr>
            </w:pPr>
            <w:ins w:id="6511"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990F8BB" w14:textId="77777777" w:rsidR="00980629" w:rsidRPr="00340B0D" w:rsidRDefault="00980629" w:rsidP="00541D1A">
            <w:pPr>
              <w:rPr>
                <w:ins w:id="6512" w:author="jonathan pritchard" w:date="2025-01-23T13:44:00Z" w16du:dateUtc="2025-01-23T13:44:00Z"/>
                <w:rFonts w:cs="Arial"/>
                <w:sz w:val="18"/>
                <w:szCs w:val="18"/>
              </w:rPr>
            </w:pPr>
            <w:ins w:id="6513"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9A2F7A0" w14:textId="77777777" w:rsidR="00980629" w:rsidRPr="00340B0D" w:rsidRDefault="00980629" w:rsidP="00541D1A">
            <w:pPr>
              <w:jc w:val="center"/>
              <w:rPr>
                <w:ins w:id="6514" w:author="jonathan pritchard" w:date="2025-01-23T13:44:00Z" w16du:dateUtc="2025-01-23T13:44:00Z"/>
                <w:rFonts w:cs="Arial"/>
                <w:sz w:val="18"/>
                <w:szCs w:val="18"/>
              </w:rPr>
            </w:pPr>
          </w:p>
        </w:tc>
      </w:tr>
      <w:tr w:rsidR="00980629" w:rsidRPr="00340B0D" w14:paraId="41C29A46" w14:textId="77777777" w:rsidTr="00541D1A">
        <w:trPr>
          <w:ins w:id="651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3718E" w14:textId="77777777" w:rsidR="00980629" w:rsidRPr="00340B0D" w:rsidRDefault="00980629" w:rsidP="00541D1A">
            <w:pPr>
              <w:rPr>
                <w:ins w:id="6516" w:author="jonathan pritchard" w:date="2025-01-23T13:44:00Z" w16du:dateUtc="2025-01-23T13:44:00Z"/>
                <w:rFonts w:cs="Arial"/>
                <w:sz w:val="18"/>
                <w:szCs w:val="18"/>
              </w:rPr>
            </w:pPr>
            <w:ins w:id="6517"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882210" w14:textId="77777777" w:rsidR="00980629" w:rsidRPr="00340B0D" w:rsidRDefault="00980629" w:rsidP="00541D1A">
            <w:pPr>
              <w:rPr>
                <w:ins w:id="6518" w:author="jonathan pritchard" w:date="2025-01-23T13:44:00Z" w16du:dateUtc="2025-01-23T13:44:00Z"/>
                <w:rFonts w:cs="Arial"/>
                <w:sz w:val="18"/>
                <w:szCs w:val="18"/>
              </w:rPr>
            </w:pPr>
          </w:p>
        </w:tc>
        <w:tc>
          <w:tcPr>
            <w:tcW w:w="3871" w:type="dxa"/>
            <w:gridSpan w:val="5"/>
            <w:tcBorders>
              <w:left w:val="single" w:sz="12" w:space="0" w:color="auto"/>
            </w:tcBorders>
          </w:tcPr>
          <w:p w14:paraId="1E8F929C" w14:textId="77777777" w:rsidR="00980629" w:rsidRPr="00340B0D" w:rsidRDefault="00980629" w:rsidP="00541D1A">
            <w:pPr>
              <w:rPr>
                <w:ins w:id="6519" w:author="jonathan pritchard" w:date="2025-01-23T13:44:00Z" w16du:dateUtc="2025-01-23T13:44:00Z"/>
                <w:rFonts w:cs="Arial"/>
                <w:sz w:val="18"/>
                <w:szCs w:val="18"/>
              </w:rPr>
            </w:pPr>
            <w:ins w:id="6520"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04F83980" w14:textId="77777777" w:rsidR="00980629" w:rsidRPr="00340B0D" w:rsidRDefault="00980629" w:rsidP="00541D1A">
            <w:pPr>
              <w:jc w:val="center"/>
              <w:rPr>
                <w:ins w:id="6521" w:author="jonathan pritchard" w:date="2025-01-23T13:44:00Z" w16du:dateUtc="2025-01-23T13:44:00Z"/>
                <w:rFonts w:cs="Arial"/>
                <w:sz w:val="18"/>
                <w:szCs w:val="18"/>
              </w:rPr>
            </w:pPr>
          </w:p>
        </w:tc>
      </w:tr>
      <w:tr w:rsidR="00980629" w:rsidRPr="00340B0D" w14:paraId="2EE0D256" w14:textId="77777777" w:rsidTr="00541D1A">
        <w:trPr>
          <w:ins w:id="652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A540CD" w14:textId="77777777" w:rsidR="00980629" w:rsidRPr="00340B0D" w:rsidRDefault="00980629" w:rsidP="00541D1A">
            <w:pPr>
              <w:rPr>
                <w:ins w:id="6523" w:author="jonathan pritchard" w:date="2025-01-23T13:44:00Z" w16du:dateUtc="2025-01-23T13:44:00Z"/>
                <w:rFonts w:cs="Arial"/>
                <w:sz w:val="18"/>
                <w:szCs w:val="18"/>
              </w:rPr>
            </w:pPr>
            <w:ins w:id="6524"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3DC5B" w14:textId="77777777" w:rsidR="00980629" w:rsidRPr="00340B0D" w:rsidRDefault="00980629" w:rsidP="00541D1A">
            <w:pPr>
              <w:rPr>
                <w:ins w:id="6525" w:author="jonathan pritchard" w:date="2025-01-23T13:44:00Z" w16du:dateUtc="2025-01-23T13:44:00Z"/>
                <w:rFonts w:cs="Arial"/>
                <w:sz w:val="18"/>
                <w:szCs w:val="18"/>
              </w:rPr>
            </w:pPr>
          </w:p>
        </w:tc>
        <w:tc>
          <w:tcPr>
            <w:tcW w:w="3871" w:type="dxa"/>
            <w:gridSpan w:val="5"/>
            <w:tcBorders>
              <w:left w:val="single" w:sz="12" w:space="0" w:color="auto"/>
            </w:tcBorders>
          </w:tcPr>
          <w:p w14:paraId="5E194767" w14:textId="77777777" w:rsidR="00980629" w:rsidRPr="00340B0D" w:rsidRDefault="00980629" w:rsidP="00541D1A">
            <w:pPr>
              <w:rPr>
                <w:ins w:id="6526" w:author="jonathan pritchard" w:date="2025-01-23T13:44:00Z" w16du:dateUtc="2025-01-23T13:44:00Z"/>
                <w:rFonts w:cs="Arial"/>
                <w:sz w:val="18"/>
                <w:szCs w:val="18"/>
              </w:rPr>
            </w:pPr>
            <w:ins w:id="6527"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0AD52B0A" w14:textId="77777777" w:rsidR="00980629" w:rsidRPr="00340B0D" w:rsidRDefault="00980629" w:rsidP="00541D1A">
            <w:pPr>
              <w:jc w:val="center"/>
              <w:rPr>
                <w:ins w:id="6528" w:author="jonathan pritchard" w:date="2025-01-23T13:44:00Z" w16du:dateUtc="2025-01-23T13:44:00Z"/>
                <w:rFonts w:cs="Arial"/>
                <w:sz w:val="18"/>
                <w:szCs w:val="18"/>
              </w:rPr>
            </w:pPr>
          </w:p>
        </w:tc>
      </w:tr>
      <w:tr w:rsidR="00980629" w:rsidRPr="00340B0D" w14:paraId="25784A05" w14:textId="77777777" w:rsidTr="00541D1A">
        <w:trPr>
          <w:ins w:id="652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1ED76" w14:textId="77777777" w:rsidR="00980629" w:rsidRPr="00340B0D" w:rsidRDefault="00980629" w:rsidP="00541D1A">
            <w:pPr>
              <w:rPr>
                <w:ins w:id="6530" w:author="jonathan pritchard" w:date="2025-01-23T13:44:00Z" w16du:dateUtc="2025-01-23T13:44:00Z"/>
                <w:rFonts w:cs="Arial"/>
                <w:sz w:val="18"/>
                <w:szCs w:val="18"/>
              </w:rPr>
            </w:pPr>
            <w:ins w:id="6531"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F6E88" w14:textId="77777777" w:rsidR="00980629" w:rsidRPr="00340B0D" w:rsidRDefault="00980629" w:rsidP="00541D1A">
            <w:pPr>
              <w:rPr>
                <w:ins w:id="6532" w:author="jonathan pritchard" w:date="2025-01-23T13:44:00Z" w16du:dateUtc="2025-01-23T13:44:00Z"/>
                <w:rFonts w:cs="Arial"/>
                <w:sz w:val="18"/>
                <w:szCs w:val="18"/>
              </w:rPr>
            </w:pPr>
          </w:p>
        </w:tc>
        <w:tc>
          <w:tcPr>
            <w:tcW w:w="3871" w:type="dxa"/>
            <w:gridSpan w:val="5"/>
            <w:tcBorders>
              <w:left w:val="single" w:sz="12" w:space="0" w:color="auto"/>
            </w:tcBorders>
          </w:tcPr>
          <w:p w14:paraId="6BB026C1" w14:textId="77777777" w:rsidR="00980629" w:rsidRPr="00340B0D" w:rsidRDefault="00980629" w:rsidP="00541D1A">
            <w:pPr>
              <w:rPr>
                <w:ins w:id="6533" w:author="jonathan pritchard" w:date="2025-01-23T13:44:00Z" w16du:dateUtc="2025-01-23T13:44:00Z"/>
                <w:rFonts w:cs="Arial"/>
                <w:b/>
                <w:bCs/>
                <w:sz w:val="18"/>
                <w:szCs w:val="18"/>
              </w:rPr>
            </w:pPr>
            <w:ins w:id="6534"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FCBB8AA" w14:textId="77777777" w:rsidR="00980629" w:rsidRPr="00340B0D" w:rsidRDefault="00980629" w:rsidP="00541D1A">
            <w:pPr>
              <w:jc w:val="center"/>
              <w:rPr>
                <w:ins w:id="6535" w:author="jonathan pritchard" w:date="2025-01-23T13:44:00Z" w16du:dateUtc="2025-01-23T13:44:00Z"/>
                <w:rFonts w:cs="Arial"/>
                <w:sz w:val="18"/>
                <w:szCs w:val="18"/>
              </w:rPr>
            </w:pPr>
          </w:p>
        </w:tc>
      </w:tr>
      <w:tr w:rsidR="00980629" w:rsidRPr="00340B0D" w14:paraId="1ACCC9AB" w14:textId="77777777" w:rsidTr="00541D1A">
        <w:trPr>
          <w:ins w:id="653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BC69C0" w14:textId="77777777" w:rsidR="00980629" w:rsidRPr="00340B0D" w:rsidRDefault="00980629" w:rsidP="00541D1A">
            <w:pPr>
              <w:rPr>
                <w:ins w:id="6537" w:author="jonathan pritchard" w:date="2025-01-23T13:44:00Z" w16du:dateUtc="2025-01-23T13:44:00Z"/>
                <w:rFonts w:cs="Arial"/>
                <w:sz w:val="18"/>
                <w:szCs w:val="18"/>
              </w:rPr>
            </w:pPr>
            <w:ins w:id="6538"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AC9C" w14:textId="77777777" w:rsidR="00980629" w:rsidRPr="00340B0D" w:rsidRDefault="00980629" w:rsidP="00541D1A">
            <w:pPr>
              <w:rPr>
                <w:ins w:id="6539" w:author="jonathan pritchard" w:date="2025-01-23T13:44:00Z" w16du:dateUtc="2025-01-23T13:44:00Z"/>
                <w:rFonts w:cs="Arial"/>
                <w:sz w:val="18"/>
                <w:szCs w:val="18"/>
              </w:rPr>
            </w:pPr>
          </w:p>
        </w:tc>
        <w:tc>
          <w:tcPr>
            <w:tcW w:w="3871" w:type="dxa"/>
            <w:gridSpan w:val="5"/>
            <w:tcBorders>
              <w:left w:val="single" w:sz="12" w:space="0" w:color="auto"/>
            </w:tcBorders>
          </w:tcPr>
          <w:p w14:paraId="49B7CFE9" w14:textId="77777777" w:rsidR="00980629" w:rsidRPr="00340B0D" w:rsidRDefault="00980629" w:rsidP="00541D1A">
            <w:pPr>
              <w:rPr>
                <w:ins w:id="6540" w:author="jonathan pritchard" w:date="2025-01-23T13:44:00Z" w16du:dateUtc="2025-01-23T13:44:00Z"/>
                <w:rFonts w:cs="Arial"/>
                <w:sz w:val="18"/>
                <w:szCs w:val="18"/>
              </w:rPr>
            </w:pPr>
            <w:ins w:id="6541"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BB0056C" w14:textId="77777777" w:rsidR="00980629" w:rsidRPr="00340B0D" w:rsidRDefault="00980629" w:rsidP="00541D1A">
            <w:pPr>
              <w:jc w:val="center"/>
              <w:rPr>
                <w:ins w:id="6542" w:author="jonathan pritchard" w:date="2025-01-23T13:44:00Z" w16du:dateUtc="2025-01-23T13:44:00Z"/>
                <w:rFonts w:cs="Arial"/>
                <w:sz w:val="18"/>
                <w:szCs w:val="18"/>
              </w:rPr>
            </w:pPr>
          </w:p>
        </w:tc>
      </w:tr>
      <w:tr w:rsidR="00980629" w:rsidRPr="00340B0D" w14:paraId="39969016" w14:textId="77777777" w:rsidTr="00541D1A">
        <w:trPr>
          <w:ins w:id="654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6158E6" w14:textId="77777777" w:rsidR="00980629" w:rsidRPr="00340B0D" w:rsidRDefault="00980629" w:rsidP="00541D1A">
            <w:pPr>
              <w:rPr>
                <w:ins w:id="6544" w:author="jonathan pritchard" w:date="2025-01-23T13:44:00Z" w16du:dateUtc="2025-01-23T13:44:00Z"/>
                <w:rFonts w:cs="Arial"/>
                <w:sz w:val="18"/>
                <w:szCs w:val="18"/>
              </w:rPr>
            </w:pPr>
            <w:ins w:id="6545"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9C36BC" w14:textId="77777777" w:rsidR="00980629" w:rsidRPr="00340B0D" w:rsidRDefault="00980629" w:rsidP="00541D1A">
            <w:pPr>
              <w:rPr>
                <w:ins w:id="6546" w:author="jonathan pritchard" w:date="2025-01-23T13:44:00Z" w16du:dateUtc="2025-01-23T13:44:00Z"/>
                <w:rFonts w:cs="Arial"/>
                <w:sz w:val="18"/>
                <w:szCs w:val="18"/>
              </w:rPr>
            </w:pPr>
          </w:p>
        </w:tc>
        <w:tc>
          <w:tcPr>
            <w:tcW w:w="3871" w:type="dxa"/>
            <w:gridSpan w:val="5"/>
            <w:tcBorders>
              <w:left w:val="single" w:sz="12" w:space="0" w:color="auto"/>
            </w:tcBorders>
          </w:tcPr>
          <w:p w14:paraId="35ECB991" w14:textId="77777777" w:rsidR="00980629" w:rsidRPr="00340B0D" w:rsidRDefault="00980629" w:rsidP="00541D1A">
            <w:pPr>
              <w:rPr>
                <w:ins w:id="6547" w:author="jonathan pritchard" w:date="2025-01-23T13:44:00Z" w16du:dateUtc="2025-01-23T13:44:00Z"/>
                <w:rFonts w:cs="Arial"/>
                <w:sz w:val="18"/>
                <w:szCs w:val="18"/>
              </w:rPr>
            </w:pPr>
            <w:ins w:id="6548"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597BF66" w14:textId="77777777" w:rsidR="00980629" w:rsidRPr="00340B0D" w:rsidRDefault="00980629" w:rsidP="00541D1A">
            <w:pPr>
              <w:jc w:val="center"/>
              <w:rPr>
                <w:ins w:id="6549" w:author="jonathan pritchard" w:date="2025-01-23T13:44:00Z" w16du:dateUtc="2025-01-23T13:44:00Z"/>
                <w:rFonts w:cs="Arial"/>
                <w:sz w:val="18"/>
                <w:szCs w:val="18"/>
              </w:rPr>
            </w:pPr>
          </w:p>
        </w:tc>
      </w:tr>
      <w:tr w:rsidR="00980629" w:rsidRPr="00340B0D" w14:paraId="5503A149" w14:textId="77777777" w:rsidTr="00541D1A">
        <w:trPr>
          <w:ins w:id="655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226246" w14:textId="77777777" w:rsidR="00980629" w:rsidRPr="00340B0D" w:rsidRDefault="00980629" w:rsidP="00541D1A">
            <w:pPr>
              <w:rPr>
                <w:ins w:id="6551" w:author="jonathan pritchard" w:date="2025-01-23T13:44:00Z" w16du:dateUtc="2025-01-23T13:44:00Z"/>
                <w:rFonts w:cs="Arial"/>
                <w:sz w:val="18"/>
                <w:szCs w:val="18"/>
              </w:rPr>
            </w:pPr>
            <w:ins w:id="6552"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20FFCF" w14:textId="77777777" w:rsidR="00980629" w:rsidRPr="00340B0D" w:rsidRDefault="00980629" w:rsidP="00541D1A">
            <w:pPr>
              <w:rPr>
                <w:ins w:id="6553" w:author="jonathan pritchard" w:date="2025-01-23T13:44:00Z" w16du:dateUtc="2025-01-23T13:44:00Z"/>
                <w:rFonts w:cs="Arial"/>
                <w:sz w:val="18"/>
                <w:szCs w:val="18"/>
              </w:rPr>
            </w:pPr>
          </w:p>
        </w:tc>
        <w:tc>
          <w:tcPr>
            <w:tcW w:w="3871" w:type="dxa"/>
            <w:gridSpan w:val="5"/>
            <w:tcBorders>
              <w:left w:val="single" w:sz="12" w:space="0" w:color="auto"/>
            </w:tcBorders>
          </w:tcPr>
          <w:p w14:paraId="67025CA6" w14:textId="77777777" w:rsidR="00980629" w:rsidRPr="00340B0D" w:rsidRDefault="00980629" w:rsidP="00541D1A">
            <w:pPr>
              <w:rPr>
                <w:ins w:id="6554" w:author="jonathan pritchard" w:date="2025-01-23T13:44:00Z" w16du:dateUtc="2025-01-23T13:44:00Z"/>
                <w:rFonts w:cs="Arial"/>
                <w:sz w:val="18"/>
                <w:szCs w:val="18"/>
              </w:rPr>
            </w:pPr>
            <w:ins w:id="6555"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60A92BD6" w14:textId="77777777" w:rsidR="00980629" w:rsidRPr="00340B0D" w:rsidRDefault="00980629" w:rsidP="00541D1A">
            <w:pPr>
              <w:jc w:val="center"/>
              <w:rPr>
                <w:ins w:id="6556" w:author="jonathan pritchard" w:date="2025-01-23T13:44:00Z" w16du:dateUtc="2025-01-23T13:44:00Z"/>
                <w:rFonts w:cs="Arial"/>
                <w:sz w:val="18"/>
                <w:szCs w:val="18"/>
              </w:rPr>
            </w:pPr>
          </w:p>
        </w:tc>
      </w:tr>
      <w:tr w:rsidR="00980629" w:rsidRPr="00340B0D" w14:paraId="62B7DD99" w14:textId="77777777" w:rsidTr="00541D1A">
        <w:trPr>
          <w:ins w:id="655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4F409E" w14:textId="77777777" w:rsidR="00980629" w:rsidRPr="00340B0D" w:rsidRDefault="00980629" w:rsidP="00541D1A">
            <w:pPr>
              <w:rPr>
                <w:ins w:id="6558" w:author="jonathan pritchard" w:date="2025-01-23T13:44:00Z" w16du:dateUtc="2025-01-23T13:44:00Z"/>
                <w:rFonts w:cs="Arial"/>
                <w:sz w:val="18"/>
                <w:szCs w:val="18"/>
              </w:rPr>
            </w:pPr>
            <w:ins w:id="6559"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6EB1BD" w14:textId="77777777" w:rsidR="00980629" w:rsidRPr="00340B0D" w:rsidRDefault="00980629" w:rsidP="00541D1A">
            <w:pPr>
              <w:rPr>
                <w:ins w:id="6560" w:author="jonathan pritchard" w:date="2025-01-23T13:44:00Z" w16du:dateUtc="2025-01-23T13:44:00Z"/>
                <w:rFonts w:cs="Arial"/>
                <w:sz w:val="18"/>
                <w:szCs w:val="18"/>
              </w:rPr>
            </w:pPr>
          </w:p>
        </w:tc>
        <w:tc>
          <w:tcPr>
            <w:tcW w:w="3871" w:type="dxa"/>
            <w:gridSpan w:val="5"/>
            <w:tcBorders>
              <w:left w:val="single" w:sz="12" w:space="0" w:color="auto"/>
            </w:tcBorders>
          </w:tcPr>
          <w:p w14:paraId="5FA545F2" w14:textId="77777777" w:rsidR="00980629" w:rsidRPr="00340B0D" w:rsidRDefault="00980629" w:rsidP="00541D1A">
            <w:pPr>
              <w:rPr>
                <w:ins w:id="6561" w:author="jonathan pritchard" w:date="2025-01-23T13:44:00Z" w16du:dateUtc="2025-01-23T13:44:00Z"/>
                <w:rFonts w:cs="Arial"/>
                <w:sz w:val="18"/>
                <w:szCs w:val="18"/>
              </w:rPr>
            </w:pPr>
            <w:ins w:id="6562"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62794E25" w14:textId="77777777" w:rsidR="00980629" w:rsidRPr="00340B0D" w:rsidRDefault="00980629" w:rsidP="00541D1A">
            <w:pPr>
              <w:jc w:val="center"/>
              <w:rPr>
                <w:ins w:id="6563" w:author="jonathan pritchard" w:date="2025-01-23T13:44:00Z" w16du:dateUtc="2025-01-23T13:44:00Z"/>
                <w:rFonts w:cs="Arial"/>
                <w:sz w:val="18"/>
                <w:szCs w:val="18"/>
              </w:rPr>
            </w:pPr>
          </w:p>
        </w:tc>
      </w:tr>
      <w:tr w:rsidR="00980629" w:rsidRPr="00340B0D" w14:paraId="48E0E9E3" w14:textId="77777777" w:rsidTr="00541D1A">
        <w:trPr>
          <w:ins w:id="656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D0F99" w14:textId="77777777" w:rsidR="00980629" w:rsidRPr="00340B0D" w:rsidRDefault="00980629" w:rsidP="00541D1A">
            <w:pPr>
              <w:rPr>
                <w:ins w:id="6565" w:author="jonathan pritchard" w:date="2025-01-23T13:44:00Z" w16du:dateUtc="2025-01-23T13:44:00Z"/>
                <w:rFonts w:cs="Arial"/>
                <w:sz w:val="18"/>
                <w:szCs w:val="18"/>
              </w:rPr>
            </w:pPr>
            <w:ins w:id="6566"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3254" w14:textId="77777777" w:rsidR="00980629" w:rsidRPr="00340B0D" w:rsidRDefault="00980629" w:rsidP="00541D1A">
            <w:pPr>
              <w:rPr>
                <w:ins w:id="6567" w:author="jonathan pritchard" w:date="2025-01-23T13:44:00Z" w16du:dateUtc="2025-01-23T13:44:00Z"/>
                <w:rFonts w:cs="Arial"/>
                <w:sz w:val="18"/>
                <w:szCs w:val="18"/>
              </w:rPr>
            </w:pPr>
          </w:p>
        </w:tc>
        <w:tc>
          <w:tcPr>
            <w:tcW w:w="3871" w:type="dxa"/>
            <w:gridSpan w:val="5"/>
            <w:tcBorders>
              <w:left w:val="single" w:sz="12" w:space="0" w:color="auto"/>
            </w:tcBorders>
          </w:tcPr>
          <w:p w14:paraId="70F3A0DF" w14:textId="77777777" w:rsidR="00980629" w:rsidRPr="00340B0D" w:rsidRDefault="00980629" w:rsidP="00541D1A">
            <w:pPr>
              <w:rPr>
                <w:ins w:id="6568" w:author="jonathan pritchard" w:date="2025-01-23T13:44:00Z" w16du:dateUtc="2025-01-23T13:44:00Z"/>
                <w:rFonts w:cs="Arial"/>
                <w:sz w:val="18"/>
                <w:szCs w:val="18"/>
              </w:rPr>
            </w:pPr>
            <w:ins w:id="6569"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D6F7B7B" w14:textId="77777777" w:rsidR="00980629" w:rsidRPr="00340B0D" w:rsidRDefault="00980629" w:rsidP="00541D1A">
            <w:pPr>
              <w:jc w:val="center"/>
              <w:rPr>
                <w:ins w:id="6570" w:author="jonathan pritchard" w:date="2025-01-23T13:44:00Z" w16du:dateUtc="2025-01-23T13:44:00Z"/>
                <w:rFonts w:cs="Arial"/>
                <w:sz w:val="18"/>
                <w:szCs w:val="18"/>
              </w:rPr>
            </w:pPr>
          </w:p>
        </w:tc>
      </w:tr>
      <w:tr w:rsidR="00980629" w:rsidRPr="00340B0D" w14:paraId="440E5D21" w14:textId="77777777" w:rsidTr="00541D1A">
        <w:trPr>
          <w:ins w:id="657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7978E3" w14:textId="77777777" w:rsidR="00980629" w:rsidRPr="00340B0D" w:rsidRDefault="00980629" w:rsidP="00541D1A">
            <w:pPr>
              <w:rPr>
                <w:ins w:id="6572" w:author="jonathan pritchard" w:date="2025-01-23T13:44:00Z" w16du:dateUtc="2025-01-23T13:44:00Z"/>
                <w:rFonts w:cs="Arial"/>
                <w:sz w:val="18"/>
                <w:szCs w:val="18"/>
              </w:rPr>
            </w:pPr>
            <w:ins w:id="6573"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1F8AFD" w14:textId="77777777" w:rsidR="00980629" w:rsidRPr="00340B0D" w:rsidRDefault="00980629" w:rsidP="00541D1A">
            <w:pPr>
              <w:rPr>
                <w:ins w:id="6574" w:author="jonathan pritchard" w:date="2025-01-23T13:44:00Z" w16du:dateUtc="2025-01-23T13:44:00Z"/>
                <w:rFonts w:cs="Arial"/>
                <w:sz w:val="18"/>
                <w:szCs w:val="18"/>
              </w:rPr>
            </w:pPr>
          </w:p>
        </w:tc>
        <w:tc>
          <w:tcPr>
            <w:tcW w:w="3871" w:type="dxa"/>
            <w:gridSpan w:val="5"/>
            <w:tcBorders>
              <w:left w:val="single" w:sz="12" w:space="0" w:color="auto"/>
            </w:tcBorders>
          </w:tcPr>
          <w:p w14:paraId="7723BC63" w14:textId="77777777" w:rsidR="00980629" w:rsidRPr="00340B0D" w:rsidRDefault="00980629" w:rsidP="00541D1A">
            <w:pPr>
              <w:rPr>
                <w:ins w:id="6575" w:author="jonathan pritchard" w:date="2025-01-23T13:44:00Z" w16du:dateUtc="2025-01-23T13:44:00Z"/>
                <w:rFonts w:cs="Arial"/>
                <w:sz w:val="18"/>
                <w:szCs w:val="18"/>
              </w:rPr>
            </w:pPr>
            <w:ins w:id="6576"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0FF0FD0" w14:textId="77777777" w:rsidR="00980629" w:rsidRPr="00340B0D" w:rsidRDefault="00980629" w:rsidP="00541D1A">
            <w:pPr>
              <w:jc w:val="center"/>
              <w:rPr>
                <w:ins w:id="6577" w:author="jonathan pritchard" w:date="2025-01-23T13:44:00Z" w16du:dateUtc="2025-01-23T13:44:00Z"/>
                <w:rFonts w:cs="Arial"/>
                <w:sz w:val="18"/>
                <w:szCs w:val="18"/>
              </w:rPr>
            </w:pPr>
          </w:p>
        </w:tc>
      </w:tr>
      <w:tr w:rsidR="00980629" w:rsidRPr="00340B0D" w14:paraId="7911382D" w14:textId="77777777" w:rsidTr="00541D1A">
        <w:trPr>
          <w:ins w:id="657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178829" w14:textId="77777777" w:rsidR="00980629" w:rsidRPr="00340B0D" w:rsidRDefault="00980629" w:rsidP="00541D1A">
            <w:pPr>
              <w:rPr>
                <w:ins w:id="6579" w:author="jonathan pritchard" w:date="2025-01-23T13:44:00Z" w16du:dateUtc="2025-01-23T13:44:00Z"/>
                <w:rFonts w:cs="Arial"/>
                <w:sz w:val="18"/>
                <w:szCs w:val="18"/>
              </w:rPr>
            </w:pPr>
            <w:ins w:id="6580"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CF908A" w14:textId="77777777" w:rsidR="00980629" w:rsidRPr="00340B0D" w:rsidRDefault="00980629" w:rsidP="00541D1A">
            <w:pPr>
              <w:rPr>
                <w:ins w:id="6581" w:author="jonathan pritchard" w:date="2025-01-23T13:44:00Z" w16du:dateUtc="2025-01-23T13:44:00Z"/>
                <w:rFonts w:cs="Arial"/>
                <w:sz w:val="18"/>
                <w:szCs w:val="18"/>
              </w:rPr>
            </w:pPr>
          </w:p>
        </w:tc>
        <w:tc>
          <w:tcPr>
            <w:tcW w:w="3871" w:type="dxa"/>
            <w:gridSpan w:val="5"/>
            <w:tcBorders>
              <w:left w:val="single" w:sz="12" w:space="0" w:color="auto"/>
            </w:tcBorders>
          </w:tcPr>
          <w:p w14:paraId="58E903E1" w14:textId="77777777" w:rsidR="00980629" w:rsidRPr="00340B0D" w:rsidRDefault="00980629" w:rsidP="00541D1A">
            <w:pPr>
              <w:rPr>
                <w:ins w:id="6582" w:author="jonathan pritchard" w:date="2025-01-23T13:44:00Z" w16du:dateUtc="2025-01-23T13:44:00Z"/>
                <w:rFonts w:cs="Arial"/>
                <w:b/>
                <w:bCs/>
                <w:sz w:val="18"/>
                <w:szCs w:val="18"/>
              </w:rPr>
            </w:pPr>
            <w:ins w:id="6583"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7E46B16A" w14:textId="77777777" w:rsidR="00980629" w:rsidRPr="00340B0D" w:rsidRDefault="00980629" w:rsidP="00541D1A">
            <w:pPr>
              <w:jc w:val="center"/>
              <w:rPr>
                <w:ins w:id="6584" w:author="jonathan pritchard" w:date="2025-01-23T13:44:00Z" w16du:dateUtc="2025-01-23T13:44:00Z"/>
                <w:rFonts w:cs="Arial"/>
                <w:sz w:val="18"/>
                <w:szCs w:val="18"/>
              </w:rPr>
            </w:pPr>
          </w:p>
        </w:tc>
      </w:tr>
      <w:tr w:rsidR="00980629" w:rsidRPr="00340B0D" w14:paraId="2D72A134" w14:textId="77777777" w:rsidTr="00541D1A">
        <w:trPr>
          <w:ins w:id="658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4FC2D" w14:textId="77777777" w:rsidR="00980629" w:rsidRPr="00340B0D" w:rsidRDefault="00980629" w:rsidP="00541D1A">
            <w:pPr>
              <w:rPr>
                <w:ins w:id="6586" w:author="jonathan pritchard" w:date="2025-01-23T13:44:00Z" w16du:dateUtc="2025-01-23T13:44:00Z"/>
                <w:rFonts w:cs="Arial"/>
                <w:sz w:val="18"/>
                <w:szCs w:val="18"/>
              </w:rPr>
            </w:pPr>
            <w:ins w:id="6587"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6B1E7D" w14:textId="77777777" w:rsidR="00980629" w:rsidRPr="00340B0D" w:rsidRDefault="00980629" w:rsidP="00541D1A">
            <w:pPr>
              <w:rPr>
                <w:ins w:id="6588" w:author="jonathan pritchard" w:date="2025-01-23T13:44:00Z" w16du:dateUtc="2025-01-23T13:44:00Z"/>
                <w:rFonts w:cs="Arial"/>
                <w:sz w:val="18"/>
                <w:szCs w:val="18"/>
              </w:rPr>
            </w:pPr>
          </w:p>
        </w:tc>
        <w:tc>
          <w:tcPr>
            <w:tcW w:w="3871" w:type="dxa"/>
            <w:gridSpan w:val="5"/>
            <w:tcBorders>
              <w:left w:val="single" w:sz="12" w:space="0" w:color="auto"/>
            </w:tcBorders>
          </w:tcPr>
          <w:p w14:paraId="707DA0EF" w14:textId="77777777" w:rsidR="00980629" w:rsidRPr="00340B0D" w:rsidRDefault="00980629" w:rsidP="00541D1A">
            <w:pPr>
              <w:rPr>
                <w:ins w:id="6589" w:author="jonathan pritchard" w:date="2025-01-23T13:44:00Z" w16du:dateUtc="2025-01-23T13:44:00Z"/>
                <w:rFonts w:cs="Arial"/>
                <w:sz w:val="18"/>
                <w:szCs w:val="18"/>
              </w:rPr>
            </w:pPr>
            <w:ins w:id="6590"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E93F6E0" w14:textId="77777777" w:rsidR="00980629" w:rsidRPr="00340B0D" w:rsidRDefault="00980629" w:rsidP="00541D1A">
            <w:pPr>
              <w:jc w:val="center"/>
              <w:rPr>
                <w:ins w:id="6591" w:author="jonathan pritchard" w:date="2025-01-23T13:44:00Z" w16du:dateUtc="2025-01-23T13:44:00Z"/>
                <w:rFonts w:cs="Arial"/>
                <w:sz w:val="18"/>
                <w:szCs w:val="18"/>
              </w:rPr>
            </w:pPr>
          </w:p>
        </w:tc>
      </w:tr>
      <w:tr w:rsidR="00980629" w:rsidRPr="00340B0D" w14:paraId="00DE76B6" w14:textId="77777777" w:rsidTr="00541D1A">
        <w:trPr>
          <w:ins w:id="6592"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9F19B7" w14:textId="77777777" w:rsidR="00980629" w:rsidRPr="00340B0D" w:rsidRDefault="00980629" w:rsidP="00541D1A">
            <w:pPr>
              <w:jc w:val="center"/>
              <w:rPr>
                <w:ins w:id="6593" w:author="jonathan pritchard" w:date="2025-01-23T13:44:00Z" w16du:dateUtc="2025-01-23T13:44:00Z"/>
                <w:rFonts w:cs="Arial"/>
                <w:b/>
                <w:bCs/>
                <w:sz w:val="18"/>
                <w:szCs w:val="18"/>
              </w:rPr>
            </w:pPr>
            <w:ins w:id="6594"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6FAA4271" w14:textId="77777777" w:rsidR="00980629" w:rsidRPr="00340B0D" w:rsidRDefault="00980629" w:rsidP="00541D1A">
            <w:pPr>
              <w:rPr>
                <w:ins w:id="6595" w:author="jonathan pritchard" w:date="2025-01-23T13:44:00Z" w16du:dateUtc="2025-01-23T13:44:00Z"/>
                <w:rFonts w:cs="Arial"/>
                <w:b/>
                <w:bCs/>
                <w:sz w:val="18"/>
                <w:szCs w:val="18"/>
              </w:rPr>
            </w:pPr>
            <w:ins w:id="6596"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71C3D565" w14:textId="77777777" w:rsidR="00980629" w:rsidRPr="00340B0D" w:rsidRDefault="00980629" w:rsidP="00541D1A">
            <w:pPr>
              <w:jc w:val="center"/>
              <w:rPr>
                <w:ins w:id="6597" w:author="jonathan pritchard" w:date="2025-01-23T13:44:00Z" w16du:dateUtc="2025-01-23T13:44:00Z"/>
                <w:rFonts w:cs="Arial"/>
                <w:sz w:val="18"/>
                <w:szCs w:val="18"/>
              </w:rPr>
            </w:pPr>
          </w:p>
        </w:tc>
      </w:tr>
      <w:tr w:rsidR="00980629" w:rsidRPr="00340B0D" w14:paraId="3AA20B00" w14:textId="77777777" w:rsidTr="00541D1A">
        <w:trPr>
          <w:ins w:id="6598" w:author="jonathan pritchard" w:date="2025-01-23T13:44:00Z"/>
        </w:trPr>
        <w:customXmlInsRangeStart w:id="6599" w:author="jonathan pritchard" w:date="2025-01-23T13:44:00Z"/>
        <w:sdt>
          <w:sdtPr>
            <w:rPr>
              <w:rFonts w:cs="Arial"/>
              <w:sz w:val="18"/>
              <w:szCs w:val="18"/>
            </w:rPr>
            <w:alias w:val="Palette"/>
            <w:tag w:val="Palette"/>
            <w:id w:val="87440995"/>
            <w:placeholder>
              <w:docPart w:val="55D9E4D297664CF19B8FF25269C34B34"/>
            </w:placeholder>
            <w:comboBox>
              <w:listItem w:displayText="Day" w:value="Day"/>
              <w:listItem w:displayText="Dusk" w:value="Dusk"/>
              <w:listItem w:displayText="Night" w:value="Night"/>
            </w:comboBox>
          </w:sdtPr>
          <w:sdtContent>
            <w:customXmlInsRangeEnd w:id="6599"/>
            <w:tc>
              <w:tcPr>
                <w:tcW w:w="4656" w:type="dxa"/>
                <w:gridSpan w:val="5"/>
                <w:tcBorders>
                  <w:left w:val="single" w:sz="12" w:space="0" w:color="auto"/>
                  <w:bottom w:val="single" w:sz="12" w:space="0" w:color="auto"/>
                  <w:right w:val="single" w:sz="12" w:space="0" w:color="auto"/>
                </w:tcBorders>
              </w:tcPr>
              <w:p w14:paraId="717CD0B2" w14:textId="77777777" w:rsidR="00980629" w:rsidRPr="00340B0D" w:rsidRDefault="00980629" w:rsidP="00541D1A">
                <w:pPr>
                  <w:rPr>
                    <w:ins w:id="6600" w:author="jonathan pritchard" w:date="2025-01-23T13:44:00Z" w16du:dateUtc="2025-01-23T13:44:00Z"/>
                    <w:rFonts w:cs="Arial"/>
                    <w:sz w:val="18"/>
                    <w:szCs w:val="18"/>
                  </w:rPr>
                </w:pPr>
                <w:ins w:id="6601" w:author="jonathan pritchard" w:date="2025-01-23T13:44:00Z" w16du:dateUtc="2025-01-23T13:44:00Z">
                  <w:r w:rsidRPr="00340B0D">
                    <w:rPr>
                      <w:rFonts w:cs="Arial"/>
                      <w:sz w:val="18"/>
                      <w:szCs w:val="18"/>
                    </w:rPr>
                    <w:t>Day</w:t>
                  </w:r>
                </w:ins>
              </w:p>
            </w:tc>
            <w:customXmlInsRangeStart w:id="6602" w:author="jonathan pritchard" w:date="2025-01-23T13:44:00Z"/>
          </w:sdtContent>
        </w:sdt>
        <w:customXmlInsRangeEnd w:id="6602"/>
        <w:tc>
          <w:tcPr>
            <w:tcW w:w="3871" w:type="dxa"/>
            <w:gridSpan w:val="5"/>
            <w:tcBorders>
              <w:left w:val="single" w:sz="12" w:space="0" w:color="auto"/>
            </w:tcBorders>
          </w:tcPr>
          <w:p w14:paraId="5C5F3FCA" w14:textId="77777777" w:rsidR="00980629" w:rsidRPr="00340B0D" w:rsidRDefault="00980629" w:rsidP="00541D1A">
            <w:pPr>
              <w:rPr>
                <w:ins w:id="6603" w:author="jonathan pritchard" w:date="2025-01-23T13:44:00Z" w16du:dateUtc="2025-01-23T13:44:00Z"/>
                <w:rFonts w:cs="Arial"/>
                <w:b/>
                <w:bCs/>
                <w:sz w:val="18"/>
                <w:szCs w:val="18"/>
              </w:rPr>
            </w:pPr>
            <w:ins w:id="6604"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4D1F08D1" w14:textId="77777777" w:rsidR="00980629" w:rsidRPr="00340B0D" w:rsidRDefault="00980629" w:rsidP="00541D1A">
            <w:pPr>
              <w:jc w:val="center"/>
              <w:rPr>
                <w:ins w:id="6605" w:author="jonathan pritchard" w:date="2025-01-23T13:44:00Z" w16du:dateUtc="2025-01-23T13:44:00Z"/>
                <w:rFonts w:cs="Arial"/>
                <w:sz w:val="18"/>
                <w:szCs w:val="18"/>
              </w:rPr>
            </w:pPr>
          </w:p>
        </w:tc>
      </w:tr>
      <w:tr w:rsidR="00980629" w:rsidRPr="00340B0D" w14:paraId="6797DF8A" w14:textId="77777777" w:rsidTr="00541D1A">
        <w:trPr>
          <w:ins w:id="6606"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58CC701" w14:textId="77777777" w:rsidR="00980629" w:rsidRPr="00340B0D" w:rsidRDefault="00980629" w:rsidP="00541D1A">
            <w:pPr>
              <w:jc w:val="center"/>
              <w:rPr>
                <w:ins w:id="6607" w:author="jonathan pritchard" w:date="2025-01-23T13:44:00Z" w16du:dateUtc="2025-01-23T13:44:00Z"/>
                <w:rFonts w:cs="Arial"/>
                <w:b/>
                <w:bCs/>
                <w:sz w:val="18"/>
                <w:szCs w:val="18"/>
              </w:rPr>
            </w:pPr>
          </w:p>
        </w:tc>
        <w:tc>
          <w:tcPr>
            <w:tcW w:w="3871" w:type="dxa"/>
            <w:gridSpan w:val="5"/>
            <w:tcBorders>
              <w:left w:val="single" w:sz="12" w:space="0" w:color="auto"/>
            </w:tcBorders>
          </w:tcPr>
          <w:p w14:paraId="34BB608F" w14:textId="77777777" w:rsidR="00980629" w:rsidRPr="00340B0D" w:rsidRDefault="00980629" w:rsidP="00541D1A">
            <w:pPr>
              <w:rPr>
                <w:ins w:id="6608" w:author="jonathan pritchard" w:date="2025-01-23T13:44:00Z" w16du:dateUtc="2025-01-23T13:44:00Z"/>
                <w:rFonts w:cs="Arial"/>
                <w:sz w:val="18"/>
                <w:szCs w:val="18"/>
              </w:rPr>
            </w:pPr>
          </w:p>
        </w:tc>
        <w:tc>
          <w:tcPr>
            <w:tcW w:w="672" w:type="dxa"/>
            <w:tcBorders>
              <w:right w:val="single" w:sz="12" w:space="0" w:color="auto"/>
            </w:tcBorders>
            <w:vAlign w:val="center"/>
          </w:tcPr>
          <w:p w14:paraId="137416B5" w14:textId="77777777" w:rsidR="00980629" w:rsidRPr="00340B0D" w:rsidRDefault="00980629" w:rsidP="00541D1A">
            <w:pPr>
              <w:jc w:val="center"/>
              <w:rPr>
                <w:ins w:id="6609" w:author="jonathan pritchard" w:date="2025-01-23T13:44:00Z" w16du:dateUtc="2025-01-23T13:44:00Z"/>
                <w:rFonts w:cs="Arial"/>
                <w:sz w:val="18"/>
                <w:szCs w:val="18"/>
              </w:rPr>
            </w:pPr>
          </w:p>
        </w:tc>
      </w:tr>
      <w:tr w:rsidR="00980629" w:rsidRPr="00340B0D" w14:paraId="07558C59" w14:textId="77777777" w:rsidTr="00541D1A">
        <w:trPr>
          <w:ins w:id="6610"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8679D67" w14:textId="77777777" w:rsidR="00980629" w:rsidRPr="00340B0D" w:rsidRDefault="00980629" w:rsidP="00541D1A">
            <w:pPr>
              <w:rPr>
                <w:ins w:id="6611"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4A0E6450" w14:textId="77777777" w:rsidR="00980629" w:rsidRPr="00340B0D" w:rsidRDefault="00980629" w:rsidP="00541D1A">
            <w:pPr>
              <w:jc w:val="center"/>
              <w:rPr>
                <w:ins w:id="6612"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252B407C" w14:textId="77777777" w:rsidR="00980629" w:rsidRPr="00340B0D" w:rsidRDefault="00980629" w:rsidP="00541D1A">
            <w:pPr>
              <w:jc w:val="center"/>
              <w:rPr>
                <w:ins w:id="6613" w:author="jonathan pritchard" w:date="2025-01-23T13:44:00Z" w16du:dateUtc="2025-01-23T13:44:00Z"/>
                <w:rFonts w:cs="Arial"/>
                <w:sz w:val="18"/>
                <w:szCs w:val="18"/>
              </w:rPr>
            </w:pPr>
          </w:p>
        </w:tc>
      </w:tr>
      <w:tr w:rsidR="00980629" w:rsidRPr="00340B0D" w14:paraId="4427908F" w14:textId="77777777" w:rsidTr="00541D1A">
        <w:trPr>
          <w:ins w:id="6614"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7F5E7C1" w14:textId="77777777" w:rsidR="00980629" w:rsidRPr="00340B0D" w:rsidRDefault="00980629" w:rsidP="00541D1A">
            <w:pPr>
              <w:jc w:val="center"/>
              <w:rPr>
                <w:ins w:id="6615" w:author="jonathan pritchard" w:date="2025-01-23T13:44:00Z" w16du:dateUtc="2025-01-23T13:44:00Z"/>
                <w:rFonts w:cs="Arial"/>
                <w:b/>
                <w:bCs/>
                <w:sz w:val="18"/>
                <w:szCs w:val="18"/>
              </w:rPr>
            </w:pPr>
            <w:ins w:id="6616"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8C483" w14:textId="77777777" w:rsidR="00980629" w:rsidRPr="00340B0D" w:rsidRDefault="00980629" w:rsidP="00541D1A">
            <w:pPr>
              <w:jc w:val="center"/>
              <w:rPr>
                <w:ins w:id="6617" w:author="jonathan pritchard" w:date="2025-01-23T13:44:00Z" w16du:dateUtc="2025-01-23T13:44:00Z"/>
                <w:rFonts w:cs="Arial"/>
                <w:sz w:val="18"/>
                <w:szCs w:val="18"/>
              </w:rPr>
            </w:pPr>
            <w:ins w:id="6618" w:author="jonathan pritchard" w:date="2025-01-23T13:44:00Z" w16du:dateUtc="2025-01-23T13:44:00Z">
              <w:r w:rsidRPr="00340B0D">
                <w:rPr>
                  <w:rFonts w:cs="Arial"/>
                  <w:b/>
                  <w:bCs/>
                  <w:sz w:val="18"/>
                  <w:szCs w:val="18"/>
                </w:rPr>
                <w:t>Display</w:t>
              </w:r>
            </w:ins>
          </w:p>
        </w:tc>
      </w:tr>
      <w:tr w:rsidR="00980629" w:rsidRPr="00340B0D" w14:paraId="411E7863" w14:textId="77777777" w:rsidTr="00541D1A">
        <w:trPr>
          <w:trHeight w:val="287"/>
          <w:ins w:id="6619" w:author="jonathan pritchard" w:date="2025-01-23T13:44:00Z"/>
        </w:trPr>
        <w:tc>
          <w:tcPr>
            <w:tcW w:w="1789" w:type="dxa"/>
            <w:tcBorders>
              <w:left w:val="single" w:sz="12" w:space="0" w:color="auto"/>
              <w:bottom w:val="single" w:sz="4" w:space="0" w:color="auto"/>
            </w:tcBorders>
          </w:tcPr>
          <w:p w14:paraId="3CE195EA" w14:textId="77777777" w:rsidR="00980629" w:rsidRPr="00340B0D" w:rsidRDefault="00980629" w:rsidP="00541D1A">
            <w:pPr>
              <w:rPr>
                <w:ins w:id="6620" w:author="jonathan pritchard" w:date="2025-01-23T13:44:00Z" w16du:dateUtc="2025-01-23T13:44:00Z"/>
                <w:rFonts w:cs="Arial"/>
                <w:sz w:val="18"/>
                <w:szCs w:val="18"/>
              </w:rPr>
            </w:pPr>
            <w:ins w:id="6621"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41154A" w14:textId="77777777" w:rsidR="00980629" w:rsidRPr="00340B0D" w:rsidRDefault="00980629" w:rsidP="00541D1A">
            <w:pPr>
              <w:rPr>
                <w:ins w:id="6622"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DA8536" w14:textId="77777777" w:rsidR="00980629" w:rsidRPr="00340B0D" w:rsidRDefault="00980629" w:rsidP="00541D1A">
            <w:pPr>
              <w:rPr>
                <w:ins w:id="6623" w:author="jonathan pritchard" w:date="2025-01-23T13:44:00Z" w16du:dateUtc="2025-01-23T13:44:00Z"/>
                <w:rFonts w:cs="Arial"/>
                <w:sz w:val="18"/>
                <w:szCs w:val="18"/>
              </w:rPr>
            </w:pPr>
            <w:ins w:id="6624"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6352D7B" w14:textId="77777777" w:rsidR="00980629" w:rsidRPr="00C87169" w:rsidRDefault="00980629" w:rsidP="00541D1A">
            <w:pPr>
              <w:rPr>
                <w:ins w:id="6625" w:author="jonathan pritchard" w:date="2025-01-23T13:44:00Z" w16du:dateUtc="2025-01-23T13:44:00Z"/>
                <w:rFonts w:cs="Arial"/>
              </w:rPr>
            </w:pPr>
          </w:p>
        </w:tc>
      </w:tr>
      <w:tr w:rsidR="00980629" w:rsidRPr="00340B0D" w14:paraId="311C6A6D" w14:textId="77777777" w:rsidTr="00541D1A">
        <w:trPr>
          <w:ins w:id="6626" w:author="jonathan pritchard" w:date="2025-01-23T13:44:00Z"/>
        </w:trPr>
        <w:tc>
          <w:tcPr>
            <w:tcW w:w="1789" w:type="dxa"/>
            <w:tcBorders>
              <w:left w:val="single" w:sz="12" w:space="0" w:color="auto"/>
              <w:bottom w:val="single" w:sz="4" w:space="0" w:color="auto"/>
            </w:tcBorders>
          </w:tcPr>
          <w:p w14:paraId="48FD4A5A" w14:textId="77777777" w:rsidR="00980629" w:rsidRPr="00340B0D" w:rsidRDefault="00980629" w:rsidP="00541D1A">
            <w:pPr>
              <w:rPr>
                <w:ins w:id="6627" w:author="jonathan pritchard" w:date="2025-01-23T13:44:00Z" w16du:dateUtc="2025-01-23T13:44:00Z"/>
                <w:rFonts w:cs="Arial"/>
                <w:sz w:val="18"/>
                <w:szCs w:val="18"/>
              </w:rPr>
            </w:pPr>
            <w:ins w:id="6628"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81A371D" w14:textId="77777777" w:rsidR="00980629" w:rsidRPr="00340B0D" w:rsidRDefault="00980629" w:rsidP="00541D1A">
            <w:pPr>
              <w:rPr>
                <w:ins w:id="6629"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C113E6" w14:textId="77777777" w:rsidR="00980629" w:rsidRPr="00340B0D" w:rsidRDefault="00980629" w:rsidP="00541D1A">
            <w:pPr>
              <w:rPr>
                <w:ins w:id="6630" w:author="jonathan pritchard" w:date="2025-01-23T13:44:00Z" w16du:dateUtc="2025-01-23T13:44:00Z"/>
                <w:rFonts w:cs="Arial"/>
                <w:sz w:val="18"/>
                <w:szCs w:val="18"/>
              </w:rPr>
            </w:pPr>
            <w:ins w:id="6631"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A253984" w14:textId="77777777" w:rsidR="00980629" w:rsidRPr="00340B0D" w:rsidRDefault="00980629" w:rsidP="00541D1A">
            <w:pPr>
              <w:rPr>
                <w:ins w:id="6632" w:author="jonathan pritchard" w:date="2025-01-23T13:44:00Z" w16du:dateUtc="2025-01-23T13:44:00Z"/>
                <w:rFonts w:cs="Arial"/>
                <w:sz w:val="18"/>
                <w:szCs w:val="18"/>
              </w:rPr>
            </w:pPr>
            <w:ins w:id="6633"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2EDF421B" w14:textId="77777777" w:rsidTr="00541D1A">
        <w:trPr>
          <w:ins w:id="6634"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A2B9989" w14:textId="77777777" w:rsidR="00980629" w:rsidRPr="00340B0D" w:rsidRDefault="00980629" w:rsidP="00541D1A">
            <w:pPr>
              <w:jc w:val="center"/>
              <w:rPr>
                <w:ins w:id="6635"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ADF09D" w14:textId="77777777" w:rsidR="00980629" w:rsidRPr="00340B0D" w:rsidRDefault="00980629" w:rsidP="00541D1A">
            <w:pPr>
              <w:rPr>
                <w:ins w:id="6636" w:author="jonathan pritchard" w:date="2025-01-23T13:44:00Z" w16du:dateUtc="2025-01-23T13:44:00Z"/>
                <w:rFonts w:cs="Arial"/>
                <w:sz w:val="18"/>
                <w:szCs w:val="18"/>
              </w:rPr>
            </w:pPr>
            <w:ins w:id="6637"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CF49AB0" w14:textId="77777777" w:rsidR="00980629" w:rsidRPr="00340B0D" w:rsidRDefault="00980629" w:rsidP="00541D1A">
            <w:pPr>
              <w:rPr>
                <w:ins w:id="6638" w:author="jonathan pritchard" w:date="2025-01-23T13:44:00Z" w16du:dateUtc="2025-01-23T13:44:00Z"/>
                <w:rFonts w:cs="Arial"/>
                <w:sz w:val="18"/>
                <w:szCs w:val="18"/>
              </w:rPr>
            </w:pPr>
          </w:p>
        </w:tc>
      </w:tr>
      <w:tr w:rsidR="00980629" w:rsidRPr="00340B0D" w14:paraId="50D01A89" w14:textId="77777777" w:rsidTr="00541D1A">
        <w:trPr>
          <w:ins w:id="6639"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45F7DC6D" w14:textId="77777777" w:rsidR="00980629" w:rsidRPr="00340B0D" w:rsidRDefault="00980629" w:rsidP="00541D1A">
            <w:pPr>
              <w:rPr>
                <w:ins w:id="6640" w:author="jonathan pritchard" w:date="2025-01-23T13:44:00Z" w16du:dateUtc="2025-01-23T13:44:00Z"/>
                <w:rFonts w:cs="Arial"/>
                <w:sz w:val="18"/>
                <w:szCs w:val="18"/>
              </w:rPr>
            </w:pPr>
          </w:p>
        </w:tc>
      </w:tr>
      <w:tr w:rsidR="00980629" w:rsidRPr="00340B0D" w14:paraId="6ABED11F" w14:textId="77777777" w:rsidTr="00541D1A">
        <w:trPr>
          <w:ins w:id="6641"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96EAE9" w14:textId="77777777" w:rsidR="00980629" w:rsidRPr="00340B0D" w:rsidRDefault="00980629" w:rsidP="00541D1A">
            <w:pPr>
              <w:jc w:val="center"/>
              <w:rPr>
                <w:ins w:id="6642" w:author="jonathan pritchard" w:date="2025-01-23T13:44:00Z" w16du:dateUtc="2025-01-23T13:44:00Z"/>
                <w:rFonts w:cs="Arial"/>
                <w:b/>
                <w:bCs/>
                <w:sz w:val="18"/>
                <w:szCs w:val="18"/>
              </w:rPr>
            </w:pPr>
            <w:ins w:id="6643"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338078D1" w14:textId="77777777" w:rsidTr="00541D1A">
        <w:trPr>
          <w:ins w:id="6644"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69825B" w14:textId="77777777" w:rsidR="00980629" w:rsidRPr="00340B0D" w:rsidRDefault="00980629" w:rsidP="00541D1A">
            <w:pPr>
              <w:jc w:val="center"/>
              <w:rPr>
                <w:ins w:id="6645" w:author="jonathan pritchard" w:date="2025-01-23T13:44:00Z" w16du:dateUtc="2025-01-23T13:44:00Z"/>
                <w:rFonts w:cs="Arial"/>
                <w:b/>
                <w:bCs/>
                <w:sz w:val="18"/>
                <w:szCs w:val="18"/>
              </w:rPr>
            </w:pPr>
            <w:ins w:id="6646"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BAACB5" w14:textId="77777777" w:rsidR="00980629" w:rsidRPr="00340B0D" w:rsidRDefault="00980629" w:rsidP="00541D1A">
            <w:pPr>
              <w:jc w:val="center"/>
              <w:rPr>
                <w:ins w:id="6647" w:author="jonathan pritchard" w:date="2025-01-23T13:44:00Z" w16du:dateUtc="2025-01-23T13:44:00Z"/>
                <w:rFonts w:cs="Arial"/>
                <w:b/>
                <w:bCs/>
                <w:sz w:val="18"/>
                <w:szCs w:val="18"/>
              </w:rPr>
            </w:pPr>
            <w:ins w:id="6648" w:author="jonathan pritchard" w:date="2025-01-23T13:44:00Z" w16du:dateUtc="2025-01-23T13:44:00Z">
              <w:r w:rsidRPr="00340B0D">
                <w:rPr>
                  <w:rFonts w:cs="Arial"/>
                  <w:b/>
                  <w:bCs/>
                  <w:sz w:val="18"/>
                  <w:szCs w:val="18"/>
                </w:rPr>
                <w:t>Other</w:t>
              </w:r>
            </w:ins>
          </w:p>
        </w:tc>
      </w:tr>
      <w:tr w:rsidR="00980629" w:rsidRPr="00340B0D" w14:paraId="1021AFB4" w14:textId="77777777" w:rsidTr="00541D1A">
        <w:trPr>
          <w:ins w:id="664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A7B454" w14:textId="77777777" w:rsidR="00980629" w:rsidRPr="00340B0D" w:rsidRDefault="00980629" w:rsidP="00541D1A">
            <w:pPr>
              <w:rPr>
                <w:ins w:id="6650" w:author="jonathan pritchard" w:date="2025-01-23T13:44:00Z" w16du:dateUtc="2025-01-23T13:44:00Z"/>
                <w:rFonts w:cs="Arial"/>
                <w:sz w:val="18"/>
                <w:szCs w:val="18"/>
              </w:rPr>
            </w:pPr>
            <w:ins w:id="6651"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6BDE284" w14:textId="77777777" w:rsidR="00980629" w:rsidRPr="00340B0D" w:rsidRDefault="00980629" w:rsidP="00541D1A">
            <w:pPr>
              <w:jc w:val="center"/>
              <w:rPr>
                <w:ins w:id="665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DA7C04A" w14:textId="77777777" w:rsidR="00980629" w:rsidRPr="00340B0D" w:rsidRDefault="00980629" w:rsidP="00541D1A">
            <w:pPr>
              <w:pStyle w:val="Default"/>
              <w:rPr>
                <w:ins w:id="6653" w:author="jonathan pritchard" w:date="2025-01-23T13:44:00Z" w16du:dateUtc="2025-01-23T13:44:00Z"/>
                <w:sz w:val="18"/>
                <w:szCs w:val="18"/>
              </w:rPr>
            </w:pPr>
            <w:ins w:id="6654"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788A4A9" w14:textId="77777777" w:rsidR="00980629" w:rsidRPr="00340B0D" w:rsidRDefault="00980629" w:rsidP="00541D1A">
            <w:pPr>
              <w:rPr>
                <w:ins w:id="6655" w:author="jonathan pritchard" w:date="2025-01-23T13:44:00Z" w16du:dateUtc="2025-01-23T13:44:00Z"/>
                <w:rFonts w:cs="Arial"/>
                <w:sz w:val="18"/>
                <w:szCs w:val="18"/>
              </w:rPr>
            </w:pPr>
          </w:p>
        </w:tc>
      </w:tr>
      <w:tr w:rsidR="00980629" w:rsidRPr="00340B0D" w14:paraId="6A1C0B34" w14:textId="77777777" w:rsidTr="00541D1A">
        <w:trPr>
          <w:ins w:id="665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75E4ABA" w14:textId="77777777" w:rsidR="00980629" w:rsidRPr="00340B0D" w:rsidRDefault="00980629" w:rsidP="00541D1A">
            <w:pPr>
              <w:pStyle w:val="Default"/>
              <w:rPr>
                <w:ins w:id="6657" w:author="jonathan pritchard" w:date="2025-01-23T13:44:00Z" w16du:dateUtc="2025-01-23T13:44:00Z"/>
                <w:sz w:val="18"/>
                <w:szCs w:val="18"/>
              </w:rPr>
            </w:pPr>
            <w:ins w:id="6658"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765C691" w14:textId="77777777" w:rsidR="00980629" w:rsidRPr="00340B0D" w:rsidRDefault="00980629" w:rsidP="00541D1A">
            <w:pPr>
              <w:jc w:val="center"/>
              <w:rPr>
                <w:ins w:id="665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67F9267" w14:textId="77777777" w:rsidR="00980629" w:rsidRPr="00340B0D" w:rsidRDefault="00980629" w:rsidP="00541D1A">
            <w:pPr>
              <w:pStyle w:val="Default"/>
              <w:rPr>
                <w:ins w:id="6660" w:author="jonathan pritchard" w:date="2025-01-23T13:44:00Z" w16du:dateUtc="2025-01-23T13:44:00Z"/>
                <w:sz w:val="18"/>
                <w:szCs w:val="18"/>
              </w:rPr>
            </w:pPr>
            <w:ins w:id="6661"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7203849" w14:textId="77777777" w:rsidR="00980629" w:rsidRPr="00340B0D" w:rsidRDefault="00980629" w:rsidP="00541D1A">
            <w:pPr>
              <w:rPr>
                <w:ins w:id="6662" w:author="jonathan pritchard" w:date="2025-01-23T13:44:00Z" w16du:dateUtc="2025-01-23T13:44:00Z"/>
                <w:rFonts w:cs="Arial"/>
                <w:sz w:val="18"/>
                <w:szCs w:val="18"/>
              </w:rPr>
            </w:pPr>
          </w:p>
        </w:tc>
      </w:tr>
      <w:tr w:rsidR="00980629" w:rsidRPr="00340B0D" w14:paraId="15BC9217" w14:textId="77777777" w:rsidTr="00541D1A">
        <w:trPr>
          <w:ins w:id="666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0E6BD0E" w14:textId="77777777" w:rsidR="00980629" w:rsidRPr="00340B0D" w:rsidRDefault="00980629" w:rsidP="00541D1A">
            <w:pPr>
              <w:pStyle w:val="Default"/>
              <w:ind w:left="720"/>
              <w:rPr>
                <w:ins w:id="6664" w:author="jonathan pritchard" w:date="2025-01-23T13:44:00Z" w16du:dateUtc="2025-01-23T13:44:00Z"/>
                <w:sz w:val="18"/>
                <w:szCs w:val="18"/>
              </w:rPr>
            </w:pPr>
            <w:ins w:id="6665"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EEFA2E5" w14:textId="77777777" w:rsidR="00980629" w:rsidRPr="00340B0D" w:rsidRDefault="00980629" w:rsidP="00541D1A">
            <w:pPr>
              <w:jc w:val="center"/>
              <w:rPr>
                <w:ins w:id="666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A48F8BF" w14:textId="77777777" w:rsidR="00980629" w:rsidRPr="00340B0D" w:rsidRDefault="00980629" w:rsidP="00541D1A">
            <w:pPr>
              <w:pStyle w:val="Default"/>
              <w:rPr>
                <w:ins w:id="6667" w:author="jonathan pritchard" w:date="2025-01-23T13:44:00Z" w16du:dateUtc="2025-01-23T13:44:00Z"/>
                <w:sz w:val="18"/>
                <w:szCs w:val="18"/>
              </w:rPr>
            </w:pPr>
            <w:ins w:id="6668"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7B6ACA" w14:textId="77777777" w:rsidR="00980629" w:rsidRPr="00340B0D" w:rsidRDefault="00980629" w:rsidP="00541D1A">
            <w:pPr>
              <w:rPr>
                <w:ins w:id="6669" w:author="jonathan pritchard" w:date="2025-01-23T13:44:00Z" w16du:dateUtc="2025-01-23T13:44:00Z"/>
                <w:rFonts w:cs="Arial"/>
                <w:sz w:val="18"/>
                <w:szCs w:val="18"/>
              </w:rPr>
            </w:pPr>
          </w:p>
        </w:tc>
      </w:tr>
      <w:tr w:rsidR="00980629" w:rsidRPr="00340B0D" w14:paraId="5EB6B190" w14:textId="77777777" w:rsidTr="00541D1A">
        <w:trPr>
          <w:ins w:id="667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E3D3380" w14:textId="77777777" w:rsidR="00980629" w:rsidRPr="00340B0D" w:rsidRDefault="00980629" w:rsidP="00541D1A">
            <w:pPr>
              <w:pStyle w:val="Default"/>
              <w:ind w:left="720"/>
              <w:rPr>
                <w:ins w:id="6671" w:author="jonathan pritchard" w:date="2025-01-23T13:44:00Z" w16du:dateUtc="2025-01-23T13:44:00Z"/>
                <w:sz w:val="18"/>
                <w:szCs w:val="18"/>
              </w:rPr>
            </w:pPr>
            <w:ins w:id="6672"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CEDA9B8" w14:textId="77777777" w:rsidR="00980629" w:rsidRPr="00340B0D" w:rsidRDefault="00980629" w:rsidP="00541D1A">
            <w:pPr>
              <w:jc w:val="center"/>
              <w:rPr>
                <w:ins w:id="667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494A0D5" w14:textId="77777777" w:rsidR="00980629" w:rsidRPr="00340B0D" w:rsidRDefault="00980629" w:rsidP="00541D1A">
            <w:pPr>
              <w:pStyle w:val="Default"/>
              <w:rPr>
                <w:ins w:id="6674" w:author="jonathan pritchard" w:date="2025-01-23T13:44:00Z" w16du:dateUtc="2025-01-23T13:44:00Z"/>
                <w:sz w:val="18"/>
                <w:szCs w:val="18"/>
              </w:rPr>
            </w:pPr>
            <w:ins w:id="6675"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EACC92" w14:textId="77777777" w:rsidR="00980629" w:rsidRPr="00340B0D" w:rsidRDefault="00980629" w:rsidP="00541D1A">
            <w:pPr>
              <w:rPr>
                <w:ins w:id="6676" w:author="jonathan pritchard" w:date="2025-01-23T13:44:00Z" w16du:dateUtc="2025-01-23T13:44:00Z"/>
                <w:rFonts w:cs="Arial"/>
                <w:sz w:val="18"/>
                <w:szCs w:val="18"/>
              </w:rPr>
            </w:pPr>
          </w:p>
        </w:tc>
      </w:tr>
      <w:tr w:rsidR="00980629" w:rsidRPr="00340B0D" w14:paraId="296DF7E6" w14:textId="77777777" w:rsidTr="00541D1A">
        <w:trPr>
          <w:ins w:id="667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1C6C7D1" w14:textId="77777777" w:rsidR="00980629" w:rsidRPr="00340B0D" w:rsidRDefault="00980629" w:rsidP="00541D1A">
            <w:pPr>
              <w:pStyle w:val="Default"/>
              <w:rPr>
                <w:ins w:id="6678" w:author="jonathan pritchard" w:date="2025-01-23T13:44:00Z" w16du:dateUtc="2025-01-23T13:44:00Z"/>
                <w:sz w:val="18"/>
                <w:szCs w:val="18"/>
              </w:rPr>
            </w:pPr>
            <w:ins w:id="6679"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1EC62FB" w14:textId="77777777" w:rsidR="00980629" w:rsidRPr="00340B0D" w:rsidRDefault="00980629" w:rsidP="00541D1A">
            <w:pPr>
              <w:jc w:val="center"/>
              <w:rPr>
                <w:ins w:id="668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49E3104" w14:textId="77777777" w:rsidR="00980629" w:rsidRPr="00340B0D" w:rsidRDefault="00980629" w:rsidP="00541D1A">
            <w:pPr>
              <w:pStyle w:val="Default"/>
              <w:rPr>
                <w:ins w:id="6681" w:author="jonathan pritchard" w:date="2025-01-23T13:44:00Z" w16du:dateUtc="2025-01-23T13:44:00Z"/>
                <w:sz w:val="18"/>
                <w:szCs w:val="18"/>
              </w:rPr>
            </w:pPr>
            <w:ins w:id="6682"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3CB4DA2" w14:textId="77777777" w:rsidR="00980629" w:rsidRPr="00340B0D" w:rsidRDefault="00980629" w:rsidP="00541D1A">
            <w:pPr>
              <w:rPr>
                <w:ins w:id="6683" w:author="jonathan pritchard" w:date="2025-01-23T13:44:00Z" w16du:dateUtc="2025-01-23T13:44:00Z"/>
                <w:rFonts w:cs="Arial"/>
                <w:sz w:val="18"/>
                <w:szCs w:val="18"/>
              </w:rPr>
            </w:pPr>
          </w:p>
        </w:tc>
      </w:tr>
      <w:tr w:rsidR="00980629" w:rsidRPr="00340B0D" w14:paraId="4ADABD3B" w14:textId="77777777" w:rsidTr="00541D1A">
        <w:trPr>
          <w:ins w:id="668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ACC074C" w14:textId="77777777" w:rsidR="00980629" w:rsidRPr="00340B0D" w:rsidRDefault="00980629" w:rsidP="00541D1A">
            <w:pPr>
              <w:pStyle w:val="Default"/>
              <w:rPr>
                <w:ins w:id="6685" w:author="jonathan pritchard" w:date="2025-01-23T13:44:00Z" w16du:dateUtc="2025-01-23T13:44:00Z"/>
                <w:sz w:val="18"/>
                <w:szCs w:val="18"/>
              </w:rPr>
            </w:pPr>
            <w:ins w:id="6686"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040D929" w14:textId="77777777" w:rsidR="00980629" w:rsidRPr="00340B0D" w:rsidRDefault="00980629" w:rsidP="00541D1A">
            <w:pPr>
              <w:jc w:val="center"/>
              <w:rPr>
                <w:ins w:id="668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2D7B8C2" w14:textId="77777777" w:rsidR="00980629" w:rsidRPr="00340B0D" w:rsidRDefault="00980629" w:rsidP="00541D1A">
            <w:pPr>
              <w:pStyle w:val="Default"/>
              <w:rPr>
                <w:ins w:id="6688" w:author="jonathan pritchard" w:date="2025-01-23T13:44:00Z" w16du:dateUtc="2025-01-23T13:44:00Z"/>
                <w:sz w:val="18"/>
                <w:szCs w:val="18"/>
              </w:rPr>
            </w:pPr>
            <w:ins w:id="6689"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8D7D387" w14:textId="77777777" w:rsidR="00980629" w:rsidRPr="00340B0D" w:rsidRDefault="00980629" w:rsidP="00541D1A">
            <w:pPr>
              <w:rPr>
                <w:ins w:id="6690" w:author="jonathan pritchard" w:date="2025-01-23T13:44:00Z" w16du:dateUtc="2025-01-23T13:44:00Z"/>
                <w:rFonts w:cs="Arial"/>
                <w:sz w:val="18"/>
                <w:szCs w:val="18"/>
              </w:rPr>
            </w:pPr>
          </w:p>
        </w:tc>
      </w:tr>
      <w:tr w:rsidR="00980629" w:rsidRPr="00340B0D" w14:paraId="78A85149" w14:textId="77777777" w:rsidTr="00541D1A">
        <w:trPr>
          <w:ins w:id="669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49A5C72" w14:textId="77777777" w:rsidR="00980629" w:rsidRPr="00340B0D" w:rsidRDefault="00980629" w:rsidP="00541D1A">
            <w:pPr>
              <w:pStyle w:val="Default"/>
              <w:rPr>
                <w:ins w:id="6692" w:author="jonathan pritchard" w:date="2025-01-23T13:44:00Z" w16du:dateUtc="2025-01-23T13:44:00Z"/>
                <w:sz w:val="18"/>
                <w:szCs w:val="18"/>
              </w:rPr>
            </w:pPr>
            <w:ins w:id="6693"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70D95D59" w14:textId="77777777" w:rsidR="00980629" w:rsidRPr="00340B0D" w:rsidRDefault="00980629" w:rsidP="00541D1A">
            <w:pPr>
              <w:jc w:val="center"/>
              <w:rPr>
                <w:ins w:id="669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DDF1AAA" w14:textId="77777777" w:rsidR="00980629" w:rsidRPr="00340B0D" w:rsidRDefault="00980629" w:rsidP="00541D1A">
            <w:pPr>
              <w:pStyle w:val="Default"/>
              <w:rPr>
                <w:ins w:id="6695" w:author="jonathan pritchard" w:date="2025-01-23T13:44:00Z" w16du:dateUtc="2025-01-23T13:44:00Z"/>
                <w:sz w:val="18"/>
                <w:szCs w:val="18"/>
              </w:rPr>
            </w:pPr>
            <w:ins w:id="6696"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0EC4FF" w14:textId="77777777" w:rsidR="00980629" w:rsidRPr="00340B0D" w:rsidRDefault="00980629" w:rsidP="00541D1A">
            <w:pPr>
              <w:rPr>
                <w:ins w:id="6697" w:author="jonathan pritchard" w:date="2025-01-23T13:44:00Z" w16du:dateUtc="2025-01-23T13:44:00Z"/>
                <w:rFonts w:cs="Arial"/>
                <w:sz w:val="18"/>
                <w:szCs w:val="18"/>
              </w:rPr>
            </w:pPr>
          </w:p>
        </w:tc>
      </w:tr>
      <w:tr w:rsidR="00980629" w:rsidRPr="00340B0D" w14:paraId="763D3CEA" w14:textId="77777777" w:rsidTr="00541D1A">
        <w:trPr>
          <w:ins w:id="669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4357E0" w14:textId="77777777" w:rsidR="00980629" w:rsidRPr="00340B0D" w:rsidRDefault="00980629" w:rsidP="00541D1A">
            <w:pPr>
              <w:pStyle w:val="Default"/>
              <w:rPr>
                <w:ins w:id="6699" w:author="jonathan pritchard" w:date="2025-01-23T13:44:00Z" w16du:dateUtc="2025-01-23T13:44:00Z"/>
                <w:sz w:val="18"/>
                <w:szCs w:val="18"/>
              </w:rPr>
            </w:pPr>
            <w:ins w:id="6700"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E8F1E0A" w14:textId="77777777" w:rsidR="00980629" w:rsidRPr="00340B0D" w:rsidRDefault="00980629" w:rsidP="00541D1A">
            <w:pPr>
              <w:jc w:val="center"/>
              <w:rPr>
                <w:ins w:id="670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380549B" w14:textId="77777777" w:rsidR="00980629" w:rsidRPr="00340B0D" w:rsidRDefault="00980629" w:rsidP="00541D1A">
            <w:pPr>
              <w:pStyle w:val="Default"/>
              <w:rPr>
                <w:ins w:id="6702" w:author="jonathan pritchard" w:date="2025-01-23T13:44:00Z" w16du:dateUtc="2025-01-23T13:44:00Z"/>
                <w:sz w:val="18"/>
                <w:szCs w:val="18"/>
              </w:rPr>
            </w:pPr>
            <w:ins w:id="6703"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D3A723B" w14:textId="77777777" w:rsidR="00980629" w:rsidRPr="00340B0D" w:rsidRDefault="00980629" w:rsidP="00541D1A">
            <w:pPr>
              <w:rPr>
                <w:ins w:id="6704" w:author="jonathan pritchard" w:date="2025-01-23T13:44:00Z" w16du:dateUtc="2025-01-23T13:44:00Z"/>
                <w:rFonts w:cs="Arial"/>
                <w:sz w:val="18"/>
                <w:szCs w:val="18"/>
              </w:rPr>
            </w:pPr>
          </w:p>
        </w:tc>
      </w:tr>
      <w:tr w:rsidR="00980629" w:rsidRPr="00340B0D" w14:paraId="02314615" w14:textId="77777777" w:rsidTr="00541D1A">
        <w:trPr>
          <w:ins w:id="670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56C409" w14:textId="77777777" w:rsidR="00980629" w:rsidRPr="00340B0D" w:rsidRDefault="00980629" w:rsidP="00541D1A">
            <w:pPr>
              <w:pStyle w:val="Default"/>
              <w:rPr>
                <w:ins w:id="6706" w:author="jonathan pritchard" w:date="2025-01-23T13:44:00Z" w16du:dateUtc="2025-01-23T13:44:00Z"/>
                <w:sz w:val="18"/>
                <w:szCs w:val="18"/>
              </w:rPr>
            </w:pPr>
            <w:ins w:id="6707"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9AB5DD1" w14:textId="77777777" w:rsidR="00980629" w:rsidRPr="00340B0D" w:rsidRDefault="00980629" w:rsidP="00541D1A">
            <w:pPr>
              <w:jc w:val="center"/>
              <w:rPr>
                <w:ins w:id="670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E3AFEE1" w14:textId="77777777" w:rsidR="00980629" w:rsidRPr="00340B0D" w:rsidRDefault="00980629" w:rsidP="00541D1A">
            <w:pPr>
              <w:rPr>
                <w:ins w:id="6709"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6850E36A" w14:textId="77777777" w:rsidR="00980629" w:rsidRPr="00340B0D" w:rsidRDefault="00980629" w:rsidP="00541D1A">
            <w:pPr>
              <w:rPr>
                <w:ins w:id="6710" w:author="jonathan pritchard" w:date="2025-01-23T13:44:00Z" w16du:dateUtc="2025-01-23T13:44:00Z"/>
                <w:rFonts w:cs="Arial"/>
                <w:sz w:val="18"/>
                <w:szCs w:val="18"/>
              </w:rPr>
            </w:pPr>
          </w:p>
        </w:tc>
      </w:tr>
      <w:tr w:rsidR="00980629" w:rsidRPr="00340B0D" w14:paraId="786A2D71" w14:textId="77777777" w:rsidTr="00541D1A">
        <w:trPr>
          <w:ins w:id="671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75A4EAC" w14:textId="77777777" w:rsidR="00980629" w:rsidRPr="00340B0D" w:rsidRDefault="00980629" w:rsidP="00541D1A">
            <w:pPr>
              <w:pStyle w:val="Default"/>
              <w:rPr>
                <w:ins w:id="6712" w:author="jonathan pritchard" w:date="2025-01-23T13:44:00Z" w16du:dateUtc="2025-01-23T13:44:00Z"/>
                <w:sz w:val="18"/>
                <w:szCs w:val="18"/>
              </w:rPr>
            </w:pPr>
            <w:ins w:id="6713"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E88FB6C" w14:textId="77777777" w:rsidR="00980629" w:rsidRPr="00340B0D" w:rsidRDefault="00980629" w:rsidP="00541D1A">
            <w:pPr>
              <w:jc w:val="center"/>
              <w:rPr>
                <w:ins w:id="671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8222E09" w14:textId="77777777" w:rsidR="00980629" w:rsidRPr="00340B0D" w:rsidRDefault="00980629" w:rsidP="00541D1A">
            <w:pPr>
              <w:rPr>
                <w:ins w:id="671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24CD3E8" w14:textId="77777777" w:rsidR="00980629" w:rsidRPr="00340B0D" w:rsidRDefault="00980629" w:rsidP="00541D1A">
            <w:pPr>
              <w:rPr>
                <w:ins w:id="6716" w:author="jonathan pritchard" w:date="2025-01-23T13:44:00Z" w16du:dateUtc="2025-01-23T13:44:00Z"/>
                <w:rFonts w:cs="Arial"/>
                <w:sz w:val="18"/>
                <w:szCs w:val="18"/>
              </w:rPr>
            </w:pPr>
          </w:p>
        </w:tc>
      </w:tr>
      <w:tr w:rsidR="00980629" w:rsidRPr="00340B0D" w14:paraId="64F0C0AC" w14:textId="77777777" w:rsidTr="00541D1A">
        <w:trPr>
          <w:ins w:id="671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C5E30CE" w14:textId="77777777" w:rsidR="00980629" w:rsidRPr="00340B0D" w:rsidRDefault="00980629" w:rsidP="00541D1A">
            <w:pPr>
              <w:pStyle w:val="Default"/>
              <w:rPr>
                <w:ins w:id="6718" w:author="jonathan pritchard" w:date="2025-01-23T13:44:00Z" w16du:dateUtc="2025-01-23T13:44:00Z"/>
                <w:sz w:val="18"/>
                <w:szCs w:val="18"/>
              </w:rPr>
            </w:pPr>
            <w:ins w:id="6719"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82FFE9" w14:textId="77777777" w:rsidR="00980629" w:rsidRPr="00340B0D" w:rsidRDefault="00980629" w:rsidP="00541D1A">
            <w:pPr>
              <w:jc w:val="center"/>
              <w:rPr>
                <w:ins w:id="672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0A08CE0" w14:textId="77777777" w:rsidR="00980629" w:rsidRPr="00340B0D" w:rsidRDefault="00980629" w:rsidP="00541D1A">
            <w:pPr>
              <w:rPr>
                <w:ins w:id="672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A49312F" w14:textId="77777777" w:rsidR="00980629" w:rsidRPr="00340B0D" w:rsidRDefault="00980629" w:rsidP="00541D1A">
            <w:pPr>
              <w:rPr>
                <w:ins w:id="6722" w:author="jonathan pritchard" w:date="2025-01-23T13:44:00Z" w16du:dateUtc="2025-01-23T13:44:00Z"/>
                <w:rFonts w:cs="Arial"/>
                <w:sz w:val="18"/>
                <w:szCs w:val="18"/>
              </w:rPr>
            </w:pPr>
          </w:p>
        </w:tc>
      </w:tr>
      <w:tr w:rsidR="00980629" w:rsidRPr="00340B0D" w14:paraId="24087795" w14:textId="77777777" w:rsidTr="00541D1A">
        <w:trPr>
          <w:ins w:id="672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031C7635" w14:textId="77777777" w:rsidR="00980629" w:rsidRPr="00340B0D" w:rsidRDefault="00980629" w:rsidP="00541D1A">
            <w:pPr>
              <w:pStyle w:val="Default"/>
              <w:ind w:left="720"/>
              <w:rPr>
                <w:ins w:id="6724" w:author="jonathan pritchard" w:date="2025-01-23T13:44:00Z" w16du:dateUtc="2025-01-23T13:44:00Z"/>
                <w:sz w:val="18"/>
                <w:szCs w:val="18"/>
              </w:rPr>
            </w:pPr>
            <w:ins w:id="6725"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5EF7C0F" w14:textId="77777777" w:rsidR="00980629" w:rsidRPr="00340B0D" w:rsidRDefault="00980629" w:rsidP="00541D1A">
            <w:pPr>
              <w:jc w:val="center"/>
              <w:rPr>
                <w:ins w:id="672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F773D1D" w14:textId="77777777" w:rsidR="00980629" w:rsidRPr="00340B0D" w:rsidRDefault="00980629" w:rsidP="00541D1A">
            <w:pPr>
              <w:rPr>
                <w:ins w:id="672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C70876F" w14:textId="77777777" w:rsidR="00980629" w:rsidRPr="00340B0D" w:rsidRDefault="00980629" w:rsidP="00541D1A">
            <w:pPr>
              <w:rPr>
                <w:ins w:id="6728" w:author="jonathan pritchard" w:date="2025-01-23T13:44:00Z" w16du:dateUtc="2025-01-23T13:44:00Z"/>
                <w:rFonts w:cs="Arial"/>
                <w:sz w:val="18"/>
                <w:szCs w:val="18"/>
              </w:rPr>
            </w:pPr>
          </w:p>
        </w:tc>
      </w:tr>
      <w:tr w:rsidR="00980629" w:rsidRPr="00340B0D" w14:paraId="2042DC1D" w14:textId="77777777" w:rsidTr="00541D1A">
        <w:trPr>
          <w:ins w:id="6729"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73E042D4" w14:textId="77777777" w:rsidR="00980629" w:rsidRPr="00340B0D" w:rsidRDefault="00980629" w:rsidP="00541D1A">
            <w:pPr>
              <w:pStyle w:val="Default"/>
              <w:ind w:left="720"/>
              <w:rPr>
                <w:ins w:id="6730" w:author="jonathan pritchard" w:date="2025-01-23T13:44:00Z" w16du:dateUtc="2025-01-23T13:44:00Z"/>
                <w:sz w:val="18"/>
                <w:szCs w:val="18"/>
              </w:rPr>
            </w:pPr>
            <w:ins w:id="6731"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70A597" w14:textId="77777777" w:rsidR="00980629" w:rsidRPr="00340B0D" w:rsidRDefault="00980629" w:rsidP="00541D1A">
            <w:pPr>
              <w:jc w:val="center"/>
              <w:rPr>
                <w:ins w:id="673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658D8551" w14:textId="77777777" w:rsidR="00980629" w:rsidRPr="00340B0D" w:rsidRDefault="00980629" w:rsidP="00541D1A">
            <w:pPr>
              <w:rPr>
                <w:ins w:id="6733"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0140712F" w14:textId="77777777" w:rsidR="00980629" w:rsidRPr="00340B0D" w:rsidRDefault="00980629" w:rsidP="00541D1A">
            <w:pPr>
              <w:rPr>
                <w:ins w:id="6734" w:author="jonathan pritchard" w:date="2025-01-23T13:44:00Z" w16du:dateUtc="2025-01-23T13:44:00Z"/>
                <w:rFonts w:cs="Arial"/>
                <w:sz w:val="18"/>
                <w:szCs w:val="18"/>
              </w:rPr>
            </w:pPr>
          </w:p>
        </w:tc>
      </w:tr>
      <w:tr w:rsidR="00980629" w:rsidRPr="00340B0D" w14:paraId="4C89ECEB" w14:textId="77777777" w:rsidTr="00541D1A">
        <w:trPr>
          <w:ins w:id="6735"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002F551" w14:textId="77777777" w:rsidR="00980629" w:rsidRPr="00EF63B4" w:rsidRDefault="00980629" w:rsidP="00541D1A">
            <w:pPr>
              <w:jc w:val="center"/>
              <w:rPr>
                <w:ins w:id="6736" w:author="jonathan pritchard" w:date="2025-01-23T13:44:00Z" w16du:dateUtc="2025-01-23T13:44:00Z"/>
                <w:rFonts w:cs="Arial"/>
                <w:sz w:val="18"/>
                <w:szCs w:val="18"/>
              </w:rPr>
            </w:pPr>
            <w:ins w:id="6737" w:author="jonathan pritchard" w:date="2025-01-23T13:44:00Z" w16du:dateUtc="2025-01-23T13:44:00Z">
              <w:r>
                <w:rPr>
                  <w:rFonts w:cs="Arial"/>
                  <w:b/>
                  <w:bCs/>
                  <w:sz w:val="18"/>
                  <w:szCs w:val="18"/>
                </w:rPr>
                <w:t>Additional</w:t>
              </w:r>
            </w:ins>
          </w:p>
        </w:tc>
      </w:tr>
      <w:tr w:rsidR="00980629" w:rsidRPr="00340B0D" w14:paraId="2A445D82" w14:textId="77777777" w:rsidTr="00541D1A">
        <w:trPr>
          <w:ins w:id="673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52D646" w14:textId="77777777" w:rsidR="00980629" w:rsidRPr="00340B0D" w:rsidRDefault="00980629" w:rsidP="00541D1A">
            <w:pPr>
              <w:pStyle w:val="Default"/>
              <w:ind w:left="720"/>
              <w:rPr>
                <w:ins w:id="6739"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F332A5" w14:textId="77777777" w:rsidR="00980629" w:rsidRPr="00340B0D" w:rsidRDefault="00980629" w:rsidP="00541D1A">
            <w:pPr>
              <w:jc w:val="center"/>
              <w:rPr>
                <w:ins w:id="6740"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72EA970A" w14:textId="77777777" w:rsidR="00980629" w:rsidRPr="00340B0D" w:rsidRDefault="00980629" w:rsidP="00541D1A">
            <w:pPr>
              <w:rPr>
                <w:ins w:id="674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B15631" w14:textId="77777777" w:rsidR="00980629" w:rsidRPr="00340B0D" w:rsidRDefault="00980629" w:rsidP="00541D1A">
            <w:pPr>
              <w:rPr>
                <w:ins w:id="6742" w:author="jonathan pritchard" w:date="2025-01-23T13:44:00Z" w16du:dateUtc="2025-01-23T13:44:00Z"/>
                <w:rFonts w:cs="Arial"/>
                <w:sz w:val="18"/>
                <w:szCs w:val="18"/>
              </w:rPr>
            </w:pPr>
          </w:p>
        </w:tc>
      </w:tr>
      <w:tr w:rsidR="00980629" w:rsidRPr="00340B0D" w14:paraId="55808079" w14:textId="77777777" w:rsidTr="00541D1A">
        <w:trPr>
          <w:ins w:id="674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BC4178D" w14:textId="77777777" w:rsidR="00980629" w:rsidRPr="00340B0D" w:rsidRDefault="00980629" w:rsidP="00541D1A">
            <w:pPr>
              <w:pStyle w:val="Default"/>
              <w:ind w:left="720"/>
              <w:rPr>
                <w:ins w:id="6744"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C82F19" w14:textId="77777777" w:rsidR="00980629" w:rsidRPr="00340B0D" w:rsidRDefault="00980629" w:rsidP="00541D1A">
            <w:pPr>
              <w:jc w:val="center"/>
              <w:rPr>
                <w:ins w:id="6745"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36C3B8BC" w14:textId="77777777" w:rsidR="00980629" w:rsidRPr="00340B0D" w:rsidRDefault="00980629" w:rsidP="00541D1A">
            <w:pPr>
              <w:rPr>
                <w:ins w:id="674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0D92D84B" w14:textId="77777777" w:rsidR="00980629" w:rsidRPr="00340B0D" w:rsidRDefault="00980629" w:rsidP="00541D1A">
            <w:pPr>
              <w:rPr>
                <w:ins w:id="6747" w:author="jonathan pritchard" w:date="2025-01-23T13:44:00Z" w16du:dateUtc="2025-01-23T13:44:00Z"/>
                <w:rFonts w:cs="Arial"/>
                <w:sz w:val="18"/>
                <w:szCs w:val="18"/>
              </w:rPr>
            </w:pPr>
          </w:p>
        </w:tc>
      </w:tr>
      <w:tr w:rsidR="00980629" w:rsidRPr="00340B0D" w14:paraId="112F7A79" w14:textId="77777777" w:rsidTr="00541D1A">
        <w:trPr>
          <w:ins w:id="6748"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CD89E2" w14:textId="77777777" w:rsidR="00980629" w:rsidRPr="00340B0D" w:rsidRDefault="00980629" w:rsidP="00541D1A">
            <w:pPr>
              <w:jc w:val="center"/>
              <w:rPr>
                <w:ins w:id="6749" w:author="jonathan pritchard" w:date="2025-01-23T13:44:00Z" w16du:dateUtc="2025-01-23T13:44:00Z"/>
                <w:rFonts w:cs="Arial"/>
                <w:b/>
                <w:bCs/>
                <w:sz w:val="18"/>
                <w:szCs w:val="18"/>
              </w:rPr>
            </w:pPr>
            <w:ins w:id="6750" w:author="jonathan pritchard" w:date="2025-01-23T13:44:00Z" w16du:dateUtc="2025-01-23T13:44:00Z">
              <w:r w:rsidRPr="00340B0D">
                <w:rPr>
                  <w:rFonts w:cs="Arial"/>
                  <w:b/>
                  <w:bCs/>
                  <w:sz w:val="18"/>
                  <w:szCs w:val="18"/>
                </w:rPr>
                <w:t>Setup</w:t>
              </w:r>
            </w:ins>
          </w:p>
        </w:tc>
      </w:tr>
      <w:tr w:rsidR="00980629" w:rsidRPr="00340B0D" w14:paraId="17428347" w14:textId="77777777" w:rsidTr="00541D1A">
        <w:trPr>
          <w:ins w:id="6751"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657A1F7D" w14:textId="77777777" w:rsidR="00980629" w:rsidRDefault="00980629" w:rsidP="00541D1A">
            <w:pPr>
              <w:rPr>
                <w:rFonts w:cs="Arial"/>
                <w:sz w:val="18"/>
                <w:szCs w:val="18"/>
              </w:rPr>
            </w:pPr>
          </w:p>
          <w:p w14:paraId="2FB4DA91" w14:textId="77777777" w:rsidR="00A02E90" w:rsidRPr="00373F25" w:rsidRDefault="00A02E90" w:rsidP="00A02E90">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4831A6D2" w14:textId="77777777" w:rsidR="00A02E90" w:rsidRPr="00373F25" w:rsidRDefault="00A02E90" w:rsidP="00A02E90">
            <w:pPr>
              <w:pStyle w:val="ListParagraph"/>
              <w:numPr>
                <w:ilvl w:val="0"/>
                <w:numId w:val="23"/>
              </w:numPr>
              <w:rPr>
                <w:rFonts w:cs="Arial"/>
                <w:i/>
              </w:rPr>
            </w:pPr>
            <w:r w:rsidRPr="00373F25">
              <w:rPr>
                <w:rFonts w:cs="Arial"/>
                <w:i/>
              </w:rPr>
              <w:t>Select Display Category Other</w:t>
            </w:r>
          </w:p>
          <w:p w14:paraId="33D99E55" w14:textId="77777777" w:rsidR="00A02E90" w:rsidRPr="00373F25" w:rsidRDefault="00A02E90" w:rsidP="00A02E90">
            <w:pPr>
              <w:pStyle w:val="ListParagraph"/>
              <w:numPr>
                <w:ilvl w:val="0"/>
                <w:numId w:val="23"/>
              </w:numPr>
              <w:rPr>
                <w:rFonts w:cs="Arial"/>
                <w:i/>
              </w:rPr>
            </w:pPr>
            <w:r w:rsidRPr="00373F25">
              <w:rPr>
                <w:rFonts w:cs="Arial"/>
                <w:i/>
              </w:rPr>
              <w:t>Select Symbolized Boundaries</w:t>
            </w:r>
          </w:p>
          <w:p w14:paraId="3E9BE6C4" w14:textId="77777777" w:rsidR="00A02E90" w:rsidRPr="00373F25" w:rsidRDefault="00A02E90" w:rsidP="00A02E90">
            <w:pPr>
              <w:pStyle w:val="ListParagraph"/>
              <w:numPr>
                <w:ilvl w:val="0"/>
                <w:numId w:val="23"/>
              </w:numPr>
              <w:rPr>
                <w:rFonts w:cs="Arial"/>
                <w:i/>
              </w:rPr>
            </w:pPr>
            <w:r w:rsidRPr="00373F25">
              <w:rPr>
                <w:rFonts w:cs="Arial"/>
                <w:i/>
              </w:rPr>
              <w:lastRenderedPageBreak/>
              <w:t>Select Simplified Point Symbols = false</w:t>
            </w:r>
          </w:p>
          <w:p w14:paraId="7DF0B668" w14:textId="77777777" w:rsidR="00A02E90" w:rsidRPr="00373F25" w:rsidRDefault="00A02E90" w:rsidP="00A02E90">
            <w:pPr>
              <w:pStyle w:val="ListParagraph"/>
              <w:numPr>
                <w:ilvl w:val="0"/>
                <w:numId w:val="23"/>
              </w:numPr>
              <w:rPr>
                <w:rFonts w:cs="Arial"/>
                <w:i/>
              </w:rPr>
            </w:pPr>
            <w:r w:rsidRPr="00373F25">
              <w:rPr>
                <w:rFonts w:cs="Arial"/>
                <w:i/>
              </w:rPr>
              <w:t>Set Safety Contour value to 10 m</w:t>
            </w:r>
          </w:p>
          <w:p w14:paraId="16929F62" w14:textId="77777777" w:rsidR="00A02E90" w:rsidRPr="00373F25" w:rsidRDefault="00A02E90" w:rsidP="00A02E90">
            <w:pPr>
              <w:pStyle w:val="ListParagraph"/>
              <w:numPr>
                <w:ilvl w:val="0"/>
                <w:numId w:val="23"/>
              </w:numPr>
              <w:rPr>
                <w:rFonts w:cs="Arial"/>
                <w:i/>
              </w:rPr>
            </w:pPr>
            <w:r w:rsidRPr="00373F25">
              <w:rPr>
                <w:rFonts w:cs="Arial"/>
                <w:i/>
              </w:rPr>
              <w:t>Select Shallow water dangers</w:t>
            </w:r>
          </w:p>
          <w:p w14:paraId="1D71BEE3" w14:textId="77777777" w:rsidR="00A02E90" w:rsidRDefault="00A02E90" w:rsidP="00541D1A">
            <w:pPr>
              <w:rPr>
                <w:ins w:id="6752" w:author="jonathan pritchard" w:date="2025-01-23T13:44:00Z" w16du:dateUtc="2025-01-23T13:44:00Z"/>
                <w:rFonts w:cs="Arial"/>
                <w:sz w:val="18"/>
                <w:szCs w:val="18"/>
              </w:rPr>
            </w:pPr>
          </w:p>
          <w:p w14:paraId="1916ECB5" w14:textId="77777777" w:rsidR="00980629" w:rsidRPr="00110428" w:rsidRDefault="00980629" w:rsidP="00541D1A">
            <w:pPr>
              <w:rPr>
                <w:ins w:id="6753" w:author="jonathan pritchard" w:date="2025-01-23T13:44:00Z" w16du:dateUtc="2025-01-23T13:44:00Z"/>
                <w:rFonts w:cs="Arial"/>
              </w:rPr>
            </w:pPr>
            <w:ins w:id="6754" w:author="jonathan pritchard" w:date="2025-01-23T13:44:00Z" w16du:dateUtc="2025-01-23T13:44:00Z">
              <w:r>
                <w:rPr>
                  <w:rFonts w:cs="Arial"/>
                  <w:i/>
                </w:rPr>
                <w:t>.</w:t>
              </w:r>
              <w:r w:rsidRPr="00110428">
                <w:rPr>
                  <w:rFonts w:cs="Arial"/>
                  <w:i/>
                </w:rPr>
                <w:t xml:space="preserve">. </w:t>
              </w:r>
            </w:ins>
          </w:p>
          <w:p w14:paraId="1F839D9E" w14:textId="77777777" w:rsidR="00980629" w:rsidRPr="00340B0D" w:rsidRDefault="00980629" w:rsidP="00541D1A">
            <w:pPr>
              <w:rPr>
                <w:ins w:id="6755" w:author="jonathan pritchard" w:date="2025-01-23T13:44:00Z" w16du:dateUtc="2025-01-23T13:44:00Z"/>
                <w:rFonts w:cs="Arial"/>
                <w:sz w:val="18"/>
                <w:szCs w:val="18"/>
              </w:rPr>
            </w:pPr>
          </w:p>
        </w:tc>
      </w:tr>
      <w:tr w:rsidR="00980629" w:rsidRPr="00340B0D" w14:paraId="068246B0" w14:textId="77777777" w:rsidTr="00541D1A">
        <w:trPr>
          <w:ins w:id="6756"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B2FC34" w14:textId="77777777" w:rsidR="00980629" w:rsidRPr="00340B0D" w:rsidRDefault="00980629" w:rsidP="00541D1A">
            <w:pPr>
              <w:jc w:val="center"/>
              <w:rPr>
                <w:ins w:id="6757" w:author="jonathan pritchard" w:date="2025-01-23T13:44:00Z" w16du:dateUtc="2025-01-23T13:44:00Z"/>
                <w:rFonts w:cs="Arial"/>
                <w:b/>
                <w:bCs/>
                <w:sz w:val="18"/>
                <w:szCs w:val="18"/>
              </w:rPr>
            </w:pPr>
            <w:ins w:id="6758" w:author="jonathan pritchard" w:date="2025-01-23T13:44:00Z" w16du:dateUtc="2025-01-23T13:44:00Z">
              <w:r w:rsidRPr="00340B0D">
                <w:rPr>
                  <w:rFonts w:cs="Arial"/>
                  <w:b/>
                  <w:bCs/>
                  <w:sz w:val="18"/>
                  <w:szCs w:val="18"/>
                </w:rPr>
                <w:lastRenderedPageBreak/>
                <w:t>Action</w:t>
              </w:r>
            </w:ins>
          </w:p>
        </w:tc>
      </w:tr>
      <w:tr w:rsidR="00980629" w:rsidRPr="00340B0D" w14:paraId="492310AA" w14:textId="77777777" w:rsidTr="00541D1A">
        <w:trPr>
          <w:ins w:id="6759"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662F60" w14:textId="77777777" w:rsidR="00A02E90" w:rsidRDefault="00A02E90" w:rsidP="00541D1A">
            <w:pPr>
              <w:rPr>
                <w:rFonts w:cs="Arial"/>
                <w:i/>
              </w:rPr>
            </w:pPr>
          </w:p>
          <w:p w14:paraId="0AC7C609" w14:textId="2D04FCE2" w:rsidR="00980629" w:rsidRDefault="00A02E90" w:rsidP="00541D1A">
            <w:pPr>
              <w:rPr>
                <w:rFonts w:cs="Arial"/>
                <w:i/>
              </w:rPr>
            </w:pPr>
            <w:r w:rsidRPr="00373F25">
              <w:rPr>
                <w:rFonts w:cs="Arial"/>
                <w:i/>
              </w:rPr>
              <w:t>Centre the display on position 32°32.805’S 61° 21.290’E and then zoom in to a scale of 1:20 000</w:t>
            </w:r>
          </w:p>
          <w:p w14:paraId="4EDE81B6" w14:textId="016177C4" w:rsidR="00A02E90" w:rsidRPr="00110428" w:rsidRDefault="00A02E90" w:rsidP="00541D1A">
            <w:pPr>
              <w:rPr>
                <w:ins w:id="6760" w:author="jonathan pritchard" w:date="2025-01-23T13:44:00Z" w16du:dateUtc="2025-01-23T13:44:00Z"/>
                <w:rFonts w:cs="Arial"/>
                <w:b/>
                <w:bCs/>
              </w:rPr>
            </w:pPr>
          </w:p>
        </w:tc>
      </w:tr>
      <w:tr w:rsidR="00980629" w:rsidRPr="00340B0D" w14:paraId="652FD37B" w14:textId="77777777" w:rsidTr="00541D1A">
        <w:trPr>
          <w:ins w:id="6761"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4312A9" w14:textId="77777777" w:rsidR="00980629" w:rsidRPr="00340B0D" w:rsidRDefault="00980629" w:rsidP="00541D1A">
            <w:pPr>
              <w:jc w:val="center"/>
              <w:rPr>
                <w:ins w:id="6762" w:author="jonathan pritchard" w:date="2025-01-23T13:44:00Z" w16du:dateUtc="2025-01-23T13:44:00Z"/>
                <w:rFonts w:cs="Arial"/>
                <w:sz w:val="18"/>
                <w:szCs w:val="18"/>
              </w:rPr>
            </w:pPr>
            <w:ins w:id="6763" w:author="jonathan pritchard" w:date="2025-01-23T13:44:00Z" w16du:dateUtc="2025-01-23T13:44:00Z">
              <w:r w:rsidRPr="00340B0D">
                <w:rPr>
                  <w:rFonts w:cs="Arial"/>
                  <w:b/>
                  <w:bCs/>
                  <w:sz w:val="18"/>
                  <w:szCs w:val="18"/>
                </w:rPr>
                <w:t>Results</w:t>
              </w:r>
            </w:ins>
          </w:p>
        </w:tc>
      </w:tr>
      <w:tr w:rsidR="00A02E90" w:rsidRPr="00340B0D" w14:paraId="2880D39C" w14:textId="77777777" w:rsidTr="00A7546F">
        <w:trPr>
          <w:ins w:id="6764"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73849379" w14:textId="77777777" w:rsidR="00A02E90" w:rsidRDefault="00A02E90" w:rsidP="00A02E90">
            <w:pPr>
              <w:rPr>
                <w:i/>
              </w:rPr>
            </w:pPr>
            <w:r w:rsidRPr="00E6095F">
              <w:rPr>
                <w:i/>
              </w:rPr>
              <w:t xml:space="preserve">Confirm that the </w:t>
            </w:r>
            <w:r>
              <w:rPr>
                <w:i/>
              </w:rPr>
              <w:t>feature</w:t>
            </w:r>
            <w:r w:rsidRPr="00E6095F">
              <w:rPr>
                <w:i/>
              </w:rPr>
              <w:t xml:space="preserve"> displays as in the image below:</w:t>
            </w:r>
          </w:p>
          <w:p w14:paraId="54D05E6E" w14:textId="5F3CDF0B" w:rsidR="00A02E90" w:rsidRDefault="00A02E90" w:rsidP="00A02E90">
            <w:pPr>
              <w:jc w:val="center"/>
              <w:rPr>
                <w:i/>
              </w:rPr>
            </w:pPr>
            <w:r w:rsidRPr="00373F25">
              <w:rPr>
                <w:rFonts w:cs="Arial"/>
                <w:noProof/>
                <w:lang w:val="en-IN" w:eastAsia="en-IN"/>
              </w:rPr>
              <w:drawing>
                <wp:inline distT="0" distB="0" distL="0" distR="0" wp14:anchorId="3D457F17" wp14:editId="2E2963E2">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41"/>
                          <a:stretch>
                            <a:fillRect/>
                          </a:stretch>
                        </pic:blipFill>
                        <pic:spPr>
                          <a:xfrm>
                            <a:off x="0" y="0"/>
                            <a:ext cx="3115113" cy="1247945"/>
                          </a:xfrm>
                          <a:prstGeom prst="rect">
                            <a:avLst/>
                          </a:prstGeom>
                          <a:noFill/>
                          <a:ln>
                            <a:noFill/>
                            <a:prstDash/>
                          </a:ln>
                        </pic:spPr>
                      </pic:pic>
                    </a:graphicData>
                  </a:graphic>
                </wp:inline>
              </w:drawing>
            </w:r>
          </w:p>
          <w:p w14:paraId="61EF30EC" w14:textId="77777777" w:rsidR="00A02E90" w:rsidRDefault="00A02E90" w:rsidP="00A02E90">
            <w:pPr>
              <w:rPr>
                <w:i/>
              </w:rPr>
            </w:pPr>
          </w:p>
          <w:p w14:paraId="6C4758C6" w14:textId="77777777" w:rsidR="00A02E90" w:rsidRDefault="00A02E90" w:rsidP="00A02E90">
            <w:pPr>
              <w:rPr>
                <w:rFonts w:cs="Arial"/>
                <w:i/>
              </w:rPr>
            </w:pPr>
            <w:r w:rsidRPr="00373F25">
              <w:rPr>
                <w:rFonts w:cs="Arial"/>
                <w:i/>
              </w:rPr>
              <w:t>Zoom out to scale 1:50 000 and confirm that the feature now displays as follows</w:t>
            </w:r>
          </w:p>
          <w:p w14:paraId="2239D62C" w14:textId="77777777" w:rsidR="00A02E90" w:rsidRDefault="00A02E90" w:rsidP="00A02E90">
            <w:pPr>
              <w:rPr>
                <w:rFonts w:cs="Arial"/>
                <w:i/>
              </w:rPr>
            </w:pPr>
          </w:p>
          <w:p w14:paraId="7802202E" w14:textId="77777777" w:rsidR="00A02E90" w:rsidRDefault="00A02E90" w:rsidP="00A02E90">
            <w:pPr>
              <w:jc w:val="center"/>
              <w:rPr>
                <w:rFonts w:cs="Arial"/>
                <w:sz w:val="18"/>
                <w:szCs w:val="18"/>
              </w:rPr>
            </w:pPr>
            <w:r>
              <w:rPr>
                <w:noProof/>
                <w:lang w:val="en-IN" w:eastAsia="en-IN"/>
              </w:rPr>
              <w:drawing>
                <wp:inline distT="0" distB="0" distL="0" distR="0" wp14:anchorId="6276D17D" wp14:editId="034F9775">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42"/>
                          <a:stretch>
                            <a:fillRect/>
                          </a:stretch>
                        </pic:blipFill>
                        <pic:spPr>
                          <a:xfrm>
                            <a:off x="0" y="0"/>
                            <a:ext cx="1257473" cy="476320"/>
                          </a:xfrm>
                          <a:prstGeom prst="rect">
                            <a:avLst/>
                          </a:prstGeom>
                          <a:noFill/>
                          <a:ln>
                            <a:noFill/>
                            <a:prstDash/>
                          </a:ln>
                        </pic:spPr>
                      </pic:pic>
                    </a:graphicData>
                  </a:graphic>
                </wp:inline>
              </w:drawing>
            </w:r>
          </w:p>
          <w:p w14:paraId="10E5F2D3" w14:textId="77777777" w:rsidR="00A02E90" w:rsidRDefault="00A02E90" w:rsidP="00A02E90">
            <w:pPr>
              <w:jc w:val="center"/>
              <w:rPr>
                <w:rFonts w:cs="Arial"/>
                <w:sz w:val="18"/>
                <w:szCs w:val="18"/>
              </w:rPr>
            </w:pPr>
          </w:p>
          <w:p w14:paraId="0D77735D" w14:textId="77777777" w:rsidR="00A02E90" w:rsidRDefault="00A02E90" w:rsidP="00A02E90">
            <w:pPr>
              <w:jc w:val="left"/>
              <w:rPr>
                <w:rFonts w:cs="Arial"/>
                <w:i/>
                <w:color w:val="000000" w:themeColor="text1"/>
              </w:rPr>
            </w:pPr>
          </w:p>
          <w:p w14:paraId="79302C4A" w14:textId="77777777" w:rsidR="00A02E90" w:rsidRDefault="00A02E90" w:rsidP="00A02E90">
            <w:pPr>
              <w:jc w:val="left"/>
              <w:rPr>
                <w:rFonts w:cs="Arial"/>
                <w:i/>
                <w:color w:val="000000" w:themeColor="text1"/>
              </w:rPr>
            </w:pPr>
          </w:p>
          <w:p w14:paraId="58A40C83" w14:textId="6FC7A279" w:rsidR="00A02E90" w:rsidRPr="00340B0D" w:rsidRDefault="00A02E90" w:rsidP="00A02E90">
            <w:pPr>
              <w:jc w:val="left"/>
              <w:rPr>
                <w:ins w:id="6765" w:author="jonathan pritchard" w:date="2025-01-23T13:44:00Z" w16du:dateUtc="2025-01-23T13:44:00Z"/>
                <w:rFonts w:cs="Arial"/>
                <w:sz w:val="18"/>
                <w:szCs w:val="18"/>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720AD817" w14:textId="77777777" w:rsidTr="00A02E90">
        <w:trPr>
          <w:tblHeader/>
        </w:trPr>
        <w:tc>
          <w:tcPr>
            <w:tcW w:w="9209" w:type="dxa"/>
            <w:shd w:val="clear" w:color="auto" w:fill="BFBFBF" w:themeFill="background1" w:themeFillShade="BF"/>
            <w:vAlign w:val="center"/>
          </w:tcPr>
          <w:p w14:paraId="1421DC3D" w14:textId="77777777" w:rsidR="006C7785" w:rsidRPr="00373F25" w:rsidRDefault="006C7785" w:rsidP="00A02E90">
            <w:pPr>
              <w:jc w:val="center"/>
              <w:rPr>
                <w:rFonts w:cs="Arial"/>
                <w:color w:val="000000" w:themeColor="text1"/>
              </w:rPr>
            </w:pPr>
            <w:r w:rsidRPr="00373F25">
              <w:rPr>
                <w:rFonts w:cs="Arial"/>
                <w:b/>
                <w:color w:val="000000" w:themeColor="text1"/>
              </w:rPr>
              <w:t>Action</w:t>
            </w:r>
          </w:p>
        </w:tc>
      </w:tr>
      <w:tr w:rsidR="006C7785" w14:paraId="116B6B15" w14:textId="77777777" w:rsidTr="00A02E90">
        <w:trPr>
          <w:tblHeader/>
        </w:trPr>
        <w:tc>
          <w:tcPr>
            <w:tcW w:w="9209" w:type="dxa"/>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A02E90">
        <w:trPr>
          <w:tblHeader/>
        </w:trPr>
        <w:tc>
          <w:tcPr>
            <w:tcW w:w="9209" w:type="dxa"/>
            <w:tcBorders>
              <w:bottom w:val="single" w:sz="4" w:space="0" w:color="auto"/>
            </w:tcBorders>
            <w:shd w:val="clear" w:color="auto" w:fill="BFBFBF" w:themeFill="background1" w:themeFillShade="BF"/>
            <w:vAlign w:val="center"/>
          </w:tcPr>
          <w:p w14:paraId="60F7CD02" w14:textId="77777777" w:rsidR="006C7785" w:rsidRPr="00373F25" w:rsidRDefault="006C7785" w:rsidP="00A02E90">
            <w:pPr>
              <w:jc w:val="center"/>
              <w:rPr>
                <w:rFonts w:cs="Arial"/>
                <w:color w:val="000000" w:themeColor="text1"/>
              </w:rPr>
            </w:pPr>
            <w:r w:rsidRPr="00373F25">
              <w:rPr>
                <w:rFonts w:cs="Arial"/>
                <w:b/>
                <w:color w:val="000000" w:themeColor="text1"/>
              </w:rPr>
              <w:t>Results</w:t>
            </w:r>
          </w:p>
        </w:tc>
      </w:tr>
      <w:tr w:rsidR="006C7785" w14:paraId="5D4554B3" w14:textId="77777777" w:rsidTr="00A02E90">
        <w:trPr>
          <w:tblHeader/>
        </w:trPr>
        <w:tc>
          <w:tcPr>
            <w:tcW w:w="9209" w:type="dxa"/>
            <w:tcBorders>
              <w:bottom w:val="nil"/>
            </w:tcBorders>
            <w:vAlign w:val="center"/>
          </w:tcPr>
          <w:p w14:paraId="6812C12B" w14:textId="77777777" w:rsidR="00A02E90" w:rsidRDefault="00A02E90" w:rsidP="00380FCD">
            <w:pPr>
              <w:rPr>
                <w:rFonts w:cs="Arial"/>
                <w:i/>
                <w:color w:val="000000" w:themeColor="text1"/>
              </w:rPr>
            </w:pPr>
          </w:p>
          <w:p w14:paraId="5F9584B7" w14:textId="5C22B754" w:rsidR="00A02E90" w:rsidRPr="00A02E90" w:rsidRDefault="00A02E90" w:rsidP="00A02E90">
            <w:pPr>
              <w:jc w:val="left"/>
              <w:rPr>
                <w:rFonts w:cs="Arial"/>
                <w:b/>
                <w:bCs/>
                <w:i/>
                <w:color w:val="000000" w:themeColor="text1"/>
              </w:rPr>
            </w:pPr>
            <w:r w:rsidRPr="00A02E90">
              <w:rPr>
                <w:rFonts w:cs="Arial"/>
                <w:b/>
                <w:bCs/>
                <w:i/>
                <w:color w:val="000000" w:themeColor="text1"/>
              </w:rPr>
              <w:t>Display of centred symbols offset</w:t>
            </w:r>
          </w:p>
          <w:p w14:paraId="5F4D3E12" w14:textId="77777777" w:rsidR="00A02E90" w:rsidRDefault="00A02E90" w:rsidP="00380FCD">
            <w:pPr>
              <w:rPr>
                <w:rFonts w:cs="Arial"/>
                <w:i/>
                <w:color w:val="000000" w:themeColor="text1"/>
              </w:rPr>
            </w:pPr>
          </w:p>
          <w:p w14:paraId="6D227091" w14:textId="616B2FB9"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A02E90">
        <w:trPr>
          <w:tblHeader/>
        </w:trPr>
        <w:tc>
          <w:tcPr>
            <w:tcW w:w="9209" w:type="dxa"/>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43"/>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A02E90">
        <w:trPr>
          <w:tblHeader/>
        </w:trPr>
        <w:tc>
          <w:tcPr>
            <w:tcW w:w="9209" w:type="dxa"/>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A02E90">
        <w:trPr>
          <w:tblHeader/>
        </w:trPr>
        <w:tc>
          <w:tcPr>
            <w:tcW w:w="9209" w:type="dxa"/>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A02E90">
        <w:trPr>
          <w:tblHeader/>
        </w:trPr>
        <w:tc>
          <w:tcPr>
            <w:tcW w:w="9209" w:type="dxa"/>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067E8F8D"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D4611DE" w14:textId="77777777" w:rsidTr="00A02E90">
        <w:trPr>
          <w:tblHeader/>
        </w:trPr>
        <w:tc>
          <w:tcPr>
            <w:tcW w:w="9526" w:type="dxa"/>
            <w:shd w:val="clear" w:color="auto" w:fill="BFBFBF" w:themeFill="background1" w:themeFillShade="BF"/>
            <w:vAlign w:val="center"/>
          </w:tcPr>
          <w:p w14:paraId="577A6373" w14:textId="77777777" w:rsidR="006C7785" w:rsidRPr="00373F25" w:rsidRDefault="006C7785" w:rsidP="00A02E90">
            <w:pPr>
              <w:jc w:val="center"/>
              <w:rPr>
                <w:rFonts w:cs="Arial"/>
              </w:rPr>
            </w:pPr>
            <w:r w:rsidRPr="00373F25">
              <w:rPr>
                <w:rFonts w:cs="Arial"/>
                <w:b/>
              </w:rPr>
              <w:t>Action</w:t>
            </w:r>
          </w:p>
        </w:tc>
      </w:tr>
      <w:tr w:rsidR="006C7785" w14:paraId="6F942226" w14:textId="77777777" w:rsidTr="00380FCD">
        <w:trPr>
          <w:tblHeader/>
        </w:trPr>
        <w:tc>
          <w:tcPr>
            <w:tcW w:w="9526" w:type="dxa"/>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A02E90">
        <w:trPr>
          <w:tblHeader/>
        </w:trPr>
        <w:tc>
          <w:tcPr>
            <w:tcW w:w="9526" w:type="dxa"/>
            <w:tcBorders>
              <w:bottom w:val="single" w:sz="4" w:space="0" w:color="auto"/>
            </w:tcBorders>
            <w:shd w:val="clear" w:color="auto" w:fill="BFBFBF" w:themeFill="background1" w:themeFillShade="BF"/>
            <w:vAlign w:val="center"/>
          </w:tcPr>
          <w:p w14:paraId="20EF008C" w14:textId="77777777" w:rsidR="006C7785" w:rsidRPr="00373F25" w:rsidRDefault="006C7785" w:rsidP="00A02E90">
            <w:pPr>
              <w:jc w:val="center"/>
              <w:rPr>
                <w:rFonts w:cs="Arial"/>
              </w:rPr>
            </w:pPr>
            <w:r w:rsidRPr="00373F25">
              <w:rPr>
                <w:rFonts w:cs="Arial"/>
                <w:b/>
              </w:rPr>
              <w:t>Results</w:t>
            </w:r>
          </w:p>
        </w:tc>
      </w:tr>
      <w:tr w:rsidR="006C7785" w14:paraId="1DD0EC66" w14:textId="77777777" w:rsidTr="00380FCD">
        <w:trPr>
          <w:tblHeader/>
        </w:trPr>
        <w:tc>
          <w:tcPr>
            <w:tcW w:w="9526" w:type="dxa"/>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5189517F" w14:textId="4055B916"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60B7A2" w14:textId="77777777" w:rsidTr="00A02E90">
        <w:trPr>
          <w:tblHeader/>
        </w:trPr>
        <w:tc>
          <w:tcPr>
            <w:tcW w:w="9526" w:type="dxa"/>
            <w:shd w:val="clear" w:color="auto" w:fill="BFBFBF" w:themeFill="background1" w:themeFillShade="BF"/>
            <w:vAlign w:val="center"/>
          </w:tcPr>
          <w:p w14:paraId="363EB2DE" w14:textId="77777777" w:rsidR="006C7785" w:rsidRPr="00612848" w:rsidRDefault="006C7785" w:rsidP="00A02E90">
            <w:pPr>
              <w:jc w:val="center"/>
              <w:rPr>
                <w:rFonts w:cs="Arial"/>
              </w:rPr>
            </w:pPr>
            <w:r w:rsidRPr="00612848">
              <w:rPr>
                <w:rFonts w:cs="Arial"/>
                <w:b/>
              </w:rPr>
              <w:t>Action</w:t>
            </w:r>
          </w:p>
        </w:tc>
      </w:tr>
      <w:tr w:rsidR="006C7785" w14:paraId="3E362E9F" w14:textId="77777777" w:rsidTr="00380FCD">
        <w:trPr>
          <w:tblHeader/>
        </w:trPr>
        <w:tc>
          <w:tcPr>
            <w:tcW w:w="9526" w:type="dxa"/>
            <w:vAlign w:val="center"/>
          </w:tcPr>
          <w:p w14:paraId="35114FE2" w14:textId="743252F6" w:rsidR="00A02E90" w:rsidRPr="00A02E90" w:rsidRDefault="00A02E90" w:rsidP="00380FCD">
            <w:pPr>
              <w:rPr>
                <w:rFonts w:cs="Arial"/>
                <w:b/>
                <w:bCs/>
                <w:i/>
              </w:rPr>
            </w:pPr>
            <w:r w:rsidRPr="00A02E90">
              <w:rPr>
                <w:rFonts w:cs="Arial"/>
                <w:b/>
                <w:bCs/>
                <w:i/>
              </w:rPr>
              <w:t>Display of centred symbols when area is partially off screen</w:t>
            </w:r>
          </w:p>
          <w:p w14:paraId="7129143B" w14:textId="77777777" w:rsidR="00A02E90" w:rsidRDefault="00A02E90" w:rsidP="00380FCD">
            <w:pPr>
              <w:rPr>
                <w:rFonts w:cs="Arial"/>
                <w:i/>
              </w:rPr>
            </w:pPr>
          </w:p>
          <w:p w14:paraId="7F71722D" w14:textId="1545E28F"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A02E90">
        <w:trPr>
          <w:tblHeader/>
        </w:trPr>
        <w:tc>
          <w:tcPr>
            <w:tcW w:w="9526" w:type="dxa"/>
            <w:tcBorders>
              <w:bottom w:val="single" w:sz="4" w:space="0" w:color="auto"/>
            </w:tcBorders>
            <w:shd w:val="clear" w:color="auto" w:fill="BFBFBF" w:themeFill="background1" w:themeFillShade="BF"/>
            <w:vAlign w:val="center"/>
          </w:tcPr>
          <w:p w14:paraId="3FA7506B" w14:textId="77777777" w:rsidR="006C7785" w:rsidRPr="00612848" w:rsidRDefault="006C7785" w:rsidP="00A02E90">
            <w:pPr>
              <w:jc w:val="center"/>
              <w:rPr>
                <w:rFonts w:cs="Arial"/>
              </w:rPr>
            </w:pPr>
            <w:r w:rsidRPr="00612848">
              <w:rPr>
                <w:rFonts w:cs="Arial"/>
                <w:b/>
              </w:rPr>
              <w:t>Results</w:t>
            </w:r>
          </w:p>
        </w:tc>
      </w:tr>
      <w:tr w:rsidR="006C7785" w14:paraId="5DE049B3" w14:textId="77777777" w:rsidTr="00380FCD">
        <w:trPr>
          <w:tblHeader/>
        </w:trPr>
        <w:tc>
          <w:tcPr>
            <w:tcW w:w="9526" w:type="dxa"/>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0BF8881" w14:textId="77777777" w:rsidTr="00A02E90">
        <w:trPr>
          <w:tblHeader/>
        </w:trPr>
        <w:tc>
          <w:tcPr>
            <w:tcW w:w="9526" w:type="dxa"/>
            <w:shd w:val="clear" w:color="auto" w:fill="BFBFBF" w:themeFill="background1" w:themeFillShade="BF"/>
            <w:vAlign w:val="center"/>
          </w:tcPr>
          <w:p w14:paraId="378F5513" w14:textId="77777777" w:rsidR="006C7785" w:rsidRPr="00612848" w:rsidRDefault="006C7785" w:rsidP="00A02E90">
            <w:pPr>
              <w:jc w:val="center"/>
              <w:rPr>
                <w:rFonts w:cs="Arial"/>
              </w:rPr>
            </w:pPr>
            <w:r w:rsidRPr="00612848">
              <w:rPr>
                <w:rFonts w:cs="Arial"/>
                <w:b/>
              </w:rPr>
              <w:lastRenderedPageBreak/>
              <w:t>Setup</w:t>
            </w:r>
          </w:p>
        </w:tc>
      </w:tr>
      <w:tr w:rsidR="006C7785" w14:paraId="3FD2C774" w14:textId="77777777" w:rsidTr="00380FCD">
        <w:trPr>
          <w:tblHeader/>
        </w:trPr>
        <w:tc>
          <w:tcPr>
            <w:tcW w:w="9526" w:type="dxa"/>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A02E90">
        <w:trPr>
          <w:tblHeader/>
        </w:trPr>
        <w:tc>
          <w:tcPr>
            <w:tcW w:w="9526" w:type="dxa"/>
            <w:shd w:val="clear" w:color="auto" w:fill="BFBFBF" w:themeFill="background1" w:themeFillShade="BF"/>
            <w:vAlign w:val="center"/>
          </w:tcPr>
          <w:p w14:paraId="143A8FE6" w14:textId="77777777" w:rsidR="006C7785" w:rsidRPr="00612848" w:rsidRDefault="006C7785" w:rsidP="00A02E90">
            <w:pPr>
              <w:jc w:val="center"/>
              <w:rPr>
                <w:rFonts w:cs="Arial"/>
              </w:rPr>
            </w:pPr>
            <w:r w:rsidRPr="00612848">
              <w:rPr>
                <w:rFonts w:cs="Arial"/>
                <w:b/>
              </w:rPr>
              <w:t>Action</w:t>
            </w:r>
          </w:p>
        </w:tc>
      </w:tr>
      <w:tr w:rsidR="006C7785" w14:paraId="02203EA3" w14:textId="77777777" w:rsidTr="00380FCD">
        <w:trPr>
          <w:tblHeader/>
        </w:trPr>
        <w:tc>
          <w:tcPr>
            <w:tcW w:w="9526" w:type="dxa"/>
            <w:vAlign w:val="center"/>
          </w:tcPr>
          <w:p w14:paraId="0DBBE57C" w14:textId="2721BD8D" w:rsidR="00A02E90" w:rsidRPr="00A02E90" w:rsidRDefault="00A02E90" w:rsidP="00380FCD">
            <w:pPr>
              <w:rPr>
                <w:rFonts w:cs="Arial"/>
                <w:b/>
                <w:bCs/>
                <w:i/>
              </w:rPr>
            </w:pPr>
            <w:r w:rsidRPr="00A02E90">
              <w:rPr>
                <w:rFonts w:cs="Arial"/>
                <w:b/>
                <w:bCs/>
                <w:i/>
              </w:rPr>
              <w:t>Display of centred symbols within complex areas</w:t>
            </w:r>
          </w:p>
          <w:p w14:paraId="747E2A18" w14:textId="77777777" w:rsidR="00A02E90" w:rsidRDefault="00A02E90" w:rsidP="00380FCD">
            <w:pPr>
              <w:rPr>
                <w:rFonts w:cs="Arial"/>
                <w:i/>
              </w:rPr>
            </w:pPr>
          </w:p>
          <w:p w14:paraId="4C700FF0" w14:textId="15E5034A"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A02E90">
        <w:trPr>
          <w:tblHeader/>
        </w:trPr>
        <w:tc>
          <w:tcPr>
            <w:tcW w:w="9526" w:type="dxa"/>
            <w:tcBorders>
              <w:bottom w:val="single" w:sz="4" w:space="0" w:color="auto"/>
            </w:tcBorders>
            <w:shd w:val="clear" w:color="auto" w:fill="BFBFBF" w:themeFill="background1" w:themeFillShade="BF"/>
            <w:vAlign w:val="center"/>
          </w:tcPr>
          <w:p w14:paraId="2A0F9B87" w14:textId="77777777" w:rsidR="006C7785" w:rsidRPr="00612848" w:rsidRDefault="006C7785" w:rsidP="00A02E90">
            <w:pPr>
              <w:jc w:val="center"/>
              <w:rPr>
                <w:rFonts w:cs="Arial"/>
              </w:rPr>
            </w:pPr>
            <w:r w:rsidRPr="00612848">
              <w:rPr>
                <w:rFonts w:cs="Arial"/>
                <w:b/>
              </w:rPr>
              <w:t>Results</w:t>
            </w:r>
          </w:p>
        </w:tc>
      </w:tr>
      <w:tr w:rsidR="006C7785" w14:paraId="2AA08F25" w14:textId="77777777" w:rsidTr="00380FCD">
        <w:trPr>
          <w:tblHeader/>
        </w:trPr>
        <w:tc>
          <w:tcPr>
            <w:tcW w:w="9526" w:type="dxa"/>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48"/>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6766" w:name="_Toc152748587"/>
      <w:r w:rsidRPr="00C87604">
        <w:rPr>
          <w:rFonts w:cs="Arial"/>
          <w:color w:val="000000" w:themeColor="text1"/>
        </w:rPr>
        <w:lastRenderedPageBreak/>
        <w:t>Scale and navigation purpose</w:t>
      </w:r>
      <w:bookmarkEnd w:id="6766"/>
    </w:p>
    <w:p w14:paraId="60EAB38E" w14:textId="77777777" w:rsidR="006C7785" w:rsidRPr="00980629" w:rsidRDefault="006C7785" w:rsidP="006C7785">
      <w:pPr>
        <w:pStyle w:val="Heading1"/>
        <w:numPr>
          <w:ilvl w:val="2"/>
          <w:numId w:val="73"/>
        </w:numPr>
        <w:tabs>
          <w:tab w:val="left" w:pos="567"/>
        </w:tabs>
        <w:spacing w:after="120"/>
        <w:ind w:left="567" w:hanging="567"/>
        <w:rPr>
          <w:ins w:id="6767" w:author="jonathan pritchard" w:date="2025-01-23T13:44:00Z" w16du:dateUtc="2025-01-23T13:44:00Z"/>
          <w:rFonts w:cs="Arial"/>
          <w:color w:val="000000" w:themeColor="text1"/>
          <w:highlight w:val="yellow"/>
          <w:rPrChange w:id="6768" w:author="jonathan pritchard" w:date="2025-01-23T13:45:00Z" w16du:dateUtc="2025-01-23T13:45:00Z">
            <w:rPr>
              <w:ins w:id="6769" w:author="jonathan pritchard" w:date="2025-01-23T13:44:00Z" w16du:dateUtc="2025-01-23T13:44:00Z"/>
              <w:rFonts w:cs="Arial"/>
              <w:color w:val="000000" w:themeColor="text1"/>
            </w:rPr>
          </w:rPrChange>
        </w:rPr>
      </w:pPr>
      <w:r w:rsidRPr="00980629">
        <w:rPr>
          <w:rFonts w:cs="Arial"/>
          <w:color w:val="000000" w:themeColor="text1"/>
          <w:highlight w:val="yellow"/>
          <w:rPrChange w:id="6770" w:author="jonathan pritchard" w:date="2025-01-23T13:45:00Z" w16du:dateUtc="2025-01-23T13:45:00Z">
            <w:rPr>
              <w:rFonts w:cs="Arial"/>
              <w:color w:val="000000" w:themeColor="text1"/>
            </w:rPr>
          </w:rPrChange>
        </w:rPr>
        <w:t>Display of overscale indication</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11AFD38" w14:textId="77777777" w:rsidTr="00541D1A">
        <w:trPr>
          <w:trHeight w:val="416"/>
          <w:ins w:id="6771"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E9E00DA" w14:textId="77777777" w:rsidR="00980629" w:rsidRPr="00340B0D" w:rsidRDefault="00980629" w:rsidP="00541D1A">
            <w:pPr>
              <w:jc w:val="center"/>
              <w:rPr>
                <w:ins w:id="6772" w:author="jonathan pritchard" w:date="2025-01-23T13:45:00Z" w16du:dateUtc="2025-01-23T13:45:00Z"/>
                <w:rFonts w:cs="Arial"/>
                <w:b/>
                <w:bCs/>
                <w:sz w:val="18"/>
                <w:szCs w:val="18"/>
              </w:rPr>
            </w:pPr>
            <w:ins w:id="6773"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E939106" w14:textId="13C37173" w:rsidR="00980629" w:rsidRPr="00C87169" w:rsidRDefault="00A02E90" w:rsidP="00541D1A">
            <w:pPr>
              <w:jc w:val="center"/>
              <w:rPr>
                <w:ins w:id="6774" w:author="jonathan pritchard" w:date="2025-01-23T13:45:00Z" w16du:dateUtc="2025-01-23T13:45:00Z"/>
                <w:rFonts w:cs="Arial"/>
                <w:bCs/>
              </w:rPr>
            </w:pPr>
            <w:r>
              <w:t>OverscaleIndication1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2F6741" w14:textId="77777777" w:rsidR="00980629" w:rsidRPr="00340B0D" w:rsidRDefault="00980629" w:rsidP="00541D1A">
            <w:pPr>
              <w:jc w:val="center"/>
              <w:rPr>
                <w:ins w:id="6775" w:author="jonathan pritchard" w:date="2025-01-23T13:45:00Z" w16du:dateUtc="2025-01-23T13:45:00Z"/>
                <w:rFonts w:cs="Arial"/>
                <w:b/>
                <w:bCs/>
                <w:sz w:val="18"/>
                <w:szCs w:val="18"/>
              </w:rPr>
            </w:pPr>
            <w:ins w:id="6776"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B98D472" w14:textId="2A29BD0A" w:rsidR="00980629" w:rsidRPr="00A02E90" w:rsidRDefault="00A02E90" w:rsidP="00A02E90">
            <w:pPr>
              <w:spacing w:line="240" w:lineRule="auto"/>
              <w:rPr>
                <w:ins w:id="6777" w:author="jonathan pritchard" w:date="2025-01-23T13:45:00Z" w16du:dateUtc="2025-01-23T13:45:00Z"/>
                <w:rFonts w:ascii="Calibri" w:hAnsi="Calibri" w:cs="Calibri"/>
                <w:color w:val="000000"/>
              </w:rPr>
            </w:pPr>
            <w:r>
              <w:rPr>
                <w:rFonts w:ascii="Calibri" w:hAnsi="Calibri" w:cs="Calibri"/>
                <w:color w:val="000000"/>
              </w:rPr>
              <w:t>S-98 C-12.1.2</w:t>
            </w:r>
          </w:p>
        </w:tc>
      </w:tr>
      <w:tr w:rsidR="00980629" w:rsidRPr="00340B0D" w14:paraId="66A88B5D" w14:textId="77777777" w:rsidTr="00541D1A">
        <w:trPr>
          <w:ins w:id="677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712516" w14:textId="77777777" w:rsidR="00980629" w:rsidRPr="00340B0D" w:rsidRDefault="00980629" w:rsidP="00541D1A">
            <w:pPr>
              <w:rPr>
                <w:ins w:id="6779" w:author="jonathan pritchard" w:date="2025-01-23T13:45:00Z" w16du:dateUtc="2025-01-23T13:45:00Z"/>
                <w:rFonts w:cs="Arial"/>
                <w:b/>
                <w:bCs/>
                <w:sz w:val="18"/>
                <w:szCs w:val="18"/>
              </w:rPr>
            </w:pPr>
            <w:ins w:id="6780" w:author="jonathan pritchard" w:date="2025-01-23T13:45:00Z" w16du:dateUtc="2025-01-23T13:45:00Z">
              <w:r w:rsidRPr="00340B0D">
                <w:rPr>
                  <w:rFonts w:cs="Arial"/>
                  <w:b/>
                  <w:bCs/>
                  <w:sz w:val="18"/>
                  <w:szCs w:val="18"/>
                </w:rPr>
                <w:t>Test Description</w:t>
              </w:r>
            </w:ins>
          </w:p>
        </w:tc>
      </w:tr>
      <w:tr w:rsidR="00980629" w:rsidRPr="00340B0D" w14:paraId="6241A6BC" w14:textId="77777777" w:rsidTr="00541D1A">
        <w:trPr>
          <w:ins w:id="678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F76ED6" w14:textId="77777777" w:rsidR="00980629" w:rsidRPr="009C22F4" w:rsidRDefault="00980629" w:rsidP="00541D1A">
            <w:pPr>
              <w:rPr>
                <w:ins w:id="6782" w:author="jonathan pritchard" w:date="2025-01-23T13:45:00Z" w16du:dateUtc="2025-01-23T13:45:00Z"/>
                <w:rFonts w:cs="Arial"/>
                <w:i/>
              </w:rPr>
            </w:pPr>
          </w:p>
          <w:p w14:paraId="0FA87534" w14:textId="4CA4FD0B" w:rsidR="00980629" w:rsidRDefault="00A02E90" w:rsidP="00541D1A">
            <w:pPr>
              <w:rPr>
                <w:rFonts w:cs="Arial"/>
                <w:i/>
              </w:rPr>
            </w:pPr>
            <w:r w:rsidRPr="00C0288A">
              <w:rPr>
                <w:rFonts w:cs="Arial"/>
                <w:i/>
              </w:rPr>
              <w:t>Display of overscale indication</w:t>
            </w:r>
          </w:p>
          <w:p w14:paraId="3163F1D8" w14:textId="77777777" w:rsidR="00A02E90" w:rsidRPr="009C22F4" w:rsidRDefault="00A02E90" w:rsidP="00541D1A">
            <w:pPr>
              <w:rPr>
                <w:ins w:id="6783" w:author="jonathan pritchard" w:date="2025-01-23T13:45:00Z" w16du:dateUtc="2025-01-23T13:45:00Z"/>
                <w:rFonts w:cs="Arial"/>
                <w:i/>
              </w:rPr>
            </w:pPr>
          </w:p>
        </w:tc>
      </w:tr>
      <w:tr w:rsidR="00980629" w:rsidRPr="00340B0D" w14:paraId="0ADC0784" w14:textId="77777777" w:rsidTr="00541D1A">
        <w:trPr>
          <w:ins w:id="6784"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A66E24" w14:textId="77777777" w:rsidR="00980629" w:rsidRPr="00340B0D" w:rsidRDefault="00980629" w:rsidP="00541D1A">
            <w:pPr>
              <w:jc w:val="center"/>
              <w:rPr>
                <w:ins w:id="6785" w:author="jonathan pritchard" w:date="2025-01-23T13:45:00Z" w16du:dateUtc="2025-01-23T13:45:00Z"/>
                <w:rFonts w:cs="Arial"/>
                <w:b/>
                <w:bCs/>
                <w:sz w:val="18"/>
                <w:szCs w:val="18"/>
              </w:rPr>
            </w:pPr>
            <w:ins w:id="6786" w:author="jonathan pritchard" w:date="2025-01-23T13:45:00Z" w16du:dateUtc="2025-01-23T13:45:00Z">
              <w:r w:rsidRPr="00340B0D">
                <w:rPr>
                  <w:rFonts w:cs="Arial"/>
                  <w:b/>
                  <w:bCs/>
                  <w:sz w:val="18"/>
                  <w:szCs w:val="18"/>
                </w:rPr>
                <w:t>Loaded Data</w:t>
              </w:r>
            </w:ins>
          </w:p>
        </w:tc>
      </w:tr>
      <w:tr w:rsidR="00980629" w:rsidRPr="00340B0D" w14:paraId="68DD0150" w14:textId="77777777" w:rsidTr="00541D1A">
        <w:trPr>
          <w:ins w:id="6787"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18FB6A" w14:textId="77777777" w:rsidR="00980629" w:rsidRPr="00340B0D" w:rsidRDefault="00980629" w:rsidP="00541D1A">
            <w:pPr>
              <w:jc w:val="center"/>
              <w:rPr>
                <w:ins w:id="6788" w:author="jonathan pritchard" w:date="2025-01-23T13:45:00Z" w16du:dateUtc="2025-01-23T13:45:00Z"/>
                <w:rFonts w:cs="Arial"/>
                <w:b/>
                <w:bCs/>
                <w:sz w:val="18"/>
                <w:szCs w:val="18"/>
              </w:rPr>
            </w:pPr>
            <w:ins w:id="6789"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71EEA4" w14:textId="77777777" w:rsidR="00980629" w:rsidRPr="00340B0D" w:rsidRDefault="00980629" w:rsidP="00541D1A">
            <w:pPr>
              <w:jc w:val="center"/>
              <w:rPr>
                <w:ins w:id="6790" w:author="jonathan pritchard" w:date="2025-01-23T13:45:00Z" w16du:dateUtc="2025-01-23T13:45:00Z"/>
                <w:rFonts w:cs="Arial"/>
                <w:b/>
                <w:bCs/>
                <w:sz w:val="18"/>
                <w:szCs w:val="18"/>
              </w:rPr>
            </w:pPr>
          </w:p>
        </w:tc>
      </w:tr>
      <w:tr w:rsidR="00980629" w:rsidRPr="00340B0D" w14:paraId="69D81960" w14:textId="77777777" w:rsidTr="00541D1A">
        <w:trPr>
          <w:ins w:id="6791"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883E19" w14:textId="77777777" w:rsidR="00980629" w:rsidRPr="00340B0D" w:rsidRDefault="00980629" w:rsidP="00541D1A">
            <w:pPr>
              <w:rPr>
                <w:ins w:id="6792"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2C2E500" w14:textId="77777777" w:rsidR="00980629" w:rsidRPr="00340B0D" w:rsidRDefault="00980629" w:rsidP="00541D1A">
            <w:pPr>
              <w:rPr>
                <w:ins w:id="6793" w:author="jonathan pritchard" w:date="2025-01-23T13:45:00Z" w16du:dateUtc="2025-01-23T13:45:00Z"/>
                <w:rFonts w:cs="Arial"/>
                <w:sz w:val="18"/>
                <w:szCs w:val="18"/>
              </w:rPr>
            </w:pPr>
          </w:p>
        </w:tc>
      </w:tr>
      <w:tr w:rsidR="00980629" w:rsidRPr="00340B0D" w14:paraId="1AFC7A69" w14:textId="77777777" w:rsidTr="00541D1A">
        <w:trPr>
          <w:ins w:id="6794"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2525E27" w14:textId="77777777" w:rsidR="00980629" w:rsidRPr="00340B0D" w:rsidRDefault="00980629" w:rsidP="00541D1A">
            <w:pPr>
              <w:rPr>
                <w:ins w:id="6795"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CF2D5AF" w14:textId="77777777" w:rsidR="00980629" w:rsidRPr="00340B0D" w:rsidRDefault="00980629" w:rsidP="00541D1A">
            <w:pPr>
              <w:rPr>
                <w:ins w:id="6796" w:author="jonathan pritchard" w:date="2025-01-23T13:45:00Z" w16du:dateUtc="2025-01-23T13:45:00Z"/>
                <w:rFonts w:cs="Arial"/>
                <w:sz w:val="18"/>
                <w:szCs w:val="18"/>
              </w:rPr>
            </w:pPr>
          </w:p>
        </w:tc>
      </w:tr>
      <w:tr w:rsidR="00980629" w:rsidRPr="00340B0D" w14:paraId="0B4561E5" w14:textId="77777777" w:rsidTr="00541D1A">
        <w:trPr>
          <w:ins w:id="6797"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F0CDD5" w14:textId="77777777" w:rsidR="00980629" w:rsidRPr="00340B0D" w:rsidRDefault="00980629" w:rsidP="00541D1A">
            <w:pPr>
              <w:jc w:val="center"/>
              <w:rPr>
                <w:ins w:id="6798" w:author="jonathan pritchard" w:date="2025-01-23T13:45:00Z" w16du:dateUtc="2025-01-23T13:45:00Z"/>
                <w:rFonts w:cs="Arial"/>
                <w:b/>
                <w:bCs/>
                <w:sz w:val="18"/>
                <w:szCs w:val="18"/>
              </w:rPr>
            </w:pPr>
            <w:ins w:id="6799"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4D5A" w14:textId="77777777" w:rsidR="00980629" w:rsidRPr="00340B0D" w:rsidRDefault="00980629" w:rsidP="00541D1A">
            <w:pPr>
              <w:jc w:val="center"/>
              <w:rPr>
                <w:ins w:id="6800" w:author="jonathan pritchard" w:date="2025-01-23T13:45:00Z" w16du:dateUtc="2025-01-23T13:45:00Z"/>
                <w:rFonts w:cs="Arial"/>
                <w:b/>
                <w:bCs/>
                <w:sz w:val="18"/>
                <w:szCs w:val="18"/>
              </w:rPr>
            </w:pPr>
            <w:ins w:id="6801"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C7E39B1" w14:textId="77777777" w:rsidTr="00541D1A">
        <w:trPr>
          <w:ins w:id="6802" w:author="jonathan pritchard" w:date="2025-01-23T13:45:00Z"/>
        </w:trPr>
        <w:customXmlInsRangeStart w:id="6803" w:author="jonathan pritchard" w:date="2025-01-23T13:45:00Z"/>
        <w:sdt>
          <w:sdtPr>
            <w:rPr>
              <w:rFonts w:cs="Arial"/>
              <w:sz w:val="18"/>
              <w:szCs w:val="18"/>
            </w:rPr>
            <w:alias w:val="Diplay Category"/>
            <w:tag w:val="Diplay Categor"/>
            <w:id w:val="674921614"/>
            <w:placeholder>
              <w:docPart w:val="A815BD5BE38B411689256150FDE285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80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FC94CC1" w14:textId="77777777" w:rsidR="00980629" w:rsidRPr="00340B0D" w:rsidRDefault="00980629" w:rsidP="00541D1A">
                <w:pPr>
                  <w:rPr>
                    <w:ins w:id="6804" w:author="jonathan pritchard" w:date="2025-01-23T13:45:00Z" w16du:dateUtc="2025-01-23T13:45:00Z"/>
                    <w:rFonts w:cs="Arial"/>
                    <w:sz w:val="18"/>
                    <w:szCs w:val="18"/>
                  </w:rPr>
                </w:pPr>
                <w:ins w:id="6805" w:author="jonathan pritchard" w:date="2025-01-23T13:45:00Z" w16du:dateUtc="2025-01-23T13:45:00Z">
                  <w:r>
                    <w:rPr>
                      <w:rFonts w:cs="Arial"/>
                      <w:sz w:val="18"/>
                      <w:szCs w:val="18"/>
                    </w:rPr>
                    <w:t>Other</w:t>
                  </w:r>
                </w:ins>
              </w:p>
            </w:tc>
            <w:customXmlInsRangeStart w:id="6806" w:author="jonathan pritchard" w:date="2025-01-23T13:45:00Z"/>
          </w:sdtContent>
        </w:sdt>
        <w:customXmlInsRangeEnd w:id="6806"/>
        <w:tc>
          <w:tcPr>
            <w:tcW w:w="3871" w:type="dxa"/>
            <w:gridSpan w:val="5"/>
            <w:tcBorders>
              <w:left w:val="single" w:sz="12" w:space="0" w:color="auto"/>
              <w:bottom w:val="single" w:sz="4" w:space="0" w:color="auto"/>
              <w:right w:val="single" w:sz="4" w:space="0" w:color="auto"/>
            </w:tcBorders>
            <w:shd w:val="clear" w:color="auto" w:fill="auto"/>
          </w:tcPr>
          <w:p w14:paraId="68927BA7" w14:textId="77777777" w:rsidR="00980629" w:rsidRPr="00340B0D" w:rsidRDefault="00980629" w:rsidP="00541D1A">
            <w:pPr>
              <w:rPr>
                <w:ins w:id="6807" w:author="jonathan pritchard" w:date="2025-01-23T13:45:00Z" w16du:dateUtc="2025-01-23T13:45:00Z"/>
                <w:rFonts w:cs="Arial"/>
                <w:sz w:val="18"/>
                <w:szCs w:val="18"/>
              </w:rPr>
            </w:pPr>
            <w:ins w:id="6808"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9E931A" w14:textId="77777777" w:rsidR="00980629" w:rsidRPr="00340B0D" w:rsidRDefault="00980629" w:rsidP="00541D1A">
            <w:pPr>
              <w:jc w:val="center"/>
              <w:rPr>
                <w:ins w:id="6809" w:author="jonathan pritchard" w:date="2025-01-23T13:45:00Z" w16du:dateUtc="2025-01-23T13:45:00Z"/>
                <w:rFonts w:cs="Arial"/>
                <w:sz w:val="18"/>
                <w:szCs w:val="18"/>
              </w:rPr>
            </w:pPr>
          </w:p>
        </w:tc>
      </w:tr>
      <w:tr w:rsidR="00980629" w:rsidRPr="00340B0D" w14:paraId="1F12D3DE" w14:textId="77777777" w:rsidTr="00541D1A">
        <w:trPr>
          <w:ins w:id="6810"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1780EB2" w14:textId="77777777" w:rsidR="00980629" w:rsidRPr="00340B0D" w:rsidRDefault="00980629" w:rsidP="00541D1A">
            <w:pPr>
              <w:jc w:val="center"/>
              <w:rPr>
                <w:ins w:id="6811" w:author="jonathan pritchard" w:date="2025-01-23T13:45:00Z" w16du:dateUtc="2025-01-23T13:45:00Z"/>
                <w:rFonts w:cs="Arial"/>
                <w:b/>
                <w:bCs/>
                <w:sz w:val="18"/>
                <w:szCs w:val="18"/>
              </w:rPr>
            </w:pPr>
            <w:ins w:id="6812"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D8A2DF" w14:textId="77777777" w:rsidR="00980629" w:rsidRPr="00340B0D" w:rsidRDefault="00980629" w:rsidP="00541D1A">
            <w:pPr>
              <w:rPr>
                <w:ins w:id="6813" w:author="jonathan pritchard" w:date="2025-01-23T13:45:00Z" w16du:dateUtc="2025-01-23T13:45:00Z"/>
                <w:rFonts w:cs="Arial"/>
                <w:sz w:val="18"/>
                <w:szCs w:val="18"/>
              </w:rPr>
            </w:pPr>
            <w:ins w:id="6814"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2ED278B" w14:textId="77777777" w:rsidR="00980629" w:rsidRPr="00340B0D" w:rsidRDefault="00980629" w:rsidP="00541D1A">
            <w:pPr>
              <w:jc w:val="center"/>
              <w:rPr>
                <w:ins w:id="6815" w:author="jonathan pritchard" w:date="2025-01-23T13:45:00Z" w16du:dateUtc="2025-01-23T13:45:00Z"/>
                <w:rFonts w:cs="Arial"/>
                <w:sz w:val="18"/>
                <w:szCs w:val="18"/>
              </w:rPr>
            </w:pPr>
          </w:p>
        </w:tc>
      </w:tr>
      <w:tr w:rsidR="00980629" w:rsidRPr="00340B0D" w14:paraId="62B53D73" w14:textId="77777777" w:rsidTr="00541D1A">
        <w:trPr>
          <w:ins w:id="681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56B35B" w14:textId="77777777" w:rsidR="00980629" w:rsidRPr="00340B0D" w:rsidRDefault="00980629" w:rsidP="00541D1A">
            <w:pPr>
              <w:rPr>
                <w:ins w:id="6817" w:author="jonathan pritchard" w:date="2025-01-23T13:45:00Z" w16du:dateUtc="2025-01-23T13:45:00Z"/>
                <w:rFonts w:cs="Arial"/>
                <w:sz w:val="18"/>
                <w:szCs w:val="18"/>
              </w:rPr>
            </w:pPr>
            <w:ins w:id="6818"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B7D62" w14:textId="77777777" w:rsidR="00980629" w:rsidRPr="00340B0D" w:rsidRDefault="00980629" w:rsidP="00541D1A">
            <w:pPr>
              <w:rPr>
                <w:ins w:id="6819" w:author="jonathan pritchard" w:date="2025-01-23T13:45:00Z" w16du:dateUtc="2025-01-23T13:45:00Z"/>
                <w:rFonts w:cs="Arial"/>
                <w:sz w:val="18"/>
                <w:szCs w:val="18"/>
              </w:rPr>
            </w:pPr>
          </w:p>
        </w:tc>
        <w:tc>
          <w:tcPr>
            <w:tcW w:w="3871" w:type="dxa"/>
            <w:gridSpan w:val="5"/>
            <w:tcBorders>
              <w:left w:val="single" w:sz="12" w:space="0" w:color="auto"/>
            </w:tcBorders>
          </w:tcPr>
          <w:p w14:paraId="6475CB7A" w14:textId="77777777" w:rsidR="00980629" w:rsidRPr="00340B0D" w:rsidRDefault="00980629" w:rsidP="00541D1A">
            <w:pPr>
              <w:rPr>
                <w:ins w:id="6820" w:author="jonathan pritchard" w:date="2025-01-23T13:45:00Z" w16du:dateUtc="2025-01-23T13:45:00Z"/>
                <w:rFonts w:cs="Arial"/>
                <w:sz w:val="18"/>
                <w:szCs w:val="18"/>
              </w:rPr>
            </w:pPr>
            <w:ins w:id="6821"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160BEDFA" w14:textId="77777777" w:rsidR="00980629" w:rsidRPr="00340B0D" w:rsidRDefault="00980629" w:rsidP="00541D1A">
            <w:pPr>
              <w:jc w:val="center"/>
              <w:rPr>
                <w:ins w:id="6822" w:author="jonathan pritchard" w:date="2025-01-23T13:45:00Z" w16du:dateUtc="2025-01-23T13:45:00Z"/>
                <w:rFonts w:cs="Arial"/>
                <w:sz w:val="18"/>
                <w:szCs w:val="18"/>
              </w:rPr>
            </w:pPr>
          </w:p>
        </w:tc>
      </w:tr>
      <w:tr w:rsidR="00980629" w:rsidRPr="00340B0D" w14:paraId="5716AFA9" w14:textId="77777777" w:rsidTr="00541D1A">
        <w:trPr>
          <w:ins w:id="682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03565E" w14:textId="77777777" w:rsidR="00980629" w:rsidRPr="00340B0D" w:rsidRDefault="00980629" w:rsidP="00541D1A">
            <w:pPr>
              <w:rPr>
                <w:ins w:id="6824" w:author="jonathan pritchard" w:date="2025-01-23T13:45:00Z" w16du:dateUtc="2025-01-23T13:45:00Z"/>
                <w:rFonts w:cs="Arial"/>
                <w:sz w:val="18"/>
                <w:szCs w:val="18"/>
              </w:rPr>
            </w:pPr>
            <w:ins w:id="6825"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153C13" w14:textId="77777777" w:rsidR="00980629" w:rsidRPr="00340B0D" w:rsidRDefault="00980629" w:rsidP="00541D1A">
            <w:pPr>
              <w:rPr>
                <w:ins w:id="6826" w:author="jonathan pritchard" w:date="2025-01-23T13:45:00Z" w16du:dateUtc="2025-01-23T13:45:00Z"/>
                <w:rFonts w:cs="Arial"/>
                <w:sz w:val="18"/>
                <w:szCs w:val="18"/>
              </w:rPr>
            </w:pPr>
          </w:p>
        </w:tc>
        <w:tc>
          <w:tcPr>
            <w:tcW w:w="3871" w:type="dxa"/>
            <w:gridSpan w:val="5"/>
            <w:tcBorders>
              <w:left w:val="single" w:sz="12" w:space="0" w:color="auto"/>
            </w:tcBorders>
          </w:tcPr>
          <w:p w14:paraId="66AE7C44" w14:textId="77777777" w:rsidR="00980629" w:rsidRPr="00340B0D" w:rsidRDefault="00980629" w:rsidP="00541D1A">
            <w:pPr>
              <w:rPr>
                <w:ins w:id="6827" w:author="jonathan pritchard" w:date="2025-01-23T13:45:00Z" w16du:dateUtc="2025-01-23T13:45:00Z"/>
                <w:rFonts w:cs="Arial"/>
                <w:sz w:val="18"/>
                <w:szCs w:val="18"/>
              </w:rPr>
            </w:pPr>
            <w:ins w:id="6828"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4EE234F6" w14:textId="77777777" w:rsidR="00980629" w:rsidRPr="00340B0D" w:rsidRDefault="00980629" w:rsidP="00541D1A">
            <w:pPr>
              <w:jc w:val="center"/>
              <w:rPr>
                <w:ins w:id="6829" w:author="jonathan pritchard" w:date="2025-01-23T13:45:00Z" w16du:dateUtc="2025-01-23T13:45:00Z"/>
                <w:rFonts w:cs="Arial"/>
                <w:sz w:val="18"/>
                <w:szCs w:val="18"/>
              </w:rPr>
            </w:pPr>
          </w:p>
        </w:tc>
      </w:tr>
      <w:tr w:rsidR="00980629" w:rsidRPr="00340B0D" w14:paraId="3F57EA88" w14:textId="77777777" w:rsidTr="00541D1A">
        <w:trPr>
          <w:ins w:id="683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DCE9F" w14:textId="77777777" w:rsidR="00980629" w:rsidRPr="00340B0D" w:rsidRDefault="00980629" w:rsidP="00541D1A">
            <w:pPr>
              <w:rPr>
                <w:ins w:id="6831" w:author="jonathan pritchard" w:date="2025-01-23T13:45:00Z" w16du:dateUtc="2025-01-23T13:45:00Z"/>
                <w:rFonts w:cs="Arial"/>
                <w:sz w:val="18"/>
                <w:szCs w:val="18"/>
              </w:rPr>
            </w:pPr>
            <w:ins w:id="6832"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CC76A3" w14:textId="77777777" w:rsidR="00980629" w:rsidRPr="00340B0D" w:rsidRDefault="00980629" w:rsidP="00541D1A">
            <w:pPr>
              <w:rPr>
                <w:ins w:id="6833" w:author="jonathan pritchard" w:date="2025-01-23T13:45:00Z" w16du:dateUtc="2025-01-23T13:45:00Z"/>
                <w:rFonts w:cs="Arial"/>
                <w:sz w:val="18"/>
                <w:szCs w:val="18"/>
              </w:rPr>
            </w:pPr>
          </w:p>
        </w:tc>
        <w:tc>
          <w:tcPr>
            <w:tcW w:w="3871" w:type="dxa"/>
            <w:gridSpan w:val="5"/>
            <w:tcBorders>
              <w:left w:val="single" w:sz="12" w:space="0" w:color="auto"/>
            </w:tcBorders>
          </w:tcPr>
          <w:p w14:paraId="1FF032FE" w14:textId="77777777" w:rsidR="00980629" w:rsidRPr="00340B0D" w:rsidRDefault="00980629" w:rsidP="00541D1A">
            <w:pPr>
              <w:rPr>
                <w:ins w:id="6834" w:author="jonathan pritchard" w:date="2025-01-23T13:45:00Z" w16du:dateUtc="2025-01-23T13:45:00Z"/>
                <w:rFonts w:cs="Arial"/>
                <w:b/>
                <w:bCs/>
                <w:sz w:val="18"/>
                <w:szCs w:val="18"/>
              </w:rPr>
            </w:pPr>
            <w:ins w:id="6835"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5CE103B4" w14:textId="77777777" w:rsidR="00980629" w:rsidRPr="00340B0D" w:rsidRDefault="00980629" w:rsidP="00541D1A">
            <w:pPr>
              <w:jc w:val="center"/>
              <w:rPr>
                <w:ins w:id="6836" w:author="jonathan pritchard" w:date="2025-01-23T13:45:00Z" w16du:dateUtc="2025-01-23T13:45:00Z"/>
                <w:rFonts w:cs="Arial"/>
                <w:sz w:val="18"/>
                <w:szCs w:val="18"/>
              </w:rPr>
            </w:pPr>
          </w:p>
        </w:tc>
      </w:tr>
      <w:tr w:rsidR="00980629" w:rsidRPr="00340B0D" w14:paraId="62762D40" w14:textId="77777777" w:rsidTr="00541D1A">
        <w:trPr>
          <w:ins w:id="683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CD2A97" w14:textId="77777777" w:rsidR="00980629" w:rsidRPr="00340B0D" w:rsidRDefault="00980629" w:rsidP="00541D1A">
            <w:pPr>
              <w:rPr>
                <w:ins w:id="6838" w:author="jonathan pritchard" w:date="2025-01-23T13:45:00Z" w16du:dateUtc="2025-01-23T13:45:00Z"/>
                <w:rFonts w:cs="Arial"/>
                <w:sz w:val="18"/>
                <w:szCs w:val="18"/>
              </w:rPr>
            </w:pPr>
            <w:ins w:id="6839"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E7ABC3" w14:textId="77777777" w:rsidR="00980629" w:rsidRPr="00340B0D" w:rsidRDefault="00980629" w:rsidP="00541D1A">
            <w:pPr>
              <w:rPr>
                <w:ins w:id="6840" w:author="jonathan pritchard" w:date="2025-01-23T13:45:00Z" w16du:dateUtc="2025-01-23T13:45:00Z"/>
                <w:rFonts w:cs="Arial"/>
                <w:sz w:val="18"/>
                <w:szCs w:val="18"/>
              </w:rPr>
            </w:pPr>
          </w:p>
        </w:tc>
        <w:tc>
          <w:tcPr>
            <w:tcW w:w="3871" w:type="dxa"/>
            <w:gridSpan w:val="5"/>
            <w:tcBorders>
              <w:left w:val="single" w:sz="12" w:space="0" w:color="auto"/>
            </w:tcBorders>
          </w:tcPr>
          <w:p w14:paraId="21B52791" w14:textId="77777777" w:rsidR="00980629" w:rsidRPr="00340B0D" w:rsidRDefault="00980629" w:rsidP="00541D1A">
            <w:pPr>
              <w:rPr>
                <w:ins w:id="6841" w:author="jonathan pritchard" w:date="2025-01-23T13:45:00Z" w16du:dateUtc="2025-01-23T13:45:00Z"/>
                <w:rFonts w:cs="Arial"/>
                <w:sz w:val="18"/>
                <w:szCs w:val="18"/>
              </w:rPr>
            </w:pPr>
            <w:ins w:id="6842"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3DBBA358" w14:textId="77777777" w:rsidR="00980629" w:rsidRPr="00340B0D" w:rsidRDefault="00980629" w:rsidP="00541D1A">
            <w:pPr>
              <w:jc w:val="center"/>
              <w:rPr>
                <w:ins w:id="6843" w:author="jonathan pritchard" w:date="2025-01-23T13:45:00Z" w16du:dateUtc="2025-01-23T13:45:00Z"/>
                <w:rFonts w:cs="Arial"/>
                <w:sz w:val="18"/>
                <w:szCs w:val="18"/>
              </w:rPr>
            </w:pPr>
          </w:p>
        </w:tc>
      </w:tr>
      <w:tr w:rsidR="00980629" w:rsidRPr="00340B0D" w14:paraId="27DDC210" w14:textId="77777777" w:rsidTr="00541D1A">
        <w:trPr>
          <w:ins w:id="684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B2D89F" w14:textId="77777777" w:rsidR="00980629" w:rsidRPr="00340B0D" w:rsidRDefault="00980629" w:rsidP="00541D1A">
            <w:pPr>
              <w:rPr>
                <w:ins w:id="6845" w:author="jonathan pritchard" w:date="2025-01-23T13:45:00Z" w16du:dateUtc="2025-01-23T13:45:00Z"/>
                <w:rFonts w:cs="Arial"/>
                <w:sz w:val="18"/>
                <w:szCs w:val="18"/>
              </w:rPr>
            </w:pPr>
            <w:ins w:id="6846"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D4CF0" w14:textId="77777777" w:rsidR="00980629" w:rsidRPr="00340B0D" w:rsidRDefault="00980629" w:rsidP="00541D1A">
            <w:pPr>
              <w:rPr>
                <w:ins w:id="6847" w:author="jonathan pritchard" w:date="2025-01-23T13:45:00Z" w16du:dateUtc="2025-01-23T13:45:00Z"/>
                <w:rFonts w:cs="Arial"/>
                <w:sz w:val="18"/>
                <w:szCs w:val="18"/>
              </w:rPr>
            </w:pPr>
          </w:p>
        </w:tc>
        <w:tc>
          <w:tcPr>
            <w:tcW w:w="3871" w:type="dxa"/>
            <w:gridSpan w:val="5"/>
            <w:tcBorders>
              <w:left w:val="single" w:sz="12" w:space="0" w:color="auto"/>
            </w:tcBorders>
          </w:tcPr>
          <w:p w14:paraId="66ED72B8" w14:textId="77777777" w:rsidR="00980629" w:rsidRPr="00340B0D" w:rsidRDefault="00980629" w:rsidP="00541D1A">
            <w:pPr>
              <w:rPr>
                <w:ins w:id="6848" w:author="jonathan pritchard" w:date="2025-01-23T13:45:00Z" w16du:dateUtc="2025-01-23T13:45:00Z"/>
                <w:rFonts w:cs="Arial"/>
                <w:sz w:val="18"/>
                <w:szCs w:val="18"/>
              </w:rPr>
            </w:pPr>
            <w:ins w:id="6849"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E56ED63" w14:textId="77777777" w:rsidR="00980629" w:rsidRPr="00340B0D" w:rsidRDefault="00980629" w:rsidP="00541D1A">
            <w:pPr>
              <w:jc w:val="center"/>
              <w:rPr>
                <w:ins w:id="6850" w:author="jonathan pritchard" w:date="2025-01-23T13:45:00Z" w16du:dateUtc="2025-01-23T13:45:00Z"/>
                <w:rFonts w:cs="Arial"/>
                <w:sz w:val="18"/>
                <w:szCs w:val="18"/>
              </w:rPr>
            </w:pPr>
          </w:p>
        </w:tc>
      </w:tr>
      <w:tr w:rsidR="00980629" w:rsidRPr="00340B0D" w14:paraId="7CF14A37" w14:textId="77777777" w:rsidTr="00541D1A">
        <w:trPr>
          <w:ins w:id="685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AA427" w14:textId="77777777" w:rsidR="00980629" w:rsidRPr="00340B0D" w:rsidRDefault="00980629" w:rsidP="00541D1A">
            <w:pPr>
              <w:rPr>
                <w:ins w:id="6852" w:author="jonathan pritchard" w:date="2025-01-23T13:45:00Z" w16du:dateUtc="2025-01-23T13:45:00Z"/>
                <w:rFonts w:cs="Arial"/>
                <w:sz w:val="18"/>
                <w:szCs w:val="18"/>
              </w:rPr>
            </w:pPr>
            <w:ins w:id="6853"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281274" w14:textId="77777777" w:rsidR="00980629" w:rsidRPr="00340B0D" w:rsidRDefault="00980629" w:rsidP="00541D1A">
            <w:pPr>
              <w:rPr>
                <w:ins w:id="6854" w:author="jonathan pritchard" w:date="2025-01-23T13:45:00Z" w16du:dateUtc="2025-01-23T13:45:00Z"/>
                <w:rFonts w:cs="Arial"/>
                <w:sz w:val="18"/>
                <w:szCs w:val="18"/>
              </w:rPr>
            </w:pPr>
          </w:p>
        </w:tc>
        <w:tc>
          <w:tcPr>
            <w:tcW w:w="3871" w:type="dxa"/>
            <w:gridSpan w:val="5"/>
            <w:tcBorders>
              <w:left w:val="single" w:sz="12" w:space="0" w:color="auto"/>
            </w:tcBorders>
          </w:tcPr>
          <w:p w14:paraId="6358E560" w14:textId="77777777" w:rsidR="00980629" w:rsidRPr="00340B0D" w:rsidRDefault="00980629" w:rsidP="00541D1A">
            <w:pPr>
              <w:rPr>
                <w:ins w:id="6855" w:author="jonathan pritchard" w:date="2025-01-23T13:45:00Z" w16du:dateUtc="2025-01-23T13:45:00Z"/>
                <w:rFonts w:cs="Arial"/>
                <w:sz w:val="18"/>
                <w:szCs w:val="18"/>
              </w:rPr>
            </w:pPr>
            <w:ins w:id="6856"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64647534" w14:textId="77777777" w:rsidR="00980629" w:rsidRPr="00340B0D" w:rsidRDefault="00980629" w:rsidP="00541D1A">
            <w:pPr>
              <w:jc w:val="center"/>
              <w:rPr>
                <w:ins w:id="6857" w:author="jonathan pritchard" w:date="2025-01-23T13:45:00Z" w16du:dateUtc="2025-01-23T13:45:00Z"/>
                <w:rFonts w:cs="Arial"/>
                <w:sz w:val="18"/>
                <w:szCs w:val="18"/>
              </w:rPr>
            </w:pPr>
          </w:p>
        </w:tc>
      </w:tr>
      <w:tr w:rsidR="00980629" w:rsidRPr="00340B0D" w14:paraId="7E40CEC3" w14:textId="77777777" w:rsidTr="00541D1A">
        <w:trPr>
          <w:ins w:id="685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B929A0" w14:textId="77777777" w:rsidR="00980629" w:rsidRPr="00340B0D" w:rsidRDefault="00980629" w:rsidP="00541D1A">
            <w:pPr>
              <w:rPr>
                <w:ins w:id="6859" w:author="jonathan pritchard" w:date="2025-01-23T13:45:00Z" w16du:dateUtc="2025-01-23T13:45:00Z"/>
                <w:rFonts w:cs="Arial"/>
                <w:sz w:val="18"/>
                <w:szCs w:val="18"/>
              </w:rPr>
            </w:pPr>
            <w:ins w:id="6860"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7EAC88" w14:textId="77777777" w:rsidR="00980629" w:rsidRPr="00340B0D" w:rsidRDefault="00980629" w:rsidP="00541D1A">
            <w:pPr>
              <w:rPr>
                <w:ins w:id="6861" w:author="jonathan pritchard" w:date="2025-01-23T13:45:00Z" w16du:dateUtc="2025-01-23T13:45:00Z"/>
                <w:rFonts w:cs="Arial"/>
                <w:sz w:val="18"/>
                <w:szCs w:val="18"/>
              </w:rPr>
            </w:pPr>
          </w:p>
        </w:tc>
        <w:tc>
          <w:tcPr>
            <w:tcW w:w="3871" w:type="dxa"/>
            <w:gridSpan w:val="5"/>
            <w:tcBorders>
              <w:left w:val="single" w:sz="12" w:space="0" w:color="auto"/>
            </w:tcBorders>
          </w:tcPr>
          <w:p w14:paraId="4FAD82DF" w14:textId="77777777" w:rsidR="00980629" w:rsidRPr="00340B0D" w:rsidRDefault="00980629" w:rsidP="00541D1A">
            <w:pPr>
              <w:rPr>
                <w:ins w:id="6862" w:author="jonathan pritchard" w:date="2025-01-23T13:45:00Z" w16du:dateUtc="2025-01-23T13:45:00Z"/>
                <w:rFonts w:cs="Arial"/>
                <w:sz w:val="18"/>
                <w:szCs w:val="18"/>
              </w:rPr>
            </w:pPr>
            <w:ins w:id="6863"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4E8277F5" w14:textId="77777777" w:rsidR="00980629" w:rsidRPr="00340B0D" w:rsidRDefault="00980629" w:rsidP="00541D1A">
            <w:pPr>
              <w:jc w:val="center"/>
              <w:rPr>
                <w:ins w:id="6864" w:author="jonathan pritchard" w:date="2025-01-23T13:45:00Z" w16du:dateUtc="2025-01-23T13:45:00Z"/>
                <w:rFonts w:cs="Arial"/>
                <w:sz w:val="18"/>
                <w:szCs w:val="18"/>
              </w:rPr>
            </w:pPr>
          </w:p>
        </w:tc>
      </w:tr>
      <w:tr w:rsidR="00980629" w:rsidRPr="00340B0D" w14:paraId="44BBCD87" w14:textId="77777777" w:rsidTr="00541D1A">
        <w:trPr>
          <w:ins w:id="686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490A1A" w14:textId="77777777" w:rsidR="00980629" w:rsidRPr="00340B0D" w:rsidRDefault="00980629" w:rsidP="00541D1A">
            <w:pPr>
              <w:rPr>
                <w:ins w:id="6866" w:author="jonathan pritchard" w:date="2025-01-23T13:45:00Z" w16du:dateUtc="2025-01-23T13:45:00Z"/>
                <w:rFonts w:cs="Arial"/>
                <w:sz w:val="18"/>
                <w:szCs w:val="18"/>
              </w:rPr>
            </w:pPr>
            <w:ins w:id="6867"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53347" w14:textId="77777777" w:rsidR="00980629" w:rsidRPr="00340B0D" w:rsidRDefault="00980629" w:rsidP="00541D1A">
            <w:pPr>
              <w:rPr>
                <w:ins w:id="6868" w:author="jonathan pritchard" w:date="2025-01-23T13:45:00Z" w16du:dateUtc="2025-01-23T13:45:00Z"/>
                <w:rFonts w:cs="Arial"/>
                <w:sz w:val="18"/>
                <w:szCs w:val="18"/>
              </w:rPr>
            </w:pPr>
          </w:p>
        </w:tc>
        <w:tc>
          <w:tcPr>
            <w:tcW w:w="3871" w:type="dxa"/>
            <w:gridSpan w:val="5"/>
            <w:tcBorders>
              <w:left w:val="single" w:sz="12" w:space="0" w:color="auto"/>
            </w:tcBorders>
          </w:tcPr>
          <w:p w14:paraId="105D0E9A" w14:textId="77777777" w:rsidR="00980629" w:rsidRPr="00340B0D" w:rsidRDefault="00980629" w:rsidP="00541D1A">
            <w:pPr>
              <w:rPr>
                <w:ins w:id="6869" w:author="jonathan pritchard" w:date="2025-01-23T13:45:00Z" w16du:dateUtc="2025-01-23T13:45:00Z"/>
                <w:rFonts w:cs="Arial"/>
                <w:sz w:val="18"/>
                <w:szCs w:val="18"/>
              </w:rPr>
            </w:pPr>
            <w:ins w:id="6870"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5D05DB52" w14:textId="77777777" w:rsidR="00980629" w:rsidRPr="00340B0D" w:rsidRDefault="00980629" w:rsidP="00541D1A">
            <w:pPr>
              <w:jc w:val="center"/>
              <w:rPr>
                <w:ins w:id="6871" w:author="jonathan pritchard" w:date="2025-01-23T13:45:00Z" w16du:dateUtc="2025-01-23T13:45:00Z"/>
                <w:rFonts w:cs="Arial"/>
                <w:sz w:val="18"/>
                <w:szCs w:val="18"/>
              </w:rPr>
            </w:pPr>
          </w:p>
        </w:tc>
      </w:tr>
      <w:tr w:rsidR="00980629" w:rsidRPr="00340B0D" w14:paraId="28274357" w14:textId="77777777" w:rsidTr="00541D1A">
        <w:trPr>
          <w:ins w:id="687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C88DBB" w14:textId="77777777" w:rsidR="00980629" w:rsidRPr="00340B0D" w:rsidRDefault="00980629" w:rsidP="00541D1A">
            <w:pPr>
              <w:rPr>
                <w:ins w:id="6873" w:author="jonathan pritchard" w:date="2025-01-23T13:45:00Z" w16du:dateUtc="2025-01-23T13:45:00Z"/>
                <w:rFonts w:cs="Arial"/>
                <w:sz w:val="18"/>
                <w:szCs w:val="18"/>
              </w:rPr>
            </w:pPr>
            <w:ins w:id="6874"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22908" w14:textId="77777777" w:rsidR="00980629" w:rsidRPr="00340B0D" w:rsidRDefault="00980629" w:rsidP="00541D1A">
            <w:pPr>
              <w:rPr>
                <w:ins w:id="6875" w:author="jonathan pritchard" w:date="2025-01-23T13:45:00Z" w16du:dateUtc="2025-01-23T13:45:00Z"/>
                <w:rFonts w:cs="Arial"/>
                <w:sz w:val="18"/>
                <w:szCs w:val="18"/>
              </w:rPr>
            </w:pPr>
          </w:p>
        </w:tc>
        <w:tc>
          <w:tcPr>
            <w:tcW w:w="3871" w:type="dxa"/>
            <w:gridSpan w:val="5"/>
            <w:tcBorders>
              <w:left w:val="single" w:sz="12" w:space="0" w:color="auto"/>
            </w:tcBorders>
          </w:tcPr>
          <w:p w14:paraId="381CF98A" w14:textId="77777777" w:rsidR="00980629" w:rsidRPr="00340B0D" w:rsidRDefault="00980629" w:rsidP="00541D1A">
            <w:pPr>
              <w:rPr>
                <w:ins w:id="6876" w:author="jonathan pritchard" w:date="2025-01-23T13:45:00Z" w16du:dateUtc="2025-01-23T13:45:00Z"/>
                <w:rFonts w:cs="Arial"/>
                <w:sz w:val="18"/>
                <w:szCs w:val="18"/>
              </w:rPr>
            </w:pPr>
            <w:ins w:id="6877"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4A9DF0AF" w14:textId="77777777" w:rsidR="00980629" w:rsidRPr="00340B0D" w:rsidRDefault="00980629" w:rsidP="00541D1A">
            <w:pPr>
              <w:jc w:val="center"/>
              <w:rPr>
                <w:ins w:id="6878" w:author="jonathan pritchard" w:date="2025-01-23T13:45:00Z" w16du:dateUtc="2025-01-23T13:45:00Z"/>
                <w:rFonts w:cs="Arial"/>
                <w:sz w:val="18"/>
                <w:szCs w:val="18"/>
              </w:rPr>
            </w:pPr>
          </w:p>
        </w:tc>
      </w:tr>
      <w:tr w:rsidR="00980629" w:rsidRPr="00340B0D" w14:paraId="52DCF33B" w14:textId="77777777" w:rsidTr="00541D1A">
        <w:trPr>
          <w:ins w:id="687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4F2B50" w14:textId="77777777" w:rsidR="00980629" w:rsidRPr="00340B0D" w:rsidRDefault="00980629" w:rsidP="00541D1A">
            <w:pPr>
              <w:rPr>
                <w:ins w:id="6880" w:author="jonathan pritchard" w:date="2025-01-23T13:45:00Z" w16du:dateUtc="2025-01-23T13:45:00Z"/>
                <w:rFonts w:cs="Arial"/>
                <w:sz w:val="18"/>
                <w:szCs w:val="18"/>
              </w:rPr>
            </w:pPr>
            <w:ins w:id="6881"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3D5336" w14:textId="77777777" w:rsidR="00980629" w:rsidRPr="00340B0D" w:rsidRDefault="00980629" w:rsidP="00541D1A">
            <w:pPr>
              <w:rPr>
                <w:ins w:id="6882" w:author="jonathan pritchard" w:date="2025-01-23T13:45:00Z" w16du:dateUtc="2025-01-23T13:45:00Z"/>
                <w:rFonts w:cs="Arial"/>
                <w:sz w:val="18"/>
                <w:szCs w:val="18"/>
              </w:rPr>
            </w:pPr>
          </w:p>
        </w:tc>
        <w:tc>
          <w:tcPr>
            <w:tcW w:w="3871" w:type="dxa"/>
            <w:gridSpan w:val="5"/>
            <w:tcBorders>
              <w:left w:val="single" w:sz="12" w:space="0" w:color="auto"/>
            </w:tcBorders>
          </w:tcPr>
          <w:p w14:paraId="50AE0C78" w14:textId="77777777" w:rsidR="00980629" w:rsidRPr="00340B0D" w:rsidRDefault="00980629" w:rsidP="00541D1A">
            <w:pPr>
              <w:rPr>
                <w:ins w:id="6883" w:author="jonathan pritchard" w:date="2025-01-23T13:45:00Z" w16du:dateUtc="2025-01-23T13:45:00Z"/>
                <w:rFonts w:cs="Arial"/>
                <w:b/>
                <w:bCs/>
                <w:sz w:val="18"/>
                <w:szCs w:val="18"/>
              </w:rPr>
            </w:pPr>
            <w:ins w:id="6884"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402126DE" w14:textId="77777777" w:rsidR="00980629" w:rsidRPr="00340B0D" w:rsidRDefault="00980629" w:rsidP="00541D1A">
            <w:pPr>
              <w:jc w:val="center"/>
              <w:rPr>
                <w:ins w:id="6885" w:author="jonathan pritchard" w:date="2025-01-23T13:45:00Z" w16du:dateUtc="2025-01-23T13:45:00Z"/>
                <w:rFonts w:cs="Arial"/>
                <w:sz w:val="18"/>
                <w:szCs w:val="18"/>
              </w:rPr>
            </w:pPr>
          </w:p>
        </w:tc>
      </w:tr>
      <w:tr w:rsidR="00980629" w:rsidRPr="00340B0D" w14:paraId="41317291" w14:textId="77777777" w:rsidTr="00541D1A">
        <w:trPr>
          <w:ins w:id="688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BFD72" w14:textId="77777777" w:rsidR="00980629" w:rsidRPr="00340B0D" w:rsidRDefault="00980629" w:rsidP="00541D1A">
            <w:pPr>
              <w:rPr>
                <w:ins w:id="6887" w:author="jonathan pritchard" w:date="2025-01-23T13:45:00Z" w16du:dateUtc="2025-01-23T13:45:00Z"/>
                <w:rFonts w:cs="Arial"/>
                <w:sz w:val="18"/>
                <w:szCs w:val="18"/>
              </w:rPr>
            </w:pPr>
            <w:ins w:id="6888"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6E6BE2E" w14:textId="77777777" w:rsidR="00980629" w:rsidRPr="00340B0D" w:rsidRDefault="00980629" w:rsidP="00541D1A">
            <w:pPr>
              <w:rPr>
                <w:ins w:id="6889" w:author="jonathan pritchard" w:date="2025-01-23T13:45:00Z" w16du:dateUtc="2025-01-23T13:45:00Z"/>
                <w:rFonts w:cs="Arial"/>
                <w:sz w:val="18"/>
                <w:szCs w:val="18"/>
              </w:rPr>
            </w:pPr>
          </w:p>
        </w:tc>
        <w:tc>
          <w:tcPr>
            <w:tcW w:w="3871" w:type="dxa"/>
            <w:gridSpan w:val="5"/>
            <w:tcBorders>
              <w:left w:val="single" w:sz="12" w:space="0" w:color="auto"/>
            </w:tcBorders>
          </w:tcPr>
          <w:p w14:paraId="7D1AB44A" w14:textId="77777777" w:rsidR="00980629" w:rsidRPr="00340B0D" w:rsidRDefault="00980629" w:rsidP="00541D1A">
            <w:pPr>
              <w:rPr>
                <w:ins w:id="6890" w:author="jonathan pritchard" w:date="2025-01-23T13:45:00Z" w16du:dateUtc="2025-01-23T13:45:00Z"/>
                <w:rFonts w:cs="Arial"/>
                <w:sz w:val="18"/>
                <w:szCs w:val="18"/>
              </w:rPr>
            </w:pPr>
            <w:ins w:id="6891"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04836E77" w14:textId="77777777" w:rsidR="00980629" w:rsidRPr="00340B0D" w:rsidRDefault="00980629" w:rsidP="00541D1A">
            <w:pPr>
              <w:jc w:val="center"/>
              <w:rPr>
                <w:ins w:id="6892" w:author="jonathan pritchard" w:date="2025-01-23T13:45:00Z" w16du:dateUtc="2025-01-23T13:45:00Z"/>
                <w:rFonts w:cs="Arial"/>
                <w:sz w:val="18"/>
                <w:szCs w:val="18"/>
              </w:rPr>
            </w:pPr>
          </w:p>
        </w:tc>
      </w:tr>
      <w:tr w:rsidR="00980629" w:rsidRPr="00340B0D" w14:paraId="3B0F49B1" w14:textId="77777777" w:rsidTr="00541D1A">
        <w:trPr>
          <w:ins w:id="6893"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050C61" w14:textId="77777777" w:rsidR="00980629" w:rsidRPr="00340B0D" w:rsidRDefault="00980629" w:rsidP="00541D1A">
            <w:pPr>
              <w:jc w:val="center"/>
              <w:rPr>
                <w:ins w:id="6894" w:author="jonathan pritchard" w:date="2025-01-23T13:45:00Z" w16du:dateUtc="2025-01-23T13:45:00Z"/>
                <w:rFonts w:cs="Arial"/>
                <w:b/>
                <w:bCs/>
                <w:sz w:val="18"/>
                <w:szCs w:val="18"/>
              </w:rPr>
            </w:pPr>
            <w:ins w:id="6895"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59B8A7B3" w14:textId="77777777" w:rsidR="00980629" w:rsidRPr="00340B0D" w:rsidRDefault="00980629" w:rsidP="00541D1A">
            <w:pPr>
              <w:rPr>
                <w:ins w:id="6896" w:author="jonathan pritchard" w:date="2025-01-23T13:45:00Z" w16du:dateUtc="2025-01-23T13:45:00Z"/>
                <w:rFonts w:cs="Arial"/>
                <w:b/>
                <w:bCs/>
                <w:sz w:val="18"/>
                <w:szCs w:val="18"/>
              </w:rPr>
            </w:pPr>
            <w:ins w:id="6897"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1C065C4A" w14:textId="77777777" w:rsidR="00980629" w:rsidRPr="00340B0D" w:rsidRDefault="00980629" w:rsidP="00541D1A">
            <w:pPr>
              <w:jc w:val="center"/>
              <w:rPr>
                <w:ins w:id="6898" w:author="jonathan pritchard" w:date="2025-01-23T13:45:00Z" w16du:dateUtc="2025-01-23T13:45:00Z"/>
                <w:rFonts w:cs="Arial"/>
                <w:sz w:val="18"/>
                <w:szCs w:val="18"/>
              </w:rPr>
            </w:pPr>
          </w:p>
        </w:tc>
      </w:tr>
      <w:tr w:rsidR="00980629" w:rsidRPr="00340B0D" w14:paraId="3E37C129" w14:textId="77777777" w:rsidTr="00541D1A">
        <w:trPr>
          <w:ins w:id="6899" w:author="jonathan pritchard" w:date="2025-01-23T13:45:00Z"/>
        </w:trPr>
        <w:customXmlInsRangeStart w:id="6900" w:author="jonathan pritchard" w:date="2025-01-23T13:45:00Z"/>
        <w:sdt>
          <w:sdtPr>
            <w:rPr>
              <w:rFonts w:cs="Arial"/>
              <w:sz w:val="18"/>
              <w:szCs w:val="18"/>
            </w:rPr>
            <w:alias w:val="Palette"/>
            <w:tag w:val="Palette"/>
            <w:id w:val="-1140253542"/>
            <w:placeholder>
              <w:docPart w:val="0674C17117FA4E0BAB24A3613AED94CC"/>
            </w:placeholder>
            <w:comboBox>
              <w:listItem w:displayText="Day" w:value="Day"/>
              <w:listItem w:displayText="Dusk" w:value="Dusk"/>
              <w:listItem w:displayText="Night" w:value="Night"/>
            </w:comboBox>
          </w:sdtPr>
          <w:sdtContent>
            <w:customXmlInsRangeEnd w:id="6900"/>
            <w:tc>
              <w:tcPr>
                <w:tcW w:w="4656" w:type="dxa"/>
                <w:gridSpan w:val="5"/>
                <w:tcBorders>
                  <w:left w:val="single" w:sz="12" w:space="0" w:color="auto"/>
                  <w:bottom w:val="single" w:sz="12" w:space="0" w:color="auto"/>
                  <w:right w:val="single" w:sz="12" w:space="0" w:color="auto"/>
                </w:tcBorders>
              </w:tcPr>
              <w:p w14:paraId="548AD7BA" w14:textId="77777777" w:rsidR="00980629" w:rsidRPr="00340B0D" w:rsidRDefault="00980629" w:rsidP="00541D1A">
                <w:pPr>
                  <w:rPr>
                    <w:ins w:id="6901" w:author="jonathan pritchard" w:date="2025-01-23T13:45:00Z" w16du:dateUtc="2025-01-23T13:45:00Z"/>
                    <w:rFonts w:cs="Arial"/>
                    <w:sz w:val="18"/>
                    <w:szCs w:val="18"/>
                  </w:rPr>
                </w:pPr>
                <w:ins w:id="6902" w:author="jonathan pritchard" w:date="2025-01-23T13:45:00Z" w16du:dateUtc="2025-01-23T13:45:00Z">
                  <w:r w:rsidRPr="00340B0D">
                    <w:rPr>
                      <w:rFonts w:cs="Arial"/>
                      <w:sz w:val="18"/>
                      <w:szCs w:val="18"/>
                    </w:rPr>
                    <w:t>Day</w:t>
                  </w:r>
                </w:ins>
              </w:p>
            </w:tc>
            <w:customXmlInsRangeStart w:id="6903" w:author="jonathan pritchard" w:date="2025-01-23T13:45:00Z"/>
          </w:sdtContent>
        </w:sdt>
        <w:customXmlInsRangeEnd w:id="6903"/>
        <w:tc>
          <w:tcPr>
            <w:tcW w:w="3871" w:type="dxa"/>
            <w:gridSpan w:val="5"/>
            <w:tcBorders>
              <w:left w:val="single" w:sz="12" w:space="0" w:color="auto"/>
            </w:tcBorders>
          </w:tcPr>
          <w:p w14:paraId="6D82DEE6" w14:textId="77777777" w:rsidR="00980629" w:rsidRPr="00340B0D" w:rsidRDefault="00980629" w:rsidP="00541D1A">
            <w:pPr>
              <w:rPr>
                <w:ins w:id="6904" w:author="jonathan pritchard" w:date="2025-01-23T13:45:00Z" w16du:dateUtc="2025-01-23T13:45:00Z"/>
                <w:rFonts w:cs="Arial"/>
                <w:b/>
                <w:bCs/>
                <w:sz w:val="18"/>
                <w:szCs w:val="18"/>
              </w:rPr>
            </w:pPr>
            <w:ins w:id="6905"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50ADFFB6" w14:textId="77777777" w:rsidR="00980629" w:rsidRPr="00340B0D" w:rsidRDefault="00980629" w:rsidP="00541D1A">
            <w:pPr>
              <w:jc w:val="center"/>
              <w:rPr>
                <w:ins w:id="6906" w:author="jonathan pritchard" w:date="2025-01-23T13:45:00Z" w16du:dateUtc="2025-01-23T13:45:00Z"/>
                <w:rFonts w:cs="Arial"/>
                <w:sz w:val="18"/>
                <w:szCs w:val="18"/>
              </w:rPr>
            </w:pPr>
          </w:p>
        </w:tc>
      </w:tr>
      <w:tr w:rsidR="00980629" w:rsidRPr="00340B0D" w14:paraId="0D59BABC" w14:textId="77777777" w:rsidTr="00541D1A">
        <w:trPr>
          <w:ins w:id="6907"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BFA05C7" w14:textId="77777777" w:rsidR="00980629" w:rsidRPr="00340B0D" w:rsidRDefault="00980629" w:rsidP="00541D1A">
            <w:pPr>
              <w:jc w:val="center"/>
              <w:rPr>
                <w:ins w:id="6908" w:author="jonathan pritchard" w:date="2025-01-23T13:45:00Z" w16du:dateUtc="2025-01-23T13:45:00Z"/>
                <w:rFonts w:cs="Arial"/>
                <w:b/>
                <w:bCs/>
                <w:sz w:val="18"/>
                <w:szCs w:val="18"/>
              </w:rPr>
            </w:pPr>
          </w:p>
        </w:tc>
        <w:tc>
          <w:tcPr>
            <w:tcW w:w="3871" w:type="dxa"/>
            <w:gridSpan w:val="5"/>
            <w:tcBorders>
              <w:left w:val="single" w:sz="12" w:space="0" w:color="auto"/>
            </w:tcBorders>
          </w:tcPr>
          <w:p w14:paraId="41BC92DD" w14:textId="77777777" w:rsidR="00980629" w:rsidRPr="00340B0D" w:rsidRDefault="00980629" w:rsidP="00541D1A">
            <w:pPr>
              <w:rPr>
                <w:ins w:id="6909" w:author="jonathan pritchard" w:date="2025-01-23T13:45:00Z" w16du:dateUtc="2025-01-23T13:45:00Z"/>
                <w:rFonts w:cs="Arial"/>
                <w:sz w:val="18"/>
                <w:szCs w:val="18"/>
              </w:rPr>
            </w:pPr>
          </w:p>
        </w:tc>
        <w:tc>
          <w:tcPr>
            <w:tcW w:w="672" w:type="dxa"/>
            <w:tcBorders>
              <w:right w:val="single" w:sz="12" w:space="0" w:color="auto"/>
            </w:tcBorders>
            <w:vAlign w:val="center"/>
          </w:tcPr>
          <w:p w14:paraId="7A5AED97" w14:textId="77777777" w:rsidR="00980629" w:rsidRPr="00340B0D" w:rsidRDefault="00980629" w:rsidP="00541D1A">
            <w:pPr>
              <w:jc w:val="center"/>
              <w:rPr>
                <w:ins w:id="6910" w:author="jonathan pritchard" w:date="2025-01-23T13:45:00Z" w16du:dateUtc="2025-01-23T13:45:00Z"/>
                <w:rFonts w:cs="Arial"/>
                <w:sz w:val="18"/>
                <w:szCs w:val="18"/>
              </w:rPr>
            </w:pPr>
          </w:p>
        </w:tc>
      </w:tr>
      <w:tr w:rsidR="00980629" w:rsidRPr="00340B0D" w14:paraId="0D78D045" w14:textId="77777777" w:rsidTr="00541D1A">
        <w:trPr>
          <w:ins w:id="6911"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65D81F5" w14:textId="77777777" w:rsidR="00980629" w:rsidRPr="00340B0D" w:rsidRDefault="00980629" w:rsidP="00541D1A">
            <w:pPr>
              <w:rPr>
                <w:ins w:id="6912"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0C4F6EAC" w14:textId="77777777" w:rsidR="00980629" w:rsidRPr="00340B0D" w:rsidRDefault="00980629" w:rsidP="00541D1A">
            <w:pPr>
              <w:jc w:val="center"/>
              <w:rPr>
                <w:ins w:id="6913"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5E5567B7" w14:textId="77777777" w:rsidR="00980629" w:rsidRPr="00340B0D" w:rsidRDefault="00980629" w:rsidP="00541D1A">
            <w:pPr>
              <w:jc w:val="center"/>
              <w:rPr>
                <w:ins w:id="6914" w:author="jonathan pritchard" w:date="2025-01-23T13:45:00Z" w16du:dateUtc="2025-01-23T13:45:00Z"/>
                <w:rFonts w:cs="Arial"/>
                <w:sz w:val="18"/>
                <w:szCs w:val="18"/>
              </w:rPr>
            </w:pPr>
          </w:p>
        </w:tc>
      </w:tr>
      <w:tr w:rsidR="00980629" w:rsidRPr="00340B0D" w14:paraId="34C42618" w14:textId="77777777" w:rsidTr="00541D1A">
        <w:trPr>
          <w:ins w:id="6915"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EDA930C" w14:textId="77777777" w:rsidR="00980629" w:rsidRPr="00340B0D" w:rsidRDefault="00980629" w:rsidP="00541D1A">
            <w:pPr>
              <w:jc w:val="center"/>
              <w:rPr>
                <w:ins w:id="6916" w:author="jonathan pritchard" w:date="2025-01-23T13:45:00Z" w16du:dateUtc="2025-01-23T13:45:00Z"/>
                <w:rFonts w:cs="Arial"/>
                <w:b/>
                <w:bCs/>
                <w:sz w:val="18"/>
                <w:szCs w:val="18"/>
              </w:rPr>
            </w:pPr>
            <w:ins w:id="6917"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8251A" w14:textId="77777777" w:rsidR="00980629" w:rsidRPr="00340B0D" w:rsidRDefault="00980629" w:rsidP="00541D1A">
            <w:pPr>
              <w:jc w:val="center"/>
              <w:rPr>
                <w:ins w:id="6918" w:author="jonathan pritchard" w:date="2025-01-23T13:45:00Z" w16du:dateUtc="2025-01-23T13:45:00Z"/>
                <w:rFonts w:cs="Arial"/>
                <w:sz w:val="18"/>
                <w:szCs w:val="18"/>
              </w:rPr>
            </w:pPr>
            <w:ins w:id="6919" w:author="jonathan pritchard" w:date="2025-01-23T13:45:00Z" w16du:dateUtc="2025-01-23T13:45:00Z">
              <w:r w:rsidRPr="00340B0D">
                <w:rPr>
                  <w:rFonts w:cs="Arial"/>
                  <w:b/>
                  <w:bCs/>
                  <w:sz w:val="18"/>
                  <w:szCs w:val="18"/>
                </w:rPr>
                <w:t>Display</w:t>
              </w:r>
            </w:ins>
          </w:p>
        </w:tc>
      </w:tr>
      <w:tr w:rsidR="00980629" w:rsidRPr="00340B0D" w14:paraId="2EBCB950" w14:textId="77777777" w:rsidTr="00541D1A">
        <w:trPr>
          <w:trHeight w:val="287"/>
          <w:ins w:id="6920" w:author="jonathan pritchard" w:date="2025-01-23T13:45:00Z"/>
        </w:trPr>
        <w:tc>
          <w:tcPr>
            <w:tcW w:w="1789" w:type="dxa"/>
            <w:tcBorders>
              <w:left w:val="single" w:sz="12" w:space="0" w:color="auto"/>
              <w:bottom w:val="single" w:sz="4" w:space="0" w:color="auto"/>
            </w:tcBorders>
          </w:tcPr>
          <w:p w14:paraId="63F643C7" w14:textId="77777777" w:rsidR="00980629" w:rsidRPr="00340B0D" w:rsidRDefault="00980629" w:rsidP="00541D1A">
            <w:pPr>
              <w:rPr>
                <w:ins w:id="6921" w:author="jonathan pritchard" w:date="2025-01-23T13:45:00Z" w16du:dateUtc="2025-01-23T13:45:00Z"/>
                <w:rFonts w:cs="Arial"/>
                <w:sz w:val="18"/>
                <w:szCs w:val="18"/>
              </w:rPr>
            </w:pPr>
            <w:ins w:id="6922"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9931A0F" w14:textId="77777777" w:rsidR="00980629" w:rsidRPr="00340B0D" w:rsidRDefault="00980629" w:rsidP="00541D1A">
            <w:pPr>
              <w:rPr>
                <w:ins w:id="6923"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B5B9974" w14:textId="77777777" w:rsidR="00980629" w:rsidRPr="00340B0D" w:rsidRDefault="00980629" w:rsidP="00541D1A">
            <w:pPr>
              <w:rPr>
                <w:ins w:id="6924" w:author="jonathan pritchard" w:date="2025-01-23T13:45:00Z" w16du:dateUtc="2025-01-23T13:45:00Z"/>
                <w:rFonts w:cs="Arial"/>
                <w:sz w:val="18"/>
                <w:szCs w:val="18"/>
              </w:rPr>
            </w:pPr>
            <w:ins w:id="6925"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241AAF1D" w14:textId="77777777" w:rsidR="00980629" w:rsidRPr="00C87169" w:rsidRDefault="00980629" w:rsidP="00541D1A">
            <w:pPr>
              <w:rPr>
                <w:ins w:id="6926" w:author="jonathan pritchard" w:date="2025-01-23T13:45:00Z" w16du:dateUtc="2025-01-23T13:45:00Z"/>
                <w:rFonts w:cs="Arial"/>
              </w:rPr>
            </w:pPr>
          </w:p>
        </w:tc>
      </w:tr>
      <w:tr w:rsidR="00980629" w:rsidRPr="00340B0D" w14:paraId="42011AF1" w14:textId="77777777" w:rsidTr="00541D1A">
        <w:trPr>
          <w:ins w:id="6927" w:author="jonathan pritchard" w:date="2025-01-23T13:45:00Z"/>
        </w:trPr>
        <w:tc>
          <w:tcPr>
            <w:tcW w:w="1789" w:type="dxa"/>
            <w:tcBorders>
              <w:left w:val="single" w:sz="12" w:space="0" w:color="auto"/>
              <w:bottom w:val="single" w:sz="4" w:space="0" w:color="auto"/>
            </w:tcBorders>
          </w:tcPr>
          <w:p w14:paraId="191DFA5F" w14:textId="77777777" w:rsidR="00980629" w:rsidRPr="00340B0D" w:rsidRDefault="00980629" w:rsidP="00541D1A">
            <w:pPr>
              <w:rPr>
                <w:ins w:id="6928" w:author="jonathan pritchard" w:date="2025-01-23T13:45:00Z" w16du:dateUtc="2025-01-23T13:45:00Z"/>
                <w:rFonts w:cs="Arial"/>
                <w:sz w:val="18"/>
                <w:szCs w:val="18"/>
              </w:rPr>
            </w:pPr>
            <w:ins w:id="6929"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E1ACCDA" w14:textId="77777777" w:rsidR="00980629" w:rsidRPr="00340B0D" w:rsidRDefault="00980629" w:rsidP="00541D1A">
            <w:pPr>
              <w:rPr>
                <w:ins w:id="6930"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31A5D4" w14:textId="77777777" w:rsidR="00980629" w:rsidRPr="00340B0D" w:rsidRDefault="00980629" w:rsidP="00541D1A">
            <w:pPr>
              <w:rPr>
                <w:ins w:id="6931" w:author="jonathan pritchard" w:date="2025-01-23T13:45:00Z" w16du:dateUtc="2025-01-23T13:45:00Z"/>
                <w:rFonts w:cs="Arial"/>
                <w:sz w:val="18"/>
                <w:szCs w:val="18"/>
              </w:rPr>
            </w:pPr>
            <w:ins w:id="6932"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CB39FAA" w14:textId="77777777" w:rsidR="00980629" w:rsidRPr="00340B0D" w:rsidRDefault="00980629" w:rsidP="00541D1A">
            <w:pPr>
              <w:rPr>
                <w:ins w:id="6933" w:author="jonathan pritchard" w:date="2025-01-23T13:45:00Z" w16du:dateUtc="2025-01-23T13:45:00Z"/>
                <w:rFonts w:cs="Arial"/>
                <w:sz w:val="18"/>
                <w:szCs w:val="18"/>
              </w:rPr>
            </w:pPr>
            <w:ins w:id="6934"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6EAC6C36" w14:textId="77777777" w:rsidTr="00541D1A">
        <w:trPr>
          <w:ins w:id="6935"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F7375D4" w14:textId="77777777" w:rsidR="00980629" w:rsidRPr="00340B0D" w:rsidRDefault="00980629" w:rsidP="00541D1A">
            <w:pPr>
              <w:jc w:val="center"/>
              <w:rPr>
                <w:ins w:id="6936"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B7C1D88" w14:textId="77777777" w:rsidR="00980629" w:rsidRPr="00340B0D" w:rsidRDefault="00980629" w:rsidP="00541D1A">
            <w:pPr>
              <w:rPr>
                <w:ins w:id="6937" w:author="jonathan pritchard" w:date="2025-01-23T13:45:00Z" w16du:dateUtc="2025-01-23T13:45:00Z"/>
                <w:rFonts w:cs="Arial"/>
                <w:sz w:val="18"/>
                <w:szCs w:val="18"/>
              </w:rPr>
            </w:pPr>
            <w:ins w:id="6938"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385CA3D" w14:textId="77777777" w:rsidR="00980629" w:rsidRPr="00340B0D" w:rsidRDefault="00980629" w:rsidP="00541D1A">
            <w:pPr>
              <w:rPr>
                <w:ins w:id="6939" w:author="jonathan pritchard" w:date="2025-01-23T13:45:00Z" w16du:dateUtc="2025-01-23T13:45:00Z"/>
                <w:rFonts w:cs="Arial"/>
                <w:sz w:val="18"/>
                <w:szCs w:val="18"/>
              </w:rPr>
            </w:pPr>
          </w:p>
        </w:tc>
      </w:tr>
      <w:tr w:rsidR="00980629" w:rsidRPr="00340B0D" w14:paraId="54E718DE" w14:textId="77777777" w:rsidTr="00541D1A">
        <w:trPr>
          <w:ins w:id="6940"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67C03CBD" w14:textId="77777777" w:rsidR="00980629" w:rsidRPr="00340B0D" w:rsidRDefault="00980629" w:rsidP="00541D1A">
            <w:pPr>
              <w:rPr>
                <w:ins w:id="6941" w:author="jonathan pritchard" w:date="2025-01-23T13:45:00Z" w16du:dateUtc="2025-01-23T13:45:00Z"/>
                <w:rFonts w:cs="Arial"/>
                <w:sz w:val="18"/>
                <w:szCs w:val="18"/>
              </w:rPr>
            </w:pPr>
          </w:p>
        </w:tc>
      </w:tr>
      <w:tr w:rsidR="00980629" w:rsidRPr="00340B0D" w14:paraId="02F6DA25" w14:textId="77777777" w:rsidTr="00541D1A">
        <w:trPr>
          <w:ins w:id="6942"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B1E04E" w14:textId="77777777" w:rsidR="00980629" w:rsidRPr="00340B0D" w:rsidRDefault="00980629" w:rsidP="00541D1A">
            <w:pPr>
              <w:jc w:val="center"/>
              <w:rPr>
                <w:ins w:id="6943" w:author="jonathan pritchard" w:date="2025-01-23T13:45:00Z" w16du:dateUtc="2025-01-23T13:45:00Z"/>
                <w:rFonts w:cs="Arial"/>
                <w:b/>
                <w:bCs/>
                <w:sz w:val="18"/>
                <w:szCs w:val="18"/>
              </w:rPr>
            </w:pPr>
            <w:ins w:id="6944"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293F0217" w14:textId="77777777" w:rsidTr="00541D1A">
        <w:trPr>
          <w:ins w:id="6945"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B6DB2" w14:textId="77777777" w:rsidR="00980629" w:rsidRPr="00340B0D" w:rsidRDefault="00980629" w:rsidP="00541D1A">
            <w:pPr>
              <w:jc w:val="center"/>
              <w:rPr>
                <w:ins w:id="6946" w:author="jonathan pritchard" w:date="2025-01-23T13:45:00Z" w16du:dateUtc="2025-01-23T13:45:00Z"/>
                <w:rFonts w:cs="Arial"/>
                <w:b/>
                <w:bCs/>
                <w:sz w:val="18"/>
                <w:szCs w:val="18"/>
              </w:rPr>
            </w:pPr>
            <w:ins w:id="6947"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4C1E9B" w14:textId="77777777" w:rsidR="00980629" w:rsidRPr="00340B0D" w:rsidRDefault="00980629" w:rsidP="00541D1A">
            <w:pPr>
              <w:jc w:val="center"/>
              <w:rPr>
                <w:ins w:id="6948" w:author="jonathan pritchard" w:date="2025-01-23T13:45:00Z" w16du:dateUtc="2025-01-23T13:45:00Z"/>
                <w:rFonts w:cs="Arial"/>
                <w:b/>
                <w:bCs/>
                <w:sz w:val="18"/>
                <w:szCs w:val="18"/>
              </w:rPr>
            </w:pPr>
            <w:ins w:id="6949" w:author="jonathan pritchard" w:date="2025-01-23T13:45:00Z" w16du:dateUtc="2025-01-23T13:45:00Z">
              <w:r w:rsidRPr="00340B0D">
                <w:rPr>
                  <w:rFonts w:cs="Arial"/>
                  <w:b/>
                  <w:bCs/>
                  <w:sz w:val="18"/>
                  <w:szCs w:val="18"/>
                </w:rPr>
                <w:t>Other</w:t>
              </w:r>
            </w:ins>
          </w:p>
        </w:tc>
      </w:tr>
      <w:tr w:rsidR="00980629" w:rsidRPr="00340B0D" w14:paraId="60CF9028" w14:textId="77777777" w:rsidTr="00541D1A">
        <w:trPr>
          <w:ins w:id="695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14007C4" w14:textId="77777777" w:rsidR="00980629" w:rsidRPr="00340B0D" w:rsidRDefault="00980629" w:rsidP="00541D1A">
            <w:pPr>
              <w:rPr>
                <w:ins w:id="6951" w:author="jonathan pritchard" w:date="2025-01-23T13:45:00Z" w16du:dateUtc="2025-01-23T13:45:00Z"/>
                <w:rFonts w:cs="Arial"/>
                <w:sz w:val="18"/>
                <w:szCs w:val="18"/>
              </w:rPr>
            </w:pPr>
            <w:ins w:id="6952"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076DB1F" w14:textId="77777777" w:rsidR="00980629" w:rsidRPr="00340B0D" w:rsidRDefault="00980629" w:rsidP="00541D1A">
            <w:pPr>
              <w:jc w:val="center"/>
              <w:rPr>
                <w:ins w:id="695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AC103EA" w14:textId="77777777" w:rsidR="00980629" w:rsidRPr="00340B0D" w:rsidRDefault="00980629" w:rsidP="00541D1A">
            <w:pPr>
              <w:pStyle w:val="Default"/>
              <w:rPr>
                <w:ins w:id="6954" w:author="jonathan pritchard" w:date="2025-01-23T13:45:00Z" w16du:dateUtc="2025-01-23T13:45:00Z"/>
                <w:sz w:val="18"/>
                <w:szCs w:val="18"/>
              </w:rPr>
            </w:pPr>
            <w:ins w:id="6955"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9BFDEB5" w14:textId="77777777" w:rsidR="00980629" w:rsidRPr="00340B0D" w:rsidRDefault="00980629" w:rsidP="00541D1A">
            <w:pPr>
              <w:rPr>
                <w:ins w:id="6956" w:author="jonathan pritchard" w:date="2025-01-23T13:45:00Z" w16du:dateUtc="2025-01-23T13:45:00Z"/>
                <w:rFonts w:cs="Arial"/>
                <w:sz w:val="18"/>
                <w:szCs w:val="18"/>
              </w:rPr>
            </w:pPr>
          </w:p>
        </w:tc>
      </w:tr>
      <w:tr w:rsidR="00980629" w:rsidRPr="00340B0D" w14:paraId="45D23DD0" w14:textId="77777777" w:rsidTr="00541D1A">
        <w:trPr>
          <w:ins w:id="695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DA3689" w14:textId="77777777" w:rsidR="00980629" w:rsidRPr="00340B0D" w:rsidRDefault="00980629" w:rsidP="00541D1A">
            <w:pPr>
              <w:pStyle w:val="Default"/>
              <w:rPr>
                <w:ins w:id="6958" w:author="jonathan pritchard" w:date="2025-01-23T13:45:00Z" w16du:dateUtc="2025-01-23T13:45:00Z"/>
                <w:sz w:val="18"/>
                <w:szCs w:val="18"/>
              </w:rPr>
            </w:pPr>
            <w:ins w:id="6959"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6F6ADDBD" w14:textId="77777777" w:rsidR="00980629" w:rsidRPr="00340B0D" w:rsidRDefault="00980629" w:rsidP="00541D1A">
            <w:pPr>
              <w:jc w:val="center"/>
              <w:rPr>
                <w:ins w:id="696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C98FCC" w14:textId="77777777" w:rsidR="00980629" w:rsidRPr="00340B0D" w:rsidRDefault="00980629" w:rsidP="00541D1A">
            <w:pPr>
              <w:pStyle w:val="Default"/>
              <w:rPr>
                <w:ins w:id="6961" w:author="jonathan pritchard" w:date="2025-01-23T13:45:00Z" w16du:dateUtc="2025-01-23T13:45:00Z"/>
                <w:sz w:val="18"/>
                <w:szCs w:val="18"/>
              </w:rPr>
            </w:pPr>
            <w:ins w:id="6962"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C9E73ED" w14:textId="77777777" w:rsidR="00980629" w:rsidRPr="00340B0D" w:rsidRDefault="00980629" w:rsidP="00541D1A">
            <w:pPr>
              <w:rPr>
                <w:ins w:id="6963" w:author="jonathan pritchard" w:date="2025-01-23T13:45:00Z" w16du:dateUtc="2025-01-23T13:45:00Z"/>
                <w:rFonts w:cs="Arial"/>
                <w:sz w:val="18"/>
                <w:szCs w:val="18"/>
              </w:rPr>
            </w:pPr>
          </w:p>
        </w:tc>
      </w:tr>
      <w:tr w:rsidR="00980629" w:rsidRPr="00340B0D" w14:paraId="43C72C21" w14:textId="77777777" w:rsidTr="00541D1A">
        <w:trPr>
          <w:ins w:id="696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D9A31ED" w14:textId="77777777" w:rsidR="00980629" w:rsidRPr="00340B0D" w:rsidRDefault="00980629" w:rsidP="00541D1A">
            <w:pPr>
              <w:pStyle w:val="Default"/>
              <w:ind w:left="720"/>
              <w:rPr>
                <w:ins w:id="6965" w:author="jonathan pritchard" w:date="2025-01-23T13:45:00Z" w16du:dateUtc="2025-01-23T13:45:00Z"/>
                <w:sz w:val="18"/>
                <w:szCs w:val="18"/>
              </w:rPr>
            </w:pPr>
            <w:ins w:id="6966"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F7A1104" w14:textId="77777777" w:rsidR="00980629" w:rsidRPr="00340B0D" w:rsidRDefault="00980629" w:rsidP="00541D1A">
            <w:pPr>
              <w:jc w:val="center"/>
              <w:rPr>
                <w:ins w:id="696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EB779B" w14:textId="77777777" w:rsidR="00980629" w:rsidRPr="00340B0D" w:rsidRDefault="00980629" w:rsidP="00541D1A">
            <w:pPr>
              <w:pStyle w:val="Default"/>
              <w:rPr>
                <w:ins w:id="6968" w:author="jonathan pritchard" w:date="2025-01-23T13:45:00Z" w16du:dateUtc="2025-01-23T13:45:00Z"/>
                <w:sz w:val="18"/>
                <w:szCs w:val="18"/>
              </w:rPr>
            </w:pPr>
            <w:ins w:id="6969"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C585524" w14:textId="77777777" w:rsidR="00980629" w:rsidRPr="00340B0D" w:rsidRDefault="00980629" w:rsidP="00541D1A">
            <w:pPr>
              <w:rPr>
                <w:ins w:id="6970" w:author="jonathan pritchard" w:date="2025-01-23T13:45:00Z" w16du:dateUtc="2025-01-23T13:45:00Z"/>
                <w:rFonts w:cs="Arial"/>
                <w:sz w:val="18"/>
                <w:szCs w:val="18"/>
              </w:rPr>
            </w:pPr>
          </w:p>
        </w:tc>
      </w:tr>
      <w:tr w:rsidR="00980629" w:rsidRPr="00340B0D" w14:paraId="4DFBAF50" w14:textId="77777777" w:rsidTr="00541D1A">
        <w:trPr>
          <w:ins w:id="697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AF4D6F6" w14:textId="77777777" w:rsidR="00980629" w:rsidRPr="00340B0D" w:rsidRDefault="00980629" w:rsidP="00541D1A">
            <w:pPr>
              <w:pStyle w:val="Default"/>
              <w:ind w:left="720"/>
              <w:rPr>
                <w:ins w:id="6972" w:author="jonathan pritchard" w:date="2025-01-23T13:45:00Z" w16du:dateUtc="2025-01-23T13:45:00Z"/>
                <w:sz w:val="18"/>
                <w:szCs w:val="18"/>
              </w:rPr>
            </w:pPr>
            <w:ins w:id="6973"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DE78791" w14:textId="77777777" w:rsidR="00980629" w:rsidRPr="00340B0D" w:rsidRDefault="00980629" w:rsidP="00541D1A">
            <w:pPr>
              <w:jc w:val="center"/>
              <w:rPr>
                <w:ins w:id="697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648843E" w14:textId="77777777" w:rsidR="00980629" w:rsidRPr="00340B0D" w:rsidRDefault="00980629" w:rsidP="00541D1A">
            <w:pPr>
              <w:pStyle w:val="Default"/>
              <w:rPr>
                <w:ins w:id="6975" w:author="jonathan pritchard" w:date="2025-01-23T13:45:00Z" w16du:dateUtc="2025-01-23T13:45:00Z"/>
                <w:sz w:val="18"/>
                <w:szCs w:val="18"/>
              </w:rPr>
            </w:pPr>
            <w:ins w:id="6976"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7060BB3" w14:textId="77777777" w:rsidR="00980629" w:rsidRPr="00340B0D" w:rsidRDefault="00980629" w:rsidP="00541D1A">
            <w:pPr>
              <w:rPr>
                <w:ins w:id="6977" w:author="jonathan pritchard" w:date="2025-01-23T13:45:00Z" w16du:dateUtc="2025-01-23T13:45:00Z"/>
                <w:rFonts w:cs="Arial"/>
                <w:sz w:val="18"/>
                <w:szCs w:val="18"/>
              </w:rPr>
            </w:pPr>
          </w:p>
        </w:tc>
      </w:tr>
      <w:tr w:rsidR="00980629" w:rsidRPr="00340B0D" w14:paraId="12D51F3A" w14:textId="77777777" w:rsidTr="00541D1A">
        <w:trPr>
          <w:ins w:id="697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B816F5F" w14:textId="77777777" w:rsidR="00980629" w:rsidRPr="00340B0D" w:rsidRDefault="00980629" w:rsidP="00541D1A">
            <w:pPr>
              <w:pStyle w:val="Default"/>
              <w:rPr>
                <w:ins w:id="6979" w:author="jonathan pritchard" w:date="2025-01-23T13:45:00Z" w16du:dateUtc="2025-01-23T13:45:00Z"/>
                <w:sz w:val="18"/>
                <w:szCs w:val="18"/>
              </w:rPr>
            </w:pPr>
            <w:ins w:id="6980"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F9A6B26" w14:textId="77777777" w:rsidR="00980629" w:rsidRPr="00340B0D" w:rsidRDefault="00980629" w:rsidP="00541D1A">
            <w:pPr>
              <w:jc w:val="center"/>
              <w:rPr>
                <w:ins w:id="698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0D7044" w14:textId="77777777" w:rsidR="00980629" w:rsidRPr="00340B0D" w:rsidRDefault="00980629" w:rsidP="00541D1A">
            <w:pPr>
              <w:pStyle w:val="Default"/>
              <w:rPr>
                <w:ins w:id="6982" w:author="jonathan pritchard" w:date="2025-01-23T13:45:00Z" w16du:dateUtc="2025-01-23T13:45:00Z"/>
                <w:sz w:val="18"/>
                <w:szCs w:val="18"/>
              </w:rPr>
            </w:pPr>
            <w:ins w:id="6983"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898A3E9" w14:textId="77777777" w:rsidR="00980629" w:rsidRPr="00340B0D" w:rsidRDefault="00980629" w:rsidP="00541D1A">
            <w:pPr>
              <w:rPr>
                <w:ins w:id="6984" w:author="jonathan pritchard" w:date="2025-01-23T13:45:00Z" w16du:dateUtc="2025-01-23T13:45:00Z"/>
                <w:rFonts w:cs="Arial"/>
                <w:sz w:val="18"/>
                <w:szCs w:val="18"/>
              </w:rPr>
            </w:pPr>
          </w:p>
        </w:tc>
      </w:tr>
      <w:tr w:rsidR="00980629" w:rsidRPr="00340B0D" w14:paraId="060A812D" w14:textId="77777777" w:rsidTr="00541D1A">
        <w:trPr>
          <w:ins w:id="698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1BB809" w14:textId="77777777" w:rsidR="00980629" w:rsidRPr="00340B0D" w:rsidRDefault="00980629" w:rsidP="00541D1A">
            <w:pPr>
              <w:pStyle w:val="Default"/>
              <w:rPr>
                <w:ins w:id="6986" w:author="jonathan pritchard" w:date="2025-01-23T13:45:00Z" w16du:dateUtc="2025-01-23T13:45:00Z"/>
                <w:sz w:val="18"/>
                <w:szCs w:val="18"/>
              </w:rPr>
            </w:pPr>
            <w:ins w:id="6987"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6FDB14" w14:textId="77777777" w:rsidR="00980629" w:rsidRPr="00340B0D" w:rsidRDefault="00980629" w:rsidP="00541D1A">
            <w:pPr>
              <w:jc w:val="center"/>
              <w:rPr>
                <w:ins w:id="698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3475BE" w14:textId="77777777" w:rsidR="00980629" w:rsidRPr="00340B0D" w:rsidRDefault="00980629" w:rsidP="00541D1A">
            <w:pPr>
              <w:pStyle w:val="Default"/>
              <w:rPr>
                <w:ins w:id="6989" w:author="jonathan pritchard" w:date="2025-01-23T13:45:00Z" w16du:dateUtc="2025-01-23T13:45:00Z"/>
                <w:sz w:val="18"/>
                <w:szCs w:val="18"/>
              </w:rPr>
            </w:pPr>
            <w:ins w:id="6990"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895CDF1" w14:textId="77777777" w:rsidR="00980629" w:rsidRPr="00340B0D" w:rsidRDefault="00980629" w:rsidP="00541D1A">
            <w:pPr>
              <w:rPr>
                <w:ins w:id="6991" w:author="jonathan pritchard" w:date="2025-01-23T13:45:00Z" w16du:dateUtc="2025-01-23T13:45:00Z"/>
                <w:rFonts w:cs="Arial"/>
                <w:sz w:val="18"/>
                <w:szCs w:val="18"/>
              </w:rPr>
            </w:pPr>
          </w:p>
        </w:tc>
      </w:tr>
      <w:tr w:rsidR="00980629" w:rsidRPr="00340B0D" w14:paraId="4101FCA0" w14:textId="77777777" w:rsidTr="00541D1A">
        <w:trPr>
          <w:ins w:id="699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C0A6108" w14:textId="77777777" w:rsidR="00980629" w:rsidRPr="00340B0D" w:rsidRDefault="00980629" w:rsidP="00541D1A">
            <w:pPr>
              <w:pStyle w:val="Default"/>
              <w:rPr>
                <w:ins w:id="6993" w:author="jonathan pritchard" w:date="2025-01-23T13:45:00Z" w16du:dateUtc="2025-01-23T13:45:00Z"/>
                <w:sz w:val="18"/>
                <w:szCs w:val="18"/>
              </w:rPr>
            </w:pPr>
            <w:ins w:id="6994"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53946E7" w14:textId="77777777" w:rsidR="00980629" w:rsidRPr="00340B0D" w:rsidRDefault="00980629" w:rsidP="00541D1A">
            <w:pPr>
              <w:jc w:val="center"/>
              <w:rPr>
                <w:ins w:id="699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161BAF9" w14:textId="77777777" w:rsidR="00980629" w:rsidRPr="00340B0D" w:rsidRDefault="00980629" w:rsidP="00541D1A">
            <w:pPr>
              <w:pStyle w:val="Default"/>
              <w:rPr>
                <w:ins w:id="6996" w:author="jonathan pritchard" w:date="2025-01-23T13:45:00Z" w16du:dateUtc="2025-01-23T13:45:00Z"/>
                <w:sz w:val="18"/>
                <w:szCs w:val="18"/>
              </w:rPr>
            </w:pPr>
            <w:ins w:id="6997"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D4EBEFF" w14:textId="77777777" w:rsidR="00980629" w:rsidRPr="00340B0D" w:rsidRDefault="00980629" w:rsidP="00541D1A">
            <w:pPr>
              <w:rPr>
                <w:ins w:id="6998" w:author="jonathan pritchard" w:date="2025-01-23T13:45:00Z" w16du:dateUtc="2025-01-23T13:45:00Z"/>
                <w:rFonts w:cs="Arial"/>
                <w:sz w:val="18"/>
                <w:szCs w:val="18"/>
              </w:rPr>
            </w:pPr>
          </w:p>
        </w:tc>
      </w:tr>
      <w:tr w:rsidR="00980629" w:rsidRPr="00340B0D" w14:paraId="43EB1119" w14:textId="77777777" w:rsidTr="00541D1A">
        <w:trPr>
          <w:ins w:id="699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445649D" w14:textId="77777777" w:rsidR="00980629" w:rsidRPr="00340B0D" w:rsidRDefault="00980629" w:rsidP="00541D1A">
            <w:pPr>
              <w:pStyle w:val="Default"/>
              <w:rPr>
                <w:ins w:id="7000" w:author="jonathan pritchard" w:date="2025-01-23T13:45:00Z" w16du:dateUtc="2025-01-23T13:45:00Z"/>
                <w:sz w:val="18"/>
                <w:szCs w:val="18"/>
              </w:rPr>
            </w:pPr>
            <w:ins w:id="7001"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5319062" w14:textId="77777777" w:rsidR="00980629" w:rsidRPr="00340B0D" w:rsidRDefault="00980629" w:rsidP="00541D1A">
            <w:pPr>
              <w:jc w:val="center"/>
              <w:rPr>
                <w:ins w:id="700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7CE608" w14:textId="77777777" w:rsidR="00980629" w:rsidRPr="00340B0D" w:rsidRDefault="00980629" w:rsidP="00541D1A">
            <w:pPr>
              <w:pStyle w:val="Default"/>
              <w:rPr>
                <w:ins w:id="7003" w:author="jonathan pritchard" w:date="2025-01-23T13:45:00Z" w16du:dateUtc="2025-01-23T13:45:00Z"/>
                <w:sz w:val="18"/>
                <w:szCs w:val="18"/>
              </w:rPr>
            </w:pPr>
            <w:ins w:id="7004"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7918013" w14:textId="77777777" w:rsidR="00980629" w:rsidRPr="00340B0D" w:rsidRDefault="00980629" w:rsidP="00541D1A">
            <w:pPr>
              <w:rPr>
                <w:ins w:id="7005" w:author="jonathan pritchard" w:date="2025-01-23T13:45:00Z" w16du:dateUtc="2025-01-23T13:45:00Z"/>
                <w:rFonts w:cs="Arial"/>
                <w:sz w:val="18"/>
                <w:szCs w:val="18"/>
              </w:rPr>
            </w:pPr>
          </w:p>
        </w:tc>
      </w:tr>
      <w:tr w:rsidR="00980629" w:rsidRPr="00340B0D" w14:paraId="3728FDC8" w14:textId="77777777" w:rsidTr="00541D1A">
        <w:trPr>
          <w:ins w:id="700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BFBCEC4" w14:textId="77777777" w:rsidR="00980629" w:rsidRPr="00340B0D" w:rsidRDefault="00980629" w:rsidP="00541D1A">
            <w:pPr>
              <w:pStyle w:val="Default"/>
              <w:rPr>
                <w:ins w:id="7007" w:author="jonathan pritchard" w:date="2025-01-23T13:45:00Z" w16du:dateUtc="2025-01-23T13:45:00Z"/>
                <w:sz w:val="18"/>
                <w:szCs w:val="18"/>
              </w:rPr>
            </w:pPr>
            <w:ins w:id="7008"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637F125" w14:textId="77777777" w:rsidR="00980629" w:rsidRPr="00340B0D" w:rsidRDefault="00980629" w:rsidP="00541D1A">
            <w:pPr>
              <w:jc w:val="center"/>
              <w:rPr>
                <w:ins w:id="700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B2AFE45" w14:textId="77777777" w:rsidR="00980629" w:rsidRPr="00340B0D" w:rsidRDefault="00980629" w:rsidP="00541D1A">
            <w:pPr>
              <w:rPr>
                <w:ins w:id="7010"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B697137" w14:textId="77777777" w:rsidR="00980629" w:rsidRPr="00340B0D" w:rsidRDefault="00980629" w:rsidP="00541D1A">
            <w:pPr>
              <w:rPr>
                <w:ins w:id="7011" w:author="jonathan pritchard" w:date="2025-01-23T13:45:00Z" w16du:dateUtc="2025-01-23T13:45:00Z"/>
                <w:rFonts w:cs="Arial"/>
                <w:sz w:val="18"/>
                <w:szCs w:val="18"/>
              </w:rPr>
            </w:pPr>
          </w:p>
        </w:tc>
      </w:tr>
      <w:tr w:rsidR="00980629" w:rsidRPr="00340B0D" w14:paraId="261B192A" w14:textId="77777777" w:rsidTr="00541D1A">
        <w:trPr>
          <w:ins w:id="701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9CC157" w14:textId="77777777" w:rsidR="00980629" w:rsidRPr="00340B0D" w:rsidRDefault="00980629" w:rsidP="00541D1A">
            <w:pPr>
              <w:pStyle w:val="Default"/>
              <w:rPr>
                <w:ins w:id="7013" w:author="jonathan pritchard" w:date="2025-01-23T13:45:00Z" w16du:dateUtc="2025-01-23T13:45:00Z"/>
                <w:sz w:val="18"/>
                <w:szCs w:val="18"/>
              </w:rPr>
            </w:pPr>
            <w:ins w:id="7014"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AB1FEB9" w14:textId="77777777" w:rsidR="00980629" w:rsidRPr="00340B0D" w:rsidRDefault="00980629" w:rsidP="00541D1A">
            <w:pPr>
              <w:jc w:val="center"/>
              <w:rPr>
                <w:ins w:id="701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85CA10" w14:textId="77777777" w:rsidR="00980629" w:rsidRPr="00340B0D" w:rsidRDefault="00980629" w:rsidP="00541D1A">
            <w:pPr>
              <w:rPr>
                <w:ins w:id="701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CA58CE5" w14:textId="77777777" w:rsidR="00980629" w:rsidRPr="00340B0D" w:rsidRDefault="00980629" w:rsidP="00541D1A">
            <w:pPr>
              <w:rPr>
                <w:ins w:id="7017" w:author="jonathan pritchard" w:date="2025-01-23T13:45:00Z" w16du:dateUtc="2025-01-23T13:45:00Z"/>
                <w:rFonts w:cs="Arial"/>
                <w:sz w:val="18"/>
                <w:szCs w:val="18"/>
              </w:rPr>
            </w:pPr>
          </w:p>
        </w:tc>
      </w:tr>
      <w:tr w:rsidR="00980629" w:rsidRPr="00340B0D" w14:paraId="44476E23" w14:textId="77777777" w:rsidTr="00541D1A">
        <w:trPr>
          <w:ins w:id="701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8A1305A" w14:textId="77777777" w:rsidR="00980629" w:rsidRPr="00340B0D" w:rsidRDefault="00980629" w:rsidP="00541D1A">
            <w:pPr>
              <w:pStyle w:val="Default"/>
              <w:rPr>
                <w:ins w:id="7019" w:author="jonathan pritchard" w:date="2025-01-23T13:45:00Z" w16du:dateUtc="2025-01-23T13:45:00Z"/>
                <w:sz w:val="18"/>
                <w:szCs w:val="18"/>
              </w:rPr>
            </w:pPr>
            <w:ins w:id="7020"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AC8F391" w14:textId="77777777" w:rsidR="00980629" w:rsidRPr="00340B0D" w:rsidRDefault="00980629" w:rsidP="00541D1A">
            <w:pPr>
              <w:jc w:val="center"/>
              <w:rPr>
                <w:ins w:id="702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34D9B7" w14:textId="77777777" w:rsidR="00980629" w:rsidRPr="00340B0D" w:rsidRDefault="00980629" w:rsidP="00541D1A">
            <w:pPr>
              <w:rPr>
                <w:ins w:id="7022"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8912BBC" w14:textId="77777777" w:rsidR="00980629" w:rsidRPr="00340B0D" w:rsidRDefault="00980629" w:rsidP="00541D1A">
            <w:pPr>
              <w:rPr>
                <w:ins w:id="7023" w:author="jonathan pritchard" w:date="2025-01-23T13:45:00Z" w16du:dateUtc="2025-01-23T13:45:00Z"/>
                <w:rFonts w:cs="Arial"/>
                <w:sz w:val="18"/>
                <w:szCs w:val="18"/>
              </w:rPr>
            </w:pPr>
          </w:p>
        </w:tc>
      </w:tr>
      <w:tr w:rsidR="00980629" w:rsidRPr="00340B0D" w14:paraId="3C8BB528" w14:textId="77777777" w:rsidTr="00541D1A">
        <w:trPr>
          <w:ins w:id="702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3592051" w14:textId="77777777" w:rsidR="00980629" w:rsidRPr="00340B0D" w:rsidRDefault="00980629" w:rsidP="00541D1A">
            <w:pPr>
              <w:pStyle w:val="Default"/>
              <w:ind w:left="720"/>
              <w:rPr>
                <w:ins w:id="7025" w:author="jonathan pritchard" w:date="2025-01-23T13:45:00Z" w16du:dateUtc="2025-01-23T13:45:00Z"/>
                <w:sz w:val="18"/>
                <w:szCs w:val="18"/>
              </w:rPr>
            </w:pPr>
            <w:ins w:id="7026"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D39709C" w14:textId="77777777" w:rsidR="00980629" w:rsidRPr="00340B0D" w:rsidRDefault="00980629" w:rsidP="00541D1A">
            <w:pPr>
              <w:jc w:val="center"/>
              <w:rPr>
                <w:ins w:id="702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FA1D873" w14:textId="77777777" w:rsidR="00980629" w:rsidRPr="00340B0D" w:rsidRDefault="00980629" w:rsidP="00541D1A">
            <w:pPr>
              <w:rPr>
                <w:ins w:id="7028"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9B46E" w14:textId="77777777" w:rsidR="00980629" w:rsidRPr="00340B0D" w:rsidRDefault="00980629" w:rsidP="00541D1A">
            <w:pPr>
              <w:rPr>
                <w:ins w:id="7029" w:author="jonathan pritchard" w:date="2025-01-23T13:45:00Z" w16du:dateUtc="2025-01-23T13:45:00Z"/>
                <w:rFonts w:cs="Arial"/>
                <w:sz w:val="18"/>
                <w:szCs w:val="18"/>
              </w:rPr>
            </w:pPr>
          </w:p>
        </w:tc>
      </w:tr>
      <w:tr w:rsidR="00980629" w:rsidRPr="00340B0D" w14:paraId="54C10F55" w14:textId="77777777" w:rsidTr="00541D1A">
        <w:trPr>
          <w:ins w:id="7030"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56B18729" w14:textId="77777777" w:rsidR="00980629" w:rsidRPr="00340B0D" w:rsidRDefault="00980629" w:rsidP="00541D1A">
            <w:pPr>
              <w:pStyle w:val="Default"/>
              <w:ind w:left="720"/>
              <w:rPr>
                <w:ins w:id="7031" w:author="jonathan pritchard" w:date="2025-01-23T13:45:00Z" w16du:dateUtc="2025-01-23T13:45:00Z"/>
                <w:sz w:val="18"/>
                <w:szCs w:val="18"/>
              </w:rPr>
            </w:pPr>
            <w:ins w:id="7032"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39B229B" w14:textId="77777777" w:rsidR="00980629" w:rsidRPr="00340B0D" w:rsidRDefault="00980629" w:rsidP="00541D1A">
            <w:pPr>
              <w:jc w:val="center"/>
              <w:rPr>
                <w:ins w:id="703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218B9809" w14:textId="77777777" w:rsidR="00980629" w:rsidRPr="00340B0D" w:rsidRDefault="00980629" w:rsidP="00541D1A">
            <w:pPr>
              <w:rPr>
                <w:ins w:id="7034"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03545156" w14:textId="77777777" w:rsidR="00980629" w:rsidRPr="00340B0D" w:rsidRDefault="00980629" w:rsidP="00541D1A">
            <w:pPr>
              <w:rPr>
                <w:ins w:id="7035" w:author="jonathan pritchard" w:date="2025-01-23T13:45:00Z" w16du:dateUtc="2025-01-23T13:45:00Z"/>
                <w:rFonts w:cs="Arial"/>
                <w:sz w:val="18"/>
                <w:szCs w:val="18"/>
              </w:rPr>
            </w:pPr>
          </w:p>
        </w:tc>
      </w:tr>
      <w:tr w:rsidR="00980629" w:rsidRPr="00340B0D" w14:paraId="04098467" w14:textId="77777777" w:rsidTr="00541D1A">
        <w:trPr>
          <w:ins w:id="7036"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D76077A" w14:textId="77777777" w:rsidR="00980629" w:rsidRPr="00EF63B4" w:rsidRDefault="00980629" w:rsidP="00541D1A">
            <w:pPr>
              <w:jc w:val="center"/>
              <w:rPr>
                <w:ins w:id="7037" w:author="jonathan pritchard" w:date="2025-01-23T13:45:00Z" w16du:dateUtc="2025-01-23T13:45:00Z"/>
                <w:rFonts w:cs="Arial"/>
                <w:sz w:val="18"/>
                <w:szCs w:val="18"/>
              </w:rPr>
            </w:pPr>
            <w:ins w:id="7038" w:author="jonathan pritchard" w:date="2025-01-23T13:45:00Z" w16du:dateUtc="2025-01-23T13:45:00Z">
              <w:r>
                <w:rPr>
                  <w:rFonts w:cs="Arial"/>
                  <w:b/>
                  <w:bCs/>
                  <w:sz w:val="18"/>
                  <w:szCs w:val="18"/>
                </w:rPr>
                <w:t>Additional</w:t>
              </w:r>
            </w:ins>
          </w:p>
        </w:tc>
      </w:tr>
      <w:tr w:rsidR="00980629" w:rsidRPr="00340B0D" w14:paraId="65519CBF" w14:textId="77777777" w:rsidTr="00541D1A">
        <w:trPr>
          <w:ins w:id="703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C2915EB" w14:textId="77777777" w:rsidR="00980629" w:rsidRPr="00340B0D" w:rsidRDefault="00980629" w:rsidP="00541D1A">
            <w:pPr>
              <w:pStyle w:val="Default"/>
              <w:ind w:left="720"/>
              <w:rPr>
                <w:ins w:id="7040"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3AC28B" w14:textId="77777777" w:rsidR="00980629" w:rsidRPr="00340B0D" w:rsidRDefault="00980629" w:rsidP="00541D1A">
            <w:pPr>
              <w:jc w:val="center"/>
              <w:rPr>
                <w:ins w:id="7041"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C46372C" w14:textId="77777777" w:rsidR="00980629" w:rsidRPr="00340B0D" w:rsidRDefault="00980629" w:rsidP="00541D1A">
            <w:pPr>
              <w:rPr>
                <w:ins w:id="7042"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4CBF634F" w14:textId="77777777" w:rsidR="00980629" w:rsidRPr="00340B0D" w:rsidRDefault="00980629" w:rsidP="00541D1A">
            <w:pPr>
              <w:rPr>
                <w:ins w:id="7043" w:author="jonathan pritchard" w:date="2025-01-23T13:45:00Z" w16du:dateUtc="2025-01-23T13:45:00Z"/>
                <w:rFonts w:cs="Arial"/>
                <w:sz w:val="18"/>
                <w:szCs w:val="18"/>
              </w:rPr>
            </w:pPr>
          </w:p>
        </w:tc>
      </w:tr>
      <w:tr w:rsidR="00980629" w:rsidRPr="00340B0D" w14:paraId="5143C53C" w14:textId="77777777" w:rsidTr="00541D1A">
        <w:trPr>
          <w:ins w:id="704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6F73D6E" w14:textId="77777777" w:rsidR="00980629" w:rsidRPr="00340B0D" w:rsidRDefault="00980629" w:rsidP="00541D1A">
            <w:pPr>
              <w:pStyle w:val="Default"/>
              <w:ind w:left="720"/>
              <w:rPr>
                <w:ins w:id="7045"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FC69F8" w14:textId="77777777" w:rsidR="00980629" w:rsidRPr="00340B0D" w:rsidRDefault="00980629" w:rsidP="00541D1A">
            <w:pPr>
              <w:jc w:val="center"/>
              <w:rPr>
                <w:ins w:id="7046"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4F7A3419" w14:textId="77777777" w:rsidR="00980629" w:rsidRPr="00340B0D" w:rsidRDefault="00980629" w:rsidP="00541D1A">
            <w:pPr>
              <w:rPr>
                <w:ins w:id="7047"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E2D773B" w14:textId="77777777" w:rsidR="00980629" w:rsidRPr="00340B0D" w:rsidRDefault="00980629" w:rsidP="00541D1A">
            <w:pPr>
              <w:rPr>
                <w:ins w:id="7048" w:author="jonathan pritchard" w:date="2025-01-23T13:45:00Z" w16du:dateUtc="2025-01-23T13:45:00Z"/>
                <w:rFonts w:cs="Arial"/>
                <w:sz w:val="18"/>
                <w:szCs w:val="18"/>
              </w:rPr>
            </w:pPr>
          </w:p>
        </w:tc>
      </w:tr>
      <w:tr w:rsidR="00980629" w:rsidRPr="00340B0D" w14:paraId="02853CCE" w14:textId="77777777" w:rsidTr="00541D1A">
        <w:trPr>
          <w:ins w:id="7049"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F26E7B" w14:textId="77777777" w:rsidR="00980629" w:rsidRPr="00340B0D" w:rsidRDefault="00980629" w:rsidP="00541D1A">
            <w:pPr>
              <w:jc w:val="center"/>
              <w:rPr>
                <w:ins w:id="7050" w:author="jonathan pritchard" w:date="2025-01-23T13:45:00Z" w16du:dateUtc="2025-01-23T13:45:00Z"/>
                <w:rFonts w:cs="Arial"/>
                <w:b/>
                <w:bCs/>
                <w:sz w:val="18"/>
                <w:szCs w:val="18"/>
              </w:rPr>
            </w:pPr>
            <w:ins w:id="7051" w:author="jonathan pritchard" w:date="2025-01-23T13:45:00Z" w16du:dateUtc="2025-01-23T13:45:00Z">
              <w:r w:rsidRPr="00340B0D">
                <w:rPr>
                  <w:rFonts w:cs="Arial"/>
                  <w:b/>
                  <w:bCs/>
                  <w:sz w:val="18"/>
                  <w:szCs w:val="18"/>
                </w:rPr>
                <w:t>Setup</w:t>
              </w:r>
            </w:ins>
          </w:p>
        </w:tc>
      </w:tr>
      <w:tr w:rsidR="00980629" w:rsidRPr="00340B0D" w14:paraId="5A0362E8" w14:textId="77777777" w:rsidTr="00541D1A">
        <w:trPr>
          <w:ins w:id="7052"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4C7A4F53" w14:textId="77777777" w:rsidR="00980629" w:rsidRDefault="00980629" w:rsidP="00541D1A">
            <w:pPr>
              <w:rPr>
                <w:rFonts w:cs="Arial"/>
                <w:sz w:val="18"/>
                <w:szCs w:val="18"/>
              </w:rPr>
            </w:pPr>
          </w:p>
          <w:p w14:paraId="05B420B7" w14:textId="6A57B40A" w:rsidR="00A02E90" w:rsidRDefault="00A02E90" w:rsidP="00541D1A">
            <w:pPr>
              <w:rPr>
                <w:ins w:id="7053" w:author="jonathan pritchard" w:date="2025-01-23T13:45:00Z" w16du:dateUtc="2025-01-23T13:45:00Z"/>
                <w:rFonts w:cs="Arial"/>
                <w:sz w:val="18"/>
                <w:szCs w:val="18"/>
              </w:rPr>
            </w:pPr>
            <w:r w:rsidRPr="00C0288A">
              <w:rPr>
                <w:rFonts w:cs="Arial"/>
                <w:i/>
              </w:rPr>
              <w:t xml:space="preserve">Load the exchange set </w:t>
            </w:r>
            <w:proofErr w:type="spellStart"/>
            <w:r w:rsidRPr="00C0288A">
              <w:rPr>
                <w:rFonts w:cs="Arial"/>
                <w:b/>
                <w:bCs/>
                <w:i/>
              </w:rPr>
              <w:t>PowerUp</w:t>
            </w:r>
            <w:proofErr w:type="spellEnd"/>
          </w:p>
          <w:p w14:paraId="0B420E9B" w14:textId="77777777" w:rsidR="00980629" w:rsidRPr="00110428" w:rsidRDefault="00980629" w:rsidP="00541D1A">
            <w:pPr>
              <w:rPr>
                <w:ins w:id="7054" w:author="jonathan pritchard" w:date="2025-01-23T13:45:00Z" w16du:dateUtc="2025-01-23T13:45:00Z"/>
                <w:rFonts w:cs="Arial"/>
              </w:rPr>
            </w:pPr>
            <w:ins w:id="7055" w:author="jonathan pritchard" w:date="2025-01-23T13:45:00Z" w16du:dateUtc="2025-01-23T13:45:00Z">
              <w:r>
                <w:rPr>
                  <w:rFonts w:cs="Arial"/>
                  <w:i/>
                </w:rPr>
                <w:t>.</w:t>
              </w:r>
              <w:r w:rsidRPr="00110428">
                <w:rPr>
                  <w:rFonts w:cs="Arial"/>
                  <w:i/>
                </w:rPr>
                <w:t xml:space="preserve">. </w:t>
              </w:r>
            </w:ins>
          </w:p>
          <w:p w14:paraId="00370690" w14:textId="77777777" w:rsidR="00980629" w:rsidRPr="00340B0D" w:rsidRDefault="00980629" w:rsidP="00541D1A">
            <w:pPr>
              <w:rPr>
                <w:ins w:id="7056" w:author="jonathan pritchard" w:date="2025-01-23T13:45:00Z" w16du:dateUtc="2025-01-23T13:45:00Z"/>
                <w:rFonts w:cs="Arial"/>
                <w:sz w:val="18"/>
                <w:szCs w:val="18"/>
              </w:rPr>
            </w:pPr>
          </w:p>
        </w:tc>
      </w:tr>
      <w:tr w:rsidR="00980629" w:rsidRPr="00340B0D" w14:paraId="56E7FC6A" w14:textId="77777777" w:rsidTr="00541D1A">
        <w:trPr>
          <w:ins w:id="7057"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F638A5" w14:textId="77777777" w:rsidR="00980629" w:rsidRPr="00340B0D" w:rsidRDefault="00980629" w:rsidP="00541D1A">
            <w:pPr>
              <w:jc w:val="center"/>
              <w:rPr>
                <w:ins w:id="7058" w:author="jonathan pritchard" w:date="2025-01-23T13:45:00Z" w16du:dateUtc="2025-01-23T13:45:00Z"/>
                <w:rFonts w:cs="Arial"/>
                <w:b/>
                <w:bCs/>
                <w:sz w:val="18"/>
                <w:szCs w:val="18"/>
              </w:rPr>
            </w:pPr>
            <w:ins w:id="7059" w:author="jonathan pritchard" w:date="2025-01-23T13:45:00Z" w16du:dateUtc="2025-01-23T13:45:00Z">
              <w:r w:rsidRPr="00340B0D">
                <w:rPr>
                  <w:rFonts w:cs="Arial"/>
                  <w:b/>
                  <w:bCs/>
                  <w:sz w:val="18"/>
                  <w:szCs w:val="18"/>
                </w:rPr>
                <w:lastRenderedPageBreak/>
                <w:t>Action</w:t>
              </w:r>
            </w:ins>
          </w:p>
        </w:tc>
      </w:tr>
      <w:tr w:rsidR="00980629" w:rsidRPr="00340B0D" w14:paraId="3E4728A2" w14:textId="77777777" w:rsidTr="00541D1A">
        <w:trPr>
          <w:ins w:id="7060"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CCB4C9F" w14:textId="136DD50D" w:rsidR="00980629" w:rsidRPr="00110428" w:rsidRDefault="00A02E90" w:rsidP="00541D1A">
            <w:pPr>
              <w:rPr>
                <w:ins w:id="7061" w:author="jonathan pritchard" w:date="2025-01-23T13:45:00Z" w16du:dateUtc="2025-01-23T13:45:00Z"/>
                <w:rFonts w:cs="Arial"/>
                <w:b/>
                <w:bCs/>
              </w:rPr>
            </w:pPr>
            <w:r w:rsidRPr="00C0288A">
              <w:rPr>
                <w:rFonts w:cs="Arial"/>
                <w:i/>
              </w:rPr>
              <w:t>Zoom in beyond 1:25 000. This is the maximum display scale of the largest scale datasets</w:t>
            </w:r>
          </w:p>
        </w:tc>
      </w:tr>
      <w:tr w:rsidR="00980629" w:rsidRPr="00340B0D" w14:paraId="400408E5" w14:textId="77777777" w:rsidTr="00541D1A">
        <w:trPr>
          <w:ins w:id="7062"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EEA385" w14:textId="77777777" w:rsidR="00980629" w:rsidRPr="00340B0D" w:rsidRDefault="00980629" w:rsidP="00541D1A">
            <w:pPr>
              <w:jc w:val="center"/>
              <w:rPr>
                <w:ins w:id="7063" w:author="jonathan pritchard" w:date="2025-01-23T13:45:00Z" w16du:dateUtc="2025-01-23T13:45:00Z"/>
                <w:rFonts w:cs="Arial"/>
                <w:sz w:val="18"/>
                <w:szCs w:val="18"/>
              </w:rPr>
            </w:pPr>
            <w:ins w:id="7064" w:author="jonathan pritchard" w:date="2025-01-23T13:45:00Z" w16du:dateUtc="2025-01-23T13:45:00Z">
              <w:r w:rsidRPr="00340B0D">
                <w:rPr>
                  <w:rFonts w:cs="Arial"/>
                  <w:b/>
                  <w:bCs/>
                  <w:sz w:val="18"/>
                  <w:szCs w:val="18"/>
                </w:rPr>
                <w:t>Results</w:t>
              </w:r>
            </w:ins>
          </w:p>
        </w:tc>
      </w:tr>
      <w:tr w:rsidR="00980629" w:rsidRPr="00340B0D" w14:paraId="346289B5" w14:textId="77777777" w:rsidTr="00541D1A">
        <w:trPr>
          <w:ins w:id="7065"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75D62263" w14:textId="77777777" w:rsidR="00980629" w:rsidRDefault="00980629" w:rsidP="00541D1A">
            <w:pPr>
              <w:rPr>
                <w:ins w:id="7066" w:author="jonathan pritchard" w:date="2025-01-23T13:45:00Z" w16du:dateUtc="2025-01-23T13:45:00Z"/>
                <w:rFonts w:cs="Arial"/>
                <w:sz w:val="18"/>
                <w:szCs w:val="18"/>
              </w:rPr>
            </w:pPr>
          </w:p>
          <w:p w14:paraId="10405B80" w14:textId="77777777" w:rsidR="00A02E90" w:rsidRDefault="00A02E90" w:rsidP="00A02E90">
            <w:pPr>
              <w:rPr>
                <w:rFonts w:cs="Arial"/>
                <w:b/>
                <w:bCs/>
                <w:i/>
              </w:rPr>
            </w:pPr>
            <w:r w:rsidRPr="00A02E90">
              <w:rPr>
                <w:rFonts w:cs="Arial"/>
                <w:b/>
                <w:bCs/>
                <w:i/>
              </w:rPr>
              <w:t>Confirm that an overscale indication is provided.</w:t>
            </w:r>
          </w:p>
          <w:p w14:paraId="187634EA" w14:textId="77777777" w:rsidR="00A02E90" w:rsidRPr="00A02E90" w:rsidRDefault="00A02E90" w:rsidP="00A02E90">
            <w:pPr>
              <w:rPr>
                <w:rFonts w:cs="Arial"/>
                <w:b/>
                <w:bCs/>
                <w:i/>
              </w:rPr>
            </w:pPr>
          </w:p>
          <w:p w14:paraId="32F23111" w14:textId="1002EDC2" w:rsidR="00980629" w:rsidRDefault="00A02E90" w:rsidP="00A02E90">
            <w:pPr>
              <w:rPr>
                <w:ins w:id="7067" w:author="jonathan pritchard" w:date="2025-01-23T13:45:00Z" w16du:dateUtc="2025-01-23T13:45:00Z"/>
                <w:rFonts w:cs="Arial"/>
                <w:sz w:val="18"/>
                <w:szCs w:val="18"/>
              </w:rPr>
            </w:pPr>
            <w:r w:rsidRPr="00C0288A">
              <w:rPr>
                <w:rFonts w:cs="Arial"/>
                <w:i/>
              </w:rPr>
              <w:t>For example, if scale zoomed is 1:20 000 then for areas based on maximum display scale 1:25 000 the overscale factor shall be 1.3 and for areas based on maximum display scale 1:52 000 it shall be 2.6</w:t>
            </w:r>
          </w:p>
          <w:p w14:paraId="105131D2" w14:textId="77777777" w:rsidR="00980629" w:rsidRDefault="00980629" w:rsidP="00541D1A">
            <w:pPr>
              <w:rPr>
                <w:rFonts w:cs="Arial"/>
                <w:sz w:val="18"/>
                <w:szCs w:val="18"/>
              </w:rPr>
            </w:pPr>
          </w:p>
          <w:p w14:paraId="4BD536E5" w14:textId="4DA7C7D5" w:rsidR="00BA0032" w:rsidRPr="00BA0032" w:rsidRDefault="00BA0032" w:rsidP="00541D1A">
            <w:pPr>
              <w:rPr>
                <w:ins w:id="7068" w:author="jonathan pritchard" w:date="2025-01-23T13:45:00Z" w16du:dateUtc="2025-01-23T13:45:00Z"/>
                <w:rFonts w:cs="Arial"/>
                <w:b/>
                <w:bCs/>
                <w:sz w:val="18"/>
                <w:szCs w:val="18"/>
              </w:rPr>
            </w:pPr>
            <w:r w:rsidRPr="00BA0032">
              <w:rPr>
                <w:rFonts w:cs="Arial"/>
                <w:b/>
                <w:bCs/>
                <w:i/>
              </w:rPr>
              <w:t>Display of overscale pattern</w:t>
            </w:r>
          </w:p>
          <w:p w14:paraId="15F0F432" w14:textId="77777777" w:rsidR="00980629" w:rsidRPr="00340B0D" w:rsidRDefault="00980629" w:rsidP="00541D1A">
            <w:pPr>
              <w:jc w:val="center"/>
              <w:rPr>
                <w:ins w:id="7069" w:author="jonathan pritchard" w:date="2025-01-23T13:45:00Z" w16du:dateUtc="2025-01-23T13:45:00Z"/>
                <w:rFonts w:cs="Arial"/>
                <w:sz w:val="18"/>
                <w:szCs w:val="18"/>
              </w:rPr>
            </w:pPr>
          </w:p>
          <w:p w14:paraId="4CAF2AB6" w14:textId="77777777" w:rsidR="00BA0032" w:rsidRPr="00C0288A" w:rsidRDefault="00BA0032" w:rsidP="00BA0032">
            <w:pPr>
              <w:rPr>
                <w:rFonts w:cs="Arial"/>
                <w:i/>
              </w:rPr>
            </w:pPr>
            <w:r w:rsidRPr="00C0288A">
              <w:rPr>
                <w:rFonts w:cs="Arial"/>
                <w:i/>
              </w:rPr>
              <w:t xml:space="preserve">Load the exchange set </w:t>
            </w:r>
            <w:proofErr w:type="spellStart"/>
            <w:r w:rsidRPr="00C0288A">
              <w:rPr>
                <w:rFonts w:cs="Arial"/>
                <w:b/>
                <w:bCs/>
                <w:i/>
              </w:rPr>
              <w:t>PowerUp</w:t>
            </w:r>
            <w:proofErr w:type="spellEnd"/>
          </w:p>
          <w:p w14:paraId="77066F5E" w14:textId="77777777" w:rsidR="00BA0032" w:rsidRPr="00C0288A" w:rsidRDefault="00BA0032" w:rsidP="00BA0032">
            <w:pPr>
              <w:pStyle w:val="ListParagraph"/>
              <w:numPr>
                <w:ilvl w:val="0"/>
                <w:numId w:val="24"/>
              </w:numPr>
              <w:rPr>
                <w:rFonts w:cs="Arial"/>
                <w:i/>
              </w:rPr>
            </w:pPr>
            <w:r w:rsidRPr="00C0288A">
              <w:rPr>
                <w:rFonts w:cs="Arial"/>
                <w:i/>
              </w:rPr>
              <w:t>Select Display Category Other</w:t>
            </w:r>
          </w:p>
          <w:p w14:paraId="4CEB4E87" w14:textId="77777777" w:rsidR="00BA0032" w:rsidRPr="00C0288A" w:rsidRDefault="00BA0032" w:rsidP="00BA0032">
            <w:pPr>
              <w:pStyle w:val="ListParagraph"/>
              <w:numPr>
                <w:ilvl w:val="0"/>
                <w:numId w:val="24"/>
              </w:numPr>
              <w:rPr>
                <w:rFonts w:cs="Arial"/>
                <w:i/>
              </w:rPr>
            </w:pPr>
            <w:r w:rsidRPr="00C0288A">
              <w:rPr>
                <w:rFonts w:cs="Arial"/>
                <w:i/>
              </w:rPr>
              <w:t>Select Other text</w:t>
            </w:r>
          </w:p>
          <w:p w14:paraId="7A3061BD" w14:textId="77777777" w:rsidR="00BA0032" w:rsidRPr="00C0288A" w:rsidRDefault="00BA0032" w:rsidP="00BA0032">
            <w:pPr>
              <w:pStyle w:val="ListParagraph"/>
              <w:numPr>
                <w:ilvl w:val="0"/>
                <w:numId w:val="24"/>
              </w:numPr>
              <w:rPr>
                <w:rFonts w:cs="Arial"/>
                <w:i/>
              </w:rPr>
            </w:pPr>
            <w:r w:rsidRPr="00C0288A">
              <w:rPr>
                <w:rFonts w:cs="Arial"/>
                <w:i/>
              </w:rPr>
              <w:t>Select Accuracy</w:t>
            </w:r>
          </w:p>
          <w:p w14:paraId="2D22818D" w14:textId="77777777" w:rsidR="00BA0032" w:rsidRPr="00C0288A" w:rsidRDefault="00BA0032" w:rsidP="00BA0032">
            <w:pPr>
              <w:pStyle w:val="ListParagraph"/>
              <w:numPr>
                <w:ilvl w:val="0"/>
                <w:numId w:val="24"/>
              </w:numPr>
              <w:rPr>
                <w:rFonts w:cs="Arial"/>
                <w:i/>
              </w:rPr>
            </w:pPr>
            <w:r w:rsidRPr="00C0288A">
              <w:rPr>
                <w:rFonts w:cs="Arial"/>
                <w:i/>
              </w:rPr>
              <w:t>Select Highlight info</w:t>
            </w:r>
          </w:p>
          <w:p w14:paraId="1FD0DBA9" w14:textId="77777777" w:rsidR="00BA0032" w:rsidRPr="00C0288A" w:rsidRDefault="00BA0032" w:rsidP="00BA0032">
            <w:pPr>
              <w:pStyle w:val="ListParagraph"/>
              <w:numPr>
                <w:ilvl w:val="0"/>
                <w:numId w:val="24"/>
              </w:numPr>
              <w:rPr>
                <w:rFonts w:cs="Arial"/>
                <w:i/>
              </w:rPr>
            </w:pPr>
            <w:r w:rsidRPr="00C0288A">
              <w:rPr>
                <w:rFonts w:cs="Arial"/>
                <w:i/>
              </w:rPr>
              <w:t>Select Symbolized boundaries</w:t>
            </w:r>
          </w:p>
          <w:p w14:paraId="7561A97A" w14:textId="77777777" w:rsidR="00BA0032" w:rsidRDefault="00BA0032" w:rsidP="00BA0032">
            <w:pPr>
              <w:pStyle w:val="ListParagraph"/>
              <w:numPr>
                <w:ilvl w:val="0"/>
                <w:numId w:val="24"/>
              </w:numPr>
              <w:rPr>
                <w:rFonts w:cs="Arial"/>
                <w:i/>
              </w:rPr>
            </w:pPr>
            <w:r w:rsidRPr="00C0288A">
              <w:rPr>
                <w:rFonts w:cs="Arial"/>
                <w:i/>
              </w:rPr>
              <w:t xml:space="preserve">Set Safety Contour value to 7 m </w:t>
            </w:r>
          </w:p>
          <w:p w14:paraId="57D4F0C3" w14:textId="3F0D1EC1" w:rsidR="00980629" w:rsidRPr="00BA0032" w:rsidRDefault="00BA0032" w:rsidP="00BA0032">
            <w:pPr>
              <w:pStyle w:val="ListParagraph"/>
              <w:numPr>
                <w:ilvl w:val="0"/>
                <w:numId w:val="24"/>
              </w:numPr>
              <w:rPr>
                <w:rFonts w:cs="Arial"/>
                <w:i/>
              </w:rPr>
            </w:pPr>
            <w:r w:rsidRPr="00BA0032">
              <w:rPr>
                <w:rFonts w:cs="Arial"/>
                <w:i/>
              </w:rPr>
              <w:t>Set Safety Depth  value to 7 m</w:t>
            </w:r>
          </w:p>
          <w:p w14:paraId="68EB8578" w14:textId="77777777" w:rsidR="00BA0032" w:rsidRDefault="00BA0032" w:rsidP="00BA0032">
            <w:pPr>
              <w:tabs>
                <w:tab w:val="left" w:pos="3048"/>
              </w:tabs>
              <w:rPr>
                <w:rFonts w:cs="Arial"/>
                <w:b/>
                <w:bCs/>
                <w:sz w:val="18"/>
                <w:szCs w:val="18"/>
              </w:rPr>
            </w:pPr>
          </w:p>
          <w:p w14:paraId="73700D22" w14:textId="77777777" w:rsidR="00BA0032" w:rsidRPr="00BA0032" w:rsidRDefault="00BA0032" w:rsidP="00BA0032">
            <w:pPr>
              <w:tabs>
                <w:tab w:val="left" w:pos="3048"/>
              </w:tabs>
              <w:rPr>
                <w:ins w:id="7070" w:author="jonathan pritchard" w:date="2025-01-23T13:45:00Z" w16du:dateUtc="2025-01-23T13:45:00Z"/>
                <w:rFonts w:cs="Arial"/>
                <w:b/>
                <w:bCs/>
                <w:sz w:val="18"/>
                <w:szCs w:val="18"/>
              </w:rPr>
            </w:pPr>
          </w:p>
          <w:p w14:paraId="1F255770" w14:textId="77777777" w:rsidR="00980629" w:rsidRPr="00340B0D" w:rsidRDefault="00980629" w:rsidP="00541D1A">
            <w:pPr>
              <w:tabs>
                <w:tab w:val="left" w:pos="3048"/>
              </w:tabs>
              <w:jc w:val="center"/>
              <w:rPr>
                <w:ins w:id="7071" w:author="jonathan pritchard" w:date="2025-01-23T13:45:00Z" w16du:dateUtc="2025-01-23T13:45:00Z"/>
                <w:rFonts w:cs="Arial"/>
                <w:sz w:val="18"/>
                <w:szCs w:val="18"/>
              </w:rPr>
            </w:pPr>
          </w:p>
          <w:p w14:paraId="76981B0E" w14:textId="77777777" w:rsidR="00980629" w:rsidRDefault="00980629" w:rsidP="00541D1A">
            <w:pPr>
              <w:jc w:val="center"/>
              <w:rPr>
                <w:ins w:id="7072" w:author="jonathan pritchard" w:date="2025-01-23T13:45:00Z" w16du:dateUtc="2025-01-23T13:45:00Z"/>
                <w:rFonts w:cs="Arial"/>
                <w:sz w:val="18"/>
                <w:szCs w:val="18"/>
              </w:rPr>
            </w:pPr>
          </w:p>
          <w:p w14:paraId="4452F134" w14:textId="77777777" w:rsidR="00980629" w:rsidRDefault="00980629" w:rsidP="00541D1A">
            <w:pPr>
              <w:jc w:val="center"/>
              <w:rPr>
                <w:ins w:id="7073" w:author="jonathan pritchard" w:date="2025-01-23T13:45:00Z" w16du:dateUtc="2025-01-23T13:45:00Z"/>
                <w:rFonts w:cs="Arial"/>
                <w:sz w:val="18"/>
                <w:szCs w:val="18"/>
              </w:rPr>
            </w:pPr>
          </w:p>
          <w:p w14:paraId="3CFC4151" w14:textId="77777777" w:rsidR="00980629" w:rsidRPr="00340B0D" w:rsidRDefault="00980629" w:rsidP="00541D1A">
            <w:pPr>
              <w:rPr>
                <w:ins w:id="7074" w:author="jonathan pritchard" w:date="2025-01-23T13:45:00Z" w16du:dateUtc="2025-01-23T13:45:00Z"/>
                <w:rFonts w:cs="Arial"/>
                <w:sz w:val="18"/>
                <w:szCs w:val="18"/>
              </w:rPr>
            </w:pP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3A83D92" w14:textId="77777777" w:rsidTr="00BA0032">
        <w:trPr>
          <w:tblHeader/>
        </w:trPr>
        <w:tc>
          <w:tcPr>
            <w:tcW w:w="9526" w:type="dxa"/>
            <w:shd w:val="clear" w:color="auto" w:fill="BFBFBF" w:themeFill="background1" w:themeFillShade="BF"/>
            <w:vAlign w:val="center"/>
          </w:tcPr>
          <w:p w14:paraId="7D0CEB35" w14:textId="77777777" w:rsidR="006C7785" w:rsidRPr="00C0288A" w:rsidRDefault="006C7785" w:rsidP="00BA0032">
            <w:pPr>
              <w:jc w:val="center"/>
              <w:rPr>
                <w:rFonts w:cs="Arial"/>
              </w:rPr>
            </w:pPr>
            <w:r w:rsidRPr="00C0288A">
              <w:rPr>
                <w:rFonts w:cs="Arial"/>
                <w:b/>
              </w:rPr>
              <w:t>Action</w:t>
            </w:r>
          </w:p>
        </w:tc>
      </w:tr>
      <w:tr w:rsidR="006C7785" w14:paraId="12EB8C8D" w14:textId="77777777" w:rsidTr="00380FCD">
        <w:trPr>
          <w:tblHeader/>
        </w:trPr>
        <w:tc>
          <w:tcPr>
            <w:tcW w:w="9526" w:type="dxa"/>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BA0032">
        <w:trPr>
          <w:tblHeader/>
        </w:trPr>
        <w:tc>
          <w:tcPr>
            <w:tcW w:w="9526" w:type="dxa"/>
            <w:tcBorders>
              <w:bottom w:val="single" w:sz="4" w:space="0" w:color="auto"/>
            </w:tcBorders>
            <w:shd w:val="clear" w:color="auto" w:fill="BFBFBF" w:themeFill="background1" w:themeFillShade="BF"/>
            <w:vAlign w:val="center"/>
          </w:tcPr>
          <w:p w14:paraId="717BCA52" w14:textId="77777777" w:rsidR="006C7785" w:rsidRPr="00C0288A" w:rsidRDefault="006C7785" w:rsidP="00BA0032">
            <w:pPr>
              <w:keepNext/>
              <w:keepLines/>
              <w:jc w:val="center"/>
              <w:rPr>
                <w:rFonts w:cs="Arial"/>
              </w:rPr>
            </w:pPr>
            <w:r w:rsidRPr="00C0288A">
              <w:rPr>
                <w:rFonts w:cs="Arial"/>
                <w:b/>
              </w:rPr>
              <w:t>Results</w:t>
            </w:r>
          </w:p>
        </w:tc>
      </w:tr>
      <w:tr w:rsidR="006C7785" w14:paraId="1F1FAC72" w14:textId="77777777" w:rsidTr="00380FCD">
        <w:trPr>
          <w:tblHeader/>
        </w:trPr>
        <w:tc>
          <w:tcPr>
            <w:tcW w:w="9526" w:type="dxa"/>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tcBorders>
              <w:top w:val="nil"/>
            </w:tcBorders>
            <w:vAlign w:val="center"/>
          </w:tcPr>
          <w:p w14:paraId="1D274E09" w14:textId="7B32AA8F" w:rsidR="006C7785" w:rsidRDefault="006C7785" w:rsidP="00380FCD">
            <w:pPr>
              <w:jc w:val="center"/>
              <w:rPr>
                <w:noProof/>
                <w:lang w:val="en-IN" w:eastAsia="en-IN"/>
              </w:rPr>
            </w:pPr>
          </w:p>
          <w:p w14:paraId="0885F8B3" w14:textId="27A1056B" w:rsidR="00BA0032" w:rsidRDefault="00BA0032" w:rsidP="00380FCD">
            <w:pPr>
              <w:jc w:val="center"/>
              <w:rPr>
                <w:noProof/>
                <w:lang w:val="en-IN" w:eastAsia="en-IN"/>
              </w:rPr>
            </w:pPr>
            <w:r>
              <w:rPr>
                <w:noProof/>
                <w:lang w:val="en-IN" w:eastAsia="en-IN"/>
              </w:rPr>
              <w:drawing>
                <wp:inline distT="0" distB="0" distL="0" distR="0" wp14:anchorId="46299E66" wp14:editId="128F89AA">
                  <wp:extent cx="3072765" cy="2828925"/>
                  <wp:effectExtent l="0" t="0" r="0" b="9525"/>
                  <wp:docPr id="59765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2765" cy="2828925"/>
                          </a:xfrm>
                          <a:prstGeom prst="rect">
                            <a:avLst/>
                          </a:prstGeom>
                          <a:noFill/>
                        </pic:spPr>
                      </pic:pic>
                    </a:graphicData>
                  </a:graphic>
                </wp:inline>
              </w:drawing>
            </w:r>
          </w:p>
          <w:p w14:paraId="32B1C9F1" w14:textId="77777777" w:rsidR="00BA0032" w:rsidRDefault="00BA0032" w:rsidP="00380FCD">
            <w:pPr>
              <w:jc w:val="center"/>
            </w:pP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Pr>
        <w:rPr>
          <w:ins w:id="7075" w:author="jonathan pritchard" w:date="2025-01-23T13:45:00Z" w16du:dateUtc="2025-01-23T13:45:00Z"/>
        </w:rPr>
      </w:pPr>
    </w:p>
    <w:p w14:paraId="2F569DC3" w14:textId="1217084C" w:rsidR="00980629" w:rsidRDefault="00980629">
      <w:pPr>
        <w:widowControl/>
        <w:spacing w:line="240" w:lineRule="auto"/>
        <w:jc w:val="left"/>
        <w:rPr>
          <w:ins w:id="7076" w:author="jonathan pritchard" w:date="2025-01-23T13:45:00Z" w16du:dateUtc="2025-01-23T13:45:00Z"/>
        </w:rPr>
      </w:pPr>
      <w:ins w:id="7077" w:author="jonathan pritchard" w:date="2025-01-23T13:45:00Z" w16du:dateUtc="2025-01-23T13:45:00Z">
        <w:r>
          <w:br w:type="page"/>
        </w:r>
      </w:ins>
    </w:p>
    <w:p w14:paraId="18A60994" w14:textId="77777777" w:rsidR="00980629" w:rsidRDefault="00980629" w:rsidP="006C7785"/>
    <w:p w14:paraId="69020EAB" w14:textId="77777777" w:rsidR="006C7785" w:rsidRDefault="006C7785" w:rsidP="006C7785">
      <w:pPr>
        <w:pStyle w:val="Heading1"/>
        <w:numPr>
          <w:ilvl w:val="2"/>
          <w:numId w:val="73"/>
        </w:numPr>
        <w:tabs>
          <w:tab w:val="left" w:pos="567"/>
        </w:tabs>
        <w:spacing w:after="120"/>
        <w:ind w:left="567" w:hanging="567"/>
        <w:rPr>
          <w:ins w:id="7078" w:author="jonathan pritchard" w:date="2025-01-23T13:45:00Z" w16du:dateUtc="2025-01-23T13:45:00Z"/>
          <w:rFonts w:cs="Arial"/>
          <w:color w:val="000000" w:themeColor="text1"/>
        </w:rPr>
      </w:pPr>
      <w:r w:rsidRPr="00C0288A">
        <w:rPr>
          <w:rFonts w:cs="Arial"/>
          <w:color w:val="000000" w:themeColor="text1"/>
        </w:rPr>
        <w:t>Indication of larger scale data</w:t>
      </w:r>
    </w:p>
    <w:p w14:paraId="5F920393" w14:textId="77777777" w:rsidR="00980629" w:rsidRDefault="00980629" w:rsidP="00980629">
      <w:pPr>
        <w:rPr>
          <w:ins w:id="7079" w:author="jonathan pritchard" w:date="2025-01-23T13:45:00Z" w16du:dateUtc="2025-01-23T13: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BA0032">
        <w:trPr>
          <w:trHeight w:val="454"/>
          <w:tblHeader/>
        </w:trPr>
        <w:tc>
          <w:tcPr>
            <w:tcW w:w="2381" w:type="dxa"/>
            <w:shd w:val="clear" w:color="auto" w:fill="BFBFBF" w:themeFill="background1" w:themeFillShade="BF"/>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FFFFFF" w:themeFill="background1"/>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BFBFBF" w:themeFill="background1" w:themeFillShade="BF"/>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FFFFFF" w:themeFill="background1"/>
            <w:vAlign w:val="center"/>
          </w:tcPr>
          <w:p w14:paraId="36BDCA01" w14:textId="77777777" w:rsidR="006C7785" w:rsidRPr="00B43E49" w:rsidDel="00045CA9" w:rsidRDefault="006C7785" w:rsidP="00380FCD">
            <w:pPr>
              <w:rPr>
                <w:rFonts w:cs="Arial"/>
              </w:rPr>
            </w:pPr>
          </w:p>
          <w:p w14:paraId="29FB631A" w14:textId="77777777" w:rsidR="006C7785" w:rsidRPr="00B43E49" w:rsidRDefault="006C7785" w:rsidP="00380FCD">
            <w:pPr>
              <w:spacing w:line="240" w:lineRule="auto"/>
              <w:rPr>
                <w:rFonts w:cs="Arial"/>
                <w:color w:val="000000"/>
              </w:rPr>
            </w:pPr>
            <w:r w:rsidRPr="00B43E49">
              <w:rPr>
                <w:rFonts w:cs="Arial"/>
                <w:color w:val="000000"/>
              </w:rPr>
              <w:t>S-98 C-12.1.2</w:t>
            </w:r>
          </w:p>
          <w:p w14:paraId="2C15B503" w14:textId="77777777" w:rsidR="006C7785" w:rsidRPr="00B43E49" w:rsidRDefault="006C7785" w:rsidP="00380FCD">
            <w:pPr>
              <w:rPr>
                <w:rFonts w:cs="Arial"/>
              </w:rPr>
            </w:pPr>
          </w:p>
        </w:tc>
      </w:tr>
      <w:tr w:rsidR="006C7785" w14:paraId="1B1C7F95" w14:textId="77777777" w:rsidTr="00BA0032">
        <w:trPr>
          <w:tblHeader/>
        </w:trPr>
        <w:tc>
          <w:tcPr>
            <w:tcW w:w="9526" w:type="dxa"/>
            <w:gridSpan w:val="4"/>
            <w:shd w:val="clear" w:color="auto" w:fill="BFBFBF" w:themeFill="background1" w:themeFillShade="BF"/>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BA0032">
        <w:trPr>
          <w:tblHeader/>
        </w:trPr>
        <w:tc>
          <w:tcPr>
            <w:tcW w:w="9526" w:type="dxa"/>
            <w:gridSpan w:val="4"/>
            <w:shd w:val="clear" w:color="auto" w:fill="BFBFBF" w:themeFill="background1" w:themeFillShade="BF"/>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BA0032">
        <w:trPr>
          <w:tblHeader/>
        </w:trPr>
        <w:tc>
          <w:tcPr>
            <w:tcW w:w="9526" w:type="dxa"/>
            <w:gridSpan w:val="4"/>
            <w:shd w:val="clear" w:color="auto" w:fill="BFBFBF" w:themeFill="background1" w:themeFillShade="BF"/>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BA0032">
        <w:trPr>
          <w:tblHeader/>
        </w:trPr>
        <w:tc>
          <w:tcPr>
            <w:tcW w:w="9526" w:type="dxa"/>
            <w:gridSpan w:val="4"/>
            <w:shd w:val="clear" w:color="auto" w:fill="BFBFBF" w:themeFill="background1" w:themeFillShade="BF"/>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4A6E0128" w:rsidR="00980629" w:rsidRDefault="00980629" w:rsidP="006C7785">
      <w:pPr>
        <w:rPr>
          <w:ins w:id="7080" w:author="jonathan pritchard" w:date="2025-01-23T13:45:00Z" w16du:dateUtc="2025-01-23T13:45:00Z"/>
        </w:rPr>
      </w:pPr>
    </w:p>
    <w:p w14:paraId="792F4B05" w14:textId="77777777" w:rsidR="00980629" w:rsidRDefault="00980629">
      <w:pPr>
        <w:widowControl/>
        <w:spacing w:line="240" w:lineRule="auto"/>
        <w:jc w:val="left"/>
        <w:rPr>
          <w:ins w:id="7081" w:author="jonathan pritchard" w:date="2025-01-23T13:45:00Z" w16du:dateUtc="2025-01-23T13:45:00Z"/>
        </w:rPr>
      </w:pPr>
      <w:ins w:id="7082" w:author="jonathan pritchard" w:date="2025-01-23T13:45:00Z" w16du:dateUtc="2025-01-23T13:45:00Z">
        <w:r>
          <w:br w:type="page"/>
        </w:r>
      </w:ins>
    </w:p>
    <w:p w14:paraId="3351210F" w14:textId="77777777" w:rsidR="006C7785" w:rsidRDefault="006C7785" w:rsidP="006C7785"/>
    <w:p w14:paraId="2E966F69" w14:textId="77777777" w:rsidR="006C7785" w:rsidRPr="00980629" w:rsidRDefault="006C7785" w:rsidP="006C7785">
      <w:pPr>
        <w:pStyle w:val="Heading1"/>
        <w:numPr>
          <w:ilvl w:val="2"/>
          <w:numId w:val="73"/>
        </w:numPr>
        <w:tabs>
          <w:tab w:val="left" w:pos="567"/>
        </w:tabs>
        <w:spacing w:after="120"/>
        <w:ind w:left="426" w:hanging="426"/>
        <w:rPr>
          <w:ins w:id="7083" w:author="jonathan pritchard" w:date="2025-01-23T13:45:00Z" w16du:dateUtc="2025-01-23T13:45:00Z"/>
          <w:rFonts w:cs="Arial"/>
          <w:color w:val="000000" w:themeColor="text1"/>
          <w:highlight w:val="yellow"/>
          <w:rPrChange w:id="7084" w:author="jonathan pritchard" w:date="2025-01-23T13:45:00Z" w16du:dateUtc="2025-01-23T13:45:00Z">
            <w:rPr>
              <w:ins w:id="7085" w:author="jonathan pritchard" w:date="2025-01-23T13:45:00Z" w16du:dateUtc="2025-01-23T13:45:00Z"/>
              <w:rFonts w:cs="Arial"/>
              <w:color w:val="000000" w:themeColor="text1"/>
            </w:rPr>
          </w:rPrChange>
        </w:rPr>
      </w:pPr>
      <w:r w:rsidRPr="00980629">
        <w:rPr>
          <w:rFonts w:cs="Arial"/>
          <w:color w:val="000000" w:themeColor="text1"/>
          <w:highlight w:val="yellow"/>
          <w:rPrChange w:id="7086" w:author="jonathan pritchard" w:date="2025-01-23T13:45:00Z" w16du:dateUtc="2025-01-23T13:45:00Z">
            <w:rPr>
              <w:rFonts w:cs="Arial"/>
              <w:color w:val="000000" w:themeColor="text1"/>
            </w:rPr>
          </w:rPrChange>
        </w:rPr>
        <w:t>Boundaries between maximum display scales</w:t>
      </w:r>
    </w:p>
    <w:p w14:paraId="5065B8C8" w14:textId="77777777" w:rsidR="00980629" w:rsidRDefault="00980629" w:rsidP="00980629">
      <w:pPr>
        <w:rPr>
          <w:ins w:id="7087" w:author="jonathan pritchard" w:date="2025-01-23T13:45:00Z" w16du:dateUtc="2025-01-23T13:45: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2E3514C" w14:textId="77777777" w:rsidTr="00541D1A">
        <w:trPr>
          <w:trHeight w:val="416"/>
          <w:ins w:id="7088"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71B6F6B" w14:textId="77777777" w:rsidR="00980629" w:rsidRPr="00340B0D" w:rsidRDefault="00980629" w:rsidP="00541D1A">
            <w:pPr>
              <w:jc w:val="center"/>
              <w:rPr>
                <w:ins w:id="7089" w:author="jonathan pritchard" w:date="2025-01-23T13:45:00Z" w16du:dateUtc="2025-01-23T13:45:00Z"/>
                <w:rFonts w:cs="Arial"/>
                <w:b/>
                <w:bCs/>
                <w:sz w:val="18"/>
                <w:szCs w:val="18"/>
              </w:rPr>
            </w:pPr>
            <w:ins w:id="7090"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28E3F00" w14:textId="388CC190" w:rsidR="00980629" w:rsidRPr="00C87169" w:rsidRDefault="00BA0032" w:rsidP="00541D1A">
            <w:pPr>
              <w:jc w:val="center"/>
              <w:rPr>
                <w:ins w:id="7091" w:author="jonathan pritchard" w:date="2025-01-23T13:45:00Z" w16du:dateUtc="2025-01-23T13:45:00Z"/>
                <w:rFonts w:cs="Arial"/>
                <w:bCs/>
              </w:rPr>
            </w:pPr>
            <w:proofErr w:type="spellStart"/>
            <w:r w:rsidRPr="00B43E49">
              <w:rPr>
                <w:rFonts w:cs="Arial"/>
              </w:rPr>
              <w:t>ScaleBoundary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613C8C1" w14:textId="77777777" w:rsidR="00980629" w:rsidRPr="00340B0D" w:rsidRDefault="00980629" w:rsidP="00541D1A">
            <w:pPr>
              <w:jc w:val="center"/>
              <w:rPr>
                <w:ins w:id="7092" w:author="jonathan pritchard" w:date="2025-01-23T13:45:00Z" w16du:dateUtc="2025-01-23T13:45:00Z"/>
                <w:rFonts w:cs="Arial"/>
                <w:b/>
                <w:bCs/>
                <w:sz w:val="18"/>
                <w:szCs w:val="18"/>
              </w:rPr>
            </w:pPr>
            <w:ins w:id="7093"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0096137" w14:textId="52E064CC" w:rsidR="00980629" w:rsidRPr="00BA0032" w:rsidRDefault="00BA0032" w:rsidP="00BA0032">
            <w:pPr>
              <w:spacing w:line="240" w:lineRule="auto"/>
              <w:rPr>
                <w:ins w:id="7094" w:author="jonathan pritchard" w:date="2025-01-23T13:45:00Z" w16du:dateUtc="2025-01-23T13:45:00Z"/>
                <w:rFonts w:cs="Arial"/>
                <w:color w:val="000000"/>
              </w:rPr>
            </w:pPr>
            <w:r w:rsidRPr="00B43E49">
              <w:rPr>
                <w:rFonts w:cs="Arial"/>
                <w:color w:val="000000"/>
              </w:rPr>
              <w:t>S-98 C-12.1.3</w:t>
            </w:r>
          </w:p>
        </w:tc>
      </w:tr>
      <w:tr w:rsidR="00980629" w:rsidRPr="00340B0D" w14:paraId="03B1BEF9" w14:textId="77777777" w:rsidTr="00541D1A">
        <w:trPr>
          <w:ins w:id="7095"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B2B40B" w14:textId="77777777" w:rsidR="00980629" w:rsidRPr="00340B0D" w:rsidRDefault="00980629" w:rsidP="00541D1A">
            <w:pPr>
              <w:rPr>
                <w:ins w:id="7096" w:author="jonathan pritchard" w:date="2025-01-23T13:45:00Z" w16du:dateUtc="2025-01-23T13:45:00Z"/>
                <w:rFonts w:cs="Arial"/>
                <w:b/>
                <w:bCs/>
                <w:sz w:val="18"/>
                <w:szCs w:val="18"/>
              </w:rPr>
            </w:pPr>
            <w:ins w:id="7097" w:author="jonathan pritchard" w:date="2025-01-23T13:45:00Z" w16du:dateUtc="2025-01-23T13:45:00Z">
              <w:r w:rsidRPr="00340B0D">
                <w:rPr>
                  <w:rFonts w:cs="Arial"/>
                  <w:b/>
                  <w:bCs/>
                  <w:sz w:val="18"/>
                  <w:szCs w:val="18"/>
                </w:rPr>
                <w:t>Test Description</w:t>
              </w:r>
            </w:ins>
          </w:p>
        </w:tc>
      </w:tr>
      <w:tr w:rsidR="00980629" w:rsidRPr="00340B0D" w14:paraId="5D5DBB04" w14:textId="77777777" w:rsidTr="00541D1A">
        <w:trPr>
          <w:ins w:id="7098"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4F81A0B" w14:textId="77777777" w:rsidR="00980629" w:rsidRPr="009C22F4" w:rsidRDefault="00980629" w:rsidP="00541D1A">
            <w:pPr>
              <w:rPr>
                <w:ins w:id="7099" w:author="jonathan pritchard" w:date="2025-01-23T13:45:00Z" w16du:dateUtc="2025-01-23T13:45:00Z"/>
                <w:rFonts w:cs="Arial"/>
                <w:i/>
              </w:rPr>
            </w:pPr>
          </w:p>
          <w:p w14:paraId="694F8F5D" w14:textId="2C3BCE4F" w:rsidR="00980629" w:rsidRDefault="00BA0032" w:rsidP="00541D1A">
            <w:pPr>
              <w:rPr>
                <w:rFonts w:cs="Arial"/>
                <w:i/>
              </w:rPr>
            </w:pPr>
            <w:r w:rsidRPr="00B43E49">
              <w:rPr>
                <w:rFonts w:cs="Arial"/>
                <w:i/>
              </w:rPr>
              <w:t>Boundaries between maximum display scales</w:t>
            </w:r>
          </w:p>
          <w:p w14:paraId="4D0BEBB1" w14:textId="77777777" w:rsidR="00BA0032" w:rsidRPr="009C22F4" w:rsidRDefault="00BA0032" w:rsidP="00541D1A">
            <w:pPr>
              <w:rPr>
                <w:ins w:id="7100" w:author="jonathan pritchard" w:date="2025-01-23T13:45:00Z" w16du:dateUtc="2025-01-23T13:45:00Z"/>
                <w:rFonts w:cs="Arial"/>
                <w:i/>
              </w:rPr>
            </w:pPr>
          </w:p>
        </w:tc>
      </w:tr>
      <w:tr w:rsidR="00980629" w:rsidRPr="00340B0D" w14:paraId="79487426" w14:textId="77777777" w:rsidTr="00541D1A">
        <w:trPr>
          <w:ins w:id="7101"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C80DC" w14:textId="77777777" w:rsidR="00980629" w:rsidRPr="00340B0D" w:rsidRDefault="00980629" w:rsidP="00541D1A">
            <w:pPr>
              <w:jc w:val="center"/>
              <w:rPr>
                <w:ins w:id="7102" w:author="jonathan pritchard" w:date="2025-01-23T13:45:00Z" w16du:dateUtc="2025-01-23T13:45:00Z"/>
                <w:rFonts w:cs="Arial"/>
                <w:b/>
                <w:bCs/>
                <w:sz w:val="18"/>
                <w:szCs w:val="18"/>
              </w:rPr>
            </w:pPr>
            <w:ins w:id="7103" w:author="jonathan pritchard" w:date="2025-01-23T13:45:00Z" w16du:dateUtc="2025-01-23T13:45:00Z">
              <w:r w:rsidRPr="00340B0D">
                <w:rPr>
                  <w:rFonts w:cs="Arial"/>
                  <w:b/>
                  <w:bCs/>
                  <w:sz w:val="18"/>
                  <w:szCs w:val="18"/>
                </w:rPr>
                <w:t>Loaded Data</w:t>
              </w:r>
            </w:ins>
          </w:p>
        </w:tc>
      </w:tr>
      <w:tr w:rsidR="00980629" w:rsidRPr="00340B0D" w14:paraId="0293AD36" w14:textId="77777777" w:rsidTr="00541D1A">
        <w:trPr>
          <w:ins w:id="7104"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9CDC4C" w14:textId="77777777" w:rsidR="00980629" w:rsidRPr="00340B0D" w:rsidRDefault="00980629" w:rsidP="00541D1A">
            <w:pPr>
              <w:jc w:val="center"/>
              <w:rPr>
                <w:ins w:id="7105" w:author="jonathan pritchard" w:date="2025-01-23T13:45:00Z" w16du:dateUtc="2025-01-23T13:45:00Z"/>
                <w:rFonts w:cs="Arial"/>
                <w:b/>
                <w:bCs/>
                <w:sz w:val="18"/>
                <w:szCs w:val="18"/>
              </w:rPr>
            </w:pPr>
            <w:ins w:id="7106"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BC519B" w14:textId="77777777" w:rsidR="00980629" w:rsidRPr="00340B0D" w:rsidRDefault="00980629" w:rsidP="00541D1A">
            <w:pPr>
              <w:jc w:val="center"/>
              <w:rPr>
                <w:ins w:id="7107" w:author="jonathan pritchard" w:date="2025-01-23T13:45:00Z" w16du:dateUtc="2025-01-23T13:45:00Z"/>
                <w:rFonts w:cs="Arial"/>
                <w:b/>
                <w:bCs/>
                <w:sz w:val="18"/>
                <w:szCs w:val="18"/>
              </w:rPr>
            </w:pPr>
          </w:p>
        </w:tc>
      </w:tr>
      <w:tr w:rsidR="00980629" w:rsidRPr="00340B0D" w14:paraId="5BD52989" w14:textId="77777777" w:rsidTr="00541D1A">
        <w:trPr>
          <w:ins w:id="7108"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689481" w14:textId="77777777" w:rsidR="00980629" w:rsidRPr="00340B0D" w:rsidRDefault="00980629" w:rsidP="00541D1A">
            <w:pPr>
              <w:rPr>
                <w:ins w:id="7109"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516194B" w14:textId="77777777" w:rsidR="00980629" w:rsidRPr="00340B0D" w:rsidRDefault="00980629" w:rsidP="00541D1A">
            <w:pPr>
              <w:rPr>
                <w:ins w:id="7110" w:author="jonathan pritchard" w:date="2025-01-23T13:45:00Z" w16du:dateUtc="2025-01-23T13:45:00Z"/>
                <w:rFonts w:cs="Arial"/>
                <w:sz w:val="18"/>
                <w:szCs w:val="18"/>
              </w:rPr>
            </w:pPr>
          </w:p>
        </w:tc>
      </w:tr>
      <w:tr w:rsidR="00980629" w:rsidRPr="00340B0D" w14:paraId="19C7A123" w14:textId="77777777" w:rsidTr="00541D1A">
        <w:trPr>
          <w:ins w:id="7111"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A75E10" w14:textId="77777777" w:rsidR="00980629" w:rsidRPr="00340B0D" w:rsidRDefault="00980629" w:rsidP="00541D1A">
            <w:pPr>
              <w:rPr>
                <w:ins w:id="7112"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ED057DC" w14:textId="77777777" w:rsidR="00980629" w:rsidRPr="00340B0D" w:rsidRDefault="00980629" w:rsidP="00541D1A">
            <w:pPr>
              <w:rPr>
                <w:ins w:id="7113" w:author="jonathan pritchard" w:date="2025-01-23T13:45:00Z" w16du:dateUtc="2025-01-23T13:45:00Z"/>
                <w:rFonts w:cs="Arial"/>
                <w:sz w:val="18"/>
                <w:szCs w:val="18"/>
              </w:rPr>
            </w:pPr>
          </w:p>
        </w:tc>
      </w:tr>
      <w:tr w:rsidR="00980629" w:rsidRPr="00340B0D" w14:paraId="4AAF84EC" w14:textId="77777777" w:rsidTr="00541D1A">
        <w:trPr>
          <w:ins w:id="7114"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7D8C44" w14:textId="77777777" w:rsidR="00980629" w:rsidRPr="00340B0D" w:rsidRDefault="00980629" w:rsidP="00541D1A">
            <w:pPr>
              <w:jc w:val="center"/>
              <w:rPr>
                <w:ins w:id="7115" w:author="jonathan pritchard" w:date="2025-01-23T13:45:00Z" w16du:dateUtc="2025-01-23T13:45:00Z"/>
                <w:rFonts w:cs="Arial"/>
                <w:b/>
                <w:bCs/>
                <w:sz w:val="18"/>
                <w:szCs w:val="18"/>
              </w:rPr>
            </w:pPr>
            <w:ins w:id="7116"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7ACA4B" w14:textId="77777777" w:rsidR="00980629" w:rsidRPr="00340B0D" w:rsidRDefault="00980629" w:rsidP="00541D1A">
            <w:pPr>
              <w:jc w:val="center"/>
              <w:rPr>
                <w:ins w:id="7117" w:author="jonathan pritchard" w:date="2025-01-23T13:45:00Z" w16du:dateUtc="2025-01-23T13:45:00Z"/>
                <w:rFonts w:cs="Arial"/>
                <w:b/>
                <w:bCs/>
                <w:sz w:val="18"/>
                <w:szCs w:val="18"/>
              </w:rPr>
            </w:pPr>
            <w:ins w:id="7118"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52EFF7" w14:textId="77777777" w:rsidTr="00541D1A">
        <w:trPr>
          <w:ins w:id="7119" w:author="jonathan pritchard" w:date="2025-01-23T13:45:00Z"/>
        </w:trPr>
        <w:customXmlInsRangeStart w:id="7120" w:author="jonathan pritchard" w:date="2025-01-23T13:45:00Z"/>
        <w:sdt>
          <w:sdtPr>
            <w:rPr>
              <w:rFonts w:cs="Arial"/>
              <w:sz w:val="18"/>
              <w:szCs w:val="18"/>
            </w:rPr>
            <w:alias w:val="Diplay Category"/>
            <w:tag w:val="Diplay Categor"/>
            <w:id w:val="494385512"/>
            <w:placeholder>
              <w:docPart w:val="C9BA4A06FAC24A27B55C60551B0A16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12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8B3E3B" w14:textId="00B1B881" w:rsidR="00980629" w:rsidRPr="00340B0D" w:rsidRDefault="00BA0032" w:rsidP="00541D1A">
                <w:pPr>
                  <w:rPr>
                    <w:ins w:id="7121" w:author="jonathan pritchard" w:date="2025-01-23T13:45:00Z" w16du:dateUtc="2025-01-23T13:45:00Z"/>
                    <w:rFonts w:cs="Arial"/>
                    <w:sz w:val="18"/>
                    <w:szCs w:val="18"/>
                  </w:rPr>
                </w:pPr>
                <w:r>
                  <w:rPr>
                    <w:rFonts w:cs="Arial"/>
                    <w:sz w:val="18"/>
                    <w:szCs w:val="18"/>
                  </w:rPr>
                  <w:t>Displaybase</w:t>
                </w:r>
              </w:p>
            </w:tc>
            <w:customXmlInsRangeStart w:id="7122" w:author="jonathan pritchard" w:date="2025-01-23T13:45:00Z"/>
          </w:sdtContent>
        </w:sdt>
        <w:customXmlInsRangeEnd w:id="7122"/>
        <w:tc>
          <w:tcPr>
            <w:tcW w:w="3871" w:type="dxa"/>
            <w:gridSpan w:val="5"/>
            <w:tcBorders>
              <w:left w:val="single" w:sz="12" w:space="0" w:color="auto"/>
              <w:bottom w:val="single" w:sz="4" w:space="0" w:color="auto"/>
              <w:right w:val="single" w:sz="4" w:space="0" w:color="auto"/>
            </w:tcBorders>
            <w:shd w:val="clear" w:color="auto" w:fill="auto"/>
          </w:tcPr>
          <w:p w14:paraId="5ADF37DF" w14:textId="77777777" w:rsidR="00980629" w:rsidRPr="00340B0D" w:rsidRDefault="00980629" w:rsidP="00541D1A">
            <w:pPr>
              <w:rPr>
                <w:ins w:id="7123" w:author="jonathan pritchard" w:date="2025-01-23T13:45:00Z" w16du:dateUtc="2025-01-23T13:45:00Z"/>
                <w:rFonts w:cs="Arial"/>
                <w:sz w:val="18"/>
                <w:szCs w:val="18"/>
              </w:rPr>
            </w:pPr>
            <w:ins w:id="7124"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06F4911" w14:textId="77777777" w:rsidR="00980629" w:rsidRPr="00340B0D" w:rsidRDefault="00980629" w:rsidP="00541D1A">
            <w:pPr>
              <w:jc w:val="center"/>
              <w:rPr>
                <w:ins w:id="7125" w:author="jonathan pritchard" w:date="2025-01-23T13:45:00Z" w16du:dateUtc="2025-01-23T13:45:00Z"/>
                <w:rFonts w:cs="Arial"/>
                <w:sz w:val="18"/>
                <w:szCs w:val="18"/>
              </w:rPr>
            </w:pPr>
          </w:p>
        </w:tc>
      </w:tr>
      <w:tr w:rsidR="00980629" w:rsidRPr="00340B0D" w14:paraId="408F2F43" w14:textId="77777777" w:rsidTr="00541D1A">
        <w:trPr>
          <w:ins w:id="7126"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CC8196" w14:textId="77777777" w:rsidR="00980629" w:rsidRPr="00340B0D" w:rsidRDefault="00980629" w:rsidP="00541D1A">
            <w:pPr>
              <w:jc w:val="center"/>
              <w:rPr>
                <w:ins w:id="7127" w:author="jonathan pritchard" w:date="2025-01-23T13:45:00Z" w16du:dateUtc="2025-01-23T13:45:00Z"/>
                <w:rFonts w:cs="Arial"/>
                <w:b/>
                <w:bCs/>
                <w:sz w:val="18"/>
                <w:szCs w:val="18"/>
              </w:rPr>
            </w:pPr>
            <w:ins w:id="7128"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09453CC" w14:textId="77777777" w:rsidR="00980629" w:rsidRPr="00340B0D" w:rsidRDefault="00980629" w:rsidP="00541D1A">
            <w:pPr>
              <w:rPr>
                <w:ins w:id="7129" w:author="jonathan pritchard" w:date="2025-01-23T13:45:00Z" w16du:dateUtc="2025-01-23T13:45:00Z"/>
                <w:rFonts w:cs="Arial"/>
                <w:sz w:val="18"/>
                <w:szCs w:val="18"/>
              </w:rPr>
            </w:pPr>
            <w:ins w:id="7130"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55FA024" w14:textId="77777777" w:rsidR="00980629" w:rsidRPr="00340B0D" w:rsidRDefault="00980629" w:rsidP="00541D1A">
            <w:pPr>
              <w:jc w:val="center"/>
              <w:rPr>
                <w:ins w:id="7131" w:author="jonathan pritchard" w:date="2025-01-23T13:45:00Z" w16du:dateUtc="2025-01-23T13:45:00Z"/>
                <w:rFonts w:cs="Arial"/>
                <w:sz w:val="18"/>
                <w:szCs w:val="18"/>
              </w:rPr>
            </w:pPr>
          </w:p>
        </w:tc>
      </w:tr>
      <w:tr w:rsidR="00980629" w:rsidRPr="00340B0D" w14:paraId="3C773011" w14:textId="77777777" w:rsidTr="00541D1A">
        <w:trPr>
          <w:ins w:id="713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15014B" w14:textId="77777777" w:rsidR="00980629" w:rsidRPr="00340B0D" w:rsidRDefault="00980629" w:rsidP="00541D1A">
            <w:pPr>
              <w:rPr>
                <w:ins w:id="7133" w:author="jonathan pritchard" w:date="2025-01-23T13:45:00Z" w16du:dateUtc="2025-01-23T13:45:00Z"/>
                <w:rFonts w:cs="Arial"/>
                <w:sz w:val="18"/>
                <w:szCs w:val="18"/>
              </w:rPr>
            </w:pPr>
            <w:ins w:id="7134"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DF7FEC" w14:textId="77777777" w:rsidR="00980629" w:rsidRPr="00340B0D" w:rsidRDefault="00980629" w:rsidP="00541D1A">
            <w:pPr>
              <w:rPr>
                <w:ins w:id="7135" w:author="jonathan pritchard" w:date="2025-01-23T13:45:00Z" w16du:dateUtc="2025-01-23T13:45:00Z"/>
                <w:rFonts w:cs="Arial"/>
                <w:sz w:val="18"/>
                <w:szCs w:val="18"/>
              </w:rPr>
            </w:pPr>
          </w:p>
        </w:tc>
        <w:tc>
          <w:tcPr>
            <w:tcW w:w="3871" w:type="dxa"/>
            <w:gridSpan w:val="5"/>
            <w:tcBorders>
              <w:left w:val="single" w:sz="12" w:space="0" w:color="auto"/>
            </w:tcBorders>
          </w:tcPr>
          <w:p w14:paraId="293B6D3B" w14:textId="77777777" w:rsidR="00980629" w:rsidRPr="00340B0D" w:rsidRDefault="00980629" w:rsidP="00541D1A">
            <w:pPr>
              <w:rPr>
                <w:ins w:id="7136" w:author="jonathan pritchard" w:date="2025-01-23T13:45:00Z" w16du:dateUtc="2025-01-23T13:45:00Z"/>
                <w:rFonts w:cs="Arial"/>
                <w:sz w:val="18"/>
                <w:szCs w:val="18"/>
              </w:rPr>
            </w:pPr>
            <w:ins w:id="7137"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67DA4ADF" w14:textId="77777777" w:rsidR="00980629" w:rsidRPr="00340B0D" w:rsidRDefault="00980629" w:rsidP="00541D1A">
            <w:pPr>
              <w:jc w:val="center"/>
              <w:rPr>
                <w:ins w:id="7138" w:author="jonathan pritchard" w:date="2025-01-23T13:45:00Z" w16du:dateUtc="2025-01-23T13:45:00Z"/>
                <w:rFonts w:cs="Arial"/>
                <w:sz w:val="18"/>
                <w:szCs w:val="18"/>
              </w:rPr>
            </w:pPr>
          </w:p>
        </w:tc>
      </w:tr>
      <w:tr w:rsidR="00980629" w:rsidRPr="00340B0D" w14:paraId="638135DB" w14:textId="77777777" w:rsidTr="00541D1A">
        <w:trPr>
          <w:ins w:id="713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7BDAF6" w14:textId="77777777" w:rsidR="00980629" w:rsidRPr="00340B0D" w:rsidRDefault="00980629" w:rsidP="00541D1A">
            <w:pPr>
              <w:rPr>
                <w:ins w:id="7140" w:author="jonathan pritchard" w:date="2025-01-23T13:45:00Z" w16du:dateUtc="2025-01-23T13:45:00Z"/>
                <w:rFonts w:cs="Arial"/>
                <w:sz w:val="18"/>
                <w:szCs w:val="18"/>
              </w:rPr>
            </w:pPr>
            <w:ins w:id="7141"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8BE098" w14:textId="77777777" w:rsidR="00980629" w:rsidRPr="00340B0D" w:rsidRDefault="00980629" w:rsidP="00541D1A">
            <w:pPr>
              <w:rPr>
                <w:ins w:id="7142" w:author="jonathan pritchard" w:date="2025-01-23T13:45:00Z" w16du:dateUtc="2025-01-23T13:45:00Z"/>
                <w:rFonts w:cs="Arial"/>
                <w:sz w:val="18"/>
                <w:szCs w:val="18"/>
              </w:rPr>
            </w:pPr>
          </w:p>
        </w:tc>
        <w:tc>
          <w:tcPr>
            <w:tcW w:w="3871" w:type="dxa"/>
            <w:gridSpan w:val="5"/>
            <w:tcBorders>
              <w:left w:val="single" w:sz="12" w:space="0" w:color="auto"/>
            </w:tcBorders>
          </w:tcPr>
          <w:p w14:paraId="6E33D6CC" w14:textId="77777777" w:rsidR="00980629" w:rsidRPr="00340B0D" w:rsidRDefault="00980629" w:rsidP="00541D1A">
            <w:pPr>
              <w:rPr>
                <w:ins w:id="7143" w:author="jonathan pritchard" w:date="2025-01-23T13:45:00Z" w16du:dateUtc="2025-01-23T13:45:00Z"/>
                <w:rFonts w:cs="Arial"/>
                <w:sz w:val="18"/>
                <w:szCs w:val="18"/>
              </w:rPr>
            </w:pPr>
            <w:ins w:id="7144"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55C43710" w14:textId="77777777" w:rsidR="00980629" w:rsidRPr="00340B0D" w:rsidRDefault="00980629" w:rsidP="00541D1A">
            <w:pPr>
              <w:jc w:val="center"/>
              <w:rPr>
                <w:ins w:id="7145" w:author="jonathan pritchard" w:date="2025-01-23T13:45:00Z" w16du:dateUtc="2025-01-23T13:45:00Z"/>
                <w:rFonts w:cs="Arial"/>
                <w:sz w:val="18"/>
                <w:szCs w:val="18"/>
              </w:rPr>
            </w:pPr>
          </w:p>
        </w:tc>
      </w:tr>
      <w:tr w:rsidR="00980629" w:rsidRPr="00340B0D" w14:paraId="7C49957C" w14:textId="77777777" w:rsidTr="00541D1A">
        <w:trPr>
          <w:ins w:id="714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FBF29D" w14:textId="77777777" w:rsidR="00980629" w:rsidRPr="00340B0D" w:rsidRDefault="00980629" w:rsidP="00541D1A">
            <w:pPr>
              <w:rPr>
                <w:ins w:id="7147" w:author="jonathan pritchard" w:date="2025-01-23T13:45:00Z" w16du:dateUtc="2025-01-23T13:45:00Z"/>
                <w:rFonts w:cs="Arial"/>
                <w:sz w:val="18"/>
                <w:szCs w:val="18"/>
              </w:rPr>
            </w:pPr>
            <w:ins w:id="7148"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976BFE" w14:textId="77777777" w:rsidR="00980629" w:rsidRPr="00340B0D" w:rsidRDefault="00980629" w:rsidP="00541D1A">
            <w:pPr>
              <w:rPr>
                <w:ins w:id="7149" w:author="jonathan pritchard" w:date="2025-01-23T13:45:00Z" w16du:dateUtc="2025-01-23T13:45:00Z"/>
                <w:rFonts w:cs="Arial"/>
                <w:sz w:val="18"/>
                <w:szCs w:val="18"/>
              </w:rPr>
            </w:pPr>
          </w:p>
        </w:tc>
        <w:tc>
          <w:tcPr>
            <w:tcW w:w="3871" w:type="dxa"/>
            <w:gridSpan w:val="5"/>
            <w:tcBorders>
              <w:left w:val="single" w:sz="12" w:space="0" w:color="auto"/>
            </w:tcBorders>
          </w:tcPr>
          <w:p w14:paraId="1616CBF6" w14:textId="77777777" w:rsidR="00980629" w:rsidRPr="00340B0D" w:rsidRDefault="00980629" w:rsidP="00541D1A">
            <w:pPr>
              <w:rPr>
                <w:ins w:id="7150" w:author="jonathan pritchard" w:date="2025-01-23T13:45:00Z" w16du:dateUtc="2025-01-23T13:45:00Z"/>
                <w:rFonts w:cs="Arial"/>
                <w:b/>
                <w:bCs/>
                <w:sz w:val="18"/>
                <w:szCs w:val="18"/>
              </w:rPr>
            </w:pPr>
            <w:ins w:id="7151"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039B6A4C" w14:textId="77777777" w:rsidR="00980629" w:rsidRPr="00340B0D" w:rsidRDefault="00980629" w:rsidP="00541D1A">
            <w:pPr>
              <w:jc w:val="center"/>
              <w:rPr>
                <w:ins w:id="7152" w:author="jonathan pritchard" w:date="2025-01-23T13:45:00Z" w16du:dateUtc="2025-01-23T13:45:00Z"/>
                <w:rFonts w:cs="Arial"/>
                <w:sz w:val="18"/>
                <w:szCs w:val="18"/>
              </w:rPr>
            </w:pPr>
          </w:p>
        </w:tc>
      </w:tr>
      <w:tr w:rsidR="00980629" w:rsidRPr="00340B0D" w14:paraId="104AEB45" w14:textId="77777777" w:rsidTr="00541D1A">
        <w:trPr>
          <w:ins w:id="715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8B8E0" w14:textId="77777777" w:rsidR="00980629" w:rsidRPr="00340B0D" w:rsidRDefault="00980629" w:rsidP="00541D1A">
            <w:pPr>
              <w:rPr>
                <w:ins w:id="7154" w:author="jonathan pritchard" w:date="2025-01-23T13:45:00Z" w16du:dateUtc="2025-01-23T13:45:00Z"/>
                <w:rFonts w:cs="Arial"/>
                <w:sz w:val="18"/>
                <w:szCs w:val="18"/>
              </w:rPr>
            </w:pPr>
            <w:ins w:id="7155"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9228C" w14:textId="77777777" w:rsidR="00980629" w:rsidRPr="00340B0D" w:rsidRDefault="00980629" w:rsidP="00541D1A">
            <w:pPr>
              <w:rPr>
                <w:ins w:id="7156" w:author="jonathan pritchard" w:date="2025-01-23T13:45:00Z" w16du:dateUtc="2025-01-23T13:45:00Z"/>
                <w:rFonts w:cs="Arial"/>
                <w:sz w:val="18"/>
                <w:szCs w:val="18"/>
              </w:rPr>
            </w:pPr>
          </w:p>
        </w:tc>
        <w:tc>
          <w:tcPr>
            <w:tcW w:w="3871" w:type="dxa"/>
            <w:gridSpan w:val="5"/>
            <w:tcBorders>
              <w:left w:val="single" w:sz="12" w:space="0" w:color="auto"/>
            </w:tcBorders>
          </w:tcPr>
          <w:p w14:paraId="5A0F1F0A" w14:textId="77777777" w:rsidR="00980629" w:rsidRPr="00340B0D" w:rsidRDefault="00980629" w:rsidP="00541D1A">
            <w:pPr>
              <w:rPr>
                <w:ins w:id="7157" w:author="jonathan pritchard" w:date="2025-01-23T13:45:00Z" w16du:dateUtc="2025-01-23T13:45:00Z"/>
                <w:rFonts w:cs="Arial"/>
                <w:sz w:val="18"/>
                <w:szCs w:val="18"/>
              </w:rPr>
            </w:pPr>
            <w:ins w:id="7158"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112695BB" w14:textId="77777777" w:rsidR="00980629" w:rsidRPr="00340B0D" w:rsidRDefault="00980629" w:rsidP="00541D1A">
            <w:pPr>
              <w:jc w:val="center"/>
              <w:rPr>
                <w:ins w:id="7159" w:author="jonathan pritchard" w:date="2025-01-23T13:45:00Z" w16du:dateUtc="2025-01-23T13:45:00Z"/>
                <w:rFonts w:cs="Arial"/>
                <w:sz w:val="18"/>
                <w:szCs w:val="18"/>
              </w:rPr>
            </w:pPr>
          </w:p>
        </w:tc>
      </w:tr>
      <w:tr w:rsidR="00980629" w:rsidRPr="00340B0D" w14:paraId="294C122A" w14:textId="77777777" w:rsidTr="00541D1A">
        <w:trPr>
          <w:ins w:id="716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3082B8" w14:textId="77777777" w:rsidR="00980629" w:rsidRPr="00340B0D" w:rsidRDefault="00980629" w:rsidP="00541D1A">
            <w:pPr>
              <w:rPr>
                <w:ins w:id="7161" w:author="jonathan pritchard" w:date="2025-01-23T13:45:00Z" w16du:dateUtc="2025-01-23T13:45:00Z"/>
                <w:rFonts w:cs="Arial"/>
                <w:sz w:val="18"/>
                <w:szCs w:val="18"/>
              </w:rPr>
            </w:pPr>
            <w:ins w:id="7162"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139FB7" w14:textId="77777777" w:rsidR="00980629" w:rsidRPr="00340B0D" w:rsidRDefault="00980629" w:rsidP="00541D1A">
            <w:pPr>
              <w:rPr>
                <w:ins w:id="7163" w:author="jonathan pritchard" w:date="2025-01-23T13:45:00Z" w16du:dateUtc="2025-01-23T13:45:00Z"/>
                <w:rFonts w:cs="Arial"/>
                <w:sz w:val="18"/>
                <w:szCs w:val="18"/>
              </w:rPr>
            </w:pPr>
          </w:p>
        </w:tc>
        <w:tc>
          <w:tcPr>
            <w:tcW w:w="3871" w:type="dxa"/>
            <w:gridSpan w:val="5"/>
            <w:tcBorders>
              <w:left w:val="single" w:sz="12" w:space="0" w:color="auto"/>
            </w:tcBorders>
          </w:tcPr>
          <w:p w14:paraId="78E30545" w14:textId="77777777" w:rsidR="00980629" w:rsidRPr="00340B0D" w:rsidRDefault="00980629" w:rsidP="00541D1A">
            <w:pPr>
              <w:rPr>
                <w:ins w:id="7164" w:author="jonathan pritchard" w:date="2025-01-23T13:45:00Z" w16du:dateUtc="2025-01-23T13:45:00Z"/>
                <w:rFonts w:cs="Arial"/>
                <w:sz w:val="18"/>
                <w:szCs w:val="18"/>
              </w:rPr>
            </w:pPr>
            <w:ins w:id="7165"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84E2772" w14:textId="77777777" w:rsidR="00980629" w:rsidRPr="00340B0D" w:rsidRDefault="00980629" w:rsidP="00541D1A">
            <w:pPr>
              <w:jc w:val="center"/>
              <w:rPr>
                <w:ins w:id="7166" w:author="jonathan pritchard" w:date="2025-01-23T13:45:00Z" w16du:dateUtc="2025-01-23T13:45:00Z"/>
                <w:rFonts w:cs="Arial"/>
                <w:sz w:val="18"/>
                <w:szCs w:val="18"/>
              </w:rPr>
            </w:pPr>
          </w:p>
        </w:tc>
      </w:tr>
      <w:tr w:rsidR="00980629" w:rsidRPr="00340B0D" w14:paraId="4A21C549" w14:textId="77777777" w:rsidTr="00541D1A">
        <w:trPr>
          <w:ins w:id="716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618F40" w14:textId="77777777" w:rsidR="00980629" w:rsidRPr="00340B0D" w:rsidRDefault="00980629" w:rsidP="00541D1A">
            <w:pPr>
              <w:rPr>
                <w:ins w:id="7168" w:author="jonathan pritchard" w:date="2025-01-23T13:45:00Z" w16du:dateUtc="2025-01-23T13:45:00Z"/>
                <w:rFonts w:cs="Arial"/>
                <w:sz w:val="18"/>
                <w:szCs w:val="18"/>
              </w:rPr>
            </w:pPr>
            <w:ins w:id="7169"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17AB8" w14:textId="77777777" w:rsidR="00980629" w:rsidRPr="00340B0D" w:rsidRDefault="00980629" w:rsidP="00541D1A">
            <w:pPr>
              <w:rPr>
                <w:ins w:id="7170" w:author="jonathan pritchard" w:date="2025-01-23T13:45:00Z" w16du:dateUtc="2025-01-23T13:45:00Z"/>
                <w:rFonts w:cs="Arial"/>
                <w:sz w:val="18"/>
                <w:szCs w:val="18"/>
              </w:rPr>
            </w:pPr>
          </w:p>
        </w:tc>
        <w:tc>
          <w:tcPr>
            <w:tcW w:w="3871" w:type="dxa"/>
            <w:gridSpan w:val="5"/>
            <w:tcBorders>
              <w:left w:val="single" w:sz="12" w:space="0" w:color="auto"/>
            </w:tcBorders>
          </w:tcPr>
          <w:p w14:paraId="648DB0F8" w14:textId="77777777" w:rsidR="00980629" w:rsidRPr="00340B0D" w:rsidRDefault="00980629" w:rsidP="00541D1A">
            <w:pPr>
              <w:rPr>
                <w:ins w:id="7171" w:author="jonathan pritchard" w:date="2025-01-23T13:45:00Z" w16du:dateUtc="2025-01-23T13:45:00Z"/>
                <w:rFonts w:cs="Arial"/>
                <w:sz w:val="18"/>
                <w:szCs w:val="18"/>
              </w:rPr>
            </w:pPr>
            <w:ins w:id="7172"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2ACB08EA" w14:textId="77777777" w:rsidR="00980629" w:rsidRPr="00340B0D" w:rsidRDefault="00980629" w:rsidP="00541D1A">
            <w:pPr>
              <w:jc w:val="center"/>
              <w:rPr>
                <w:ins w:id="7173" w:author="jonathan pritchard" w:date="2025-01-23T13:45:00Z" w16du:dateUtc="2025-01-23T13:45:00Z"/>
                <w:rFonts w:cs="Arial"/>
                <w:sz w:val="18"/>
                <w:szCs w:val="18"/>
              </w:rPr>
            </w:pPr>
          </w:p>
        </w:tc>
      </w:tr>
      <w:tr w:rsidR="00980629" w:rsidRPr="00340B0D" w14:paraId="0DB435D6" w14:textId="77777777" w:rsidTr="00541D1A">
        <w:trPr>
          <w:ins w:id="717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9A57EA" w14:textId="77777777" w:rsidR="00980629" w:rsidRPr="00340B0D" w:rsidRDefault="00980629" w:rsidP="00541D1A">
            <w:pPr>
              <w:rPr>
                <w:ins w:id="7175" w:author="jonathan pritchard" w:date="2025-01-23T13:45:00Z" w16du:dateUtc="2025-01-23T13:45:00Z"/>
                <w:rFonts w:cs="Arial"/>
                <w:sz w:val="18"/>
                <w:szCs w:val="18"/>
              </w:rPr>
            </w:pPr>
            <w:ins w:id="7176"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2B700C" w14:textId="77777777" w:rsidR="00980629" w:rsidRPr="00340B0D" w:rsidRDefault="00980629" w:rsidP="00541D1A">
            <w:pPr>
              <w:rPr>
                <w:ins w:id="7177" w:author="jonathan pritchard" w:date="2025-01-23T13:45:00Z" w16du:dateUtc="2025-01-23T13:45:00Z"/>
                <w:rFonts w:cs="Arial"/>
                <w:sz w:val="18"/>
                <w:szCs w:val="18"/>
              </w:rPr>
            </w:pPr>
          </w:p>
        </w:tc>
        <w:tc>
          <w:tcPr>
            <w:tcW w:w="3871" w:type="dxa"/>
            <w:gridSpan w:val="5"/>
            <w:tcBorders>
              <w:left w:val="single" w:sz="12" w:space="0" w:color="auto"/>
            </w:tcBorders>
          </w:tcPr>
          <w:p w14:paraId="55762D23" w14:textId="77777777" w:rsidR="00980629" w:rsidRPr="00340B0D" w:rsidRDefault="00980629" w:rsidP="00541D1A">
            <w:pPr>
              <w:rPr>
                <w:ins w:id="7178" w:author="jonathan pritchard" w:date="2025-01-23T13:45:00Z" w16du:dateUtc="2025-01-23T13:45:00Z"/>
                <w:rFonts w:cs="Arial"/>
                <w:sz w:val="18"/>
                <w:szCs w:val="18"/>
              </w:rPr>
            </w:pPr>
            <w:ins w:id="7179"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31AE7B12" w14:textId="77777777" w:rsidR="00980629" w:rsidRPr="00340B0D" w:rsidRDefault="00980629" w:rsidP="00541D1A">
            <w:pPr>
              <w:jc w:val="center"/>
              <w:rPr>
                <w:ins w:id="7180" w:author="jonathan pritchard" w:date="2025-01-23T13:45:00Z" w16du:dateUtc="2025-01-23T13:45:00Z"/>
                <w:rFonts w:cs="Arial"/>
                <w:sz w:val="18"/>
                <w:szCs w:val="18"/>
              </w:rPr>
            </w:pPr>
          </w:p>
        </w:tc>
      </w:tr>
      <w:tr w:rsidR="00980629" w:rsidRPr="00340B0D" w14:paraId="7836928B" w14:textId="77777777" w:rsidTr="00541D1A">
        <w:trPr>
          <w:ins w:id="718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2137B" w14:textId="77777777" w:rsidR="00980629" w:rsidRPr="00340B0D" w:rsidRDefault="00980629" w:rsidP="00541D1A">
            <w:pPr>
              <w:rPr>
                <w:ins w:id="7182" w:author="jonathan pritchard" w:date="2025-01-23T13:45:00Z" w16du:dateUtc="2025-01-23T13:45:00Z"/>
                <w:rFonts w:cs="Arial"/>
                <w:sz w:val="18"/>
                <w:szCs w:val="18"/>
              </w:rPr>
            </w:pPr>
            <w:ins w:id="7183"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322D1F" w14:textId="77777777" w:rsidR="00980629" w:rsidRPr="00340B0D" w:rsidRDefault="00980629" w:rsidP="00541D1A">
            <w:pPr>
              <w:rPr>
                <w:ins w:id="7184" w:author="jonathan pritchard" w:date="2025-01-23T13:45:00Z" w16du:dateUtc="2025-01-23T13:45:00Z"/>
                <w:rFonts w:cs="Arial"/>
                <w:sz w:val="18"/>
                <w:szCs w:val="18"/>
              </w:rPr>
            </w:pPr>
          </w:p>
        </w:tc>
        <w:tc>
          <w:tcPr>
            <w:tcW w:w="3871" w:type="dxa"/>
            <w:gridSpan w:val="5"/>
            <w:tcBorders>
              <w:left w:val="single" w:sz="12" w:space="0" w:color="auto"/>
            </w:tcBorders>
          </w:tcPr>
          <w:p w14:paraId="71F9FD7D" w14:textId="77777777" w:rsidR="00980629" w:rsidRPr="00340B0D" w:rsidRDefault="00980629" w:rsidP="00541D1A">
            <w:pPr>
              <w:rPr>
                <w:ins w:id="7185" w:author="jonathan pritchard" w:date="2025-01-23T13:45:00Z" w16du:dateUtc="2025-01-23T13:45:00Z"/>
                <w:rFonts w:cs="Arial"/>
                <w:sz w:val="18"/>
                <w:szCs w:val="18"/>
              </w:rPr>
            </w:pPr>
            <w:ins w:id="7186"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1E7E8EBC" w14:textId="77777777" w:rsidR="00980629" w:rsidRPr="00340B0D" w:rsidRDefault="00980629" w:rsidP="00541D1A">
            <w:pPr>
              <w:jc w:val="center"/>
              <w:rPr>
                <w:ins w:id="7187" w:author="jonathan pritchard" w:date="2025-01-23T13:45:00Z" w16du:dateUtc="2025-01-23T13:45:00Z"/>
                <w:rFonts w:cs="Arial"/>
                <w:sz w:val="18"/>
                <w:szCs w:val="18"/>
              </w:rPr>
            </w:pPr>
          </w:p>
        </w:tc>
      </w:tr>
      <w:tr w:rsidR="00980629" w:rsidRPr="00340B0D" w14:paraId="18D561CA" w14:textId="77777777" w:rsidTr="00541D1A">
        <w:trPr>
          <w:ins w:id="718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A0CCF0" w14:textId="77777777" w:rsidR="00980629" w:rsidRPr="00340B0D" w:rsidRDefault="00980629" w:rsidP="00541D1A">
            <w:pPr>
              <w:rPr>
                <w:ins w:id="7189" w:author="jonathan pritchard" w:date="2025-01-23T13:45:00Z" w16du:dateUtc="2025-01-23T13:45:00Z"/>
                <w:rFonts w:cs="Arial"/>
                <w:sz w:val="18"/>
                <w:szCs w:val="18"/>
              </w:rPr>
            </w:pPr>
            <w:ins w:id="7190"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30981" w14:textId="77777777" w:rsidR="00980629" w:rsidRPr="00340B0D" w:rsidRDefault="00980629" w:rsidP="00541D1A">
            <w:pPr>
              <w:rPr>
                <w:ins w:id="7191" w:author="jonathan pritchard" w:date="2025-01-23T13:45:00Z" w16du:dateUtc="2025-01-23T13:45:00Z"/>
                <w:rFonts w:cs="Arial"/>
                <w:sz w:val="18"/>
                <w:szCs w:val="18"/>
              </w:rPr>
            </w:pPr>
          </w:p>
        </w:tc>
        <w:tc>
          <w:tcPr>
            <w:tcW w:w="3871" w:type="dxa"/>
            <w:gridSpan w:val="5"/>
            <w:tcBorders>
              <w:left w:val="single" w:sz="12" w:space="0" w:color="auto"/>
            </w:tcBorders>
          </w:tcPr>
          <w:p w14:paraId="07F04613" w14:textId="77777777" w:rsidR="00980629" w:rsidRPr="00340B0D" w:rsidRDefault="00980629" w:rsidP="00541D1A">
            <w:pPr>
              <w:rPr>
                <w:ins w:id="7192" w:author="jonathan pritchard" w:date="2025-01-23T13:45:00Z" w16du:dateUtc="2025-01-23T13:45:00Z"/>
                <w:rFonts w:cs="Arial"/>
                <w:sz w:val="18"/>
                <w:szCs w:val="18"/>
              </w:rPr>
            </w:pPr>
            <w:ins w:id="7193"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27BD00D3" w14:textId="77777777" w:rsidR="00980629" w:rsidRPr="00340B0D" w:rsidRDefault="00980629" w:rsidP="00541D1A">
            <w:pPr>
              <w:jc w:val="center"/>
              <w:rPr>
                <w:ins w:id="7194" w:author="jonathan pritchard" w:date="2025-01-23T13:45:00Z" w16du:dateUtc="2025-01-23T13:45:00Z"/>
                <w:rFonts w:cs="Arial"/>
                <w:sz w:val="18"/>
                <w:szCs w:val="18"/>
              </w:rPr>
            </w:pPr>
          </w:p>
        </w:tc>
      </w:tr>
      <w:tr w:rsidR="00980629" w:rsidRPr="00340B0D" w14:paraId="5213D900" w14:textId="77777777" w:rsidTr="00541D1A">
        <w:trPr>
          <w:ins w:id="719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1552A1" w14:textId="77777777" w:rsidR="00980629" w:rsidRPr="00340B0D" w:rsidRDefault="00980629" w:rsidP="00541D1A">
            <w:pPr>
              <w:rPr>
                <w:ins w:id="7196" w:author="jonathan pritchard" w:date="2025-01-23T13:45:00Z" w16du:dateUtc="2025-01-23T13:45:00Z"/>
                <w:rFonts w:cs="Arial"/>
                <w:sz w:val="18"/>
                <w:szCs w:val="18"/>
              </w:rPr>
            </w:pPr>
            <w:ins w:id="7197"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FD8EF" w14:textId="77777777" w:rsidR="00980629" w:rsidRPr="00340B0D" w:rsidRDefault="00980629" w:rsidP="00541D1A">
            <w:pPr>
              <w:rPr>
                <w:ins w:id="7198" w:author="jonathan pritchard" w:date="2025-01-23T13:45:00Z" w16du:dateUtc="2025-01-23T13:45:00Z"/>
                <w:rFonts w:cs="Arial"/>
                <w:sz w:val="18"/>
                <w:szCs w:val="18"/>
              </w:rPr>
            </w:pPr>
          </w:p>
        </w:tc>
        <w:tc>
          <w:tcPr>
            <w:tcW w:w="3871" w:type="dxa"/>
            <w:gridSpan w:val="5"/>
            <w:tcBorders>
              <w:left w:val="single" w:sz="12" w:space="0" w:color="auto"/>
            </w:tcBorders>
          </w:tcPr>
          <w:p w14:paraId="6902189F" w14:textId="77777777" w:rsidR="00980629" w:rsidRPr="00340B0D" w:rsidRDefault="00980629" w:rsidP="00541D1A">
            <w:pPr>
              <w:rPr>
                <w:ins w:id="7199" w:author="jonathan pritchard" w:date="2025-01-23T13:45:00Z" w16du:dateUtc="2025-01-23T13:45:00Z"/>
                <w:rFonts w:cs="Arial"/>
                <w:b/>
                <w:bCs/>
                <w:sz w:val="18"/>
                <w:szCs w:val="18"/>
              </w:rPr>
            </w:pPr>
            <w:ins w:id="7200"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107776C3" w14:textId="77777777" w:rsidR="00980629" w:rsidRPr="00340B0D" w:rsidRDefault="00980629" w:rsidP="00541D1A">
            <w:pPr>
              <w:jc w:val="center"/>
              <w:rPr>
                <w:ins w:id="7201" w:author="jonathan pritchard" w:date="2025-01-23T13:45:00Z" w16du:dateUtc="2025-01-23T13:45:00Z"/>
                <w:rFonts w:cs="Arial"/>
                <w:sz w:val="18"/>
                <w:szCs w:val="18"/>
              </w:rPr>
            </w:pPr>
          </w:p>
        </w:tc>
      </w:tr>
      <w:tr w:rsidR="00980629" w:rsidRPr="00340B0D" w14:paraId="649AF7BA" w14:textId="77777777" w:rsidTr="00541D1A">
        <w:trPr>
          <w:ins w:id="720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78BDC0" w14:textId="77777777" w:rsidR="00980629" w:rsidRPr="00340B0D" w:rsidRDefault="00980629" w:rsidP="00541D1A">
            <w:pPr>
              <w:rPr>
                <w:ins w:id="7203" w:author="jonathan pritchard" w:date="2025-01-23T13:45:00Z" w16du:dateUtc="2025-01-23T13:45:00Z"/>
                <w:rFonts w:cs="Arial"/>
                <w:sz w:val="18"/>
                <w:szCs w:val="18"/>
              </w:rPr>
            </w:pPr>
            <w:ins w:id="7204"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914460A" w14:textId="77777777" w:rsidR="00980629" w:rsidRPr="00340B0D" w:rsidRDefault="00980629" w:rsidP="00541D1A">
            <w:pPr>
              <w:rPr>
                <w:ins w:id="7205" w:author="jonathan pritchard" w:date="2025-01-23T13:45:00Z" w16du:dateUtc="2025-01-23T13:45:00Z"/>
                <w:rFonts w:cs="Arial"/>
                <w:sz w:val="18"/>
                <w:szCs w:val="18"/>
              </w:rPr>
            </w:pPr>
          </w:p>
        </w:tc>
        <w:tc>
          <w:tcPr>
            <w:tcW w:w="3871" w:type="dxa"/>
            <w:gridSpan w:val="5"/>
            <w:tcBorders>
              <w:left w:val="single" w:sz="12" w:space="0" w:color="auto"/>
            </w:tcBorders>
          </w:tcPr>
          <w:p w14:paraId="79CFDEEC" w14:textId="77777777" w:rsidR="00980629" w:rsidRPr="00340B0D" w:rsidRDefault="00980629" w:rsidP="00541D1A">
            <w:pPr>
              <w:rPr>
                <w:ins w:id="7206" w:author="jonathan pritchard" w:date="2025-01-23T13:45:00Z" w16du:dateUtc="2025-01-23T13:45:00Z"/>
                <w:rFonts w:cs="Arial"/>
                <w:sz w:val="18"/>
                <w:szCs w:val="18"/>
              </w:rPr>
            </w:pPr>
            <w:ins w:id="7207"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36A7F627" w14:textId="77777777" w:rsidR="00980629" w:rsidRPr="00340B0D" w:rsidRDefault="00980629" w:rsidP="00541D1A">
            <w:pPr>
              <w:jc w:val="center"/>
              <w:rPr>
                <w:ins w:id="7208" w:author="jonathan pritchard" w:date="2025-01-23T13:45:00Z" w16du:dateUtc="2025-01-23T13:45:00Z"/>
                <w:rFonts w:cs="Arial"/>
                <w:sz w:val="18"/>
                <w:szCs w:val="18"/>
              </w:rPr>
            </w:pPr>
          </w:p>
        </w:tc>
      </w:tr>
      <w:tr w:rsidR="00980629" w:rsidRPr="00340B0D" w14:paraId="740C9AC6" w14:textId="77777777" w:rsidTr="00541D1A">
        <w:trPr>
          <w:ins w:id="7209"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81E984D" w14:textId="77777777" w:rsidR="00980629" w:rsidRPr="00340B0D" w:rsidRDefault="00980629" w:rsidP="00541D1A">
            <w:pPr>
              <w:jc w:val="center"/>
              <w:rPr>
                <w:ins w:id="7210" w:author="jonathan pritchard" w:date="2025-01-23T13:45:00Z" w16du:dateUtc="2025-01-23T13:45:00Z"/>
                <w:rFonts w:cs="Arial"/>
                <w:b/>
                <w:bCs/>
                <w:sz w:val="18"/>
                <w:szCs w:val="18"/>
              </w:rPr>
            </w:pPr>
            <w:ins w:id="7211"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38C593DF" w14:textId="77777777" w:rsidR="00980629" w:rsidRPr="00340B0D" w:rsidRDefault="00980629" w:rsidP="00541D1A">
            <w:pPr>
              <w:rPr>
                <w:ins w:id="7212" w:author="jonathan pritchard" w:date="2025-01-23T13:45:00Z" w16du:dateUtc="2025-01-23T13:45:00Z"/>
                <w:rFonts w:cs="Arial"/>
                <w:b/>
                <w:bCs/>
                <w:sz w:val="18"/>
                <w:szCs w:val="18"/>
              </w:rPr>
            </w:pPr>
            <w:ins w:id="7213"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0EC699F2" w14:textId="77777777" w:rsidR="00980629" w:rsidRPr="00340B0D" w:rsidRDefault="00980629" w:rsidP="00541D1A">
            <w:pPr>
              <w:jc w:val="center"/>
              <w:rPr>
                <w:ins w:id="7214" w:author="jonathan pritchard" w:date="2025-01-23T13:45:00Z" w16du:dateUtc="2025-01-23T13:45:00Z"/>
                <w:rFonts w:cs="Arial"/>
                <w:sz w:val="18"/>
                <w:szCs w:val="18"/>
              </w:rPr>
            </w:pPr>
          </w:p>
        </w:tc>
      </w:tr>
      <w:tr w:rsidR="00980629" w:rsidRPr="00340B0D" w14:paraId="5EBD82F7" w14:textId="77777777" w:rsidTr="00541D1A">
        <w:trPr>
          <w:ins w:id="7215" w:author="jonathan pritchard" w:date="2025-01-23T13:45:00Z"/>
        </w:trPr>
        <w:customXmlInsRangeStart w:id="7216" w:author="jonathan pritchard" w:date="2025-01-23T13:45:00Z"/>
        <w:sdt>
          <w:sdtPr>
            <w:rPr>
              <w:rFonts w:cs="Arial"/>
              <w:sz w:val="18"/>
              <w:szCs w:val="18"/>
            </w:rPr>
            <w:alias w:val="Palette"/>
            <w:tag w:val="Palette"/>
            <w:id w:val="770443948"/>
            <w:placeholder>
              <w:docPart w:val="EC7369A3D2D94A57AF467A1ED44D3D38"/>
            </w:placeholder>
            <w:comboBox>
              <w:listItem w:displayText="Day" w:value="Day"/>
              <w:listItem w:displayText="Dusk" w:value="Dusk"/>
              <w:listItem w:displayText="Night" w:value="Night"/>
            </w:comboBox>
          </w:sdtPr>
          <w:sdtContent>
            <w:customXmlInsRangeEnd w:id="7216"/>
            <w:tc>
              <w:tcPr>
                <w:tcW w:w="4656" w:type="dxa"/>
                <w:gridSpan w:val="5"/>
                <w:tcBorders>
                  <w:left w:val="single" w:sz="12" w:space="0" w:color="auto"/>
                  <w:bottom w:val="single" w:sz="12" w:space="0" w:color="auto"/>
                  <w:right w:val="single" w:sz="12" w:space="0" w:color="auto"/>
                </w:tcBorders>
              </w:tcPr>
              <w:p w14:paraId="229A912C" w14:textId="77777777" w:rsidR="00980629" w:rsidRPr="00340B0D" w:rsidRDefault="00980629" w:rsidP="00541D1A">
                <w:pPr>
                  <w:rPr>
                    <w:ins w:id="7217" w:author="jonathan pritchard" w:date="2025-01-23T13:45:00Z" w16du:dateUtc="2025-01-23T13:45:00Z"/>
                    <w:rFonts w:cs="Arial"/>
                    <w:sz w:val="18"/>
                    <w:szCs w:val="18"/>
                  </w:rPr>
                </w:pPr>
                <w:ins w:id="7218" w:author="jonathan pritchard" w:date="2025-01-23T13:45:00Z" w16du:dateUtc="2025-01-23T13:45:00Z">
                  <w:r w:rsidRPr="00340B0D">
                    <w:rPr>
                      <w:rFonts w:cs="Arial"/>
                      <w:sz w:val="18"/>
                      <w:szCs w:val="18"/>
                    </w:rPr>
                    <w:t>Day</w:t>
                  </w:r>
                </w:ins>
              </w:p>
            </w:tc>
            <w:customXmlInsRangeStart w:id="7219" w:author="jonathan pritchard" w:date="2025-01-23T13:45:00Z"/>
          </w:sdtContent>
        </w:sdt>
        <w:customXmlInsRangeEnd w:id="7219"/>
        <w:tc>
          <w:tcPr>
            <w:tcW w:w="3871" w:type="dxa"/>
            <w:gridSpan w:val="5"/>
            <w:tcBorders>
              <w:left w:val="single" w:sz="12" w:space="0" w:color="auto"/>
            </w:tcBorders>
          </w:tcPr>
          <w:p w14:paraId="1EC0068D" w14:textId="77777777" w:rsidR="00980629" w:rsidRPr="00340B0D" w:rsidRDefault="00980629" w:rsidP="00541D1A">
            <w:pPr>
              <w:rPr>
                <w:ins w:id="7220" w:author="jonathan pritchard" w:date="2025-01-23T13:45:00Z" w16du:dateUtc="2025-01-23T13:45:00Z"/>
                <w:rFonts w:cs="Arial"/>
                <w:b/>
                <w:bCs/>
                <w:sz w:val="18"/>
                <w:szCs w:val="18"/>
              </w:rPr>
            </w:pPr>
            <w:ins w:id="7221"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47C8003A" w14:textId="77777777" w:rsidR="00980629" w:rsidRPr="00340B0D" w:rsidRDefault="00980629" w:rsidP="00541D1A">
            <w:pPr>
              <w:jc w:val="center"/>
              <w:rPr>
                <w:ins w:id="7222" w:author="jonathan pritchard" w:date="2025-01-23T13:45:00Z" w16du:dateUtc="2025-01-23T13:45:00Z"/>
                <w:rFonts w:cs="Arial"/>
                <w:sz w:val="18"/>
                <w:szCs w:val="18"/>
              </w:rPr>
            </w:pPr>
          </w:p>
        </w:tc>
      </w:tr>
      <w:tr w:rsidR="00980629" w:rsidRPr="00340B0D" w14:paraId="26FD48CF" w14:textId="77777777" w:rsidTr="00541D1A">
        <w:trPr>
          <w:ins w:id="7223"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7562C07" w14:textId="77777777" w:rsidR="00980629" w:rsidRPr="00340B0D" w:rsidRDefault="00980629" w:rsidP="00541D1A">
            <w:pPr>
              <w:jc w:val="center"/>
              <w:rPr>
                <w:ins w:id="7224" w:author="jonathan pritchard" w:date="2025-01-23T13:45:00Z" w16du:dateUtc="2025-01-23T13:45:00Z"/>
                <w:rFonts w:cs="Arial"/>
                <w:b/>
                <w:bCs/>
                <w:sz w:val="18"/>
                <w:szCs w:val="18"/>
              </w:rPr>
            </w:pPr>
          </w:p>
        </w:tc>
        <w:tc>
          <w:tcPr>
            <w:tcW w:w="3871" w:type="dxa"/>
            <w:gridSpan w:val="5"/>
            <w:tcBorders>
              <w:left w:val="single" w:sz="12" w:space="0" w:color="auto"/>
            </w:tcBorders>
          </w:tcPr>
          <w:p w14:paraId="2FE3CA68" w14:textId="77777777" w:rsidR="00980629" w:rsidRPr="00340B0D" w:rsidRDefault="00980629" w:rsidP="00541D1A">
            <w:pPr>
              <w:rPr>
                <w:ins w:id="7225" w:author="jonathan pritchard" w:date="2025-01-23T13:45:00Z" w16du:dateUtc="2025-01-23T13:45:00Z"/>
                <w:rFonts w:cs="Arial"/>
                <w:sz w:val="18"/>
                <w:szCs w:val="18"/>
              </w:rPr>
            </w:pPr>
          </w:p>
        </w:tc>
        <w:tc>
          <w:tcPr>
            <w:tcW w:w="672" w:type="dxa"/>
            <w:tcBorders>
              <w:right w:val="single" w:sz="12" w:space="0" w:color="auto"/>
            </w:tcBorders>
            <w:vAlign w:val="center"/>
          </w:tcPr>
          <w:p w14:paraId="50D8C4A8" w14:textId="77777777" w:rsidR="00980629" w:rsidRPr="00340B0D" w:rsidRDefault="00980629" w:rsidP="00541D1A">
            <w:pPr>
              <w:jc w:val="center"/>
              <w:rPr>
                <w:ins w:id="7226" w:author="jonathan pritchard" w:date="2025-01-23T13:45:00Z" w16du:dateUtc="2025-01-23T13:45:00Z"/>
                <w:rFonts w:cs="Arial"/>
                <w:sz w:val="18"/>
                <w:szCs w:val="18"/>
              </w:rPr>
            </w:pPr>
          </w:p>
        </w:tc>
      </w:tr>
      <w:tr w:rsidR="00980629" w:rsidRPr="00340B0D" w14:paraId="5BFD9263" w14:textId="77777777" w:rsidTr="00541D1A">
        <w:trPr>
          <w:ins w:id="7227"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DEF6A1" w14:textId="77777777" w:rsidR="00980629" w:rsidRPr="00340B0D" w:rsidRDefault="00980629" w:rsidP="00541D1A">
            <w:pPr>
              <w:rPr>
                <w:ins w:id="7228"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4DA858A0" w14:textId="77777777" w:rsidR="00980629" w:rsidRPr="00340B0D" w:rsidRDefault="00980629" w:rsidP="00541D1A">
            <w:pPr>
              <w:jc w:val="center"/>
              <w:rPr>
                <w:ins w:id="7229"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4E5CDFAB" w14:textId="77777777" w:rsidR="00980629" w:rsidRPr="00340B0D" w:rsidRDefault="00980629" w:rsidP="00541D1A">
            <w:pPr>
              <w:jc w:val="center"/>
              <w:rPr>
                <w:ins w:id="7230" w:author="jonathan pritchard" w:date="2025-01-23T13:45:00Z" w16du:dateUtc="2025-01-23T13:45:00Z"/>
                <w:rFonts w:cs="Arial"/>
                <w:sz w:val="18"/>
                <w:szCs w:val="18"/>
              </w:rPr>
            </w:pPr>
          </w:p>
        </w:tc>
      </w:tr>
      <w:tr w:rsidR="00980629" w:rsidRPr="00340B0D" w14:paraId="61C47665" w14:textId="77777777" w:rsidTr="00541D1A">
        <w:trPr>
          <w:ins w:id="7231"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9E5D60E" w14:textId="77777777" w:rsidR="00980629" w:rsidRPr="00340B0D" w:rsidRDefault="00980629" w:rsidP="00541D1A">
            <w:pPr>
              <w:jc w:val="center"/>
              <w:rPr>
                <w:ins w:id="7232" w:author="jonathan pritchard" w:date="2025-01-23T13:45:00Z" w16du:dateUtc="2025-01-23T13:45:00Z"/>
                <w:rFonts w:cs="Arial"/>
                <w:b/>
                <w:bCs/>
                <w:sz w:val="18"/>
                <w:szCs w:val="18"/>
              </w:rPr>
            </w:pPr>
            <w:ins w:id="7233"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194C0" w14:textId="77777777" w:rsidR="00980629" w:rsidRPr="00340B0D" w:rsidRDefault="00980629" w:rsidP="00541D1A">
            <w:pPr>
              <w:jc w:val="center"/>
              <w:rPr>
                <w:ins w:id="7234" w:author="jonathan pritchard" w:date="2025-01-23T13:45:00Z" w16du:dateUtc="2025-01-23T13:45:00Z"/>
                <w:rFonts w:cs="Arial"/>
                <w:sz w:val="18"/>
                <w:szCs w:val="18"/>
              </w:rPr>
            </w:pPr>
            <w:ins w:id="7235" w:author="jonathan pritchard" w:date="2025-01-23T13:45:00Z" w16du:dateUtc="2025-01-23T13:45:00Z">
              <w:r w:rsidRPr="00340B0D">
                <w:rPr>
                  <w:rFonts w:cs="Arial"/>
                  <w:b/>
                  <w:bCs/>
                  <w:sz w:val="18"/>
                  <w:szCs w:val="18"/>
                </w:rPr>
                <w:t>Display</w:t>
              </w:r>
            </w:ins>
          </w:p>
        </w:tc>
      </w:tr>
      <w:tr w:rsidR="00980629" w:rsidRPr="00340B0D" w14:paraId="2A793400" w14:textId="77777777" w:rsidTr="00541D1A">
        <w:trPr>
          <w:trHeight w:val="287"/>
          <w:ins w:id="7236" w:author="jonathan pritchard" w:date="2025-01-23T13:45:00Z"/>
        </w:trPr>
        <w:tc>
          <w:tcPr>
            <w:tcW w:w="1789" w:type="dxa"/>
            <w:tcBorders>
              <w:left w:val="single" w:sz="12" w:space="0" w:color="auto"/>
              <w:bottom w:val="single" w:sz="4" w:space="0" w:color="auto"/>
            </w:tcBorders>
          </w:tcPr>
          <w:p w14:paraId="48FEE937" w14:textId="77777777" w:rsidR="00980629" w:rsidRPr="00340B0D" w:rsidRDefault="00980629" w:rsidP="00541D1A">
            <w:pPr>
              <w:rPr>
                <w:ins w:id="7237" w:author="jonathan pritchard" w:date="2025-01-23T13:45:00Z" w16du:dateUtc="2025-01-23T13:45:00Z"/>
                <w:rFonts w:cs="Arial"/>
                <w:sz w:val="18"/>
                <w:szCs w:val="18"/>
              </w:rPr>
            </w:pPr>
            <w:ins w:id="7238"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645CBBA" w14:textId="77777777" w:rsidR="00980629" w:rsidRPr="00340B0D" w:rsidRDefault="00980629" w:rsidP="00541D1A">
            <w:pPr>
              <w:rPr>
                <w:ins w:id="7239"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EA59C39" w14:textId="77777777" w:rsidR="00980629" w:rsidRPr="00340B0D" w:rsidRDefault="00980629" w:rsidP="00541D1A">
            <w:pPr>
              <w:rPr>
                <w:ins w:id="7240" w:author="jonathan pritchard" w:date="2025-01-23T13:45:00Z" w16du:dateUtc="2025-01-23T13:45:00Z"/>
                <w:rFonts w:cs="Arial"/>
                <w:sz w:val="18"/>
                <w:szCs w:val="18"/>
              </w:rPr>
            </w:pPr>
            <w:ins w:id="7241"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672812" w14:textId="77777777" w:rsidR="00980629" w:rsidRPr="00C87169" w:rsidRDefault="00980629" w:rsidP="00541D1A">
            <w:pPr>
              <w:rPr>
                <w:ins w:id="7242" w:author="jonathan pritchard" w:date="2025-01-23T13:45:00Z" w16du:dateUtc="2025-01-23T13:45:00Z"/>
                <w:rFonts w:cs="Arial"/>
              </w:rPr>
            </w:pPr>
          </w:p>
        </w:tc>
      </w:tr>
      <w:tr w:rsidR="00980629" w:rsidRPr="00340B0D" w14:paraId="6DF11910" w14:textId="77777777" w:rsidTr="00541D1A">
        <w:trPr>
          <w:ins w:id="7243" w:author="jonathan pritchard" w:date="2025-01-23T13:45:00Z"/>
        </w:trPr>
        <w:tc>
          <w:tcPr>
            <w:tcW w:w="1789" w:type="dxa"/>
            <w:tcBorders>
              <w:left w:val="single" w:sz="12" w:space="0" w:color="auto"/>
              <w:bottom w:val="single" w:sz="4" w:space="0" w:color="auto"/>
            </w:tcBorders>
          </w:tcPr>
          <w:p w14:paraId="06CCA857" w14:textId="77777777" w:rsidR="00980629" w:rsidRPr="00340B0D" w:rsidRDefault="00980629" w:rsidP="00541D1A">
            <w:pPr>
              <w:rPr>
                <w:ins w:id="7244" w:author="jonathan pritchard" w:date="2025-01-23T13:45:00Z" w16du:dateUtc="2025-01-23T13:45:00Z"/>
                <w:rFonts w:cs="Arial"/>
                <w:sz w:val="18"/>
                <w:szCs w:val="18"/>
              </w:rPr>
            </w:pPr>
            <w:ins w:id="7245"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462B7E4" w14:textId="77777777" w:rsidR="00980629" w:rsidRPr="00340B0D" w:rsidRDefault="00980629" w:rsidP="00541D1A">
            <w:pPr>
              <w:rPr>
                <w:ins w:id="7246"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359F11" w14:textId="77777777" w:rsidR="00980629" w:rsidRPr="00340B0D" w:rsidRDefault="00980629" w:rsidP="00541D1A">
            <w:pPr>
              <w:rPr>
                <w:ins w:id="7247" w:author="jonathan pritchard" w:date="2025-01-23T13:45:00Z" w16du:dateUtc="2025-01-23T13:45:00Z"/>
                <w:rFonts w:cs="Arial"/>
                <w:sz w:val="18"/>
                <w:szCs w:val="18"/>
              </w:rPr>
            </w:pPr>
            <w:ins w:id="7248"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623FEC1" w14:textId="77777777" w:rsidR="00980629" w:rsidRPr="00340B0D" w:rsidRDefault="00980629" w:rsidP="00541D1A">
            <w:pPr>
              <w:rPr>
                <w:ins w:id="7249" w:author="jonathan pritchard" w:date="2025-01-23T13:45:00Z" w16du:dateUtc="2025-01-23T13:45:00Z"/>
                <w:rFonts w:cs="Arial"/>
                <w:sz w:val="18"/>
                <w:szCs w:val="18"/>
              </w:rPr>
            </w:pPr>
            <w:ins w:id="7250"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2CA7E05E" w14:textId="77777777" w:rsidTr="00541D1A">
        <w:trPr>
          <w:ins w:id="7251"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55B6AAE" w14:textId="77777777" w:rsidR="00980629" w:rsidRPr="00340B0D" w:rsidRDefault="00980629" w:rsidP="00541D1A">
            <w:pPr>
              <w:jc w:val="center"/>
              <w:rPr>
                <w:ins w:id="7252"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187665" w14:textId="77777777" w:rsidR="00980629" w:rsidRPr="00340B0D" w:rsidRDefault="00980629" w:rsidP="00541D1A">
            <w:pPr>
              <w:rPr>
                <w:ins w:id="7253" w:author="jonathan pritchard" w:date="2025-01-23T13:45:00Z" w16du:dateUtc="2025-01-23T13:45:00Z"/>
                <w:rFonts w:cs="Arial"/>
                <w:sz w:val="18"/>
                <w:szCs w:val="18"/>
              </w:rPr>
            </w:pPr>
            <w:ins w:id="7254"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882CAB8" w14:textId="77777777" w:rsidR="00980629" w:rsidRPr="00340B0D" w:rsidRDefault="00980629" w:rsidP="00541D1A">
            <w:pPr>
              <w:rPr>
                <w:ins w:id="7255" w:author="jonathan pritchard" w:date="2025-01-23T13:45:00Z" w16du:dateUtc="2025-01-23T13:45:00Z"/>
                <w:rFonts w:cs="Arial"/>
                <w:sz w:val="18"/>
                <w:szCs w:val="18"/>
              </w:rPr>
            </w:pPr>
          </w:p>
        </w:tc>
      </w:tr>
      <w:tr w:rsidR="00980629" w:rsidRPr="00340B0D" w14:paraId="11A7A57A" w14:textId="77777777" w:rsidTr="00541D1A">
        <w:trPr>
          <w:ins w:id="7256"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3F5742BA" w14:textId="77777777" w:rsidR="00980629" w:rsidRPr="00340B0D" w:rsidRDefault="00980629" w:rsidP="00541D1A">
            <w:pPr>
              <w:rPr>
                <w:ins w:id="7257" w:author="jonathan pritchard" w:date="2025-01-23T13:45:00Z" w16du:dateUtc="2025-01-23T13:45:00Z"/>
                <w:rFonts w:cs="Arial"/>
                <w:sz w:val="18"/>
                <w:szCs w:val="18"/>
              </w:rPr>
            </w:pPr>
          </w:p>
        </w:tc>
      </w:tr>
      <w:tr w:rsidR="00980629" w:rsidRPr="00340B0D" w14:paraId="4B22FFA7" w14:textId="77777777" w:rsidTr="00541D1A">
        <w:trPr>
          <w:ins w:id="725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83ECDE" w14:textId="77777777" w:rsidR="00980629" w:rsidRPr="00340B0D" w:rsidRDefault="00980629" w:rsidP="00541D1A">
            <w:pPr>
              <w:jc w:val="center"/>
              <w:rPr>
                <w:ins w:id="7259" w:author="jonathan pritchard" w:date="2025-01-23T13:45:00Z" w16du:dateUtc="2025-01-23T13:45:00Z"/>
                <w:rFonts w:cs="Arial"/>
                <w:b/>
                <w:bCs/>
                <w:sz w:val="18"/>
                <w:szCs w:val="18"/>
              </w:rPr>
            </w:pPr>
            <w:ins w:id="7260"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5D6F8C9D" w14:textId="77777777" w:rsidTr="00541D1A">
        <w:trPr>
          <w:ins w:id="7261"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B67EF0" w14:textId="77777777" w:rsidR="00980629" w:rsidRPr="00340B0D" w:rsidRDefault="00980629" w:rsidP="00541D1A">
            <w:pPr>
              <w:jc w:val="center"/>
              <w:rPr>
                <w:ins w:id="7262" w:author="jonathan pritchard" w:date="2025-01-23T13:45:00Z" w16du:dateUtc="2025-01-23T13:45:00Z"/>
                <w:rFonts w:cs="Arial"/>
                <w:b/>
                <w:bCs/>
                <w:sz w:val="18"/>
                <w:szCs w:val="18"/>
              </w:rPr>
            </w:pPr>
            <w:ins w:id="7263"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308BCA" w14:textId="77777777" w:rsidR="00980629" w:rsidRPr="00340B0D" w:rsidRDefault="00980629" w:rsidP="00541D1A">
            <w:pPr>
              <w:jc w:val="center"/>
              <w:rPr>
                <w:ins w:id="7264" w:author="jonathan pritchard" w:date="2025-01-23T13:45:00Z" w16du:dateUtc="2025-01-23T13:45:00Z"/>
                <w:rFonts w:cs="Arial"/>
                <w:b/>
                <w:bCs/>
                <w:sz w:val="18"/>
                <w:szCs w:val="18"/>
              </w:rPr>
            </w:pPr>
            <w:ins w:id="7265" w:author="jonathan pritchard" w:date="2025-01-23T13:45:00Z" w16du:dateUtc="2025-01-23T13:45:00Z">
              <w:r w:rsidRPr="00340B0D">
                <w:rPr>
                  <w:rFonts w:cs="Arial"/>
                  <w:b/>
                  <w:bCs/>
                  <w:sz w:val="18"/>
                  <w:szCs w:val="18"/>
                </w:rPr>
                <w:t>Other</w:t>
              </w:r>
            </w:ins>
          </w:p>
        </w:tc>
      </w:tr>
      <w:tr w:rsidR="00980629" w:rsidRPr="00340B0D" w14:paraId="63C1E0C2" w14:textId="77777777" w:rsidTr="00541D1A">
        <w:trPr>
          <w:ins w:id="726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B7240C6" w14:textId="77777777" w:rsidR="00980629" w:rsidRPr="00340B0D" w:rsidRDefault="00980629" w:rsidP="00541D1A">
            <w:pPr>
              <w:rPr>
                <w:ins w:id="7267" w:author="jonathan pritchard" w:date="2025-01-23T13:45:00Z" w16du:dateUtc="2025-01-23T13:45:00Z"/>
                <w:rFonts w:cs="Arial"/>
                <w:sz w:val="18"/>
                <w:szCs w:val="18"/>
              </w:rPr>
            </w:pPr>
            <w:ins w:id="7268"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92BA853" w14:textId="77777777" w:rsidR="00980629" w:rsidRPr="00340B0D" w:rsidRDefault="00980629" w:rsidP="00541D1A">
            <w:pPr>
              <w:jc w:val="center"/>
              <w:rPr>
                <w:ins w:id="726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E53B10" w14:textId="77777777" w:rsidR="00980629" w:rsidRPr="00340B0D" w:rsidRDefault="00980629" w:rsidP="00541D1A">
            <w:pPr>
              <w:pStyle w:val="Default"/>
              <w:rPr>
                <w:ins w:id="7270" w:author="jonathan pritchard" w:date="2025-01-23T13:45:00Z" w16du:dateUtc="2025-01-23T13:45:00Z"/>
                <w:sz w:val="18"/>
                <w:szCs w:val="18"/>
              </w:rPr>
            </w:pPr>
            <w:ins w:id="7271"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17B684" w14:textId="77777777" w:rsidR="00980629" w:rsidRPr="00340B0D" w:rsidRDefault="00980629" w:rsidP="00541D1A">
            <w:pPr>
              <w:rPr>
                <w:ins w:id="7272" w:author="jonathan pritchard" w:date="2025-01-23T13:45:00Z" w16du:dateUtc="2025-01-23T13:45:00Z"/>
                <w:rFonts w:cs="Arial"/>
                <w:sz w:val="18"/>
                <w:szCs w:val="18"/>
              </w:rPr>
            </w:pPr>
          </w:p>
        </w:tc>
      </w:tr>
      <w:tr w:rsidR="00980629" w:rsidRPr="00340B0D" w14:paraId="5DF16E24" w14:textId="77777777" w:rsidTr="00541D1A">
        <w:trPr>
          <w:ins w:id="727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FD86797" w14:textId="77777777" w:rsidR="00980629" w:rsidRPr="00340B0D" w:rsidRDefault="00980629" w:rsidP="00541D1A">
            <w:pPr>
              <w:pStyle w:val="Default"/>
              <w:rPr>
                <w:ins w:id="7274" w:author="jonathan pritchard" w:date="2025-01-23T13:45:00Z" w16du:dateUtc="2025-01-23T13:45:00Z"/>
                <w:sz w:val="18"/>
                <w:szCs w:val="18"/>
              </w:rPr>
            </w:pPr>
            <w:ins w:id="7275"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C0AE206" w14:textId="77777777" w:rsidR="00980629" w:rsidRPr="00340B0D" w:rsidRDefault="00980629" w:rsidP="00541D1A">
            <w:pPr>
              <w:jc w:val="center"/>
              <w:rPr>
                <w:ins w:id="727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8DD5AC" w14:textId="77777777" w:rsidR="00980629" w:rsidRPr="00340B0D" w:rsidRDefault="00980629" w:rsidP="00541D1A">
            <w:pPr>
              <w:pStyle w:val="Default"/>
              <w:rPr>
                <w:ins w:id="7277" w:author="jonathan pritchard" w:date="2025-01-23T13:45:00Z" w16du:dateUtc="2025-01-23T13:45:00Z"/>
                <w:sz w:val="18"/>
                <w:szCs w:val="18"/>
              </w:rPr>
            </w:pPr>
            <w:ins w:id="7278"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44B0AFD" w14:textId="77777777" w:rsidR="00980629" w:rsidRPr="00340B0D" w:rsidRDefault="00980629" w:rsidP="00541D1A">
            <w:pPr>
              <w:rPr>
                <w:ins w:id="7279" w:author="jonathan pritchard" w:date="2025-01-23T13:45:00Z" w16du:dateUtc="2025-01-23T13:45:00Z"/>
                <w:rFonts w:cs="Arial"/>
                <w:sz w:val="18"/>
                <w:szCs w:val="18"/>
              </w:rPr>
            </w:pPr>
          </w:p>
        </w:tc>
      </w:tr>
      <w:tr w:rsidR="00980629" w:rsidRPr="00340B0D" w14:paraId="31CD6D47" w14:textId="77777777" w:rsidTr="00541D1A">
        <w:trPr>
          <w:ins w:id="728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21B39F1" w14:textId="77777777" w:rsidR="00980629" w:rsidRPr="00340B0D" w:rsidRDefault="00980629" w:rsidP="00541D1A">
            <w:pPr>
              <w:pStyle w:val="Default"/>
              <w:ind w:left="720"/>
              <w:rPr>
                <w:ins w:id="7281" w:author="jonathan pritchard" w:date="2025-01-23T13:45:00Z" w16du:dateUtc="2025-01-23T13:45:00Z"/>
                <w:sz w:val="18"/>
                <w:szCs w:val="18"/>
              </w:rPr>
            </w:pPr>
            <w:ins w:id="7282"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8A8461" w14:textId="77777777" w:rsidR="00980629" w:rsidRPr="00340B0D" w:rsidRDefault="00980629" w:rsidP="00541D1A">
            <w:pPr>
              <w:jc w:val="center"/>
              <w:rPr>
                <w:ins w:id="728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054F10" w14:textId="77777777" w:rsidR="00980629" w:rsidRPr="00340B0D" w:rsidRDefault="00980629" w:rsidP="00541D1A">
            <w:pPr>
              <w:pStyle w:val="Default"/>
              <w:rPr>
                <w:ins w:id="7284" w:author="jonathan pritchard" w:date="2025-01-23T13:45:00Z" w16du:dateUtc="2025-01-23T13:45:00Z"/>
                <w:sz w:val="18"/>
                <w:szCs w:val="18"/>
              </w:rPr>
            </w:pPr>
            <w:ins w:id="7285"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0B6D9C6" w14:textId="77777777" w:rsidR="00980629" w:rsidRPr="00340B0D" w:rsidRDefault="00980629" w:rsidP="00541D1A">
            <w:pPr>
              <w:rPr>
                <w:ins w:id="7286" w:author="jonathan pritchard" w:date="2025-01-23T13:45:00Z" w16du:dateUtc="2025-01-23T13:45:00Z"/>
                <w:rFonts w:cs="Arial"/>
                <w:sz w:val="18"/>
                <w:szCs w:val="18"/>
              </w:rPr>
            </w:pPr>
          </w:p>
        </w:tc>
      </w:tr>
      <w:tr w:rsidR="00980629" w:rsidRPr="00340B0D" w14:paraId="65F3E603" w14:textId="77777777" w:rsidTr="00541D1A">
        <w:trPr>
          <w:ins w:id="728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0E60972" w14:textId="77777777" w:rsidR="00980629" w:rsidRPr="00340B0D" w:rsidRDefault="00980629" w:rsidP="00541D1A">
            <w:pPr>
              <w:pStyle w:val="Default"/>
              <w:ind w:left="720"/>
              <w:rPr>
                <w:ins w:id="7288" w:author="jonathan pritchard" w:date="2025-01-23T13:45:00Z" w16du:dateUtc="2025-01-23T13:45:00Z"/>
                <w:sz w:val="18"/>
                <w:szCs w:val="18"/>
              </w:rPr>
            </w:pPr>
            <w:ins w:id="7289"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4052D4A" w14:textId="77777777" w:rsidR="00980629" w:rsidRPr="00340B0D" w:rsidRDefault="00980629" w:rsidP="00541D1A">
            <w:pPr>
              <w:jc w:val="center"/>
              <w:rPr>
                <w:ins w:id="729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A71F50" w14:textId="77777777" w:rsidR="00980629" w:rsidRPr="00340B0D" w:rsidRDefault="00980629" w:rsidP="00541D1A">
            <w:pPr>
              <w:pStyle w:val="Default"/>
              <w:rPr>
                <w:ins w:id="7291" w:author="jonathan pritchard" w:date="2025-01-23T13:45:00Z" w16du:dateUtc="2025-01-23T13:45:00Z"/>
                <w:sz w:val="18"/>
                <w:szCs w:val="18"/>
              </w:rPr>
            </w:pPr>
            <w:ins w:id="7292"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7691915" w14:textId="77777777" w:rsidR="00980629" w:rsidRPr="00340B0D" w:rsidRDefault="00980629" w:rsidP="00541D1A">
            <w:pPr>
              <w:rPr>
                <w:ins w:id="7293" w:author="jonathan pritchard" w:date="2025-01-23T13:45:00Z" w16du:dateUtc="2025-01-23T13:45:00Z"/>
                <w:rFonts w:cs="Arial"/>
                <w:sz w:val="18"/>
                <w:szCs w:val="18"/>
              </w:rPr>
            </w:pPr>
          </w:p>
        </w:tc>
      </w:tr>
      <w:tr w:rsidR="00980629" w:rsidRPr="00340B0D" w14:paraId="0940FE1C" w14:textId="77777777" w:rsidTr="00541D1A">
        <w:trPr>
          <w:ins w:id="729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8CBE172" w14:textId="77777777" w:rsidR="00980629" w:rsidRPr="00340B0D" w:rsidRDefault="00980629" w:rsidP="00541D1A">
            <w:pPr>
              <w:pStyle w:val="Default"/>
              <w:rPr>
                <w:ins w:id="7295" w:author="jonathan pritchard" w:date="2025-01-23T13:45:00Z" w16du:dateUtc="2025-01-23T13:45:00Z"/>
                <w:sz w:val="18"/>
                <w:szCs w:val="18"/>
              </w:rPr>
            </w:pPr>
            <w:ins w:id="7296"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2094C2E2" w14:textId="77777777" w:rsidR="00980629" w:rsidRPr="00340B0D" w:rsidRDefault="00980629" w:rsidP="00541D1A">
            <w:pPr>
              <w:jc w:val="center"/>
              <w:rPr>
                <w:ins w:id="729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605243C" w14:textId="77777777" w:rsidR="00980629" w:rsidRPr="00340B0D" w:rsidRDefault="00980629" w:rsidP="00541D1A">
            <w:pPr>
              <w:pStyle w:val="Default"/>
              <w:rPr>
                <w:ins w:id="7298" w:author="jonathan pritchard" w:date="2025-01-23T13:45:00Z" w16du:dateUtc="2025-01-23T13:45:00Z"/>
                <w:sz w:val="18"/>
                <w:szCs w:val="18"/>
              </w:rPr>
            </w:pPr>
            <w:ins w:id="7299"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E4BB3E5" w14:textId="77777777" w:rsidR="00980629" w:rsidRPr="00340B0D" w:rsidRDefault="00980629" w:rsidP="00541D1A">
            <w:pPr>
              <w:rPr>
                <w:ins w:id="7300" w:author="jonathan pritchard" w:date="2025-01-23T13:45:00Z" w16du:dateUtc="2025-01-23T13:45:00Z"/>
                <w:rFonts w:cs="Arial"/>
                <w:sz w:val="18"/>
                <w:szCs w:val="18"/>
              </w:rPr>
            </w:pPr>
          </w:p>
        </w:tc>
      </w:tr>
      <w:tr w:rsidR="00980629" w:rsidRPr="00340B0D" w14:paraId="5C12083F" w14:textId="77777777" w:rsidTr="00541D1A">
        <w:trPr>
          <w:ins w:id="730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D612834" w14:textId="77777777" w:rsidR="00980629" w:rsidRPr="00340B0D" w:rsidRDefault="00980629" w:rsidP="00541D1A">
            <w:pPr>
              <w:pStyle w:val="Default"/>
              <w:rPr>
                <w:ins w:id="7302" w:author="jonathan pritchard" w:date="2025-01-23T13:45:00Z" w16du:dateUtc="2025-01-23T13:45:00Z"/>
                <w:sz w:val="18"/>
                <w:szCs w:val="18"/>
              </w:rPr>
            </w:pPr>
            <w:ins w:id="7303"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35016ED" w14:textId="77777777" w:rsidR="00980629" w:rsidRPr="00340B0D" w:rsidRDefault="00980629" w:rsidP="00541D1A">
            <w:pPr>
              <w:jc w:val="center"/>
              <w:rPr>
                <w:ins w:id="730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8C593E" w14:textId="77777777" w:rsidR="00980629" w:rsidRPr="00340B0D" w:rsidRDefault="00980629" w:rsidP="00541D1A">
            <w:pPr>
              <w:pStyle w:val="Default"/>
              <w:rPr>
                <w:ins w:id="7305" w:author="jonathan pritchard" w:date="2025-01-23T13:45:00Z" w16du:dateUtc="2025-01-23T13:45:00Z"/>
                <w:sz w:val="18"/>
                <w:szCs w:val="18"/>
              </w:rPr>
            </w:pPr>
            <w:ins w:id="7306"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D485C83" w14:textId="77777777" w:rsidR="00980629" w:rsidRPr="00340B0D" w:rsidRDefault="00980629" w:rsidP="00541D1A">
            <w:pPr>
              <w:rPr>
                <w:ins w:id="7307" w:author="jonathan pritchard" w:date="2025-01-23T13:45:00Z" w16du:dateUtc="2025-01-23T13:45:00Z"/>
                <w:rFonts w:cs="Arial"/>
                <w:sz w:val="18"/>
                <w:szCs w:val="18"/>
              </w:rPr>
            </w:pPr>
          </w:p>
        </w:tc>
      </w:tr>
      <w:tr w:rsidR="00980629" w:rsidRPr="00340B0D" w14:paraId="603F4E3B" w14:textId="77777777" w:rsidTr="00541D1A">
        <w:trPr>
          <w:ins w:id="730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D34010" w14:textId="77777777" w:rsidR="00980629" w:rsidRPr="00340B0D" w:rsidRDefault="00980629" w:rsidP="00541D1A">
            <w:pPr>
              <w:pStyle w:val="Default"/>
              <w:rPr>
                <w:ins w:id="7309" w:author="jonathan pritchard" w:date="2025-01-23T13:45:00Z" w16du:dateUtc="2025-01-23T13:45:00Z"/>
                <w:sz w:val="18"/>
                <w:szCs w:val="18"/>
              </w:rPr>
            </w:pPr>
            <w:ins w:id="7310"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54D8439" w14:textId="6E8FB1A5" w:rsidR="00980629" w:rsidRPr="00340B0D" w:rsidRDefault="00BA0032" w:rsidP="00541D1A">
            <w:pPr>
              <w:jc w:val="center"/>
              <w:rPr>
                <w:ins w:id="7311" w:author="jonathan pritchard" w:date="2025-01-23T13:45:00Z" w16du:dateUtc="2025-01-23T13:45:00Z"/>
                <w:rFonts w:cs="Arial"/>
                <w:sz w:val="18"/>
                <w:szCs w:val="18"/>
              </w:rPr>
            </w:pPr>
            <w:r>
              <w:rPr>
                <w:rFonts w:cs="Arial"/>
                <w:sz w:val="18"/>
                <w:szCs w:val="18"/>
              </w:rPr>
              <w:t>On</w:t>
            </w:r>
          </w:p>
        </w:tc>
        <w:tc>
          <w:tcPr>
            <w:tcW w:w="3598" w:type="dxa"/>
            <w:gridSpan w:val="4"/>
            <w:tcBorders>
              <w:top w:val="single" w:sz="4" w:space="0" w:color="auto"/>
              <w:left w:val="single" w:sz="12" w:space="0" w:color="auto"/>
              <w:bottom w:val="single" w:sz="4" w:space="0" w:color="auto"/>
            </w:tcBorders>
          </w:tcPr>
          <w:p w14:paraId="19D65374" w14:textId="77777777" w:rsidR="00980629" w:rsidRPr="00340B0D" w:rsidRDefault="00980629" w:rsidP="00541D1A">
            <w:pPr>
              <w:pStyle w:val="Default"/>
              <w:rPr>
                <w:ins w:id="7312" w:author="jonathan pritchard" w:date="2025-01-23T13:45:00Z" w16du:dateUtc="2025-01-23T13:45:00Z"/>
                <w:sz w:val="18"/>
                <w:szCs w:val="18"/>
              </w:rPr>
            </w:pPr>
            <w:ins w:id="7313"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E4C4D53" w14:textId="77777777" w:rsidR="00980629" w:rsidRPr="00340B0D" w:rsidRDefault="00980629" w:rsidP="00541D1A">
            <w:pPr>
              <w:rPr>
                <w:ins w:id="7314" w:author="jonathan pritchard" w:date="2025-01-23T13:45:00Z" w16du:dateUtc="2025-01-23T13:45:00Z"/>
                <w:rFonts w:cs="Arial"/>
                <w:sz w:val="18"/>
                <w:szCs w:val="18"/>
              </w:rPr>
            </w:pPr>
          </w:p>
        </w:tc>
      </w:tr>
      <w:tr w:rsidR="00980629" w:rsidRPr="00340B0D" w14:paraId="4DF52002" w14:textId="77777777" w:rsidTr="00541D1A">
        <w:trPr>
          <w:ins w:id="731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7A9088B" w14:textId="77777777" w:rsidR="00980629" w:rsidRPr="00340B0D" w:rsidRDefault="00980629" w:rsidP="00541D1A">
            <w:pPr>
              <w:pStyle w:val="Default"/>
              <w:rPr>
                <w:ins w:id="7316" w:author="jonathan pritchard" w:date="2025-01-23T13:45:00Z" w16du:dateUtc="2025-01-23T13:45:00Z"/>
                <w:sz w:val="18"/>
                <w:szCs w:val="18"/>
              </w:rPr>
            </w:pPr>
            <w:ins w:id="7317"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AB9B7E8" w14:textId="77777777" w:rsidR="00980629" w:rsidRPr="00340B0D" w:rsidRDefault="00980629" w:rsidP="00541D1A">
            <w:pPr>
              <w:jc w:val="center"/>
              <w:rPr>
                <w:ins w:id="731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31D0F90D" w14:textId="77777777" w:rsidR="00980629" w:rsidRPr="00340B0D" w:rsidRDefault="00980629" w:rsidP="00541D1A">
            <w:pPr>
              <w:pStyle w:val="Default"/>
              <w:rPr>
                <w:ins w:id="7319" w:author="jonathan pritchard" w:date="2025-01-23T13:45:00Z" w16du:dateUtc="2025-01-23T13:45:00Z"/>
                <w:sz w:val="18"/>
                <w:szCs w:val="18"/>
              </w:rPr>
            </w:pPr>
            <w:ins w:id="7320"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EF4349" w14:textId="77777777" w:rsidR="00980629" w:rsidRPr="00340B0D" w:rsidRDefault="00980629" w:rsidP="00541D1A">
            <w:pPr>
              <w:rPr>
                <w:ins w:id="7321" w:author="jonathan pritchard" w:date="2025-01-23T13:45:00Z" w16du:dateUtc="2025-01-23T13:45:00Z"/>
                <w:rFonts w:cs="Arial"/>
                <w:sz w:val="18"/>
                <w:szCs w:val="18"/>
              </w:rPr>
            </w:pPr>
          </w:p>
        </w:tc>
      </w:tr>
      <w:tr w:rsidR="00980629" w:rsidRPr="00340B0D" w14:paraId="7F2872AC" w14:textId="77777777" w:rsidTr="00541D1A">
        <w:trPr>
          <w:ins w:id="732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FD9DA6C" w14:textId="77777777" w:rsidR="00980629" w:rsidRPr="00340B0D" w:rsidRDefault="00980629" w:rsidP="00541D1A">
            <w:pPr>
              <w:pStyle w:val="Default"/>
              <w:rPr>
                <w:ins w:id="7323" w:author="jonathan pritchard" w:date="2025-01-23T13:45:00Z" w16du:dateUtc="2025-01-23T13:45:00Z"/>
                <w:sz w:val="18"/>
                <w:szCs w:val="18"/>
              </w:rPr>
            </w:pPr>
            <w:ins w:id="7324"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39D3813" w14:textId="77777777" w:rsidR="00980629" w:rsidRPr="00340B0D" w:rsidRDefault="00980629" w:rsidP="00541D1A">
            <w:pPr>
              <w:jc w:val="center"/>
              <w:rPr>
                <w:ins w:id="732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7D1EBF" w14:textId="77777777" w:rsidR="00980629" w:rsidRPr="00340B0D" w:rsidRDefault="00980629" w:rsidP="00541D1A">
            <w:pPr>
              <w:rPr>
                <w:ins w:id="732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8116A50" w14:textId="77777777" w:rsidR="00980629" w:rsidRPr="00340B0D" w:rsidRDefault="00980629" w:rsidP="00541D1A">
            <w:pPr>
              <w:rPr>
                <w:ins w:id="7327" w:author="jonathan pritchard" w:date="2025-01-23T13:45:00Z" w16du:dateUtc="2025-01-23T13:45:00Z"/>
                <w:rFonts w:cs="Arial"/>
                <w:sz w:val="18"/>
                <w:szCs w:val="18"/>
              </w:rPr>
            </w:pPr>
          </w:p>
        </w:tc>
      </w:tr>
      <w:tr w:rsidR="00980629" w:rsidRPr="00340B0D" w14:paraId="1B0A2ED3" w14:textId="77777777" w:rsidTr="00541D1A">
        <w:trPr>
          <w:ins w:id="732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DC43B1A" w14:textId="77777777" w:rsidR="00980629" w:rsidRPr="00340B0D" w:rsidRDefault="00980629" w:rsidP="00541D1A">
            <w:pPr>
              <w:pStyle w:val="Default"/>
              <w:rPr>
                <w:ins w:id="7329" w:author="jonathan pritchard" w:date="2025-01-23T13:45:00Z" w16du:dateUtc="2025-01-23T13:45:00Z"/>
                <w:sz w:val="18"/>
                <w:szCs w:val="18"/>
              </w:rPr>
            </w:pPr>
            <w:ins w:id="7330"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C1C2FC8" w14:textId="77777777" w:rsidR="00980629" w:rsidRPr="00340B0D" w:rsidRDefault="00980629" w:rsidP="00541D1A">
            <w:pPr>
              <w:jc w:val="center"/>
              <w:rPr>
                <w:ins w:id="733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061F59A" w14:textId="77777777" w:rsidR="00980629" w:rsidRPr="00340B0D" w:rsidRDefault="00980629" w:rsidP="00541D1A">
            <w:pPr>
              <w:rPr>
                <w:ins w:id="7332"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9180F28" w14:textId="77777777" w:rsidR="00980629" w:rsidRPr="00340B0D" w:rsidRDefault="00980629" w:rsidP="00541D1A">
            <w:pPr>
              <w:rPr>
                <w:ins w:id="7333" w:author="jonathan pritchard" w:date="2025-01-23T13:45:00Z" w16du:dateUtc="2025-01-23T13:45:00Z"/>
                <w:rFonts w:cs="Arial"/>
                <w:sz w:val="18"/>
                <w:szCs w:val="18"/>
              </w:rPr>
            </w:pPr>
          </w:p>
        </w:tc>
      </w:tr>
      <w:tr w:rsidR="00980629" w:rsidRPr="00340B0D" w14:paraId="0E9DEC9A" w14:textId="77777777" w:rsidTr="00541D1A">
        <w:trPr>
          <w:ins w:id="733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0B31E74" w14:textId="77777777" w:rsidR="00980629" w:rsidRPr="00340B0D" w:rsidRDefault="00980629" w:rsidP="00541D1A">
            <w:pPr>
              <w:pStyle w:val="Default"/>
              <w:rPr>
                <w:ins w:id="7335" w:author="jonathan pritchard" w:date="2025-01-23T13:45:00Z" w16du:dateUtc="2025-01-23T13:45:00Z"/>
                <w:sz w:val="18"/>
                <w:szCs w:val="18"/>
              </w:rPr>
            </w:pPr>
            <w:ins w:id="7336"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2A44520" w14:textId="77777777" w:rsidR="00980629" w:rsidRPr="00340B0D" w:rsidRDefault="00980629" w:rsidP="00541D1A">
            <w:pPr>
              <w:jc w:val="center"/>
              <w:rPr>
                <w:ins w:id="733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FC8F34" w14:textId="77777777" w:rsidR="00980629" w:rsidRPr="00340B0D" w:rsidRDefault="00980629" w:rsidP="00541D1A">
            <w:pPr>
              <w:rPr>
                <w:ins w:id="7338"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7E0E88AA" w14:textId="77777777" w:rsidR="00980629" w:rsidRPr="00340B0D" w:rsidRDefault="00980629" w:rsidP="00541D1A">
            <w:pPr>
              <w:rPr>
                <w:ins w:id="7339" w:author="jonathan pritchard" w:date="2025-01-23T13:45:00Z" w16du:dateUtc="2025-01-23T13:45:00Z"/>
                <w:rFonts w:cs="Arial"/>
                <w:sz w:val="18"/>
                <w:szCs w:val="18"/>
              </w:rPr>
            </w:pPr>
          </w:p>
        </w:tc>
      </w:tr>
      <w:tr w:rsidR="00980629" w:rsidRPr="00340B0D" w14:paraId="1207A1B5" w14:textId="77777777" w:rsidTr="00541D1A">
        <w:trPr>
          <w:ins w:id="734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B8A99C0" w14:textId="77777777" w:rsidR="00980629" w:rsidRPr="00340B0D" w:rsidRDefault="00980629" w:rsidP="00541D1A">
            <w:pPr>
              <w:pStyle w:val="Default"/>
              <w:ind w:left="720"/>
              <w:rPr>
                <w:ins w:id="7341" w:author="jonathan pritchard" w:date="2025-01-23T13:45:00Z" w16du:dateUtc="2025-01-23T13:45:00Z"/>
                <w:sz w:val="18"/>
                <w:szCs w:val="18"/>
              </w:rPr>
            </w:pPr>
            <w:ins w:id="7342"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F39315D" w14:textId="77777777" w:rsidR="00980629" w:rsidRPr="00340B0D" w:rsidRDefault="00980629" w:rsidP="00541D1A">
            <w:pPr>
              <w:jc w:val="center"/>
              <w:rPr>
                <w:ins w:id="734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027BC18" w14:textId="77777777" w:rsidR="00980629" w:rsidRPr="00340B0D" w:rsidRDefault="00980629" w:rsidP="00541D1A">
            <w:pPr>
              <w:rPr>
                <w:ins w:id="7344"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F678936" w14:textId="77777777" w:rsidR="00980629" w:rsidRPr="00340B0D" w:rsidRDefault="00980629" w:rsidP="00541D1A">
            <w:pPr>
              <w:rPr>
                <w:ins w:id="7345" w:author="jonathan pritchard" w:date="2025-01-23T13:45:00Z" w16du:dateUtc="2025-01-23T13:45:00Z"/>
                <w:rFonts w:cs="Arial"/>
                <w:sz w:val="18"/>
                <w:szCs w:val="18"/>
              </w:rPr>
            </w:pPr>
          </w:p>
        </w:tc>
      </w:tr>
      <w:tr w:rsidR="00980629" w:rsidRPr="00340B0D" w14:paraId="6CE851B6" w14:textId="77777777" w:rsidTr="00541D1A">
        <w:trPr>
          <w:ins w:id="7346"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49D34A5E" w14:textId="77777777" w:rsidR="00980629" w:rsidRPr="00340B0D" w:rsidRDefault="00980629" w:rsidP="00541D1A">
            <w:pPr>
              <w:pStyle w:val="Default"/>
              <w:ind w:left="720"/>
              <w:rPr>
                <w:ins w:id="7347" w:author="jonathan pritchard" w:date="2025-01-23T13:45:00Z" w16du:dateUtc="2025-01-23T13:45:00Z"/>
                <w:sz w:val="18"/>
                <w:szCs w:val="18"/>
              </w:rPr>
            </w:pPr>
            <w:ins w:id="7348"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9D8CB3A" w14:textId="77777777" w:rsidR="00980629" w:rsidRPr="00340B0D" w:rsidRDefault="00980629" w:rsidP="00541D1A">
            <w:pPr>
              <w:jc w:val="center"/>
              <w:rPr>
                <w:ins w:id="734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1CF93C46" w14:textId="77777777" w:rsidR="00980629" w:rsidRPr="00340B0D" w:rsidRDefault="00980629" w:rsidP="00541D1A">
            <w:pPr>
              <w:rPr>
                <w:ins w:id="7350"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208A18DB" w14:textId="77777777" w:rsidR="00980629" w:rsidRPr="00340B0D" w:rsidRDefault="00980629" w:rsidP="00541D1A">
            <w:pPr>
              <w:rPr>
                <w:ins w:id="7351" w:author="jonathan pritchard" w:date="2025-01-23T13:45:00Z" w16du:dateUtc="2025-01-23T13:45:00Z"/>
                <w:rFonts w:cs="Arial"/>
                <w:sz w:val="18"/>
                <w:szCs w:val="18"/>
              </w:rPr>
            </w:pPr>
          </w:p>
        </w:tc>
      </w:tr>
      <w:tr w:rsidR="00980629" w:rsidRPr="00340B0D" w14:paraId="67DD47E9" w14:textId="77777777" w:rsidTr="00541D1A">
        <w:trPr>
          <w:ins w:id="7352"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793B040" w14:textId="77777777" w:rsidR="00980629" w:rsidRPr="00EF63B4" w:rsidRDefault="00980629" w:rsidP="00541D1A">
            <w:pPr>
              <w:jc w:val="center"/>
              <w:rPr>
                <w:ins w:id="7353" w:author="jonathan pritchard" w:date="2025-01-23T13:45:00Z" w16du:dateUtc="2025-01-23T13:45:00Z"/>
                <w:rFonts w:cs="Arial"/>
                <w:sz w:val="18"/>
                <w:szCs w:val="18"/>
              </w:rPr>
            </w:pPr>
            <w:ins w:id="7354" w:author="jonathan pritchard" w:date="2025-01-23T13:45:00Z" w16du:dateUtc="2025-01-23T13:45:00Z">
              <w:r>
                <w:rPr>
                  <w:rFonts w:cs="Arial"/>
                  <w:b/>
                  <w:bCs/>
                  <w:sz w:val="18"/>
                  <w:szCs w:val="18"/>
                </w:rPr>
                <w:t>Additional</w:t>
              </w:r>
            </w:ins>
          </w:p>
        </w:tc>
      </w:tr>
      <w:tr w:rsidR="00980629" w:rsidRPr="00340B0D" w14:paraId="6705EABB" w14:textId="77777777" w:rsidTr="00541D1A">
        <w:trPr>
          <w:ins w:id="735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F1CAC7B" w14:textId="77777777" w:rsidR="00980629" w:rsidRPr="00340B0D" w:rsidRDefault="00980629" w:rsidP="00541D1A">
            <w:pPr>
              <w:pStyle w:val="Default"/>
              <w:ind w:left="720"/>
              <w:rPr>
                <w:ins w:id="7356"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11C7AB" w14:textId="77777777" w:rsidR="00980629" w:rsidRPr="00340B0D" w:rsidRDefault="00980629" w:rsidP="00541D1A">
            <w:pPr>
              <w:jc w:val="center"/>
              <w:rPr>
                <w:ins w:id="7357"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725D4EC" w14:textId="77777777" w:rsidR="00980629" w:rsidRPr="00340B0D" w:rsidRDefault="00980629" w:rsidP="00541D1A">
            <w:pPr>
              <w:rPr>
                <w:ins w:id="7358"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166277F" w14:textId="77777777" w:rsidR="00980629" w:rsidRPr="00340B0D" w:rsidRDefault="00980629" w:rsidP="00541D1A">
            <w:pPr>
              <w:rPr>
                <w:ins w:id="7359" w:author="jonathan pritchard" w:date="2025-01-23T13:45:00Z" w16du:dateUtc="2025-01-23T13:45:00Z"/>
                <w:rFonts w:cs="Arial"/>
                <w:sz w:val="18"/>
                <w:szCs w:val="18"/>
              </w:rPr>
            </w:pPr>
          </w:p>
        </w:tc>
      </w:tr>
      <w:tr w:rsidR="00980629" w:rsidRPr="00340B0D" w14:paraId="3CDC2035" w14:textId="77777777" w:rsidTr="00541D1A">
        <w:trPr>
          <w:ins w:id="736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690AFF98" w14:textId="77777777" w:rsidR="00980629" w:rsidRPr="00340B0D" w:rsidRDefault="00980629" w:rsidP="00541D1A">
            <w:pPr>
              <w:pStyle w:val="Default"/>
              <w:ind w:left="720"/>
              <w:rPr>
                <w:ins w:id="7361"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5FC4721" w14:textId="77777777" w:rsidR="00980629" w:rsidRPr="00340B0D" w:rsidRDefault="00980629" w:rsidP="00541D1A">
            <w:pPr>
              <w:jc w:val="center"/>
              <w:rPr>
                <w:ins w:id="7362"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A419FD2" w14:textId="77777777" w:rsidR="00980629" w:rsidRPr="00340B0D" w:rsidRDefault="00980629" w:rsidP="00541D1A">
            <w:pPr>
              <w:rPr>
                <w:ins w:id="7363"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29D052B" w14:textId="77777777" w:rsidR="00980629" w:rsidRPr="00340B0D" w:rsidRDefault="00980629" w:rsidP="00541D1A">
            <w:pPr>
              <w:rPr>
                <w:ins w:id="7364" w:author="jonathan pritchard" w:date="2025-01-23T13:45:00Z" w16du:dateUtc="2025-01-23T13:45:00Z"/>
                <w:rFonts w:cs="Arial"/>
                <w:sz w:val="18"/>
                <w:szCs w:val="18"/>
              </w:rPr>
            </w:pPr>
          </w:p>
        </w:tc>
      </w:tr>
      <w:tr w:rsidR="00980629" w:rsidRPr="00340B0D" w14:paraId="3374B20E" w14:textId="77777777" w:rsidTr="00541D1A">
        <w:trPr>
          <w:ins w:id="7365"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CC6612" w14:textId="77777777" w:rsidR="00980629" w:rsidRPr="00340B0D" w:rsidRDefault="00980629" w:rsidP="00541D1A">
            <w:pPr>
              <w:jc w:val="center"/>
              <w:rPr>
                <w:ins w:id="7366" w:author="jonathan pritchard" w:date="2025-01-23T13:45:00Z" w16du:dateUtc="2025-01-23T13:45:00Z"/>
                <w:rFonts w:cs="Arial"/>
                <w:b/>
                <w:bCs/>
                <w:sz w:val="18"/>
                <w:szCs w:val="18"/>
              </w:rPr>
            </w:pPr>
            <w:ins w:id="7367" w:author="jonathan pritchard" w:date="2025-01-23T13:45:00Z" w16du:dateUtc="2025-01-23T13:45:00Z">
              <w:r w:rsidRPr="00340B0D">
                <w:rPr>
                  <w:rFonts w:cs="Arial"/>
                  <w:b/>
                  <w:bCs/>
                  <w:sz w:val="18"/>
                  <w:szCs w:val="18"/>
                </w:rPr>
                <w:t>Setup</w:t>
              </w:r>
            </w:ins>
          </w:p>
        </w:tc>
      </w:tr>
      <w:tr w:rsidR="00980629" w:rsidRPr="00340B0D" w14:paraId="4FCD377E" w14:textId="77777777" w:rsidTr="00541D1A">
        <w:trPr>
          <w:ins w:id="7368"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1EDFA40C" w14:textId="77777777" w:rsidR="00980629" w:rsidRDefault="00980629" w:rsidP="00541D1A">
            <w:pPr>
              <w:rPr>
                <w:rFonts w:cs="Arial"/>
                <w:sz w:val="18"/>
                <w:szCs w:val="18"/>
              </w:rPr>
            </w:pPr>
          </w:p>
          <w:p w14:paraId="04A5157D" w14:textId="3CFFF073" w:rsidR="00980629" w:rsidRDefault="00BA0032" w:rsidP="00541D1A">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5467E623" w14:textId="77777777" w:rsidR="00BA0032" w:rsidRPr="00BA0032" w:rsidRDefault="00BA0032" w:rsidP="00541D1A">
            <w:pPr>
              <w:rPr>
                <w:ins w:id="7369" w:author="jonathan pritchard" w:date="2025-01-23T13:45:00Z" w16du:dateUtc="2025-01-23T13:45:00Z"/>
                <w:rFonts w:cs="Arial"/>
                <w:i/>
              </w:rPr>
            </w:pPr>
          </w:p>
          <w:p w14:paraId="4C360792" w14:textId="77777777" w:rsidR="00980629" w:rsidRPr="00340B0D" w:rsidRDefault="00980629" w:rsidP="00541D1A">
            <w:pPr>
              <w:rPr>
                <w:ins w:id="7370" w:author="jonathan pritchard" w:date="2025-01-23T13:45:00Z" w16du:dateUtc="2025-01-23T13:45:00Z"/>
                <w:rFonts w:cs="Arial"/>
                <w:sz w:val="18"/>
                <w:szCs w:val="18"/>
              </w:rPr>
            </w:pPr>
          </w:p>
        </w:tc>
      </w:tr>
      <w:tr w:rsidR="00980629" w:rsidRPr="00340B0D" w14:paraId="5DA71C86" w14:textId="77777777" w:rsidTr="00541D1A">
        <w:trPr>
          <w:ins w:id="737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6B33E" w14:textId="77777777" w:rsidR="00980629" w:rsidRPr="00340B0D" w:rsidRDefault="00980629" w:rsidP="00541D1A">
            <w:pPr>
              <w:jc w:val="center"/>
              <w:rPr>
                <w:ins w:id="7372" w:author="jonathan pritchard" w:date="2025-01-23T13:45:00Z" w16du:dateUtc="2025-01-23T13:45:00Z"/>
                <w:rFonts w:cs="Arial"/>
                <w:b/>
                <w:bCs/>
                <w:sz w:val="18"/>
                <w:szCs w:val="18"/>
              </w:rPr>
            </w:pPr>
            <w:ins w:id="7373" w:author="jonathan pritchard" w:date="2025-01-23T13:45:00Z" w16du:dateUtc="2025-01-23T13:45:00Z">
              <w:r w:rsidRPr="00340B0D">
                <w:rPr>
                  <w:rFonts w:cs="Arial"/>
                  <w:b/>
                  <w:bCs/>
                  <w:sz w:val="18"/>
                  <w:szCs w:val="18"/>
                </w:rPr>
                <w:lastRenderedPageBreak/>
                <w:t>Action</w:t>
              </w:r>
            </w:ins>
          </w:p>
        </w:tc>
      </w:tr>
      <w:tr w:rsidR="00980629" w:rsidRPr="00340B0D" w14:paraId="2A065B8B" w14:textId="77777777" w:rsidTr="00541D1A">
        <w:trPr>
          <w:ins w:id="7374"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4DEAC9" w14:textId="77777777" w:rsidR="00980629" w:rsidRDefault="00980629" w:rsidP="00541D1A">
            <w:pPr>
              <w:rPr>
                <w:rFonts w:cs="Arial"/>
                <w:b/>
                <w:bCs/>
              </w:rPr>
            </w:pPr>
          </w:p>
          <w:p w14:paraId="039C0CCD" w14:textId="6C488F48" w:rsidR="00BA0032" w:rsidRPr="00BA0032" w:rsidRDefault="00BA0032" w:rsidP="00541D1A">
            <w:pPr>
              <w:rPr>
                <w:rFonts w:cs="Arial"/>
                <w:i/>
              </w:rPr>
            </w:pPr>
            <w:r w:rsidRPr="00B43E49">
              <w:rPr>
                <w:rFonts w:cs="Arial"/>
                <w:i/>
              </w:rPr>
              <w:t>Centre the display on 32°21.010’S  060°57.920’E and zoom to 1:45 000</w:t>
            </w:r>
          </w:p>
          <w:p w14:paraId="6EFE3A10" w14:textId="77777777" w:rsidR="00BA0032" w:rsidRPr="00110428" w:rsidRDefault="00BA0032" w:rsidP="00541D1A">
            <w:pPr>
              <w:rPr>
                <w:ins w:id="7375" w:author="jonathan pritchard" w:date="2025-01-23T13:45:00Z" w16du:dateUtc="2025-01-23T13:45:00Z"/>
                <w:rFonts w:cs="Arial"/>
                <w:b/>
                <w:bCs/>
              </w:rPr>
            </w:pPr>
          </w:p>
        </w:tc>
      </w:tr>
      <w:tr w:rsidR="00980629" w:rsidRPr="00340B0D" w14:paraId="09FD6D70" w14:textId="77777777" w:rsidTr="00541D1A">
        <w:trPr>
          <w:ins w:id="7376"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F2B458" w14:textId="77777777" w:rsidR="00980629" w:rsidRPr="00340B0D" w:rsidRDefault="00980629" w:rsidP="00541D1A">
            <w:pPr>
              <w:jc w:val="center"/>
              <w:rPr>
                <w:ins w:id="7377" w:author="jonathan pritchard" w:date="2025-01-23T13:45:00Z" w16du:dateUtc="2025-01-23T13:45:00Z"/>
                <w:rFonts w:cs="Arial"/>
                <w:sz w:val="18"/>
                <w:szCs w:val="18"/>
              </w:rPr>
            </w:pPr>
            <w:ins w:id="7378" w:author="jonathan pritchard" w:date="2025-01-23T13:45:00Z" w16du:dateUtc="2025-01-23T13:45:00Z">
              <w:r w:rsidRPr="00340B0D">
                <w:rPr>
                  <w:rFonts w:cs="Arial"/>
                  <w:b/>
                  <w:bCs/>
                  <w:sz w:val="18"/>
                  <w:szCs w:val="18"/>
                </w:rPr>
                <w:t>Results</w:t>
              </w:r>
            </w:ins>
          </w:p>
        </w:tc>
      </w:tr>
      <w:tr w:rsidR="00980629" w:rsidRPr="00340B0D" w14:paraId="0BF202DD" w14:textId="77777777" w:rsidTr="00541D1A">
        <w:trPr>
          <w:ins w:id="7379"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5A5C1084" w14:textId="77777777" w:rsidR="00980629" w:rsidRDefault="00980629" w:rsidP="00541D1A">
            <w:pPr>
              <w:rPr>
                <w:ins w:id="7380" w:author="jonathan pritchard" w:date="2025-01-23T13:45:00Z" w16du:dateUtc="2025-01-23T13:45:00Z"/>
                <w:rFonts w:cs="Arial"/>
                <w:sz w:val="18"/>
                <w:szCs w:val="18"/>
              </w:rPr>
            </w:pPr>
          </w:p>
          <w:p w14:paraId="18F285F3" w14:textId="435B5B3E" w:rsidR="00980629" w:rsidRDefault="00BA0032" w:rsidP="00541D1A">
            <w:pPr>
              <w:rPr>
                <w:rFonts w:cs="Arial"/>
                <w:i/>
              </w:rPr>
            </w:pPr>
            <w:commentRangeStart w:id="7381"/>
            <w:r w:rsidRPr="00610740">
              <w:rPr>
                <w:rFonts w:cs="Arial"/>
                <w:i/>
                <w:highlight w:val="yellow"/>
                <w:rPrChange w:id="7382" w:author="jonathan pritchard" w:date="2024-10-23T10:52:00Z" w16du:dateUtc="2024-10-23T09:52:00Z">
                  <w:rPr>
                    <w:rFonts w:cs="Arial"/>
                    <w:i/>
                  </w:rPr>
                </w:rPrChange>
              </w:rPr>
              <w:t>Confirm</w:t>
            </w:r>
            <w:commentRangeEnd w:id="7381"/>
            <w:r>
              <w:rPr>
                <w:rStyle w:val="CommentReference"/>
                <w:snapToGrid/>
                <w:color w:val="000000"/>
              </w:rPr>
              <w:commentReference w:id="7381"/>
            </w:r>
            <w:r w:rsidRPr="00610740">
              <w:rPr>
                <w:rFonts w:cs="Arial"/>
                <w:i/>
                <w:highlight w:val="yellow"/>
                <w:rPrChange w:id="7383" w:author="jonathan pritchard" w:date="2024-10-23T10:52:00Z" w16du:dateUtc="2024-10-23T09:52:00Z">
                  <w:rPr>
                    <w:rFonts w:cs="Arial"/>
                    <w:i/>
                  </w:rPr>
                </w:rPrChange>
              </w:rPr>
              <w:t xml:space="preserve"> that either the </w:t>
            </w:r>
            <w:r w:rsidRPr="00610740">
              <w:rPr>
                <w:rFonts w:cs="Arial"/>
                <w:b/>
                <w:bCs/>
                <w:i/>
                <w:highlight w:val="yellow"/>
                <w:rPrChange w:id="7384" w:author="jonathan pritchard" w:date="2024-10-23T10:52:00Z" w16du:dateUtc="2024-10-23T09:52:00Z">
                  <w:rPr>
                    <w:rFonts w:cs="Arial"/>
                    <w:b/>
                    <w:bCs/>
                    <w:i/>
                  </w:rPr>
                </w:rPrChange>
              </w:rPr>
              <w:t>LS(SOLD,1,CHGRD</w:t>
            </w:r>
            <w:r w:rsidRPr="00610740">
              <w:rPr>
                <w:rFonts w:cs="Arial"/>
                <w:i/>
                <w:highlight w:val="yellow"/>
                <w:rPrChange w:id="7385" w:author="jonathan pritchard" w:date="2024-10-23T10:52:00Z" w16du:dateUtc="2024-10-23T09:52:00Z">
                  <w:rPr>
                    <w:rFonts w:cs="Arial"/>
                    <w:i/>
                  </w:rPr>
                </w:rPrChange>
              </w:rPr>
              <w:t xml:space="preserve">) </w:t>
            </w:r>
            <w:r w:rsidRPr="00610740">
              <w:rPr>
                <w:rFonts w:cs="Arial"/>
                <w:b/>
                <w:bCs/>
                <w:i/>
                <w:highlight w:val="yellow"/>
                <w:rPrChange w:id="7386" w:author="jonathan pritchard" w:date="2024-10-23T10:52:00Z" w16du:dateUtc="2024-10-23T09:52:00Z">
                  <w:rPr>
                    <w:rFonts w:cs="Arial"/>
                    <w:b/>
                    <w:bCs/>
                    <w:i/>
                  </w:rPr>
                </w:rPrChange>
              </w:rPr>
              <w:t>or LC(SCLBDY51</w:t>
            </w:r>
            <w:r w:rsidRPr="00610740">
              <w:rPr>
                <w:rFonts w:cs="Arial"/>
                <w:i/>
                <w:highlight w:val="yellow"/>
                <w:rPrChange w:id="7387" w:author="jonathan pritchard" w:date="2024-10-23T10:52:00Z" w16du:dateUtc="2024-10-23T09:52:00Z">
                  <w:rPr>
                    <w:rFonts w:cs="Arial"/>
                    <w:i/>
                  </w:rPr>
                </w:rPrChange>
              </w:rPr>
              <w:t>) is shown for the diagonal limit  across the dataset. Also confirm that the overscale indication is provided for the area in which the maximum display scale is 1:52 000</w:t>
            </w:r>
          </w:p>
          <w:p w14:paraId="4B9F6954" w14:textId="77777777" w:rsidR="00BA0032" w:rsidRDefault="00BA0032" w:rsidP="00541D1A">
            <w:pPr>
              <w:rPr>
                <w:rFonts w:cs="Arial"/>
                <w:i/>
              </w:rPr>
            </w:pPr>
          </w:p>
          <w:p w14:paraId="21DA5368" w14:textId="572E8DCB" w:rsidR="00BA0032" w:rsidRDefault="00BA0032" w:rsidP="00E3745F">
            <w:pPr>
              <w:jc w:val="center"/>
              <w:rPr>
                <w:ins w:id="7388" w:author="jonathan pritchard" w:date="2025-01-23T13:45:00Z" w16du:dateUtc="2025-01-23T13:45:00Z"/>
                <w:rFonts w:cs="Arial"/>
                <w:sz w:val="18"/>
                <w:szCs w:val="18"/>
              </w:rPr>
            </w:pPr>
            <w:r w:rsidRPr="0000122C">
              <w:rPr>
                <w:noProof/>
                <w:lang w:val="en-IN" w:eastAsia="en-IN"/>
              </w:rPr>
              <w:drawing>
                <wp:inline distT="0" distB="0" distL="0" distR="0" wp14:anchorId="30028D1F" wp14:editId="2947ADD2">
                  <wp:extent cx="4491355" cy="3127065"/>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3182" cy="3128337"/>
                          </a:xfrm>
                          <a:prstGeom prst="rect">
                            <a:avLst/>
                          </a:prstGeom>
                          <a:noFill/>
                          <a:ln>
                            <a:noFill/>
                          </a:ln>
                        </pic:spPr>
                      </pic:pic>
                    </a:graphicData>
                  </a:graphic>
                </wp:inline>
              </w:drawing>
            </w:r>
          </w:p>
          <w:p w14:paraId="2B0987A2" w14:textId="77777777" w:rsidR="00980629" w:rsidRDefault="00980629" w:rsidP="00541D1A">
            <w:pPr>
              <w:rPr>
                <w:ins w:id="7389" w:author="jonathan pritchard" w:date="2025-01-23T13:45:00Z" w16du:dateUtc="2025-01-23T13:45:00Z"/>
                <w:rFonts w:cs="Arial"/>
                <w:sz w:val="18"/>
                <w:szCs w:val="18"/>
              </w:rPr>
            </w:pPr>
          </w:p>
          <w:p w14:paraId="27A508DA" w14:textId="77777777" w:rsidR="00980629" w:rsidRPr="00340B0D" w:rsidRDefault="00980629" w:rsidP="00541D1A">
            <w:pPr>
              <w:jc w:val="center"/>
              <w:rPr>
                <w:ins w:id="7390" w:author="jonathan pritchard" w:date="2025-01-23T13:45:00Z" w16du:dateUtc="2025-01-23T13:45:00Z"/>
                <w:rFonts w:cs="Arial"/>
                <w:sz w:val="18"/>
                <w:szCs w:val="18"/>
              </w:rPr>
            </w:pPr>
          </w:p>
          <w:p w14:paraId="0151531D" w14:textId="77777777" w:rsidR="00980629" w:rsidRDefault="00980629" w:rsidP="00541D1A">
            <w:pPr>
              <w:tabs>
                <w:tab w:val="left" w:pos="3048"/>
              </w:tabs>
              <w:jc w:val="center"/>
              <w:rPr>
                <w:ins w:id="7391" w:author="jonathan pritchard" w:date="2025-01-23T13:45:00Z" w16du:dateUtc="2025-01-23T13:45:00Z"/>
                <w:rFonts w:cs="Arial"/>
                <w:sz w:val="18"/>
                <w:szCs w:val="18"/>
              </w:rPr>
            </w:pPr>
          </w:p>
          <w:p w14:paraId="27EE30B1" w14:textId="77777777" w:rsidR="00980629" w:rsidRPr="00340B0D" w:rsidRDefault="00980629" w:rsidP="00541D1A">
            <w:pPr>
              <w:tabs>
                <w:tab w:val="left" w:pos="3048"/>
              </w:tabs>
              <w:jc w:val="center"/>
              <w:rPr>
                <w:ins w:id="7392" w:author="jonathan pritchard" w:date="2025-01-23T13:45:00Z" w16du:dateUtc="2025-01-23T13:45:00Z"/>
                <w:rFonts w:cs="Arial"/>
                <w:sz w:val="18"/>
                <w:szCs w:val="18"/>
              </w:rPr>
            </w:pPr>
          </w:p>
          <w:p w14:paraId="77CEAFC5" w14:textId="77777777" w:rsidR="00980629" w:rsidRDefault="00980629" w:rsidP="00541D1A">
            <w:pPr>
              <w:jc w:val="center"/>
              <w:rPr>
                <w:ins w:id="7393" w:author="jonathan pritchard" w:date="2025-01-23T13:45:00Z" w16du:dateUtc="2025-01-23T13:45:00Z"/>
                <w:rFonts w:cs="Arial"/>
                <w:sz w:val="18"/>
                <w:szCs w:val="18"/>
              </w:rPr>
            </w:pPr>
          </w:p>
          <w:p w14:paraId="4F3A0A1F" w14:textId="77777777" w:rsidR="00980629" w:rsidRDefault="00980629" w:rsidP="00541D1A">
            <w:pPr>
              <w:jc w:val="center"/>
              <w:rPr>
                <w:ins w:id="7394" w:author="jonathan pritchard" w:date="2025-01-23T13:45:00Z" w16du:dateUtc="2025-01-23T13:45:00Z"/>
                <w:rFonts w:cs="Arial"/>
                <w:sz w:val="18"/>
                <w:szCs w:val="18"/>
              </w:rPr>
            </w:pPr>
          </w:p>
          <w:p w14:paraId="00A31890" w14:textId="77777777" w:rsidR="00980629" w:rsidRPr="00340B0D" w:rsidRDefault="00980629" w:rsidP="00541D1A">
            <w:pPr>
              <w:rPr>
                <w:ins w:id="7395" w:author="jonathan pritchard" w:date="2025-01-23T13:45:00Z" w16du:dateUtc="2025-01-23T13:45:00Z"/>
                <w:rFonts w:cs="Arial"/>
                <w:sz w:val="18"/>
                <w:szCs w:val="18"/>
              </w:rPr>
            </w:pPr>
          </w:p>
        </w:tc>
      </w:tr>
    </w:tbl>
    <w:p w14:paraId="7B9290E7" w14:textId="77777777" w:rsidR="00980629" w:rsidRDefault="00980629" w:rsidP="00980629">
      <w:pPr>
        <w:rPr>
          <w:ins w:id="7396" w:author="jonathan pritchard" w:date="2025-01-23T13:45:00Z" w16du:dateUtc="2025-01-23T13:45:00Z"/>
        </w:rPr>
      </w:pPr>
    </w:p>
    <w:p w14:paraId="6CBD8C2A" w14:textId="77777777" w:rsidR="00980629" w:rsidRPr="00980629" w:rsidRDefault="00980629">
      <w:pPr>
        <w:rPr>
          <w:b/>
          <w:rPrChange w:id="7397" w:author="jonathan pritchard" w:date="2025-01-23T13:45:00Z" w16du:dateUtc="2025-01-23T13:45:00Z">
            <w:rPr>
              <w:rFonts w:cs="Arial"/>
              <w:b w:val="0"/>
              <w:color w:val="000000" w:themeColor="text1"/>
            </w:rPr>
          </w:rPrChange>
        </w:rPr>
        <w:pPrChange w:id="7398" w:author="jonathan pritchard" w:date="2025-01-23T13:45:00Z" w16du:dateUtc="2025-01-23T13:45:00Z">
          <w:pPr>
            <w:pStyle w:val="Heading1"/>
            <w:numPr>
              <w:ilvl w:val="2"/>
              <w:numId w:val="73"/>
            </w:numPr>
            <w:tabs>
              <w:tab w:val="clear" w:pos="432"/>
              <w:tab w:val="left" w:pos="567"/>
            </w:tabs>
            <w:spacing w:after="120"/>
            <w:ind w:left="426" w:hanging="426"/>
          </w:pPr>
        </w:pPrChange>
      </w:pPr>
    </w:p>
    <w:p w14:paraId="407AD500" w14:textId="77777777" w:rsidR="006C7785" w:rsidRDefault="006C7785" w:rsidP="006C7785"/>
    <w:p w14:paraId="434A2C9A" w14:textId="77777777" w:rsidR="006C7785" w:rsidRPr="00980629" w:rsidRDefault="006C7785" w:rsidP="006C7785">
      <w:pPr>
        <w:pStyle w:val="Heading1"/>
        <w:numPr>
          <w:ilvl w:val="2"/>
          <w:numId w:val="73"/>
        </w:numPr>
        <w:tabs>
          <w:tab w:val="left" w:pos="567"/>
        </w:tabs>
        <w:spacing w:after="120"/>
        <w:ind w:left="426" w:hanging="426"/>
        <w:rPr>
          <w:ins w:id="7399" w:author="jonathan pritchard" w:date="2025-01-23T13:46:00Z" w16du:dateUtc="2025-01-23T13:46:00Z"/>
          <w:rFonts w:cs="Arial"/>
          <w:color w:val="000000" w:themeColor="text1"/>
          <w:highlight w:val="yellow"/>
          <w:rPrChange w:id="7400" w:author="jonathan pritchard" w:date="2025-01-23T13:46:00Z" w16du:dateUtc="2025-01-23T13:46:00Z">
            <w:rPr>
              <w:ins w:id="7401" w:author="jonathan pritchard" w:date="2025-01-23T13:46:00Z" w16du:dateUtc="2025-01-23T13:46:00Z"/>
              <w:rFonts w:cs="Arial"/>
              <w:color w:val="000000" w:themeColor="text1"/>
            </w:rPr>
          </w:rPrChange>
        </w:rPr>
      </w:pPr>
      <w:r>
        <w:br w:type="page"/>
      </w:r>
      <w:r w:rsidRPr="00980629">
        <w:rPr>
          <w:rFonts w:cs="Arial"/>
          <w:color w:val="000000" w:themeColor="text1"/>
          <w:highlight w:val="yellow"/>
          <w:rPrChange w:id="7402" w:author="jonathan pritchard" w:date="2025-01-23T13:46:00Z" w16du:dateUtc="2025-01-23T13:46:00Z">
            <w:rPr>
              <w:rFonts w:cs="Arial"/>
              <w:color w:val="000000" w:themeColor="text1"/>
            </w:rPr>
          </w:rPrChange>
        </w:rPr>
        <w:lastRenderedPageBreak/>
        <w:t>Display of data from another scale</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2A06F95" w14:textId="77777777" w:rsidTr="00541D1A">
        <w:trPr>
          <w:trHeight w:val="416"/>
          <w:ins w:id="7403" w:author="jonathan pritchard" w:date="2025-01-23T13:4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93503D1" w14:textId="77777777" w:rsidR="00980629" w:rsidRPr="00340B0D" w:rsidRDefault="00980629" w:rsidP="00541D1A">
            <w:pPr>
              <w:jc w:val="center"/>
              <w:rPr>
                <w:ins w:id="7404" w:author="jonathan pritchard" w:date="2025-01-23T13:46:00Z" w16du:dateUtc="2025-01-23T13:46:00Z"/>
                <w:rFonts w:cs="Arial"/>
                <w:b/>
                <w:bCs/>
                <w:sz w:val="18"/>
                <w:szCs w:val="18"/>
              </w:rPr>
            </w:pPr>
            <w:ins w:id="7405" w:author="jonathan pritchard" w:date="2025-01-23T13:46:00Z" w16du:dateUtc="2025-01-23T13:4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1E02D7C" w14:textId="069E0E7F" w:rsidR="00980629" w:rsidRPr="00C87169" w:rsidRDefault="00E3745F" w:rsidP="00541D1A">
            <w:pPr>
              <w:jc w:val="center"/>
              <w:rPr>
                <w:ins w:id="7406" w:author="jonathan pritchard" w:date="2025-01-23T13:46:00Z" w16du:dateUtc="2025-01-23T13:46:00Z"/>
                <w:rFonts w:cs="Arial"/>
                <w:bCs/>
              </w:rPr>
            </w:pPr>
            <w:r w:rsidRPr="00B43E49">
              <w:rPr>
                <w:rFonts w:cs="Arial"/>
              </w:rPr>
              <w:t>DifferentScale1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03DCF9B" w14:textId="77777777" w:rsidR="00980629" w:rsidRPr="00340B0D" w:rsidRDefault="00980629" w:rsidP="00541D1A">
            <w:pPr>
              <w:jc w:val="center"/>
              <w:rPr>
                <w:ins w:id="7407" w:author="jonathan pritchard" w:date="2025-01-23T13:46:00Z" w16du:dateUtc="2025-01-23T13:46:00Z"/>
                <w:rFonts w:cs="Arial"/>
                <w:b/>
                <w:bCs/>
                <w:sz w:val="18"/>
                <w:szCs w:val="18"/>
              </w:rPr>
            </w:pPr>
            <w:ins w:id="7408" w:author="jonathan pritchard" w:date="2025-01-23T13:46:00Z" w16du:dateUtc="2025-01-23T13:4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E5233F8" w14:textId="5B8EEB01" w:rsidR="00980629" w:rsidRPr="00340B0D" w:rsidRDefault="00E3745F" w:rsidP="00541D1A">
            <w:pPr>
              <w:jc w:val="center"/>
              <w:rPr>
                <w:ins w:id="7409" w:author="jonathan pritchard" w:date="2025-01-23T13:46:00Z" w16du:dateUtc="2025-01-23T13:46:00Z"/>
                <w:rFonts w:cs="Arial"/>
                <w:sz w:val="18"/>
                <w:szCs w:val="18"/>
              </w:rPr>
            </w:pPr>
            <w:r w:rsidRPr="00B43E49">
              <w:rPr>
                <w:rFonts w:cs="Arial"/>
                <w:color w:val="000000"/>
              </w:rPr>
              <w:t>S-98 C-12.1.</w:t>
            </w:r>
          </w:p>
        </w:tc>
      </w:tr>
      <w:tr w:rsidR="00980629" w:rsidRPr="00340B0D" w14:paraId="55601B6F" w14:textId="77777777" w:rsidTr="00541D1A">
        <w:trPr>
          <w:ins w:id="7410"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E593B3" w14:textId="77777777" w:rsidR="00980629" w:rsidRPr="00340B0D" w:rsidRDefault="00980629" w:rsidP="00541D1A">
            <w:pPr>
              <w:rPr>
                <w:ins w:id="7411" w:author="jonathan pritchard" w:date="2025-01-23T13:46:00Z" w16du:dateUtc="2025-01-23T13:46:00Z"/>
                <w:rFonts w:cs="Arial"/>
                <w:b/>
                <w:bCs/>
                <w:sz w:val="18"/>
                <w:szCs w:val="18"/>
              </w:rPr>
            </w:pPr>
            <w:ins w:id="7412" w:author="jonathan pritchard" w:date="2025-01-23T13:46:00Z" w16du:dateUtc="2025-01-23T13:46:00Z">
              <w:r w:rsidRPr="00340B0D">
                <w:rPr>
                  <w:rFonts w:cs="Arial"/>
                  <w:b/>
                  <w:bCs/>
                  <w:sz w:val="18"/>
                  <w:szCs w:val="18"/>
                </w:rPr>
                <w:t>Test Description</w:t>
              </w:r>
            </w:ins>
          </w:p>
        </w:tc>
      </w:tr>
      <w:tr w:rsidR="00980629" w:rsidRPr="00340B0D" w14:paraId="25A8B36B" w14:textId="77777777" w:rsidTr="00541D1A">
        <w:trPr>
          <w:ins w:id="7413"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3095042" w14:textId="77777777" w:rsidR="00980629" w:rsidRPr="009C22F4" w:rsidRDefault="00980629" w:rsidP="00541D1A">
            <w:pPr>
              <w:rPr>
                <w:ins w:id="7414" w:author="jonathan pritchard" w:date="2025-01-23T13:46:00Z" w16du:dateUtc="2025-01-23T13:46:00Z"/>
                <w:rFonts w:cs="Arial"/>
                <w:i/>
              </w:rPr>
            </w:pPr>
          </w:p>
          <w:p w14:paraId="2E633933" w14:textId="62057DD3" w:rsidR="00980629" w:rsidRDefault="00E3745F" w:rsidP="00541D1A">
            <w:pPr>
              <w:rPr>
                <w:rFonts w:cs="Arial"/>
                <w:i/>
              </w:rPr>
            </w:pPr>
            <w:r w:rsidRPr="00B43E49">
              <w:rPr>
                <w:rFonts w:cs="Arial"/>
                <w:i/>
              </w:rPr>
              <w:t>Display of data from a smaller scal</w:t>
            </w:r>
            <w:r>
              <w:rPr>
                <w:rFonts w:cs="Arial"/>
                <w:i/>
              </w:rPr>
              <w:t>e to comp</w:t>
            </w:r>
            <w:r w:rsidRPr="00B43E49">
              <w:rPr>
                <w:rFonts w:cs="Arial"/>
                <w:i/>
              </w:rPr>
              <w:t>letely cover the display</w:t>
            </w:r>
          </w:p>
          <w:p w14:paraId="7758D322" w14:textId="77777777" w:rsidR="00E3745F" w:rsidRPr="009C22F4" w:rsidRDefault="00E3745F" w:rsidP="00541D1A">
            <w:pPr>
              <w:rPr>
                <w:ins w:id="7415" w:author="jonathan pritchard" w:date="2025-01-23T13:46:00Z" w16du:dateUtc="2025-01-23T13:46:00Z"/>
                <w:rFonts w:cs="Arial"/>
                <w:i/>
              </w:rPr>
            </w:pPr>
          </w:p>
        </w:tc>
      </w:tr>
      <w:tr w:rsidR="00980629" w:rsidRPr="00340B0D" w14:paraId="6524A6F3" w14:textId="77777777" w:rsidTr="00541D1A">
        <w:trPr>
          <w:ins w:id="7416"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F7D148" w14:textId="77777777" w:rsidR="00980629" w:rsidRPr="00340B0D" w:rsidRDefault="00980629" w:rsidP="00541D1A">
            <w:pPr>
              <w:jc w:val="center"/>
              <w:rPr>
                <w:ins w:id="7417" w:author="jonathan pritchard" w:date="2025-01-23T13:46:00Z" w16du:dateUtc="2025-01-23T13:46:00Z"/>
                <w:rFonts w:cs="Arial"/>
                <w:b/>
                <w:bCs/>
                <w:sz w:val="18"/>
                <w:szCs w:val="18"/>
              </w:rPr>
            </w:pPr>
            <w:ins w:id="7418" w:author="jonathan pritchard" w:date="2025-01-23T13:46:00Z" w16du:dateUtc="2025-01-23T13:46:00Z">
              <w:r w:rsidRPr="00340B0D">
                <w:rPr>
                  <w:rFonts w:cs="Arial"/>
                  <w:b/>
                  <w:bCs/>
                  <w:sz w:val="18"/>
                  <w:szCs w:val="18"/>
                </w:rPr>
                <w:t>Loaded Data</w:t>
              </w:r>
            </w:ins>
          </w:p>
        </w:tc>
      </w:tr>
      <w:tr w:rsidR="00980629" w:rsidRPr="00340B0D" w14:paraId="1DB013FE" w14:textId="77777777" w:rsidTr="00541D1A">
        <w:trPr>
          <w:ins w:id="7419"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25926A" w14:textId="77777777" w:rsidR="00980629" w:rsidRPr="00340B0D" w:rsidRDefault="00980629" w:rsidP="00541D1A">
            <w:pPr>
              <w:jc w:val="center"/>
              <w:rPr>
                <w:ins w:id="7420" w:author="jonathan pritchard" w:date="2025-01-23T13:46:00Z" w16du:dateUtc="2025-01-23T13:46:00Z"/>
                <w:rFonts w:cs="Arial"/>
                <w:b/>
                <w:bCs/>
                <w:sz w:val="18"/>
                <w:szCs w:val="18"/>
              </w:rPr>
            </w:pPr>
            <w:ins w:id="7421" w:author="jonathan pritchard" w:date="2025-01-23T13:46:00Z" w16du:dateUtc="2025-01-23T13:4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6EDA0E" w14:textId="77777777" w:rsidR="00980629" w:rsidRPr="00340B0D" w:rsidRDefault="00980629" w:rsidP="00541D1A">
            <w:pPr>
              <w:jc w:val="center"/>
              <w:rPr>
                <w:ins w:id="7422" w:author="jonathan pritchard" w:date="2025-01-23T13:46:00Z" w16du:dateUtc="2025-01-23T13:46:00Z"/>
                <w:rFonts w:cs="Arial"/>
                <w:b/>
                <w:bCs/>
                <w:sz w:val="18"/>
                <w:szCs w:val="18"/>
              </w:rPr>
            </w:pPr>
          </w:p>
        </w:tc>
      </w:tr>
      <w:tr w:rsidR="00980629" w:rsidRPr="00340B0D" w14:paraId="296F4E68" w14:textId="77777777" w:rsidTr="00541D1A">
        <w:trPr>
          <w:ins w:id="7423"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BC700" w14:textId="77777777" w:rsidR="00980629" w:rsidRPr="00340B0D" w:rsidRDefault="00980629" w:rsidP="00541D1A">
            <w:pPr>
              <w:rPr>
                <w:ins w:id="7424"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40E08AC" w14:textId="77777777" w:rsidR="00980629" w:rsidRPr="00340B0D" w:rsidRDefault="00980629" w:rsidP="00541D1A">
            <w:pPr>
              <w:rPr>
                <w:ins w:id="7425" w:author="jonathan pritchard" w:date="2025-01-23T13:46:00Z" w16du:dateUtc="2025-01-23T13:46:00Z"/>
                <w:rFonts w:cs="Arial"/>
                <w:sz w:val="18"/>
                <w:szCs w:val="18"/>
              </w:rPr>
            </w:pPr>
          </w:p>
        </w:tc>
      </w:tr>
      <w:tr w:rsidR="00980629" w:rsidRPr="00340B0D" w14:paraId="12D6907C" w14:textId="77777777" w:rsidTr="00541D1A">
        <w:trPr>
          <w:ins w:id="7426" w:author="jonathan pritchard" w:date="2025-01-23T13:4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E1FADCB" w14:textId="77777777" w:rsidR="00980629" w:rsidRPr="00340B0D" w:rsidRDefault="00980629" w:rsidP="00541D1A">
            <w:pPr>
              <w:rPr>
                <w:ins w:id="7427"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5B1F90" w14:textId="77777777" w:rsidR="00980629" w:rsidRPr="00340B0D" w:rsidRDefault="00980629" w:rsidP="00541D1A">
            <w:pPr>
              <w:rPr>
                <w:ins w:id="7428" w:author="jonathan pritchard" w:date="2025-01-23T13:46:00Z" w16du:dateUtc="2025-01-23T13:46:00Z"/>
                <w:rFonts w:cs="Arial"/>
                <w:sz w:val="18"/>
                <w:szCs w:val="18"/>
              </w:rPr>
            </w:pPr>
          </w:p>
        </w:tc>
      </w:tr>
      <w:tr w:rsidR="00980629" w:rsidRPr="00340B0D" w14:paraId="27F190F5" w14:textId="77777777" w:rsidTr="00541D1A">
        <w:trPr>
          <w:ins w:id="7429" w:author="jonathan pritchard" w:date="2025-01-23T13:4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71AF3A" w14:textId="77777777" w:rsidR="00980629" w:rsidRPr="00340B0D" w:rsidRDefault="00980629" w:rsidP="00541D1A">
            <w:pPr>
              <w:jc w:val="center"/>
              <w:rPr>
                <w:ins w:id="7430" w:author="jonathan pritchard" w:date="2025-01-23T13:46:00Z" w16du:dateUtc="2025-01-23T13:46:00Z"/>
                <w:rFonts w:cs="Arial"/>
                <w:b/>
                <w:bCs/>
                <w:sz w:val="18"/>
                <w:szCs w:val="18"/>
              </w:rPr>
            </w:pPr>
            <w:ins w:id="7431" w:author="jonathan pritchard" w:date="2025-01-23T13:46:00Z" w16du:dateUtc="2025-01-23T13:4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5C172B" w14:textId="77777777" w:rsidR="00980629" w:rsidRPr="00340B0D" w:rsidRDefault="00980629" w:rsidP="00541D1A">
            <w:pPr>
              <w:jc w:val="center"/>
              <w:rPr>
                <w:ins w:id="7432" w:author="jonathan pritchard" w:date="2025-01-23T13:46:00Z" w16du:dateUtc="2025-01-23T13:46:00Z"/>
                <w:rFonts w:cs="Arial"/>
                <w:b/>
                <w:bCs/>
                <w:sz w:val="18"/>
                <w:szCs w:val="18"/>
              </w:rPr>
            </w:pPr>
            <w:ins w:id="7433" w:author="jonathan pritchard" w:date="2025-01-23T13:46:00Z" w16du:dateUtc="2025-01-23T13:46: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220AFBF3" w14:textId="77777777" w:rsidTr="00541D1A">
        <w:trPr>
          <w:ins w:id="7434" w:author="jonathan pritchard" w:date="2025-01-23T13:46:00Z"/>
        </w:trPr>
        <w:customXmlInsRangeStart w:id="7435" w:author="jonathan pritchard" w:date="2025-01-23T13:46:00Z"/>
        <w:sdt>
          <w:sdtPr>
            <w:rPr>
              <w:rFonts w:cs="Arial"/>
              <w:sz w:val="18"/>
              <w:szCs w:val="18"/>
            </w:rPr>
            <w:alias w:val="Diplay Category"/>
            <w:tag w:val="Diplay Categor"/>
            <w:id w:val="1324395139"/>
            <w:placeholder>
              <w:docPart w:val="B8F56E94647645A2B35A516F2A44F6C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435"/>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952D3A7" w14:textId="77777777" w:rsidR="00980629" w:rsidRPr="00340B0D" w:rsidRDefault="00980629" w:rsidP="00541D1A">
                <w:pPr>
                  <w:rPr>
                    <w:ins w:id="7436" w:author="jonathan pritchard" w:date="2025-01-23T13:46:00Z" w16du:dateUtc="2025-01-23T13:46:00Z"/>
                    <w:rFonts w:cs="Arial"/>
                    <w:sz w:val="18"/>
                    <w:szCs w:val="18"/>
                  </w:rPr>
                </w:pPr>
                <w:ins w:id="7437" w:author="jonathan pritchard" w:date="2025-01-23T13:46:00Z" w16du:dateUtc="2025-01-23T13:46:00Z">
                  <w:r>
                    <w:rPr>
                      <w:rFonts w:cs="Arial"/>
                      <w:sz w:val="18"/>
                      <w:szCs w:val="18"/>
                    </w:rPr>
                    <w:t>Other</w:t>
                  </w:r>
                </w:ins>
              </w:p>
            </w:tc>
            <w:customXmlInsRangeStart w:id="7438" w:author="jonathan pritchard" w:date="2025-01-23T13:46:00Z"/>
          </w:sdtContent>
        </w:sdt>
        <w:customXmlInsRangeEnd w:id="7438"/>
        <w:tc>
          <w:tcPr>
            <w:tcW w:w="3871" w:type="dxa"/>
            <w:gridSpan w:val="5"/>
            <w:tcBorders>
              <w:left w:val="single" w:sz="12" w:space="0" w:color="auto"/>
              <w:bottom w:val="single" w:sz="4" w:space="0" w:color="auto"/>
              <w:right w:val="single" w:sz="4" w:space="0" w:color="auto"/>
            </w:tcBorders>
            <w:shd w:val="clear" w:color="auto" w:fill="auto"/>
          </w:tcPr>
          <w:p w14:paraId="798EA6E6" w14:textId="77777777" w:rsidR="00980629" w:rsidRPr="00340B0D" w:rsidRDefault="00980629" w:rsidP="00541D1A">
            <w:pPr>
              <w:rPr>
                <w:ins w:id="7439" w:author="jonathan pritchard" w:date="2025-01-23T13:46:00Z" w16du:dateUtc="2025-01-23T13:46:00Z"/>
                <w:rFonts w:cs="Arial"/>
                <w:sz w:val="18"/>
                <w:szCs w:val="18"/>
              </w:rPr>
            </w:pPr>
            <w:ins w:id="7440" w:author="jonathan pritchard" w:date="2025-01-23T13:46:00Z" w16du:dateUtc="2025-01-23T13:4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0A5C1DC" w14:textId="77777777" w:rsidR="00980629" w:rsidRPr="00340B0D" w:rsidRDefault="00980629" w:rsidP="00541D1A">
            <w:pPr>
              <w:jc w:val="center"/>
              <w:rPr>
                <w:ins w:id="7441" w:author="jonathan pritchard" w:date="2025-01-23T13:46:00Z" w16du:dateUtc="2025-01-23T13:46:00Z"/>
                <w:rFonts w:cs="Arial"/>
                <w:sz w:val="18"/>
                <w:szCs w:val="18"/>
              </w:rPr>
            </w:pPr>
          </w:p>
        </w:tc>
      </w:tr>
      <w:tr w:rsidR="00980629" w:rsidRPr="00340B0D" w14:paraId="6512120B" w14:textId="77777777" w:rsidTr="00541D1A">
        <w:trPr>
          <w:ins w:id="7442" w:author="jonathan pritchard" w:date="2025-01-23T13:4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A7069D4" w14:textId="77777777" w:rsidR="00980629" w:rsidRPr="00340B0D" w:rsidRDefault="00980629" w:rsidP="00541D1A">
            <w:pPr>
              <w:jc w:val="center"/>
              <w:rPr>
                <w:ins w:id="7443" w:author="jonathan pritchard" w:date="2025-01-23T13:46:00Z" w16du:dateUtc="2025-01-23T13:46:00Z"/>
                <w:rFonts w:cs="Arial"/>
                <w:b/>
                <w:bCs/>
                <w:sz w:val="18"/>
                <w:szCs w:val="18"/>
              </w:rPr>
            </w:pPr>
            <w:ins w:id="7444" w:author="jonathan pritchard" w:date="2025-01-23T13:46:00Z" w16du:dateUtc="2025-01-23T13:4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98A79B" w14:textId="77777777" w:rsidR="00980629" w:rsidRPr="00340B0D" w:rsidRDefault="00980629" w:rsidP="00541D1A">
            <w:pPr>
              <w:rPr>
                <w:ins w:id="7445" w:author="jonathan pritchard" w:date="2025-01-23T13:46:00Z" w16du:dateUtc="2025-01-23T13:46:00Z"/>
                <w:rFonts w:cs="Arial"/>
                <w:sz w:val="18"/>
                <w:szCs w:val="18"/>
              </w:rPr>
            </w:pPr>
            <w:ins w:id="7446" w:author="jonathan pritchard" w:date="2025-01-23T13:46:00Z" w16du:dateUtc="2025-01-23T13:4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C62CAFD" w14:textId="77777777" w:rsidR="00980629" w:rsidRPr="00340B0D" w:rsidRDefault="00980629" w:rsidP="00541D1A">
            <w:pPr>
              <w:jc w:val="center"/>
              <w:rPr>
                <w:ins w:id="7447" w:author="jonathan pritchard" w:date="2025-01-23T13:46:00Z" w16du:dateUtc="2025-01-23T13:46:00Z"/>
                <w:rFonts w:cs="Arial"/>
                <w:sz w:val="18"/>
                <w:szCs w:val="18"/>
              </w:rPr>
            </w:pPr>
          </w:p>
        </w:tc>
      </w:tr>
      <w:tr w:rsidR="00980629" w:rsidRPr="00340B0D" w14:paraId="4C0AF793" w14:textId="77777777" w:rsidTr="00541D1A">
        <w:trPr>
          <w:ins w:id="7448"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4B0A70" w14:textId="77777777" w:rsidR="00980629" w:rsidRPr="00340B0D" w:rsidRDefault="00980629" w:rsidP="00541D1A">
            <w:pPr>
              <w:rPr>
                <w:ins w:id="7449" w:author="jonathan pritchard" w:date="2025-01-23T13:46:00Z" w16du:dateUtc="2025-01-23T13:46:00Z"/>
                <w:rFonts w:cs="Arial"/>
                <w:sz w:val="18"/>
                <w:szCs w:val="18"/>
              </w:rPr>
            </w:pPr>
            <w:ins w:id="7450" w:author="jonathan pritchard" w:date="2025-01-23T13:46:00Z" w16du:dateUtc="2025-01-23T13:4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DC2761" w14:textId="7C485077" w:rsidR="00980629" w:rsidRPr="00340B0D" w:rsidRDefault="00E3745F" w:rsidP="00541D1A">
            <w:pPr>
              <w:rPr>
                <w:ins w:id="7451"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36DF9306" w14:textId="77777777" w:rsidR="00980629" w:rsidRPr="00340B0D" w:rsidRDefault="00980629" w:rsidP="00541D1A">
            <w:pPr>
              <w:rPr>
                <w:ins w:id="7452" w:author="jonathan pritchard" w:date="2025-01-23T13:46:00Z" w16du:dateUtc="2025-01-23T13:46:00Z"/>
                <w:rFonts w:cs="Arial"/>
                <w:sz w:val="18"/>
                <w:szCs w:val="18"/>
              </w:rPr>
            </w:pPr>
            <w:ins w:id="7453" w:author="jonathan pritchard" w:date="2025-01-23T13:46:00Z" w16du:dateUtc="2025-01-23T13:46:00Z">
              <w:r w:rsidRPr="00340B0D">
                <w:rPr>
                  <w:rFonts w:cs="Arial"/>
                  <w:sz w:val="18"/>
                  <w:szCs w:val="18"/>
                </w:rPr>
                <w:t>Highlight date dependent</w:t>
              </w:r>
            </w:ins>
          </w:p>
        </w:tc>
        <w:tc>
          <w:tcPr>
            <w:tcW w:w="672" w:type="dxa"/>
            <w:tcBorders>
              <w:right w:val="single" w:sz="12" w:space="0" w:color="auto"/>
            </w:tcBorders>
          </w:tcPr>
          <w:p w14:paraId="3A1829DE" w14:textId="77777777" w:rsidR="00980629" w:rsidRPr="00340B0D" w:rsidRDefault="00980629" w:rsidP="00541D1A">
            <w:pPr>
              <w:jc w:val="center"/>
              <w:rPr>
                <w:ins w:id="7454" w:author="jonathan pritchard" w:date="2025-01-23T13:46:00Z" w16du:dateUtc="2025-01-23T13:46:00Z"/>
                <w:rFonts w:cs="Arial"/>
                <w:sz w:val="18"/>
                <w:szCs w:val="18"/>
              </w:rPr>
            </w:pPr>
          </w:p>
        </w:tc>
      </w:tr>
      <w:tr w:rsidR="00980629" w:rsidRPr="00340B0D" w14:paraId="7E906D9A" w14:textId="77777777" w:rsidTr="00541D1A">
        <w:trPr>
          <w:ins w:id="7455"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898A5" w14:textId="77777777" w:rsidR="00980629" w:rsidRPr="00340B0D" w:rsidRDefault="00980629" w:rsidP="00541D1A">
            <w:pPr>
              <w:rPr>
                <w:ins w:id="7456" w:author="jonathan pritchard" w:date="2025-01-23T13:46:00Z" w16du:dateUtc="2025-01-23T13:46:00Z"/>
                <w:rFonts w:cs="Arial"/>
                <w:sz w:val="18"/>
                <w:szCs w:val="18"/>
              </w:rPr>
            </w:pPr>
            <w:ins w:id="7457" w:author="jonathan pritchard" w:date="2025-01-23T13:46:00Z" w16du:dateUtc="2025-01-23T13:4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4CE67" w14:textId="27CE175C" w:rsidR="00980629" w:rsidRPr="00340B0D" w:rsidRDefault="00E3745F" w:rsidP="00541D1A">
            <w:pPr>
              <w:rPr>
                <w:ins w:id="7458"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1CBF24CE" w14:textId="77777777" w:rsidR="00980629" w:rsidRPr="00340B0D" w:rsidRDefault="00980629" w:rsidP="00541D1A">
            <w:pPr>
              <w:rPr>
                <w:ins w:id="7459" w:author="jonathan pritchard" w:date="2025-01-23T13:46:00Z" w16du:dateUtc="2025-01-23T13:46:00Z"/>
                <w:rFonts w:cs="Arial"/>
                <w:sz w:val="18"/>
                <w:szCs w:val="18"/>
              </w:rPr>
            </w:pPr>
            <w:ins w:id="7460" w:author="jonathan pritchard" w:date="2025-01-23T13:46:00Z" w16du:dateUtc="2025-01-23T13:46:00Z">
              <w:r w:rsidRPr="00340B0D">
                <w:rPr>
                  <w:rFonts w:cs="Arial"/>
                  <w:sz w:val="18"/>
                  <w:szCs w:val="18"/>
                </w:rPr>
                <w:t>Highlight document</w:t>
              </w:r>
            </w:ins>
          </w:p>
        </w:tc>
        <w:tc>
          <w:tcPr>
            <w:tcW w:w="672" w:type="dxa"/>
            <w:tcBorders>
              <w:right w:val="single" w:sz="12" w:space="0" w:color="auto"/>
            </w:tcBorders>
          </w:tcPr>
          <w:p w14:paraId="6BF3AF13" w14:textId="77777777" w:rsidR="00980629" w:rsidRPr="00340B0D" w:rsidRDefault="00980629" w:rsidP="00541D1A">
            <w:pPr>
              <w:jc w:val="center"/>
              <w:rPr>
                <w:ins w:id="7461" w:author="jonathan pritchard" w:date="2025-01-23T13:46:00Z" w16du:dateUtc="2025-01-23T13:46:00Z"/>
                <w:rFonts w:cs="Arial"/>
                <w:sz w:val="18"/>
                <w:szCs w:val="18"/>
              </w:rPr>
            </w:pPr>
          </w:p>
        </w:tc>
      </w:tr>
      <w:tr w:rsidR="00980629" w:rsidRPr="00340B0D" w14:paraId="1FB83FB4" w14:textId="77777777" w:rsidTr="00541D1A">
        <w:trPr>
          <w:ins w:id="7462"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996F9" w14:textId="77777777" w:rsidR="00980629" w:rsidRPr="00340B0D" w:rsidRDefault="00980629" w:rsidP="00541D1A">
            <w:pPr>
              <w:rPr>
                <w:ins w:id="7463" w:author="jonathan pritchard" w:date="2025-01-23T13:46:00Z" w16du:dateUtc="2025-01-23T13:46:00Z"/>
                <w:rFonts w:cs="Arial"/>
                <w:sz w:val="18"/>
                <w:szCs w:val="18"/>
              </w:rPr>
            </w:pPr>
            <w:ins w:id="7464" w:author="jonathan pritchard" w:date="2025-01-23T13:46:00Z" w16du:dateUtc="2025-01-23T13:4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B182D6" w14:textId="77777777" w:rsidR="00980629" w:rsidRPr="00340B0D" w:rsidRDefault="00980629" w:rsidP="00541D1A">
            <w:pPr>
              <w:rPr>
                <w:ins w:id="7465" w:author="jonathan pritchard" w:date="2025-01-23T13:46:00Z" w16du:dateUtc="2025-01-23T13:46:00Z"/>
                <w:rFonts w:cs="Arial"/>
                <w:sz w:val="18"/>
                <w:szCs w:val="18"/>
              </w:rPr>
            </w:pPr>
          </w:p>
        </w:tc>
        <w:tc>
          <w:tcPr>
            <w:tcW w:w="3871" w:type="dxa"/>
            <w:gridSpan w:val="5"/>
            <w:tcBorders>
              <w:left w:val="single" w:sz="12" w:space="0" w:color="auto"/>
            </w:tcBorders>
          </w:tcPr>
          <w:p w14:paraId="31F4FDF2" w14:textId="77777777" w:rsidR="00980629" w:rsidRPr="00340B0D" w:rsidRDefault="00980629" w:rsidP="00541D1A">
            <w:pPr>
              <w:rPr>
                <w:ins w:id="7466" w:author="jonathan pritchard" w:date="2025-01-23T13:46:00Z" w16du:dateUtc="2025-01-23T13:46:00Z"/>
                <w:rFonts w:cs="Arial"/>
                <w:b/>
                <w:bCs/>
                <w:sz w:val="18"/>
                <w:szCs w:val="18"/>
              </w:rPr>
            </w:pPr>
            <w:ins w:id="7467" w:author="jonathan pritchard" w:date="2025-01-23T13:46:00Z" w16du:dateUtc="2025-01-23T13:46:00Z">
              <w:r w:rsidRPr="00340B0D">
                <w:rPr>
                  <w:rFonts w:cs="Arial"/>
                  <w:sz w:val="18"/>
                  <w:szCs w:val="18"/>
                </w:rPr>
                <w:t>Highlight info</w:t>
              </w:r>
            </w:ins>
          </w:p>
        </w:tc>
        <w:tc>
          <w:tcPr>
            <w:tcW w:w="672" w:type="dxa"/>
            <w:tcBorders>
              <w:right w:val="single" w:sz="12" w:space="0" w:color="auto"/>
            </w:tcBorders>
          </w:tcPr>
          <w:p w14:paraId="1EBEFB37" w14:textId="77777777" w:rsidR="00980629" w:rsidRPr="00340B0D" w:rsidRDefault="00980629" w:rsidP="00541D1A">
            <w:pPr>
              <w:jc w:val="center"/>
              <w:rPr>
                <w:ins w:id="7468" w:author="jonathan pritchard" w:date="2025-01-23T13:46:00Z" w16du:dateUtc="2025-01-23T13:46:00Z"/>
                <w:rFonts w:cs="Arial"/>
                <w:sz w:val="18"/>
                <w:szCs w:val="18"/>
              </w:rPr>
            </w:pPr>
          </w:p>
        </w:tc>
      </w:tr>
      <w:tr w:rsidR="00980629" w:rsidRPr="00340B0D" w14:paraId="024DBD18" w14:textId="77777777" w:rsidTr="00541D1A">
        <w:trPr>
          <w:ins w:id="7469"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70A43E" w14:textId="77777777" w:rsidR="00980629" w:rsidRPr="00340B0D" w:rsidRDefault="00980629" w:rsidP="00541D1A">
            <w:pPr>
              <w:rPr>
                <w:ins w:id="7470" w:author="jonathan pritchard" w:date="2025-01-23T13:46:00Z" w16du:dateUtc="2025-01-23T13:46:00Z"/>
                <w:rFonts w:cs="Arial"/>
                <w:sz w:val="18"/>
                <w:szCs w:val="18"/>
              </w:rPr>
            </w:pPr>
            <w:ins w:id="7471" w:author="jonathan pritchard" w:date="2025-01-23T13:46:00Z" w16du:dateUtc="2025-01-23T13:4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59E625" w14:textId="77777777" w:rsidR="00980629" w:rsidRPr="00340B0D" w:rsidRDefault="00980629" w:rsidP="00541D1A">
            <w:pPr>
              <w:rPr>
                <w:ins w:id="7472" w:author="jonathan pritchard" w:date="2025-01-23T13:46:00Z" w16du:dateUtc="2025-01-23T13:46:00Z"/>
                <w:rFonts w:cs="Arial"/>
                <w:sz w:val="18"/>
                <w:szCs w:val="18"/>
              </w:rPr>
            </w:pPr>
          </w:p>
        </w:tc>
        <w:tc>
          <w:tcPr>
            <w:tcW w:w="3871" w:type="dxa"/>
            <w:gridSpan w:val="5"/>
            <w:tcBorders>
              <w:left w:val="single" w:sz="12" w:space="0" w:color="auto"/>
            </w:tcBorders>
          </w:tcPr>
          <w:p w14:paraId="69DEEA96" w14:textId="77777777" w:rsidR="00980629" w:rsidRPr="00340B0D" w:rsidRDefault="00980629" w:rsidP="00541D1A">
            <w:pPr>
              <w:rPr>
                <w:ins w:id="7473" w:author="jonathan pritchard" w:date="2025-01-23T13:46:00Z" w16du:dateUtc="2025-01-23T13:46:00Z"/>
                <w:rFonts w:cs="Arial"/>
                <w:sz w:val="18"/>
                <w:szCs w:val="18"/>
              </w:rPr>
            </w:pPr>
            <w:ins w:id="7474" w:author="jonathan pritchard" w:date="2025-01-23T13:46:00Z" w16du:dateUtc="2025-01-23T13:46:00Z">
              <w:r w:rsidRPr="00340B0D">
                <w:rPr>
                  <w:rFonts w:cs="Arial"/>
                  <w:sz w:val="18"/>
                  <w:szCs w:val="18"/>
                </w:rPr>
                <w:t>Shallow Pattern</w:t>
              </w:r>
            </w:ins>
          </w:p>
        </w:tc>
        <w:tc>
          <w:tcPr>
            <w:tcW w:w="672" w:type="dxa"/>
            <w:tcBorders>
              <w:right w:val="single" w:sz="12" w:space="0" w:color="auto"/>
            </w:tcBorders>
          </w:tcPr>
          <w:p w14:paraId="27DA71D5" w14:textId="77777777" w:rsidR="00980629" w:rsidRPr="00340B0D" w:rsidRDefault="00980629" w:rsidP="00541D1A">
            <w:pPr>
              <w:jc w:val="center"/>
              <w:rPr>
                <w:ins w:id="7475" w:author="jonathan pritchard" w:date="2025-01-23T13:46:00Z" w16du:dateUtc="2025-01-23T13:46:00Z"/>
                <w:rFonts w:cs="Arial"/>
                <w:sz w:val="18"/>
                <w:szCs w:val="18"/>
              </w:rPr>
            </w:pPr>
          </w:p>
        </w:tc>
      </w:tr>
      <w:tr w:rsidR="00980629" w:rsidRPr="00340B0D" w14:paraId="3DA3FBAB" w14:textId="77777777" w:rsidTr="00541D1A">
        <w:trPr>
          <w:ins w:id="7476"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5BE47B" w14:textId="77777777" w:rsidR="00980629" w:rsidRPr="00340B0D" w:rsidRDefault="00980629" w:rsidP="00541D1A">
            <w:pPr>
              <w:rPr>
                <w:ins w:id="7477" w:author="jonathan pritchard" w:date="2025-01-23T13:46:00Z" w16du:dateUtc="2025-01-23T13:46:00Z"/>
                <w:rFonts w:cs="Arial"/>
                <w:sz w:val="18"/>
                <w:szCs w:val="18"/>
              </w:rPr>
            </w:pPr>
            <w:ins w:id="7478" w:author="jonathan pritchard" w:date="2025-01-23T13:46:00Z" w16du:dateUtc="2025-01-23T13:4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594DAE" w14:textId="77777777" w:rsidR="00980629" w:rsidRPr="00340B0D" w:rsidRDefault="00980629" w:rsidP="00541D1A">
            <w:pPr>
              <w:rPr>
                <w:ins w:id="7479" w:author="jonathan pritchard" w:date="2025-01-23T13:46:00Z" w16du:dateUtc="2025-01-23T13:46:00Z"/>
                <w:rFonts w:cs="Arial"/>
                <w:sz w:val="18"/>
                <w:szCs w:val="18"/>
              </w:rPr>
            </w:pPr>
          </w:p>
        </w:tc>
        <w:tc>
          <w:tcPr>
            <w:tcW w:w="3871" w:type="dxa"/>
            <w:gridSpan w:val="5"/>
            <w:tcBorders>
              <w:left w:val="single" w:sz="12" w:space="0" w:color="auto"/>
            </w:tcBorders>
          </w:tcPr>
          <w:p w14:paraId="7005D484" w14:textId="77777777" w:rsidR="00980629" w:rsidRPr="00340B0D" w:rsidRDefault="00980629" w:rsidP="00541D1A">
            <w:pPr>
              <w:rPr>
                <w:ins w:id="7480" w:author="jonathan pritchard" w:date="2025-01-23T13:46:00Z" w16du:dateUtc="2025-01-23T13:46:00Z"/>
                <w:rFonts w:cs="Arial"/>
                <w:sz w:val="18"/>
                <w:szCs w:val="18"/>
              </w:rPr>
            </w:pPr>
            <w:ins w:id="7481" w:author="jonathan pritchard" w:date="2025-01-23T13:46:00Z" w16du:dateUtc="2025-01-23T13:46:00Z">
              <w:r w:rsidRPr="00340B0D">
                <w:rPr>
                  <w:rFonts w:cs="Arial"/>
                  <w:sz w:val="18"/>
                  <w:szCs w:val="18"/>
                </w:rPr>
                <w:t>Unknown</w:t>
              </w:r>
            </w:ins>
          </w:p>
        </w:tc>
        <w:tc>
          <w:tcPr>
            <w:tcW w:w="672" w:type="dxa"/>
            <w:tcBorders>
              <w:right w:val="single" w:sz="12" w:space="0" w:color="auto"/>
            </w:tcBorders>
          </w:tcPr>
          <w:p w14:paraId="2AB6B0A9" w14:textId="77777777" w:rsidR="00980629" w:rsidRPr="00340B0D" w:rsidRDefault="00980629" w:rsidP="00541D1A">
            <w:pPr>
              <w:jc w:val="center"/>
              <w:rPr>
                <w:ins w:id="7482" w:author="jonathan pritchard" w:date="2025-01-23T13:46:00Z" w16du:dateUtc="2025-01-23T13:46:00Z"/>
                <w:rFonts w:cs="Arial"/>
                <w:sz w:val="18"/>
                <w:szCs w:val="18"/>
              </w:rPr>
            </w:pPr>
          </w:p>
        </w:tc>
      </w:tr>
      <w:tr w:rsidR="00980629" w:rsidRPr="00340B0D" w14:paraId="5B95FF77" w14:textId="77777777" w:rsidTr="00541D1A">
        <w:trPr>
          <w:ins w:id="7483"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A9268" w14:textId="77777777" w:rsidR="00980629" w:rsidRPr="00340B0D" w:rsidRDefault="00980629" w:rsidP="00541D1A">
            <w:pPr>
              <w:rPr>
                <w:ins w:id="7484" w:author="jonathan pritchard" w:date="2025-01-23T13:46:00Z" w16du:dateUtc="2025-01-23T13:46:00Z"/>
                <w:rFonts w:cs="Arial"/>
                <w:sz w:val="18"/>
                <w:szCs w:val="18"/>
              </w:rPr>
            </w:pPr>
            <w:ins w:id="7485" w:author="jonathan pritchard" w:date="2025-01-23T13:46:00Z" w16du:dateUtc="2025-01-23T13:4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CF7DF7" w14:textId="77777777" w:rsidR="00980629" w:rsidRPr="00340B0D" w:rsidRDefault="00980629" w:rsidP="00541D1A">
            <w:pPr>
              <w:rPr>
                <w:ins w:id="7486" w:author="jonathan pritchard" w:date="2025-01-23T13:46:00Z" w16du:dateUtc="2025-01-23T13:46:00Z"/>
                <w:rFonts w:cs="Arial"/>
                <w:sz w:val="18"/>
                <w:szCs w:val="18"/>
              </w:rPr>
            </w:pPr>
          </w:p>
        </w:tc>
        <w:tc>
          <w:tcPr>
            <w:tcW w:w="3871" w:type="dxa"/>
            <w:gridSpan w:val="5"/>
            <w:tcBorders>
              <w:left w:val="single" w:sz="12" w:space="0" w:color="auto"/>
            </w:tcBorders>
          </w:tcPr>
          <w:p w14:paraId="642052EE" w14:textId="77777777" w:rsidR="00980629" w:rsidRPr="00340B0D" w:rsidRDefault="00980629" w:rsidP="00541D1A">
            <w:pPr>
              <w:rPr>
                <w:ins w:id="7487" w:author="jonathan pritchard" w:date="2025-01-23T13:46:00Z" w16du:dateUtc="2025-01-23T13:46:00Z"/>
                <w:rFonts w:cs="Arial"/>
                <w:sz w:val="18"/>
                <w:szCs w:val="18"/>
              </w:rPr>
            </w:pPr>
            <w:ins w:id="7488" w:author="jonathan pritchard" w:date="2025-01-23T13:46:00Z" w16du:dateUtc="2025-01-23T13:46:00Z">
              <w:r w:rsidRPr="00340B0D">
                <w:rPr>
                  <w:rFonts w:cs="Arial"/>
                  <w:sz w:val="18"/>
                  <w:szCs w:val="18"/>
                </w:rPr>
                <w:t>Update Review</w:t>
              </w:r>
            </w:ins>
          </w:p>
        </w:tc>
        <w:tc>
          <w:tcPr>
            <w:tcW w:w="672" w:type="dxa"/>
            <w:tcBorders>
              <w:right w:val="single" w:sz="12" w:space="0" w:color="auto"/>
            </w:tcBorders>
          </w:tcPr>
          <w:p w14:paraId="471A6B5F" w14:textId="77777777" w:rsidR="00980629" w:rsidRPr="00340B0D" w:rsidRDefault="00980629" w:rsidP="00541D1A">
            <w:pPr>
              <w:jc w:val="center"/>
              <w:rPr>
                <w:ins w:id="7489" w:author="jonathan pritchard" w:date="2025-01-23T13:46:00Z" w16du:dateUtc="2025-01-23T13:46:00Z"/>
                <w:rFonts w:cs="Arial"/>
                <w:sz w:val="18"/>
                <w:szCs w:val="18"/>
              </w:rPr>
            </w:pPr>
          </w:p>
        </w:tc>
      </w:tr>
      <w:tr w:rsidR="00980629" w:rsidRPr="00340B0D" w14:paraId="127A59A5" w14:textId="77777777" w:rsidTr="00541D1A">
        <w:trPr>
          <w:ins w:id="7490"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65DE9" w14:textId="77777777" w:rsidR="00980629" w:rsidRPr="00340B0D" w:rsidRDefault="00980629" w:rsidP="00541D1A">
            <w:pPr>
              <w:rPr>
                <w:ins w:id="7491" w:author="jonathan pritchard" w:date="2025-01-23T13:46:00Z" w16du:dateUtc="2025-01-23T13:46:00Z"/>
                <w:rFonts w:cs="Arial"/>
                <w:sz w:val="18"/>
                <w:szCs w:val="18"/>
              </w:rPr>
            </w:pPr>
            <w:ins w:id="7492" w:author="jonathan pritchard" w:date="2025-01-23T13:46:00Z" w16du:dateUtc="2025-01-23T13:4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FD79C6" w14:textId="012CD196" w:rsidR="00980629" w:rsidRPr="00340B0D" w:rsidRDefault="00E3745F" w:rsidP="00541D1A">
            <w:pPr>
              <w:rPr>
                <w:ins w:id="7493"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7635A1BA" w14:textId="77777777" w:rsidR="00980629" w:rsidRPr="00340B0D" w:rsidRDefault="00980629" w:rsidP="00541D1A">
            <w:pPr>
              <w:rPr>
                <w:ins w:id="7494" w:author="jonathan pritchard" w:date="2025-01-23T13:46:00Z" w16du:dateUtc="2025-01-23T13:46:00Z"/>
                <w:rFonts w:cs="Arial"/>
                <w:sz w:val="18"/>
                <w:szCs w:val="18"/>
              </w:rPr>
            </w:pPr>
            <w:ins w:id="7495" w:author="jonathan pritchard" w:date="2025-01-23T13:46:00Z" w16du:dateUtc="2025-01-23T13:46:00Z">
              <w:r w:rsidRPr="00340B0D">
                <w:rPr>
                  <w:rFonts w:cs="Arial"/>
                  <w:b/>
                  <w:bCs/>
                  <w:sz w:val="18"/>
                  <w:szCs w:val="18"/>
                </w:rPr>
                <w:t>Text Groups</w:t>
              </w:r>
            </w:ins>
          </w:p>
        </w:tc>
        <w:tc>
          <w:tcPr>
            <w:tcW w:w="672" w:type="dxa"/>
            <w:tcBorders>
              <w:right w:val="single" w:sz="12" w:space="0" w:color="auto"/>
            </w:tcBorders>
          </w:tcPr>
          <w:p w14:paraId="028A6611" w14:textId="77777777" w:rsidR="00980629" w:rsidRPr="00340B0D" w:rsidRDefault="00980629" w:rsidP="00541D1A">
            <w:pPr>
              <w:jc w:val="center"/>
              <w:rPr>
                <w:ins w:id="7496" w:author="jonathan pritchard" w:date="2025-01-23T13:46:00Z" w16du:dateUtc="2025-01-23T13:46:00Z"/>
                <w:rFonts w:cs="Arial"/>
                <w:sz w:val="18"/>
                <w:szCs w:val="18"/>
              </w:rPr>
            </w:pPr>
          </w:p>
        </w:tc>
      </w:tr>
      <w:tr w:rsidR="00980629" w:rsidRPr="00340B0D" w14:paraId="2C8C7BE4" w14:textId="77777777" w:rsidTr="00541D1A">
        <w:trPr>
          <w:ins w:id="7497"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CDBCA6" w14:textId="77777777" w:rsidR="00980629" w:rsidRPr="00340B0D" w:rsidRDefault="00980629" w:rsidP="00541D1A">
            <w:pPr>
              <w:rPr>
                <w:ins w:id="7498" w:author="jonathan pritchard" w:date="2025-01-23T13:46:00Z" w16du:dateUtc="2025-01-23T13:46:00Z"/>
                <w:rFonts w:cs="Arial"/>
                <w:sz w:val="18"/>
                <w:szCs w:val="18"/>
              </w:rPr>
            </w:pPr>
            <w:ins w:id="7499" w:author="jonathan pritchard" w:date="2025-01-23T13:46:00Z" w16du:dateUtc="2025-01-23T13:4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CB1581" w14:textId="332C2797" w:rsidR="00980629" w:rsidRPr="00340B0D" w:rsidRDefault="00E3745F" w:rsidP="00541D1A">
            <w:pPr>
              <w:rPr>
                <w:ins w:id="7500"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2704D09A" w14:textId="77777777" w:rsidR="00980629" w:rsidRPr="00340B0D" w:rsidRDefault="00980629" w:rsidP="00541D1A">
            <w:pPr>
              <w:rPr>
                <w:ins w:id="7501" w:author="jonathan pritchard" w:date="2025-01-23T13:46:00Z" w16du:dateUtc="2025-01-23T13:46:00Z"/>
                <w:rFonts w:cs="Arial"/>
                <w:sz w:val="18"/>
                <w:szCs w:val="18"/>
              </w:rPr>
            </w:pPr>
            <w:ins w:id="7502" w:author="jonathan pritchard" w:date="2025-01-23T13:46:00Z" w16du:dateUtc="2025-01-23T13:46:00Z">
              <w:r w:rsidRPr="00340B0D">
                <w:rPr>
                  <w:rFonts w:cs="Arial"/>
                  <w:sz w:val="18"/>
                  <w:szCs w:val="18"/>
                </w:rPr>
                <w:t>Chart Text</w:t>
              </w:r>
            </w:ins>
          </w:p>
        </w:tc>
        <w:tc>
          <w:tcPr>
            <w:tcW w:w="672" w:type="dxa"/>
            <w:tcBorders>
              <w:right w:val="single" w:sz="12" w:space="0" w:color="auto"/>
            </w:tcBorders>
          </w:tcPr>
          <w:p w14:paraId="7EC37C82" w14:textId="77777777" w:rsidR="00980629" w:rsidRPr="00340B0D" w:rsidRDefault="00980629" w:rsidP="00541D1A">
            <w:pPr>
              <w:jc w:val="center"/>
              <w:rPr>
                <w:ins w:id="7503" w:author="jonathan pritchard" w:date="2025-01-23T13:46:00Z" w16du:dateUtc="2025-01-23T13:46:00Z"/>
                <w:rFonts w:cs="Arial"/>
                <w:sz w:val="18"/>
                <w:szCs w:val="18"/>
              </w:rPr>
            </w:pPr>
          </w:p>
        </w:tc>
      </w:tr>
      <w:tr w:rsidR="00980629" w:rsidRPr="00340B0D" w14:paraId="42CD957D" w14:textId="77777777" w:rsidTr="00541D1A">
        <w:trPr>
          <w:ins w:id="7504"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9ACA0" w14:textId="77777777" w:rsidR="00980629" w:rsidRPr="00340B0D" w:rsidRDefault="00980629" w:rsidP="00541D1A">
            <w:pPr>
              <w:rPr>
                <w:ins w:id="7505" w:author="jonathan pritchard" w:date="2025-01-23T13:46:00Z" w16du:dateUtc="2025-01-23T13:46:00Z"/>
                <w:rFonts w:cs="Arial"/>
                <w:sz w:val="18"/>
                <w:szCs w:val="18"/>
              </w:rPr>
            </w:pPr>
            <w:ins w:id="7506" w:author="jonathan pritchard" w:date="2025-01-23T13:46:00Z" w16du:dateUtc="2025-01-23T13:4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E044F3" w14:textId="77777777" w:rsidR="00980629" w:rsidRPr="00340B0D" w:rsidRDefault="00980629" w:rsidP="00541D1A">
            <w:pPr>
              <w:rPr>
                <w:ins w:id="7507" w:author="jonathan pritchard" w:date="2025-01-23T13:46:00Z" w16du:dateUtc="2025-01-23T13:46:00Z"/>
                <w:rFonts w:cs="Arial"/>
                <w:sz w:val="18"/>
                <w:szCs w:val="18"/>
              </w:rPr>
            </w:pPr>
          </w:p>
        </w:tc>
        <w:tc>
          <w:tcPr>
            <w:tcW w:w="3871" w:type="dxa"/>
            <w:gridSpan w:val="5"/>
            <w:tcBorders>
              <w:left w:val="single" w:sz="12" w:space="0" w:color="auto"/>
            </w:tcBorders>
          </w:tcPr>
          <w:p w14:paraId="38C1FB6A" w14:textId="77777777" w:rsidR="00980629" w:rsidRPr="00340B0D" w:rsidRDefault="00980629" w:rsidP="00541D1A">
            <w:pPr>
              <w:rPr>
                <w:ins w:id="7508" w:author="jonathan pritchard" w:date="2025-01-23T13:46:00Z" w16du:dateUtc="2025-01-23T13:46:00Z"/>
                <w:rFonts w:cs="Arial"/>
                <w:sz w:val="18"/>
                <w:szCs w:val="18"/>
              </w:rPr>
            </w:pPr>
            <w:ins w:id="7509" w:author="jonathan pritchard" w:date="2025-01-23T13:46:00Z" w16du:dateUtc="2025-01-23T13:46:00Z">
              <w:r w:rsidRPr="00340B0D">
                <w:rPr>
                  <w:rFonts w:cs="Arial"/>
                  <w:sz w:val="18"/>
                  <w:szCs w:val="18"/>
                </w:rPr>
                <w:t xml:space="preserve">    Important text</w:t>
              </w:r>
            </w:ins>
          </w:p>
        </w:tc>
        <w:tc>
          <w:tcPr>
            <w:tcW w:w="672" w:type="dxa"/>
            <w:tcBorders>
              <w:right w:val="single" w:sz="12" w:space="0" w:color="auto"/>
            </w:tcBorders>
          </w:tcPr>
          <w:p w14:paraId="04D6E2F5" w14:textId="77777777" w:rsidR="00980629" w:rsidRPr="00340B0D" w:rsidRDefault="00980629" w:rsidP="00541D1A">
            <w:pPr>
              <w:jc w:val="center"/>
              <w:rPr>
                <w:ins w:id="7510" w:author="jonathan pritchard" w:date="2025-01-23T13:46:00Z" w16du:dateUtc="2025-01-23T13:46:00Z"/>
                <w:rFonts w:cs="Arial"/>
                <w:sz w:val="18"/>
                <w:szCs w:val="18"/>
              </w:rPr>
            </w:pPr>
          </w:p>
        </w:tc>
      </w:tr>
      <w:tr w:rsidR="00980629" w:rsidRPr="00340B0D" w14:paraId="1C3142A4" w14:textId="77777777" w:rsidTr="00541D1A">
        <w:trPr>
          <w:ins w:id="7511"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ECB6FF" w14:textId="77777777" w:rsidR="00980629" w:rsidRPr="00340B0D" w:rsidRDefault="00980629" w:rsidP="00541D1A">
            <w:pPr>
              <w:rPr>
                <w:ins w:id="7512" w:author="jonathan pritchard" w:date="2025-01-23T13:46:00Z" w16du:dateUtc="2025-01-23T13:46:00Z"/>
                <w:rFonts w:cs="Arial"/>
                <w:sz w:val="18"/>
                <w:szCs w:val="18"/>
              </w:rPr>
            </w:pPr>
            <w:ins w:id="7513" w:author="jonathan pritchard" w:date="2025-01-23T13:46:00Z" w16du:dateUtc="2025-01-23T13:4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3545A2" w14:textId="77777777" w:rsidR="00980629" w:rsidRPr="00340B0D" w:rsidRDefault="00980629" w:rsidP="00541D1A">
            <w:pPr>
              <w:rPr>
                <w:ins w:id="7514" w:author="jonathan pritchard" w:date="2025-01-23T13:46:00Z" w16du:dateUtc="2025-01-23T13:46:00Z"/>
                <w:rFonts w:cs="Arial"/>
                <w:sz w:val="18"/>
                <w:szCs w:val="18"/>
              </w:rPr>
            </w:pPr>
          </w:p>
        </w:tc>
        <w:tc>
          <w:tcPr>
            <w:tcW w:w="3871" w:type="dxa"/>
            <w:gridSpan w:val="5"/>
            <w:tcBorders>
              <w:left w:val="single" w:sz="12" w:space="0" w:color="auto"/>
            </w:tcBorders>
          </w:tcPr>
          <w:p w14:paraId="15BD0809" w14:textId="77777777" w:rsidR="00980629" w:rsidRPr="00340B0D" w:rsidRDefault="00980629" w:rsidP="00541D1A">
            <w:pPr>
              <w:rPr>
                <w:ins w:id="7515" w:author="jonathan pritchard" w:date="2025-01-23T13:46:00Z" w16du:dateUtc="2025-01-23T13:46:00Z"/>
                <w:rFonts w:cs="Arial"/>
                <w:b/>
                <w:bCs/>
                <w:sz w:val="18"/>
                <w:szCs w:val="18"/>
              </w:rPr>
            </w:pPr>
            <w:ins w:id="7516" w:author="jonathan pritchard" w:date="2025-01-23T13:46:00Z" w16du:dateUtc="2025-01-23T13:46:00Z">
              <w:r w:rsidRPr="00340B0D">
                <w:rPr>
                  <w:rFonts w:cs="Arial"/>
                  <w:b/>
                  <w:bCs/>
                  <w:sz w:val="18"/>
                  <w:szCs w:val="18"/>
                </w:rPr>
                <w:t xml:space="preserve">    Other Text</w:t>
              </w:r>
            </w:ins>
          </w:p>
        </w:tc>
        <w:tc>
          <w:tcPr>
            <w:tcW w:w="672" w:type="dxa"/>
            <w:tcBorders>
              <w:right w:val="single" w:sz="12" w:space="0" w:color="auto"/>
            </w:tcBorders>
          </w:tcPr>
          <w:p w14:paraId="0FE9ECE2" w14:textId="77777777" w:rsidR="00980629" w:rsidRPr="00340B0D" w:rsidRDefault="00980629" w:rsidP="00541D1A">
            <w:pPr>
              <w:jc w:val="center"/>
              <w:rPr>
                <w:ins w:id="7517" w:author="jonathan pritchard" w:date="2025-01-23T13:46:00Z" w16du:dateUtc="2025-01-23T13:46:00Z"/>
                <w:rFonts w:cs="Arial"/>
                <w:sz w:val="18"/>
                <w:szCs w:val="18"/>
              </w:rPr>
            </w:pPr>
          </w:p>
        </w:tc>
      </w:tr>
      <w:tr w:rsidR="00980629" w:rsidRPr="00340B0D" w14:paraId="303F4EAE" w14:textId="77777777" w:rsidTr="00541D1A">
        <w:trPr>
          <w:ins w:id="7518"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D64B52" w14:textId="77777777" w:rsidR="00980629" w:rsidRPr="00340B0D" w:rsidRDefault="00980629" w:rsidP="00541D1A">
            <w:pPr>
              <w:rPr>
                <w:ins w:id="7519" w:author="jonathan pritchard" w:date="2025-01-23T13:46:00Z" w16du:dateUtc="2025-01-23T13:46:00Z"/>
                <w:rFonts w:cs="Arial"/>
                <w:sz w:val="18"/>
                <w:szCs w:val="18"/>
              </w:rPr>
            </w:pPr>
            <w:ins w:id="7520" w:author="jonathan pritchard" w:date="2025-01-23T13:46:00Z" w16du:dateUtc="2025-01-23T13:4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14560A" w14:textId="77777777" w:rsidR="00980629" w:rsidRPr="00340B0D" w:rsidRDefault="00980629" w:rsidP="00541D1A">
            <w:pPr>
              <w:rPr>
                <w:ins w:id="7521" w:author="jonathan pritchard" w:date="2025-01-23T13:46:00Z" w16du:dateUtc="2025-01-23T13:46:00Z"/>
                <w:rFonts w:cs="Arial"/>
                <w:sz w:val="18"/>
                <w:szCs w:val="18"/>
              </w:rPr>
            </w:pPr>
          </w:p>
        </w:tc>
        <w:tc>
          <w:tcPr>
            <w:tcW w:w="3871" w:type="dxa"/>
            <w:gridSpan w:val="5"/>
            <w:tcBorders>
              <w:left w:val="single" w:sz="12" w:space="0" w:color="auto"/>
            </w:tcBorders>
          </w:tcPr>
          <w:p w14:paraId="6735A1E3" w14:textId="77777777" w:rsidR="00980629" w:rsidRPr="00340B0D" w:rsidRDefault="00980629" w:rsidP="00541D1A">
            <w:pPr>
              <w:rPr>
                <w:ins w:id="7522" w:author="jonathan pritchard" w:date="2025-01-23T13:46:00Z" w16du:dateUtc="2025-01-23T13:46:00Z"/>
                <w:rFonts w:cs="Arial"/>
                <w:sz w:val="18"/>
                <w:szCs w:val="18"/>
              </w:rPr>
            </w:pPr>
            <w:ins w:id="7523" w:author="jonathan pritchard" w:date="2025-01-23T13:46:00Z" w16du:dateUtc="2025-01-23T13:46:00Z">
              <w:r w:rsidRPr="00340B0D">
                <w:rPr>
                  <w:rFonts w:cs="Arial"/>
                  <w:sz w:val="18"/>
                  <w:szCs w:val="18"/>
                </w:rPr>
                <w:t xml:space="preserve">        Names</w:t>
              </w:r>
            </w:ins>
          </w:p>
        </w:tc>
        <w:tc>
          <w:tcPr>
            <w:tcW w:w="672" w:type="dxa"/>
            <w:tcBorders>
              <w:right w:val="single" w:sz="12" w:space="0" w:color="auto"/>
            </w:tcBorders>
          </w:tcPr>
          <w:p w14:paraId="0F905CA8" w14:textId="77777777" w:rsidR="00980629" w:rsidRPr="00340B0D" w:rsidRDefault="00980629" w:rsidP="00541D1A">
            <w:pPr>
              <w:jc w:val="center"/>
              <w:rPr>
                <w:ins w:id="7524" w:author="jonathan pritchard" w:date="2025-01-23T13:46:00Z" w16du:dateUtc="2025-01-23T13:46:00Z"/>
                <w:rFonts w:cs="Arial"/>
                <w:sz w:val="18"/>
                <w:szCs w:val="18"/>
              </w:rPr>
            </w:pPr>
          </w:p>
        </w:tc>
      </w:tr>
      <w:tr w:rsidR="00980629" w:rsidRPr="00340B0D" w14:paraId="3D427888" w14:textId="77777777" w:rsidTr="00541D1A">
        <w:trPr>
          <w:ins w:id="7525" w:author="jonathan pritchard" w:date="2025-01-23T13:4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BA4527" w14:textId="77777777" w:rsidR="00980629" w:rsidRPr="00340B0D" w:rsidRDefault="00980629" w:rsidP="00541D1A">
            <w:pPr>
              <w:jc w:val="center"/>
              <w:rPr>
                <w:ins w:id="7526" w:author="jonathan pritchard" w:date="2025-01-23T13:46:00Z" w16du:dateUtc="2025-01-23T13:46:00Z"/>
                <w:rFonts w:cs="Arial"/>
                <w:b/>
                <w:bCs/>
                <w:sz w:val="18"/>
                <w:szCs w:val="18"/>
              </w:rPr>
            </w:pPr>
            <w:ins w:id="7527" w:author="jonathan pritchard" w:date="2025-01-23T13:46:00Z" w16du:dateUtc="2025-01-23T13:46:00Z">
              <w:r w:rsidRPr="00340B0D">
                <w:rPr>
                  <w:rFonts w:cs="Arial"/>
                  <w:b/>
                  <w:bCs/>
                  <w:sz w:val="18"/>
                  <w:szCs w:val="18"/>
                </w:rPr>
                <w:t>Palette</w:t>
              </w:r>
            </w:ins>
          </w:p>
        </w:tc>
        <w:tc>
          <w:tcPr>
            <w:tcW w:w="3871" w:type="dxa"/>
            <w:gridSpan w:val="5"/>
            <w:tcBorders>
              <w:left w:val="single" w:sz="12" w:space="0" w:color="auto"/>
            </w:tcBorders>
          </w:tcPr>
          <w:p w14:paraId="0FFB97C7" w14:textId="77777777" w:rsidR="00980629" w:rsidRPr="00340B0D" w:rsidRDefault="00980629" w:rsidP="00541D1A">
            <w:pPr>
              <w:rPr>
                <w:ins w:id="7528" w:author="jonathan pritchard" w:date="2025-01-23T13:46:00Z" w16du:dateUtc="2025-01-23T13:46:00Z"/>
                <w:rFonts w:cs="Arial"/>
                <w:b/>
                <w:bCs/>
                <w:sz w:val="18"/>
                <w:szCs w:val="18"/>
              </w:rPr>
            </w:pPr>
            <w:ins w:id="7529" w:author="jonathan pritchard" w:date="2025-01-23T13:46:00Z" w16du:dateUtc="2025-01-23T13:46:00Z">
              <w:r w:rsidRPr="00340B0D">
                <w:rPr>
                  <w:rFonts w:cs="Arial"/>
                  <w:sz w:val="18"/>
                  <w:szCs w:val="18"/>
                </w:rPr>
                <w:t xml:space="preserve">        Light description</w:t>
              </w:r>
            </w:ins>
          </w:p>
        </w:tc>
        <w:tc>
          <w:tcPr>
            <w:tcW w:w="672" w:type="dxa"/>
            <w:tcBorders>
              <w:right w:val="single" w:sz="12" w:space="0" w:color="auto"/>
            </w:tcBorders>
          </w:tcPr>
          <w:p w14:paraId="41FA6005" w14:textId="77777777" w:rsidR="00980629" w:rsidRPr="00340B0D" w:rsidRDefault="00980629" w:rsidP="00541D1A">
            <w:pPr>
              <w:jc w:val="center"/>
              <w:rPr>
                <w:ins w:id="7530" w:author="jonathan pritchard" w:date="2025-01-23T13:46:00Z" w16du:dateUtc="2025-01-23T13:46:00Z"/>
                <w:rFonts w:cs="Arial"/>
                <w:sz w:val="18"/>
                <w:szCs w:val="18"/>
              </w:rPr>
            </w:pPr>
          </w:p>
        </w:tc>
      </w:tr>
      <w:tr w:rsidR="00980629" w:rsidRPr="00340B0D" w14:paraId="481F9A52" w14:textId="77777777" w:rsidTr="00541D1A">
        <w:trPr>
          <w:ins w:id="7531" w:author="jonathan pritchard" w:date="2025-01-23T13:46:00Z"/>
        </w:trPr>
        <w:customXmlInsRangeStart w:id="7532" w:author="jonathan pritchard" w:date="2025-01-23T13:46:00Z"/>
        <w:sdt>
          <w:sdtPr>
            <w:rPr>
              <w:rFonts w:cs="Arial"/>
              <w:sz w:val="18"/>
              <w:szCs w:val="18"/>
            </w:rPr>
            <w:alias w:val="Palette"/>
            <w:tag w:val="Palette"/>
            <w:id w:val="-1101726431"/>
            <w:placeholder>
              <w:docPart w:val="81F08AA1B1674B0094DF6F86904C1C49"/>
            </w:placeholder>
            <w:comboBox>
              <w:listItem w:displayText="Day" w:value="Day"/>
              <w:listItem w:displayText="Dusk" w:value="Dusk"/>
              <w:listItem w:displayText="Night" w:value="Night"/>
            </w:comboBox>
          </w:sdtPr>
          <w:sdtContent>
            <w:customXmlInsRangeEnd w:id="7532"/>
            <w:tc>
              <w:tcPr>
                <w:tcW w:w="4656" w:type="dxa"/>
                <w:gridSpan w:val="5"/>
                <w:tcBorders>
                  <w:left w:val="single" w:sz="12" w:space="0" w:color="auto"/>
                  <w:bottom w:val="single" w:sz="12" w:space="0" w:color="auto"/>
                  <w:right w:val="single" w:sz="12" w:space="0" w:color="auto"/>
                </w:tcBorders>
              </w:tcPr>
              <w:p w14:paraId="3A16D5A5" w14:textId="77777777" w:rsidR="00980629" w:rsidRPr="00340B0D" w:rsidRDefault="00980629" w:rsidP="00541D1A">
                <w:pPr>
                  <w:rPr>
                    <w:ins w:id="7533" w:author="jonathan pritchard" w:date="2025-01-23T13:46:00Z" w16du:dateUtc="2025-01-23T13:46:00Z"/>
                    <w:rFonts w:cs="Arial"/>
                    <w:sz w:val="18"/>
                    <w:szCs w:val="18"/>
                  </w:rPr>
                </w:pPr>
                <w:ins w:id="7534" w:author="jonathan pritchard" w:date="2025-01-23T13:46:00Z" w16du:dateUtc="2025-01-23T13:46:00Z">
                  <w:r w:rsidRPr="00340B0D">
                    <w:rPr>
                      <w:rFonts w:cs="Arial"/>
                      <w:sz w:val="18"/>
                      <w:szCs w:val="18"/>
                    </w:rPr>
                    <w:t>Day</w:t>
                  </w:r>
                </w:ins>
              </w:p>
            </w:tc>
            <w:customXmlInsRangeStart w:id="7535" w:author="jonathan pritchard" w:date="2025-01-23T13:46:00Z"/>
          </w:sdtContent>
        </w:sdt>
        <w:customXmlInsRangeEnd w:id="7535"/>
        <w:tc>
          <w:tcPr>
            <w:tcW w:w="3871" w:type="dxa"/>
            <w:gridSpan w:val="5"/>
            <w:tcBorders>
              <w:left w:val="single" w:sz="12" w:space="0" w:color="auto"/>
            </w:tcBorders>
          </w:tcPr>
          <w:p w14:paraId="190EE56C" w14:textId="77777777" w:rsidR="00980629" w:rsidRPr="00340B0D" w:rsidRDefault="00980629" w:rsidP="00541D1A">
            <w:pPr>
              <w:rPr>
                <w:ins w:id="7536" w:author="jonathan pritchard" w:date="2025-01-23T13:46:00Z" w16du:dateUtc="2025-01-23T13:46:00Z"/>
                <w:rFonts w:cs="Arial"/>
                <w:b/>
                <w:bCs/>
                <w:sz w:val="18"/>
                <w:szCs w:val="18"/>
              </w:rPr>
            </w:pPr>
            <w:ins w:id="7537" w:author="jonathan pritchard" w:date="2025-01-23T13:46:00Z" w16du:dateUtc="2025-01-23T13:46:00Z">
              <w:r w:rsidRPr="00340B0D">
                <w:rPr>
                  <w:rFonts w:cs="Arial"/>
                  <w:sz w:val="18"/>
                  <w:szCs w:val="18"/>
                </w:rPr>
                <w:t xml:space="preserve">        All other chart text</w:t>
              </w:r>
            </w:ins>
          </w:p>
        </w:tc>
        <w:tc>
          <w:tcPr>
            <w:tcW w:w="672" w:type="dxa"/>
            <w:tcBorders>
              <w:right w:val="single" w:sz="12" w:space="0" w:color="auto"/>
            </w:tcBorders>
          </w:tcPr>
          <w:p w14:paraId="6B8428D6" w14:textId="77777777" w:rsidR="00980629" w:rsidRPr="00340B0D" w:rsidRDefault="00980629" w:rsidP="00541D1A">
            <w:pPr>
              <w:jc w:val="center"/>
              <w:rPr>
                <w:ins w:id="7538" w:author="jonathan pritchard" w:date="2025-01-23T13:46:00Z" w16du:dateUtc="2025-01-23T13:46:00Z"/>
                <w:rFonts w:cs="Arial"/>
                <w:sz w:val="18"/>
                <w:szCs w:val="18"/>
              </w:rPr>
            </w:pPr>
          </w:p>
        </w:tc>
      </w:tr>
      <w:tr w:rsidR="00980629" w:rsidRPr="00340B0D" w14:paraId="417B4FDB" w14:textId="77777777" w:rsidTr="00541D1A">
        <w:trPr>
          <w:ins w:id="7539"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F7009F0" w14:textId="77777777" w:rsidR="00980629" w:rsidRPr="00340B0D" w:rsidRDefault="00980629" w:rsidP="00541D1A">
            <w:pPr>
              <w:jc w:val="center"/>
              <w:rPr>
                <w:ins w:id="7540" w:author="jonathan pritchard" w:date="2025-01-23T13:46:00Z" w16du:dateUtc="2025-01-23T13:46:00Z"/>
                <w:rFonts w:cs="Arial"/>
                <w:b/>
                <w:bCs/>
                <w:sz w:val="18"/>
                <w:szCs w:val="18"/>
              </w:rPr>
            </w:pPr>
          </w:p>
        </w:tc>
        <w:tc>
          <w:tcPr>
            <w:tcW w:w="3871" w:type="dxa"/>
            <w:gridSpan w:val="5"/>
            <w:tcBorders>
              <w:left w:val="single" w:sz="12" w:space="0" w:color="auto"/>
            </w:tcBorders>
          </w:tcPr>
          <w:p w14:paraId="083A2757" w14:textId="77777777" w:rsidR="00980629" w:rsidRPr="00340B0D" w:rsidRDefault="00980629" w:rsidP="00541D1A">
            <w:pPr>
              <w:rPr>
                <w:ins w:id="7541" w:author="jonathan pritchard" w:date="2025-01-23T13:46:00Z" w16du:dateUtc="2025-01-23T13:46:00Z"/>
                <w:rFonts w:cs="Arial"/>
                <w:sz w:val="18"/>
                <w:szCs w:val="18"/>
              </w:rPr>
            </w:pPr>
          </w:p>
        </w:tc>
        <w:tc>
          <w:tcPr>
            <w:tcW w:w="672" w:type="dxa"/>
            <w:tcBorders>
              <w:right w:val="single" w:sz="12" w:space="0" w:color="auto"/>
            </w:tcBorders>
            <w:vAlign w:val="center"/>
          </w:tcPr>
          <w:p w14:paraId="3A03DE7E" w14:textId="77777777" w:rsidR="00980629" w:rsidRPr="00340B0D" w:rsidRDefault="00980629" w:rsidP="00541D1A">
            <w:pPr>
              <w:jc w:val="center"/>
              <w:rPr>
                <w:ins w:id="7542" w:author="jonathan pritchard" w:date="2025-01-23T13:46:00Z" w16du:dateUtc="2025-01-23T13:46:00Z"/>
                <w:rFonts w:cs="Arial"/>
                <w:sz w:val="18"/>
                <w:szCs w:val="18"/>
              </w:rPr>
            </w:pPr>
          </w:p>
        </w:tc>
      </w:tr>
      <w:tr w:rsidR="00980629" w:rsidRPr="00340B0D" w14:paraId="518DC86C" w14:textId="77777777" w:rsidTr="00541D1A">
        <w:trPr>
          <w:ins w:id="7543" w:author="jonathan pritchard" w:date="2025-01-23T13:4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2B3545C" w14:textId="77777777" w:rsidR="00980629" w:rsidRPr="00340B0D" w:rsidRDefault="00980629" w:rsidP="00541D1A">
            <w:pPr>
              <w:rPr>
                <w:ins w:id="7544" w:author="jonathan pritchard" w:date="2025-01-23T13:46:00Z" w16du:dateUtc="2025-01-23T13:46:00Z"/>
                <w:rFonts w:cs="Arial"/>
                <w:sz w:val="18"/>
                <w:szCs w:val="18"/>
              </w:rPr>
            </w:pPr>
          </w:p>
        </w:tc>
        <w:tc>
          <w:tcPr>
            <w:tcW w:w="3871" w:type="dxa"/>
            <w:gridSpan w:val="5"/>
            <w:tcBorders>
              <w:left w:val="single" w:sz="12" w:space="0" w:color="auto"/>
              <w:bottom w:val="single" w:sz="12" w:space="0" w:color="auto"/>
            </w:tcBorders>
          </w:tcPr>
          <w:p w14:paraId="24B8120F" w14:textId="77777777" w:rsidR="00980629" w:rsidRPr="00340B0D" w:rsidRDefault="00980629" w:rsidP="00541D1A">
            <w:pPr>
              <w:jc w:val="center"/>
              <w:rPr>
                <w:ins w:id="7545" w:author="jonathan pritchard" w:date="2025-01-23T13:46:00Z" w16du:dateUtc="2025-01-23T13:46:00Z"/>
                <w:rFonts w:cs="Arial"/>
                <w:sz w:val="18"/>
                <w:szCs w:val="18"/>
              </w:rPr>
            </w:pPr>
          </w:p>
        </w:tc>
        <w:tc>
          <w:tcPr>
            <w:tcW w:w="672" w:type="dxa"/>
            <w:tcBorders>
              <w:bottom w:val="single" w:sz="12" w:space="0" w:color="auto"/>
              <w:right w:val="single" w:sz="12" w:space="0" w:color="auto"/>
            </w:tcBorders>
            <w:vAlign w:val="center"/>
          </w:tcPr>
          <w:p w14:paraId="44998B9C" w14:textId="77777777" w:rsidR="00980629" w:rsidRPr="00340B0D" w:rsidRDefault="00980629" w:rsidP="00541D1A">
            <w:pPr>
              <w:jc w:val="center"/>
              <w:rPr>
                <w:ins w:id="7546" w:author="jonathan pritchard" w:date="2025-01-23T13:46:00Z" w16du:dateUtc="2025-01-23T13:46:00Z"/>
                <w:rFonts w:cs="Arial"/>
                <w:sz w:val="18"/>
                <w:szCs w:val="18"/>
              </w:rPr>
            </w:pPr>
          </w:p>
        </w:tc>
      </w:tr>
      <w:tr w:rsidR="00980629" w:rsidRPr="00340B0D" w14:paraId="422B8B82" w14:textId="77777777" w:rsidTr="00541D1A">
        <w:trPr>
          <w:ins w:id="7547"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4EAE87" w14:textId="77777777" w:rsidR="00980629" w:rsidRPr="00340B0D" w:rsidRDefault="00980629" w:rsidP="00541D1A">
            <w:pPr>
              <w:jc w:val="center"/>
              <w:rPr>
                <w:ins w:id="7548" w:author="jonathan pritchard" w:date="2025-01-23T13:46:00Z" w16du:dateUtc="2025-01-23T13:46:00Z"/>
                <w:rFonts w:cs="Arial"/>
                <w:b/>
                <w:bCs/>
                <w:sz w:val="18"/>
                <w:szCs w:val="18"/>
              </w:rPr>
            </w:pPr>
            <w:ins w:id="7549" w:author="jonathan pritchard" w:date="2025-01-23T13:46:00Z" w16du:dateUtc="2025-01-23T13:4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A3BF9" w14:textId="77777777" w:rsidR="00980629" w:rsidRPr="00340B0D" w:rsidRDefault="00980629" w:rsidP="00541D1A">
            <w:pPr>
              <w:jc w:val="center"/>
              <w:rPr>
                <w:ins w:id="7550" w:author="jonathan pritchard" w:date="2025-01-23T13:46:00Z" w16du:dateUtc="2025-01-23T13:46:00Z"/>
                <w:rFonts w:cs="Arial"/>
                <w:sz w:val="18"/>
                <w:szCs w:val="18"/>
              </w:rPr>
            </w:pPr>
            <w:ins w:id="7551" w:author="jonathan pritchard" w:date="2025-01-23T13:46:00Z" w16du:dateUtc="2025-01-23T13:46:00Z">
              <w:r w:rsidRPr="00340B0D">
                <w:rPr>
                  <w:rFonts w:cs="Arial"/>
                  <w:b/>
                  <w:bCs/>
                  <w:sz w:val="18"/>
                  <w:szCs w:val="18"/>
                </w:rPr>
                <w:t>Display</w:t>
              </w:r>
            </w:ins>
          </w:p>
        </w:tc>
      </w:tr>
      <w:tr w:rsidR="00980629" w:rsidRPr="00340B0D" w14:paraId="18749995" w14:textId="77777777" w:rsidTr="00541D1A">
        <w:trPr>
          <w:trHeight w:val="287"/>
          <w:ins w:id="7552" w:author="jonathan pritchard" w:date="2025-01-23T13:46:00Z"/>
        </w:trPr>
        <w:tc>
          <w:tcPr>
            <w:tcW w:w="1789" w:type="dxa"/>
            <w:tcBorders>
              <w:left w:val="single" w:sz="12" w:space="0" w:color="auto"/>
              <w:bottom w:val="single" w:sz="4" w:space="0" w:color="auto"/>
            </w:tcBorders>
          </w:tcPr>
          <w:p w14:paraId="1B93E214" w14:textId="77777777" w:rsidR="00980629" w:rsidRPr="00340B0D" w:rsidRDefault="00980629" w:rsidP="00541D1A">
            <w:pPr>
              <w:rPr>
                <w:ins w:id="7553" w:author="jonathan pritchard" w:date="2025-01-23T13:46:00Z" w16du:dateUtc="2025-01-23T13:46:00Z"/>
                <w:rFonts w:cs="Arial"/>
                <w:sz w:val="18"/>
                <w:szCs w:val="18"/>
              </w:rPr>
            </w:pPr>
            <w:ins w:id="7554" w:author="jonathan pritchard" w:date="2025-01-23T13:46:00Z" w16du:dateUtc="2025-01-23T13:46:00Z">
              <w:r w:rsidRPr="00340B0D">
                <w:rPr>
                  <w:rFonts w:cs="Arial"/>
                  <w:sz w:val="18"/>
                  <w:szCs w:val="18"/>
                </w:rPr>
                <w:t>Start Date</w:t>
              </w:r>
            </w:ins>
          </w:p>
        </w:tc>
        <w:tc>
          <w:tcPr>
            <w:tcW w:w="2867" w:type="dxa"/>
            <w:gridSpan w:val="4"/>
            <w:tcBorders>
              <w:bottom w:val="single" w:sz="4" w:space="0" w:color="auto"/>
              <w:right w:val="single" w:sz="12" w:space="0" w:color="auto"/>
            </w:tcBorders>
          </w:tcPr>
          <w:p w14:paraId="1354E9AB" w14:textId="77777777" w:rsidR="00980629" w:rsidRPr="00340B0D" w:rsidRDefault="00980629" w:rsidP="00541D1A">
            <w:pPr>
              <w:rPr>
                <w:ins w:id="7555" w:author="jonathan pritchard" w:date="2025-01-23T13:46:00Z" w16du:dateUtc="2025-01-23T13:4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B94F4C7" w14:textId="77777777" w:rsidR="00980629" w:rsidRPr="00340B0D" w:rsidRDefault="00980629" w:rsidP="00541D1A">
            <w:pPr>
              <w:rPr>
                <w:ins w:id="7556" w:author="jonathan pritchard" w:date="2025-01-23T13:46:00Z" w16du:dateUtc="2025-01-23T13:46:00Z"/>
                <w:rFonts w:cs="Arial"/>
                <w:sz w:val="18"/>
                <w:szCs w:val="18"/>
              </w:rPr>
            </w:pPr>
            <w:ins w:id="7557" w:author="jonathan pritchard" w:date="2025-01-23T13:46:00Z" w16du:dateUtc="2025-01-23T13:4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C7F3DD9" w14:textId="77777777" w:rsidR="00980629" w:rsidRPr="00C87169" w:rsidRDefault="00980629" w:rsidP="00541D1A">
            <w:pPr>
              <w:rPr>
                <w:ins w:id="7558" w:author="jonathan pritchard" w:date="2025-01-23T13:46:00Z" w16du:dateUtc="2025-01-23T13:46:00Z"/>
                <w:rFonts w:cs="Arial"/>
              </w:rPr>
            </w:pPr>
          </w:p>
        </w:tc>
      </w:tr>
      <w:tr w:rsidR="00980629" w:rsidRPr="00340B0D" w14:paraId="0F4055E2" w14:textId="77777777" w:rsidTr="00541D1A">
        <w:trPr>
          <w:ins w:id="7559" w:author="jonathan pritchard" w:date="2025-01-23T13:46:00Z"/>
        </w:trPr>
        <w:tc>
          <w:tcPr>
            <w:tcW w:w="1789" w:type="dxa"/>
            <w:tcBorders>
              <w:left w:val="single" w:sz="12" w:space="0" w:color="auto"/>
              <w:bottom w:val="single" w:sz="4" w:space="0" w:color="auto"/>
            </w:tcBorders>
          </w:tcPr>
          <w:p w14:paraId="4C34A43F" w14:textId="77777777" w:rsidR="00980629" w:rsidRPr="00340B0D" w:rsidRDefault="00980629" w:rsidP="00541D1A">
            <w:pPr>
              <w:rPr>
                <w:ins w:id="7560" w:author="jonathan pritchard" w:date="2025-01-23T13:46:00Z" w16du:dateUtc="2025-01-23T13:46:00Z"/>
                <w:rFonts w:cs="Arial"/>
                <w:sz w:val="18"/>
                <w:szCs w:val="18"/>
              </w:rPr>
            </w:pPr>
            <w:ins w:id="7561" w:author="jonathan pritchard" w:date="2025-01-23T13:46:00Z" w16du:dateUtc="2025-01-23T13:4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A8DEACB" w14:textId="77777777" w:rsidR="00980629" w:rsidRPr="00340B0D" w:rsidRDefault="00980629" w:rsidP="00541D1A">
            <w:pPr>
              <w:rPr>
                <w:ins w:id="7562" w:author="jonathan pritchard" w:date="2025-01-23T13:46:00Z" w16du:dateUtc="2025-01-23T13:4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175226C" w14:textId="77777777" w:rsidR="00980629" w:rsidRPr="00340B0D" w:rsidRDefault="00980629" w:rsidP="00541D1A">
            <w:pPr>
              <w:rPr>
                <w:ins w:id="7563" w:author="jonathan pritchard" w:date="2025-01-23T13:46:00Z" w16du:dateUtc="2025-01-23T13:46:00Z"/>
                <w:rFonts w:cs="Arial"/>
                <w:sz w:val="18"/>
                <w:szCs w:val="18"/>
              </w:rPr>
            </w:pPr>
            <w:ins w:id="7564" w:author="jonathan pritchard" w:date="2025-01-23T13:46:00Z" w16du:dateUtc="2025-01-23T13:4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B65750" w14:textId="77777777" w:rsidR="00980629" w:rsidRPr="00340B0D" w:rsidRDefault="00980629" w:rsidP="00541D1A">
            <w:pPr>
              <w:rPr>
                <w:ins w:id="7565" w:author="jonathan pritchard" w:date="2025-01-23T13:46:00Z" w16du:dateUtc="2025-01-23T13:46:00Z"/>
                <w:rFonts w:cs="Arial"/>
                <w:sz w:val="18"/>
                <w:szCs w:val="18"/>
              </w:rPr>
            </w:pPr>
            <w:ins w:id="7566" w:author="jonathan pritchard" w:date="2025-01-23T13:46:00Z" w16du:dateUtc="2025-01-23T13:46:00Z">
              <w:r w:rsidRPr="00340B0D">
                <w:rPr>
                  <w:rFonts w:cs="Arial"/>
                  <w:sz w:val="18"/>
                  <w:szCs w:val="18"/>
                </w:rPr>
                <w:t>1:</w:t>
              </w:r>
              <w:r>
                <w:rPr>
                  <w:rFonts w:cs="Arial"/>
                  <w:sz w:val="18"/>
                  <w:szCs w:val="18"/>
                </w:rPr>
                <w:t>60000</w:t>
              </w:r>
            </w:ins>
          </w:p>
        </w:tc>
      </w:tr>
      <w:tr w:rsidR="00980629" w:rsidRPr="00340B0D" w14:paraId="2B2A9949" w14:textId="77777777" w:rsidTr="00541D1A">
        <w:trPr>
          <w:ins w:id="7567" w:author="jonathan pritchard" w:date="2025-01-23T13:4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2B6CF5" w14:textId="77777777" w:rsidR="00980629" w:rsidRPr="00340B0D" w:rsidRDefault="00980629" w:rsidP="00541D1A">
            <w:pPr>
              <w:jc w:val="center"/>
              <w:rPr>
                <w:ins w:id="7568" w:author="jonathan pritchard" w:date="2025-01-23T13:46:00Z" w16du:dateUtc="2025-01-23T13:4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6FFD323" w14:textId="77777777" w:rsidR="00980629" w:rsidRPr="00340B0D" w:rsidRDefault="00980629" w:rsidP="00541D1A">
            <w:pPr>
              <w:rPr>
                <w:ins w:id="7569" w:author="jonathan pritchard" w:date="2025-01-23T13:46:00Z" w16du:dateUtc="2025-01-23T13:46:00Z"/>
                <w:rFonts w:cs="Arial"/>
                <w:sz w:val="18"/>
                <w:szCs w:val="18"/>
              </w:rPr>
            </w:pPr>
            <w:ins w:id="7570" w:author="jonathan pritchard" w:date="2025-01-23T13:46:00Z" w16du:dateUtc="2025-01-23T13:4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F53C147" w14:textId="77777777" w:rsidR="00980629" w:rsidRPr="00340B0D" w:rsidRDefault="00980629" w:rsidP="00541D1A">
            <w:pPr>
              <w:rPr>
                <w:ins w:id="7571" w:author="jonathan pritchard" w:date="2025-01-23T13:46:00Z" w16du:dateUtc="2025-01-23T13:46:00Z"/>
                <w:rFonts w:cs="Arial"/>
                <w:sz w:val="18"/>
                <w:szCs w:val="18"/>
              </w:rPr>
            </w:pPr>
          </w:p>
        </w:tc>
      </w:tr>
      <w:tr w:rsidR="00980629" w:rsidRPr="00340B0D" w14:paraId="765C1E09" w14:textId="77777777" w:rsidTr="00541D1A">
        <w:trPr>
          <w:ins w:id="7572"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1C474CDB" w14:textId="77777777" w:rsidR="00980629" w:rsidRPr="00340B0D" w:rsidRDefault="00980629" w:rsidP="00541D1A">
            <w:pPr>
              <w:rPr>
                <w:ins w:id="7573" w:author="jonathan pritchard" w:date="2025-01-23T13:46:00Z" w16du:dateUtc="2025-01-23T13:46:00Z"/>
                <w:rFonts w:cs="Arial"/>
                <w:sz w:val="18"/>
                <w:szCs w:val="18"/>
              </w:rPr>
            </w:pPr>
          </w:p>
        </w:tc>
      </w:tr>
      <w:tr w:rsidR="00980629" w:rsidRPr="00340B0D" w14:paraId="60449676" w14:textId="77777777" w:rsidTr="00541D1A">
        <w:trPr>
          <w:ins w:id="7574"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F92D1D" w14:textId="77777777" w:rsidR="00980629" w:rsidRPr="00340B0D" w:rsidRDefault="00980629" w:rsidP="00541D1A">
            <w:pPr>
              <w:jc w:val="center"/>
              <w:rPr>
                <w:ins w:id="7575" w:author="jonathan pritchard" w:date="2025-01-23T13:46:00Z" w16du:dateUtc="2025-01-23T13:46:00Z"/>
                <w:rFonts w:cs="Arial"/>
                <w:b/>
                <w:bCs/>
                <w:sz w:val="18"/>
                <w:szCs w:val="18"/>
              </w:rPr>
            </w:pPr>
            <w:ins w:id="7576" w:author="jonathan pritchard" w:date="2025-01-23T13:46:00Z" w16du:dateUtc="2025-01-23T13:46:00Z">
              <w:r w:rsidRPr="00340B0D">
                <w:rPr>
                  <w:rFonts w:cs="Arial"/>
                  <w:b/>
                  <w:bCs/>
                  <w:sz w:val="18"/>
                  <w:szCs w:val="18"/>
                </w:rPr>
                <w:t>Viewing Group</w:t>
              </w:r>
              <w:r>
                <w:rPr>
                  <w:rFonts w:cs="Arial"/>
                  <w:b/>
                  <w:bCs/>
                  <w:sz w:val="18"/>
                  <w:szCs w:val="18"/>
                </w:rPr>
                <w:t>s (Default = On)</w:t>
              </w:r>
            </w:ins>
          </w:p>
        </w:tc>
      </w:tr>
      <w:tr w:rsidR="00980629" w:rsidRPr="00340B0D" w14:paraId="0CA5527D" w14:textId="77777777" w:rsidTr="00541D1A">
        <w:trPr>
          <w:ins w:id="7577" w:author="jonathan pritchard" w:date="2025-01-23T13:4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D2068" w14:textId="77777777" w:rsidR="00980629" w:rsidRPr="00340B0D" w:rsidRDefault="00980629" w:rsidP="00541D1A">
            <w:pPr>
              <w:jc w:val="center"/>
              <w:rPr>
                <w:ins w:id="7578" w:author="jonathan pritchard" w:date="2025-01-23T13:46:00Z" w16du:dateUtc="2025-01-23T13:46:00Z"/>
                <w:rFonts w:cs="Arial"/>
                <w:b/>
                <w:bCs/>
                <w:sz w:val="18"/>
                <w:szCs w:val="18"/>
              </w:rPr>
            </w:pPr>
            <w:ins w:id="7579" w:author="jonathan pritchard" w:date="2025-01-23T13:46:00Z" w16du:dateUtc="2025-01-23T13:46: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E11312" w14:textId="77777777" w:rsidR="00980629" w:rsidRPr="00340B0D" w:rsidRDefault="00980629" w:rsidP="00541D1A">
            <w:pPr>
              <w:jc w:val="center"/>
              <w:rPr>
                <w:ins w:id="7580" w:author="jonathan pritchard" w:date="2025-01-23T13:46:00Z" w16du:dateUtc="2025-01-23T13:46:00Z"/>
                <w:rFonts w:cs="Arial"/>
                <w:b/>
                <w:bCs/>
                <w:sz w:val="18"/>
                <w:szCs w:val="18"/>
              </w:rPr>
            </w:pPr>
            <w:ins w:id="7581" w:author="jonathan pritchard" w:date="2025-01-23T13:46:00Z" w16du:dateUtc="2025-01-23T13:46:00Z">
              <w:r w:rsidRPr="00340B0D">
                <w:rPr>
                  <w:rFonts w:cs="Arial"/>
                  <w:b/>
                  <w:bCs/>
                  <w:sz w:val="18"/>
                  <w:szCs w:val="18"/>
                </w:rPr>
                <w:t>Other</w:t>
              </w:r>
            </w:ins>
          </w:p>
        </w:tc>
      </w:tr>
      <w:tr w:rsidR="00980629" w:rsidRPr="00340B0D" w14:paraId="78D445E0" w14:textId="77777777" w:rsidTr="00541D1A">
        <w:trPr>
          <w:ins w:id="7582"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5A3AAF" w14:textId="77777777" w:rsidR="00980629" w:rsidRPr="00340B0D" w:rsidRDefault="00980629" w:rsidP="00541D1A">
            <w:pPr>
              <w:rPr>
                <w:ins w:id="7583" w:author="jonathan pritchard" w:date="2025-01-23T13:46:00Z" w16du:dateUtc="2025-01-23T13:46:00Z"/>
                <w:rFonts w:cs="Arial"/>
                <w:sz w:val="18"/>
                <w:szCs w:val="18"/>
              </w:rPr>
            </w:pPr>
            <w:ins w:id="7584" w:author="jonathan pritchard" w:date="2025-01-23T13:46:00Z" w16du:dateUtc="2025-01-23T13:4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98A2B08" w14:textId="77777777" w:rsidR="00980629" w:rsidRPr="00340B0D" w:rsidRDefault="00980629" w:rsidP="00541D1A">
            <w:pPr>
              <w:jc w:val="center"/>
              <w:rPr>
                <w:ins w:id="7585"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4A1BB7B" w14:textId="77777777" w:rsidR="00980629" w:rsidRPr="00340B0D" w:rsidRDefault="00980629" w:rsidP="00541D1A">
            <w:pPr>
              <w:pStyle w:val="Default"/>
              <w:rPr>
                <w:ins w:id="7586" w:author="jonathan pritchard" w:date="2025-01-23T13:46:00Z" w16du:dateUtc="2025-01-23T13:46:00Z"/>
                <w:sz w:val="18"/>
                <w:szCs w:val="18"/>
              </w:rPr>
            </w:pPr>
            <w:ins w:id="7587" w:author="jonathan pritchard" w:date="2025-01-23T13:46:00Z" w16du:dateUtc="2025-01-23T13:4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BA234E6" w14:textId="77777777" w:rsidR="00980629" w:rsidRPr="00340B0D" w:rsidRDefault="00980629" w:rsidP="00541D1A">
            <w:pPr>
              <w:rPr>
                <w:ins w:id="7588" w:author="jonathan pritchard" w:date="2025-01-23T13:46:00Z" w16du:dateUtc="2025-01-23T13:46:00Z"/>
                <w:rFonts w:cs="Arial"/>
                <w:sz w:val="18"/>
                <w:szCs w:val="18"/>
              </w:rPr>
            </w:pPr>
          </w:p>
        </w:tc>
      </w:tr>
      <w:tr w:rsidR="00980629" w:rsidRPr="00340B0D" w14:paraId="429D0780" w14:textId="77777777" w:rsidTr="00541D1A">
        <w:trPr>
          <w:ins w:id="7589"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028998EA" w14:textId="77777777" w:rsidR="00980629" w:rsidRPr="00340B0D" w:rsidRDefault="00980629" w:rsidP="00541D1A">
            <w:pPr>
              <w:pStyle w:val="Default"/>
              <w:rPr>
                <w:ins w:id="7590" w:author="jonathan pritchard" w:date="2025-01-23T13:46:00Z" w16du:dateUtc="2025-01-23T13:46:00Z"/>
                <w:sz w:val="18"/>
                <w:szCs w:val="18"/>
              </w:rPr>
            </w:pPr>
            <w:ins w:id="7591" w:author="jonathan pritchard" w:date="2025-01-23T13:46:00Z" w16du:dateUtc="2025-01-23T13:4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3BC0A44" w14:textId="77777777" w:rsidR="00980629" w:rsidRPr="00340B0D" w:rsidRDefault="00980629" w:rsidP="00541D1A">
            <w:pPr>
              <w:jc w:val="center"/>
              <w:rPr>
                <w:ins w:id="7592"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FE2DAEE" w14:textId="77777777" w:rsidR="00980629" w:rsidRPr="00340B0D" w:rsidRDefault="00980629" w:rsidP="00541D1A">
            <w:pPr>
              <w:pStyle w:val="Default"/>
              <w:rPr>
                <w:ins w:id="7593" w:author="jonathan pritchard" w:date="2025-01-23T13:46:00Z" w16du:dateUtc="2025-01-23T13:46:00Z"/>
                <w:sz w:val="18"/>
                <w:szCs w:val="18"/>
              </w:rPr>
            </w:pPr>
            <w:ins w:id="7594" w:author="jonathan pritchard" w:date="2025-01-23T13:46:00Z" w16du:dateUtc="2025-01-23T13:4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0CF58932" w14:textId="77777777" w:rsidR="00980629" w:rsidRPr="00340B0D" w:rsidRDefault="00980629" w:rsidP="00541D1A">
            <w:pPr>
              <w:rPr>
                <w:ins w:id="7595" w:author="jonathan pritchard" w:date="2025-01-23T13:46:00Z" w16du:dateUtc="2025-01-23T13:46:00Z"/>
                <w:rFonts w:cs="Arial"/>
                <w:sz w:val="18"/>
                <w:szCs w:val="18"/>
              </w:rPr>
            </w:pPr>
          </w:p>
        </w:tc>
      </w:tr>
      <w:tr w:rsidR="00980629" w:rsidRPr="00340B0D" w14:paraId="372588C8" w14:textId="77777777" w:rsidTr="00541D1A">
        <w:trPr>
          <w:ins w:id="7596"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D358627" w14:textId="77777777" w:rsidR="00980629" w:rsidRPr="00340B0D" w:rsidRDefault="00980629" w:rsidP="00541D1A">
            <w:pPr>
              <w:pStyle w:val="Default"/>
              <w:ind w:left="720"/>
              <w:rPr>
                <w:ins w:id="7597" w:author="jonathan pritchard" w:date="2025-01-23T13:46:00Z" w16du:dateUtc="2025-01-23T13:46:00Z"/>
                <w:sz w:val="18"/>
                <w:szCs w:val="18"/>
              </w:rPr>
            </w:pPr>
            <w:ins w:id="7598" w:author="jonathan pritchard" w:date="2025-01-23T13:46:00Z" w16du:dateUtc="2025-01-23T13:4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968590A" w14:textId="77777777" w:rsidR="00980629" w:rsidRPr="00340B0D" w:rsidRDefault="00980629" w:rsidP="00541D1A">
            <w:pPr>
              <w:jc w:val="center"/>
              <w:rPr>
                <w:ins w:id="759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32CAA6E" w14:textId="77777777" w:rsidR="00980629" w:rsidRPr="00340B0D" w:rsidRDefault="00980629" w:rsidP="00541D1A">
            <w:pPr>
              <w:pStyle w:val="Default"/>
              <w:rPr>
                <w:ins w:id="7600" w:author="jonathan pritchard" w:date="2025-01-23T13:46:00Z" w16du:dateUtc="2025-01-23T13:46:00Z"/>
                <w:sz w:val="18"/>
                <w:szCs w:val="18"/>
              </w:rPr>
            </w:pPr>
            <w:ins w:id="7601" w:author="jonathan pritchard" w:date="2025-01-23T13:46:00Z" w16du:dateUtc="2025-01-23T13:4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92F09E" w14:textId="77777777" w:rsidR="00980629" w:rsidRPr="00340B0D" w:rsidRDefault="00980629" w:rsidP="00541D1A">
            <w:pPr>
              <w:rPr>
                <w:ins w:id="7602" w:author="jonathan pritchard" w:date="2025-01-23T13:46:00Z" w16du:dateUtc="2025-01-23T13:46:00Z"/>
                <w:rFonts w:cs="Arial"/>
                <w:sz w:val="18"/>
                <w:szCs w:val="18"/>
              </w:rPr>
            </w:pPr>
          </w:p>
        </w:tc>
      </w:tr>
      <w:tr w:rsidR="00980629" w:rsidRPr="00340B0D" w14:paraId="4EA35A7C" w14:textId="77777777" w:rsidTr="00541D1A">
        <w:trPr>
          <w:ins w:id="7603"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5FD4104" w14:textId="77777777" w:rsidR="00980629" w:rsidRPr="00340B0D" w:rsidRDefault="00980629" w:rsidP="00541D1A">
            <w:pPr>
              <w:pStyle w:val="Default"/>
              <w:ind w:left="720"/>
              <w:rPr>
                <w:ins w:id="7604" w:author="jonathan pritchard" w:date="2025-01-23T13:46:00Z" w16du:dateUtc="2025-01-23T13:46:00Z"/>
                <w:sz w:val="18"/>
                <w:szCs w:val="18"/>
              </w:rPr>
            </w:pPr>
            <w:ins w:id="7605" w:author="jonathan pritchard" w:date="2025-01-23T13:46:00Z" w16du:dateUtc="2025-01-23T13:4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FB4008E" w14:textId="77777777" w:rsidR="00980629" w:rsidRPr="00340B0D" w:rsidRDefault="00980629" w:rsidP="00541D1A">
            <w:pPr>
              <w:jc w:val="center"/>
              <w:rPr>
                <w:ins w:id="7606"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7863A14" w14:textId="77777777" w:rsidR="00980629" w:rsidRPr="00340B0D" w:rsidRDefault="00980629" w:rsidP="00541D1A">
            <w:pPr>
              <w:pStyle w:val="Default"/>
              <w:rPr>
                <w:ins w:id="7607" w:author="jonathan pritchard" w:date="2025-01-23T13:46:00Z" w16du:dateUtc="2025-01-23T13:46:00Z"/>
                <w:sz w:val="18"/>
                <w:szCs w:val="18"/>
              </w:rPr>
            </w:pPr>
            <w:ins w:id="7608" w:author="jonathan pritchard" w:date="2025-01-23T13:46:00Z" w16du:dateUtc="2025-01-23T13:4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36ED9BA" w14:textId="77777777" w:rsidR="00980629" w:rsidRPr="00340B0D" w:rsidRDefault="00980629" w:rsidP="00541D1A">
            <w:pPr>
              <w:rPr>
                <w:ins w:id="7609" w:author="jonathan pritchard" w:date="2025-01-23T13:46:00Z" w16du:dateUtc="2025-01-23T13:46:00Z"/>
                <w:rFonts w:cs="Arial"/>
                <w:sz w:val="18"/>
                <w:szCs w:val="18"/>
              </w:rPr>
            </w:pPr>
          </w:p>
        </w:tc>
      </w:tr>
      <w:tr w:rsidR="00980629" w:rsidRPr="00340B0D" w14:paraId="3EE6CA0C" w14:textId="77777777" w:rsidTr="00541D1A">
        <w:trPr>
          <w:ins w:id="761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BD31D70" w14:textId="77777777" w:rsidR="00980629" w:rsidRPr="00340B0D" w:rsidRDefault="00980629" w:rsidP="00541D1A">
            <w:pPr>
              <w:pStyle w:val="Default"/>
              <w:rPr>
                <w:ins w:id="7611" w:author="jonathan pritchard" w:date="2025-01-23T13:46:00Z" w16du:dateUtc="2025-01-23T13:46:00Z"/>
                <w:sz w:val="18"/>
                <w:szCs w:val="18"/>
              </w:rPr>
            </w:pPr>
            <w:ins w:id="7612" w:author="jonathan pritchard" w:date="2025-01-23T13:46:00Z" w16du:dateUtc="2025-01-23T13:4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1D3C17" w14:textId="77777777" w:rsidR="00980629" w:rsidRPr="00340B0D" w:rsidRDefault="00980629" w:rsidP="00541D1A">
            <w:pPr>
              <w:jc w:val="center"/>
              <w:rPr>
                <w:ins w:id="761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596EF23" w14:textId="77777777" w:rsidR="00980629" w:rsidRPr="00340B0D" w:rsidRDefault="00980629" w:rsidP="00541D1A">
            <w:pPr>
              <w:pStyle w:val="Default"/>
              <w:rPr>
                <w:ins w:id="7614" w:author="jonathan pritchard" w:date="2025-01-23T13:46:00Z" w16du:dateUtc="2025-01-23T13:46:00Z"/>
                <w:sz w:val="18"/>
                <w:szCs w:val="18"/>
              </w:rPr>
            </w:pPr>
            <w:ins w:id="7615" w:author="jonathan pritchard" w:date="2025-01-23T13:46:00Z" w16du:dateUtc="2025-01-23T13:4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A60CEB6" w14:textId="77777777" w:rsidR="00980629" w:rsidRPr="00340B0D" w:rsidRDefault="00980629" w:rsidP="00541D1A">
            <w:pPr>
              <w:rPr>
                <w:ins w:id="7616" w:author="jonathan pritchard" w:date="2025-01-23T13:46:00Z" w16du:dateUtc="2025-01-23T13:46:00Z"/>
                <w:rFonts w:cs="Arial"/>
                <w:sz w:val="18"/>
                <w:szCs w:val="18"/>
              </w:rPr>
            </w:pPr>
          </w:p>
        </w:tc>
      </w:tr>
      <w:tr w:rsidR="00980629" w:rsidRPr="00340B0D" w14:paraId="5D3E6DA5" w14:textId="77777777" w:rsidTr="00541D1A">
        <w:trPr>
          <w:ins w:id="7617"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6E21576" w14:textId="77777777" w:rsidR="00980629" w:rsidRPr="00340B0D" w:rsidRDefault="00980629" w:rsidP="00541D1A">
            <w:pPr>
              <w:pStyle w:val="Default"/>
              <w:rPr>
                <w:ins w:id="7618" w:author="jonathan pritchard" w:date="2025-01-23T13:46:00Z" w16du:dateUtc="2025-01-23T13:46:00Z"/>
                <w:sz w:val="18"/>
                <w:szCs w:val="18"/>
              </w:rPr>
            </w:pPr>
            <w:ins w:id="7619" w:author="jonathan pritchard" w:date="2025-01-23T13:46:00Z" w16du:dateUtc="2025-01-23T13:4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A5E2750" w14:textId="77777777" w:rsidR="00980629" w:rsidRPr="00340B0D" w:rsidRDefault="00980629" w:rsidP="00541D1A">
            <w:pPr>
              <w:jc w:val="center"/>
              <w:rPr>
                <w:ins w:id="7620"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916DA91" w14:textId="77777777" w:rsidR="00980629" w:rsidRPr="00340B0D" w:rsidRDefault="00980629" w:rsidP="00541D1A">
            <w:pPr>
              <w:pStyle w:val="Default"/>
              <w:rPr>
                <w:ins w:id="7621" w:author="jonathan pritchard" w:date="2025-01-23T13:46:00Z" w16du:dateUtc="2025-01-23T13:46:00Z"/>
                <w:sz w:val="18"/>
                <w:szCs w:val="18"/>
              </w:rPr>
            </w:pPr>
            <w:ins w:id="7622" w:author="jonathan pritchard" w:date="2025-01-23T13:46:00Z" w16du:dateUtc="2025-01-23T13:4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CCBB07C" w14:textId="77777777" w:rsidR="00980629" w:rsidRPr="00340B0D" w:rsidRDefault="00980629" w:rsidP="00541D1A">
            <w:pPr>
              <w:rPr>
                <w:ins w:id="7623" w:author="jonathan pritchard" w:date="2025-01-23T13:46:00Z" w16du:dateUtc="2025-01-23T13:46:00Z"/>
                <w:rFonts w:cs="Arial"/>
                <w:sz w:val="18"/>
                <w:szCs w:val="18"/>
              </w:rPr>
            </w:pPr>
          </w:p>
        </w:tc>
      </w:tr>
      <w:tr w:rsidR="00980629" w:rsidRPr="00340B0D" w14:paraId="55C3FDBA" w14:textId="77777777" w:rsidTr="00541D1A">
        <w:trPr>
          <w:ins w:id="762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F0142A9" w14:textId="77777777" w:rsidR="00980629" w:rsidRPr="00340B0D" w:rsidRDefault="00980629" w:rsidP="00541D1A">
            <w:pPr>
              <w:pStyle w:val="Default"/>
              <w:rPr>
                <w:ins w:id="7625" w:author="jonathan pritchard" w:date="2025-01-23T13:46:00Z" w16du:dateUtc="2025-01-23T13:46:00Z"/>
                <w:sz w:val="18"/>
                <w:szCs w:val="18"/>
              </w:rPr>
            </w:pPr>
            <w:ins w:id="7626" w:author="jonathan pritchard" w:date="2025-01-23T13:46:00Z" w16du:dateUtc="2025-01-23T13:4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E672091" w14:textId="77777777" w:rsidR="00980629" w:rsidRPr="00340B0D" w:rsidRDefault="00980629" w:rsidP="00541D1A">
            <w:pPr>
              <w:jc w:val="center"/>
              <w:rPr>
                <w:ins w:id="762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55925FB" w14:textId="77777777" w:rsidR="00980629" w:rsidRPr="00340B0D" w:rsidRDefault="00980629" w:rsidP="00541D1A">
            <w:pPr>
              <w:pStyle w:val="Default"/>
              <w:rPr>
                <w:ins w:id="7628" w:author="jonathan pritchard" w:date="2025-01-23T13:46:00Z" w16du:dateUtc="2025-01-23T13:46:00Z"/>
                <w:sz w:val="18"/>
                <w:szCs w:val="18"/>
              </w:rPr>
            </w:pPr>
            <w:ins w:id="7629" w:author="jonathan pritchard" w:date="2025-01-23T13:46:00Z" w16du:dateUtc="2025-01-23T13:4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812D6B8" w14:textId="77777777" w:rsidR="00980629" w:rsidRPr="00340B0D" w:rsidRDefault="00980629" w:rsidP="00541D1A">
            <w:pPr>
              <w:rPr>
                <w:ins w:id="7630" w:author="jonathan pritchard" w:date="2025-01-23T13:46:00Z" w16du:dateUtc="2025-01-23T13:46:00Z"/>
                <w:rFonts w:cs="Arial"/>
                <w:sz w:val="18"/>
                <w:szCs w:val="18"/>
              </w:rPr>
            </w:pPr>
          </w:p>
        </w:tc>
      </w:tr>
      <w:tr w:rsidR="00980629" w:rsidRPr="00340B0D" w14:paraId="15952D3B" w14:textId="77777777" w:rsidTr="00541D1A">
        <w:trPr>
          <w:ins w:id="7631"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AE99AD7" w14:textId="77777777" w:rsidR="00980629" w:rsidRPr="00340B0D" w:rsidRDefault="00980629" w:rsidP="00541D1A">
            <w:pPr>
              <w:pStyle w:val="Default"/>
              <w:rPr>
                <w:ins w:id="7632" w:author="jonathan pritchard" w:date="2025-01-23T13:46:00Z" w16du:dateUtc="2025-01-23T13:46:00Z"/>
                <w:sz w:val="18"/>
                <w:szCs w:val="18"/>
              </w:rPr>
            </w:pPr>
            <w:ins w:id="7633" w:author="jonathan pritchard" w:date="2025-01-23T13:46:00Z" w16du:dateUtc="2025-01-23T13:4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EE614E1" w14:textId="77777777" w:rsidR="00980629" w:rsidRPr="00340B0D" w:rsidRDefault="00980629" w:rsidP="00541D1A">
            <w:pPr>
              <w:jc w:val="center"/>
              <w:rPr>
                <w:ins w:id="7634"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6BBBCF5B" w14:textId="77777777" w:rsidR="00980629" w:rsidRPr="00340B0D" w:rsidRDefault="00980629" w:rsidP="00541D1A">
            <w:pPr>
              <w:pStyle w:val="Default"/>
              <w:rPr>
                <w:ins w:id="7635" w:author="jonathan pritchard" w:date="2025-01-23T13:46:00Z" w16du:dateUtc="2025-01-23T13:46:00Z"/>
                <w:sz w:val="18"/>
                <w:szCs w:val="18"/>
              </w:rPr>
            </w:pPr>
            <w:ins w:id="7636" w:author="jonathan pritchard" w:date="2025-01-23T13:46:00Z" w16du:dateUtc="2025-01-23T13:4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F0ECB2D" w14:textId="77777777" w:rsidR="00980629" w:rsidRPr="00340B0D" w:rsidRDefault="00980629" w:rsidP="00541D1A">
            <w:pPr>
              <w:rPr>
                <w:ins w:id="7637" w:author="jonathan pritchard" w:date="2025-01-23T13:46:00Z" w16du:dateUtc="2025-01-23T13:46:00Z"/>
                <w:rFonts w:cs="Arial"/>
                <w:sz w:val="18"/>
                <w:szCs w:val="18"/>
              </w:rPr>
            </w:pPr>
          </w:p>
        </w:tc>
      </w:tr>
      <w:tr w:rsidR="00980629" w:rsidRPr="00340B0D" w14:paraId="179290D7" w14:textId="77777777" w:rsidTr="00541D1A">
        <w:trPr>
          <w:ins w:id="7638"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6F4E689" w14:textId="77777777" w:rsidR="00980629" w:rsidRPr="00340B0D" w:rsidRDefault="00980629" w:rsidP="00541D1A">
            <w:pPr>
              <w:pStyle w:val="Default"/>
              <w:rPr>
                <w:ins w:id="7639" w:author="jonathan pritchard" w:date="2025-01-23T13:46:00Z" w16du:dateUtc="2025-01-23T13:46:00Z"/>
                <w:sz w:val="18"/>
                <w:szCs w:val="18"/>
              </w:rPr>
            </w:pPr>
            <w:ins w:id="7640" w:author="jonathan pritchard" w:date="2025-01-23T13:46:00Z" w16du:dateUtc="2025-01-23T13:4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3CCECA" w14:textId="77777777" w:rsidR="00980629" w:rsidRPr="00340B0D" w:rsidRDefault="00980629" w:rsidP="00541D1A">
            <w:pPr>
              <w:jc w:val="center"/>
              <w:rPr>
                <w:ins w:id="7641"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3D5FDFD" w14:textId="77777777" w:rsidR="00980629" w:rsidRPr="00340B0D" w:rsidRDefault="00980629" w:rsidP="00541D1A">
            <w:pPr>
              <w:rPr>
                <w:ins w:id="7642"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537DAE3F" w14:textId="77777777" w:rsidR="00980629" w:rsidRPr="00340B0D" w:rsidRDefault="00980629" w:rsidP="00541D1A">
            <w:pPr>
              <w:rPr>
                <w:ins w:id="7643" w:author="jonathan pritchard" w:date="2025-01-23T13:46:00Z" w16du:dateUtc="2025-01-23T13:46:00Z"/>
                <w:rFonts w:cs="Arial"/>
                <w:sz w:val="18"/>
                <w:szCs w:val="18"/>
              </w:rPr>
            </w:pPr>
          </w:p>
        </w:tc>
      </w:tr>
      <w:tr w:rsidR="00980629" w:rsidRPr="00340B0D" w14:paraId="4CD3EA16" w14:textId="77777777" w:rsidTr="00541D1A">
        <w:trPr>
          <w:ins w:id="764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CCB356F" w14:textId="77777777" w:rsidR="00980629" w:rsidRPr="00340B0D" w:rsidRDefault="00980629" w:rsidP="00541D1A">
            <w:pPr>
              <w:pStyle w:val="Default"/>
              <w:rPr>
                <w:ins w:id="7645" w:author="jonathan pritchard" w:date="2025-01-23T13:46:00Z" w16du:dateUtc="2025-01-23T13:46:00Z"/>
                <w:sz w:val="18"/>
                <w:szCs w:val="18"/>
              </w:rPr>
            </w:pPr>
            <w:ins w:id="7646" w:author="jonathan pritchard" w:date="2025-01-23T13:46:00Z" w16du:dateUtc="2025-01-23T13:4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ACDDF68" w14:textId="77777777" w:rsidR="00980629" w:rsidRPr="00340B0D" w:rsidRDefault="00980629" w:rsidP="00541D1A">
            <w:pPr>
              <w:jc w:val="center"/>
              <w:rPr>
                <w:ins w:id="764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7006AD4" w14:textId="77777777" w:rsidR="00980629" w:rsidRPr="00340B0D" w:rsidRDefault="00980629" w:rsidP="00541D1A">
            <w:pPr>
              <w:rPr>
                <w:ins w:id="7648"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60F1CE2" w14:textId="77777777" w:rsidR="00980629" w:rsidRPr="00340B0D" w:rsidRDefault="00980629" w:rsidP="00541D1A">
            <w:pPr>
              <w:rPr>
                <w:ins w:id="7649" w:author="jonathan pritchard" w:date="2025-01-23T13:46:00Z" w16du:dateUtc="2025-01-23T13:46:00Z"/>
                <w:rFonts w:cs="Arial"/>
                <w:sz w:val="18"/>
                <w:szCs w:val="18"/>
              </w:rPr>
            </w:pPr>
          </w:p>
        </w:tc>
      </w:tr>
      <w:tr w:rsidR="00980629" w:rsidRPr="00340B0D" w14:paraId="56C0CF56" w14:textId="77777777" w:rsidTr="00541D1A">
        <w:trPr>
          <w:ins w:id="765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78C81B9D" w14:textId="77777777" w:rsidR="00980629" w:rsidRPr="00340B0D" w:rsidRDefault="00980629" w:rsidP="00541D1A">
            <w:pPr>
              <w:pStyle w:val="Default"/>
              <w:rPr>
                <w:ins w:id="7651" w:author="jonathan pritchard" w:date="2025-01-23T13:46:00Z" w16du:dateUtc="2025-01-23T13:46:00Z"/>
                <w:sz w:val="18"/>
                <w:szCs w:val="18"/>
              </w:rPr>
            </w:pPr>
            <w:ins w:id="7652" w:author="jonathan pritchard" w:date="2025-01-23T13:46:00Z" w16du:dateUtc="2025-01-23T13:4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FD85D22" w14:textId="77777777" w:rsidR="00980629" w:rsidRPr="00340B0D" w:rsidRDefault="00980629" w:rsidP="00541D1A">
            <w:pPr>
              <w:jc w:val="center"/>
              <w:rPr>
                <w:ins w:id="765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1A79A803" w14:textId="77777777" w:rsidR="00980629" w:rsidRPr="00340B0D" w:rsidRDefault="00980629" w:rsidP="00541D1A">
            <w:pPr>
              <w:rPr>
                <w:ins w:id="7654"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82F3994" w14:textId="77777777" w:rsidR="00980629" w:rsidRPr="00340B0D" w:rsidRDefault="00980629" w:rsidP="00541D1A">
            <w:pPr>
              <w:rPr>
                <w:ins w:id="7655" w:author="jonathan pritchard" w:date="2025-01-23T13:46:00Z" w16du:dateUtc="2025-01-23T13:46:00Z"/>
                <w:rFonts w:cs="Arial"/>
                <w:sz w:val="18"/>
                <w:szCs w:val="18"/>
              </w:rPr>
            </w:pPr>
          </w:p>
        </w:tc>
      </w:tr>
      <w:tr w:rsidR="00980629" w:rsidRPr="00340B0D" w14:paraId="7883BB1C" w14:textId="77777777" w:rsidTr="00541D1A">
        <w:trPr>
          <w:ins w:id="7656"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DEF7A6" w14:textId="77777777" w:rsidR="00980629" w:rsidRPr="00340B0D" w:rsidRDefault="00980629" w:rsidP="00541D1A">
            <w:pPr>
              <w:pStyle w:val="Default"/>
              <w:ind w:left="720"/>
              <w:rPr>
                <w:ins w:id="7657" w:author="jonathan pritchard" w:date="2025-01-23T13:46:00Z" w16du:dateUtc="2025-01-23T13:46:00Z"/>
                <w:sz w:val="18"/>
                <w:szCs w:val="18"/>
              </w:rPr>
            </w:pPr>
            <w:ins w:id="7658" w:author="jonathan pritchard" w:date="2025-01-23T13:46:00Z" w16du:dateUtc="2025-01-23T13:4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DCF7A3E" w14:textId="77777777" w:rsidR="00980629" w:rsidRPr="00340B0D" w:rsidRDefault="00980629" w:rsidP="00541D1A">
            <w:pPr>
              <w:jc w:val="center"/>
              <w:rPr>
                <w:ins w:id="765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B915553" w14:textId="77777777" w:rsidR="00980629" w:rsidRPr="00340B0D" w:rsidRDefault="00980629" w:rsidP="00541D1A">
            <w:pPr>
              <w:rPr>
                <w:ins w:id="7660"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6182F87D" w14:textId="77777777" w:rsidR="00980629" w:rsidRPr="00340B0D" w:rsidRDefault="00980629" w:rsidP="00541D1A">
            <w:pPr>
              <w:rPr>
                <w:ins w:id="7661" w:author="jonathan pritchard" w:date="2025-01-23T13:46:00Z" w16du:dateUtc="2025-01-23T13:46:00Z"/>
                <w:rFonts w:cs="Arial"/>
                <w:sz w:val="18"/>
                <w:szCs w:val="18"/>
              </w:rPr>
            </w:pPr>
          </w:p>
        </w:tc>
      </w:tr>
      <w:tr w:rsidR="00980629" w:rsidRPr="00340B0D" w14:paraId="67776D0A" w14:textId="77777777" w:rsidTr="00541D1A">
        <w:trPr>
          <w:ins w:id="7662" w:author="jonathan pritchard" w:date="2025-01-23T13:46:00Z"/>
        </w:trPr>
        <w:tc>
          <w:tcPr>
            <w:tcW w:w="4375" w:type="dxa"/>
            <w:gridSpan w:val="4"/>
            <w:tcBorders>
              <w:top w:val="single" w:sz="4" w:space="0" w:color="auto"/>
              <w:left w:val="single" w:sz="12" w:space="0" w:color="auto"/>
              <w:bottom w:val="single" w:sz="12" w:space="0" w:color="auto"/>
              <w:right w:val="single" w:sz="4" w:space="0" w:color="auto"/>
            </w:tcBorders>
          </w:tcPr>
          <w:p w14:paraId="70AE09FE" w14:textId="77777777" w:rsidR="00980629" w:rsidRPr="00340B0D" w:rsidRDefault="00980629" w:rsidP="00541D1A">
            <w:pPr>
              <w:pStyle w:val="Default"/>
              <w:ind w:left="720"/>
              <w:rPr>
                <w:ins w:id="7663" w:author="jonathan pritchard" w:date="2025-01-23T13:46:00Z" w16du:dateUtc="2025-01-23T13:46:00Z"/>
                <w:sz w:val="18"/>
                <w:szCs w:val="18"/>
              </w:rPr>
            </w:pPr>
            <w:ins w:id="7664" w:author="jonathan pritchard" w:date="2025-01-23T13:46:00Z" w16du:dateUtc="2025-01-23T13:4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FC259F8" w14:textId="77777777" w:rsidR="00980629" w:rsidRPr="00340B0D" w:rsidRDefault="00980629" w:rsidP="00541D1A">
            <w:pPr>
              <w:jc w:val="center"/>
              <w:rPr>
                <w:ins w:id="7665"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12" w:space="0" w:color="auto"/>
            </w:tcBorders>
          </w:tcPr>
          <w:p w14:paraId="3E02734F" w14:textId="77777777" w:rsidR="00980629" w:rsidRPr="00340B0D" w:rsidRDefault="00980629" w:rsidP="00541D1A">
            <w:pPr>
              <w:rPr>
                <w:ins w:id="7666" w:author="jonathan pritchard" w:date="2025-01-23T13:46:00Z" w16du:dateUtc="2025-01-23T13:46:00Z"/>
                <w:rFonts w:cs="Arial"/>
                <w:sz w:val="18"/>
                <w:szCs w:val="18"/>
              </w:rPr>
            </w:pPr>
          </w:p>
        </w:tc>
        <w:tc>
          <w:tcPr>
            <w:tcW w:w="672" w:type="dxa"/>
            <w:tcBorders>
              <w:top w:val="single" w:sz="4" w:space="0" w:color="auto"/>
              <w:bottom w:val="single" w:sz="12" w:space="0" w:color="auto"/>
              <w:right w:val="single" w:sz="12" w:space="0" w:color="auto"/>
            </w:tcBorders>
            <w:vAlign w:val="center"/>
          </w:tcPr>
          <w:p w14:paraId="7F0E6CF8" w14:textId="77777777" w:rsidR="00980629" w:rsidRPr="00340B0D" w:rsidRDefault="00980629" w:rsidP="00541D1A">
            <w:pPr>
              <w:rPr>
                <w:ins w:id="7667" w:author="jonathan pritchard" w:date="2025-01-23T13:46:00Z" w16du:dateUtc="2025-01-23T13:46:00Z"/>
                <w:rFonts w:cs="Arial"/>
                <w:sz w:val="18"/>
                <w:szCs w:val="18"/>
              </w:rPr>
            </w:pPr>
          </w:p>
        </w:tc>
      </w:tr>
      <w:tr w:rsidR="00980629" w:rsidRPr="00340B0D" w14:paraId="4C921493" w14:textId="77777777" w:rsidTr="00541D1A">
        <w:trPr>
          <w:ins w:id="7668"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9EF7B7" w14:textId="77777777" w:rsidR="00980629" w:rsidRPr="00EF63B4" w:rsidRDefault="00980629" w:rsidP="00541D1A">
            <w:pPr>
              <w:jc w:val="center"/>
              <w:rPr>
                <w:ins w:id="7669" w:author="jonathan pritchard" w:date="2025-01-23T13:46:00Z" w16du:dateUtc="2025-01-23T13:46:00Z"/>
                <w:rFonts w:cs="Arial"/>
                <w:sz w:val="18"/>
                <w:szCs w:val="18"/>
              </w:rPr>
            </w:pPr>
            <w:ins w:id="7670" w:author="jonathan pritchard" w:date="2025-01-23T13:46:00Z" w16du:dateUtc="2025-01-23T13:46:00Z">
              <w:r>
                <w:rPr>
                  <w:rFonts w:cs="Arial"/>
                  <w:b/>
                  <w:bCs/>
                  <w:sz w:val="18"/>
                  <w:szCs w:val="18"/>
                </w:rPr>
                <w:t>Additional</w:t>
              </w:r>
            </w:ins>
          </w:p>
        </w:tc>
      </w:tr>
      <w:tr w:rsidR="00980629" w:rsidRPr="00340B0D" w14:paraId="5FE490DF" w14:textId="77777777" w:rsidTr="00541D1A">
        <w:trPr>
          <w:ins w:id="7671"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B2C373A" w14:textId="77777777" w:rsidR="00980629" w:rsidRPr="00340B0D" w:rsidRDefault="00980629" w:rsidP="00541D1A">
            <w:pPr>
              <w:pStyle w:val="Default"/>
              <w:ind w:left="720"/>
              <w:rPr>
                <w:ins w:id="7672"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4F6E29" w14:textId="77777777" w:rsidR="00980629" w:rsidRPr="00340B0D" w:rsidRDefault="00980629" w:rsidP="00541D1A">
            <w:pPr>
              <w:jc w:val="center"/>
              <w:rPr>
                <w:ins w:id="7673"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2441D651" w14:textId="77777777" w:rsidR="00980629" w:rsidRPr="00340B0D" w:rsidRDefault="00980629" w:rsidP="00541D1A">
            <w:pPr>
              <w:rPr>
                <w:ins w:id="7674"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C7967A" w14:textId="77777777" w:rsidR="00980629" w:rsidRPr="00340B0D" w:rsidRDefault="00980629" w:rsidP="00541D1A">
            <w:pPr>
              <w:rPr>
                <w:ins w:id="7675" w:author="jonathan pritchard" w:date="2025-01-23T13:46:00Z" w16du:dateUtc="2025-01-23T13:46:00Z"/>
                <w:rFonts w:cs="Arial"/>
                <w:sz w:val="18"/>
                <w:szCs w:val="18"/>
              </w:rPr>
            </w:pPr>
          </w:p>
        </w:tc>
      </w:tr>
      <w:tr w:rsidR="00980629" w:rsidRPr="00340B0D" w14:paraId="1D03060D" w14:textId="77777777" w:rsidTr="00541D1A">
        <w:trPr>
          <w:ins w:id="7676"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E96B0F3" w14:textId="77777777" w:rsidR="00980629" w:rsidRPr="00340B0D" w:rsidRDefault="00980629" w:rsidP="00541D1A">
            <w:pPr>
              <w:pStyle w:val="Default"/>
              <w:ind w:left="720"/>
              <w:rPr>
                <w:ins w:id="7677"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60F305E" w14:textId="77777777" w:rsidR="00980629" w:rsidRPr="00340B0D" w:rsidRDefault="00980629" w:rsidP="00541D1A">
            <w:pPr>
              <w:jc w:val="center"/>
              <w:rPr>
                <w:ins w:id="7678"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1FBF7B0A" w14:textId="77777777" w:rsidR="00980629" w:rsidRPr="00340B0D" w:rsidRDefault="00980629" w:rsidP="00541D1A">
            <w:pPr>
              <w:rPr>
                <w:ins w:id="7679"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FEFE6" w14:textId="77777777" w:rsidR="00980629" w:rsidRPr="00340B0D" w:rsidRDefault="00980629" w:rsidP="00541D1A">
            <w:pPr>
              <w:rPr>
                <w:ins w:id="7680" w:author="jonathan pritchard" w:date="2025-01-23T13:46:00Z" w16du:dateUtc="2025-01-23T13:46:00Z"/>
                <w:rFonts w:cs="Arial"/>
                <w:sz w:val="18"/>
                <w:szCs w:val="18"/>
              </w:rPr>
            </w:pPr>
          </w:p>
        </w:tc>
      </w:tr>
      <w:tr w:rsidR="00980629" w:rsidRPr="00340B0D" w14:paraId="1A202B75" w14:textId="77777777" w:rsidTr="00541D1A">
        <w:trPr>
          <w:ins w:id="7681"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0BDCBE" w14:textId="77777777" w:rsidR="00980629" w:rsidRPr="00340B0D" w:rsidRDefault="00980629" w:rsidP="00541D1A">
            <w:pPr>
              <w:jc w:val="center"/>
              <w:rPr>
                <w:ins w:id="7682" w:author="jonathan pritchard" w:date="2025-01-23T13:46:00Z" w16du:dateUtc="2025-01-23T13:46:00Z"/>
                <w:rFonts w:cs="Arial"/>
                <w:b/>
                <w:bCs/>
                <w:sz w:val="18"/>
                <w:szCs w:val="18"/>
              </w:rPr>
            </w:pPr>
            <w:ins w:id="7683" w:author="jonathan pritchard" w:date="2025-01-23T13:46:00Z" w16du:dateUtc="2025-01-23T13:46:00Z">
              <w:r w:rsidRPr="00340B0D">
                <w:rPr>
                  <w:rFonts w:cs="Arial"/>
                  <w:b/>
                  <w:bCs/>
                  <w:sz w:val="18"/>
                  <w:szCs w:val="18"/>
                </w:rPr>
                <w:t>Setup</w:t>
              </w:r>
            </w:ins>
          </w:p>
        </w:tc>
      </w:tr>
      <w:tr w:rsidR="00980629" w:rsidRPr="00340B0D" w14:paraId="3B58A78E" w14:textId="77777777" w:rsidTr="00541D1A">
        <w:trPr>
          <w:ins w:id="7684"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5F2FF773" w14:textId="77777777" w:rsidR="00980629" w:rsidRDefault="00980629" w:rsidP="00541D1A">
            <w:pPr>
              <w:rPr>
                <w:ins w:id="7685" w:author="jonathan pritchard" w:date="2025-01-23T13:46:00Z" w16du:dateUtc="2025-01-23T13:46:00Z"/>
                <w:rFonts w:cs="Arial"/>
                <w:sz w:val="18"/>
                <w:szCs w:val="18"/>
              </w:rPr>
            </w:pPr>
          </w:p>
          <w:p w14:paraId="43316EAC" w14:textId="77777777" w:rsidR="00E3745F" w:rsidRPr="00B43E49" w:rsidRDefault="00980629" w:rsidP="00E3745F">
            <w:pPr>
              <w:rPr>
                <w:rFonts w:cs="Arial"/>
                <w:i/>
              </w:rPr>
            </w:pPr>
            <w:ins w:id="7686" w:author="jonathan pritchard" w:date="2025-01-23T13:46:00Z" w16du:dateUtc="2025-01-23T13:46:00Z">
              <w:r>
                <w:rPr>
                  <w:rFonts w:cs="Arial"/>
                  <w:i/>
                </w:rPr>
                <w:t>.</w:t>
              </w:r>
              <w:r w:rsidRPr="00110428">
                <w:rPr>
                  <w:rFonts w:cs="Arial"/>
                  <w:i/>
                </w:rPr>
                <w:t xml:space="preserve">. </w:t>
              </w:r>
            </w:ins>
            <w:r w:rsidR="00E3745F" w:rsidRPr="00B43E49">
              <w:rPr>
                <w:rFonts w:cs="Arial"/>
                <w:i/>
              </w:rPr>
              <w:t xml:space="preserve">Load the exchange set </w:t>
            </w:r>
            <w:proofErr w:type="spellStart"/>
            <w:r w:rsidR="00E3745F" w:rsidRPr="00B43E49">
              <w:rPr>
                <w:rFonts w:cs="Arial"/>
                <w:b/>
                <w:bCs/>
                <w:i/>
              </w:rPr>
              <w:t>PowerUp</w:t>
            </w:r>
            <w:proofErr w:type="spellEnd"/>
            <w:r w:rsidR="00E3745F" w:rsidRPr="00B43E49">
              <w:rPr>
                <w:rFonts w:cs="Arial"/>
                <w:i/>
              </w:rPr>
              <w:t xml:space="preserve">  </w:t>
            </w:r>
          </w:p>
          <w:p w14:paraId="5FDCF966" w14:textId="77777777" w:rsidR="00980629" w:rsidRPr="00340B0D" w:rsidRDefault="00980629" w:rsidP="00E3745F">
            <w:pPr>
              <w:rPr>
                <w:ins w:id="7687" w:author="jonathan pritchard" w:date="2025-01-23T13:46:00Z" w16du:dateUtc="2025-01-23T13:46:00Z"/>
                <w:rFonts w:cs="Arial"/>
                <w:sz w:val="18"/>
                <w:szCs w:val="18"/>
              </w:rPr>
            </w:pPr>
          </w:p>
        </w:tc>
      </w:tr>
      <w:tr w:rsidR="00980629" w:rsidRPr="00340B0D" w14:paraId="2ADF53D3" w14:textId="77777777" w:rsidTr="00541D1A">
        <w:trPr>
          <w:ins w:id="7688"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20C2D5" w14:textId="77777777" w:rsidR="00980629" w:rsidRPr="00340B0D" w:rsidRDefault="00980629" w:rsidP="00541D1A">
            <w:pPr>
              <w:jc w:val="center"/>
              <w:rPr>
                <w:ins w:id="7689" w:author="jonathan pritchard" w:date="2025-01-23T13:46:00Z" w16du:dateUtc="2025-01-23T13:46:00Z"/>
                <w:rFonts w:cs="Arial"/>
                <w:b/>
                <w:bCs/>
                <w:sz w:val="18"/>
                <w:szCs w:val="18"/>
              </w:rPr>
            </w:pPr>
            <w:ins w:id="7690" w:author="jonathan pritchard" w:date="2025-01-23T13:46:00Z" w16du:dateUtc="2025-01-23T13:46:00Z">
              <w:r w:rsidRPr="00340B0D">
                <w:rPr>
                  <w:rFonts w:cs="Arial"/>
                  <w:b/>
                  <w:bCs/>
                  <w:sz w:val="18"/>
                  <w:szCs w:val="18"/>
                </w:rPr>
                <w:t>Action</w:t>
              </w:r>
            </w:ins>
          </w:p>
        </w:tc>
      </w:tr>
      <w:tr w:rsidR="00980629" w:rsidRPr="00340B0D" w14:paraId="093547C7" w14:textId="77777777" w:rsidTr="00541D1A">
        <w:trPr>
          <w:ins w:id="7691"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5E84CA" w14:textId="77777777" w:rsidR="00980629" w:rsidRDefault="00980629" w:rsidP="00541D1A">
            <w:pPr>
              <w:rPr>
                <w:rFonts w:cs="Arial"/>
                <w:b/>
                <w:bCs/>
              </w:rPr>
            </w:pPr>
          </w:p>
          <w:p w14:paraId="3F2CE5E7" w14:textId="77777777" w:rsidR="00E3745F" w:rsidRPr="00B43E49" w:rsidRDefault="00E3745F" w:rsidP="00E3745F">
            <w:pPr>
              <w:rPr>
                <w:rFonts w:cs="Arial"/>
                <w:i/>
              </w:rPr>
            </w:pPr>
            <w:r w:rsidRPr="00B43E49">
              <w:rPr>
                <w:rFonts w:cs="Arial"/>
                <w:i/>
              </w:rPr>
              <w:t>Centre the display at 32°33.000’S 60°56.000’E</w:t>
            </w:r>
          </w:p>
          <w:p w14:paraId="65852016" w14:textId="387C96B3" w:rsidR="00E3745F" w:rsidRDefault="00E3745F" w:rsidP="00E3745F">
            <w:pPr>
              <w:rPr>
                <w:rFonts w:cs="Arial"/>
                <w:b/>
                <w:bCs/>
              </w:rPr>
            </w:pPr>
            <w:r w:rsidRPr="00B43E49">
              <w:rPr>
                <w:rFonts w:cs="Arial"/>
                <w:i/>
              </w:rPr>
              <w:t>Select scale 1:20 000 so that larger scale detail (buoyage, lights) is shown</w:t>
            </w:r>
          </w:p>
          <w:p w14:paraId="549F9573" w14:textId="77777777" w:rsidR="00E3745F" w:rsidRPr="00110428" w:rsidRDefault="00E3745F" w:rsidP="00541D1A">
            <w:pPr>
              <w:rPr>
                <w:ins w:id="7692" w:author="jonathan pritchard" w:date="2025-01-23T13:46:00Z" w16du:dateUtc="2025-01-23T13:46:00Z"/>
                <w:rFonts w:cs="Arial"/>
                <w:b/>
                <w:bCs/>
              </w:rPr>
            </w:pPr>
          </w:p>
        </w:tc>
      </w:tr>
      <w:tr w:rsidR="00980629" w:rsidRPr="00340B0D" w14:paraId="54CDCDE4" w14:textId="77777777" w:rsidTr="00541D1A">
        <w:trPr>
          <w:ins w:id="7693"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0F5F74" w14:textId="77777777" w:rsidR="00980629" w:rsidRPr="00340B0D" w:rsidRDefault="00980629" w:rsidP="00541D1A">
            <w:pPr>
              <w:jc w:val="center"/>
              <w:rPr>
                <w:ins w:id="7694" w:author="jonathan pritchard" w:date="2025-01-23T13:46:00Z" w16du:dateUtc="2025-01-23T13:46:00Z"/>
                <w:rFonts w:cs="Arial"/>
                <w:sz w:val="18"/>
                <w:szCs w:val="18"/>
              </w:rPr>
            </w:pPr>
            <w:ins w:id="7695" w:author="jonathan pritchard" w:date="2025-01-23T13:46:00Z" w16du:dateUtc="2025-01-23T13:46:00Z">
              <w:r w:rsidRPr="00340B0D">
                <w:rPr>
                  <w:rFonts w:cs="Arial"/>
                  <w:b/>
                  <w:bCs/>
                  <w:sz w:val="18"/>
                  <w:szCs w:val="18"/>
                </w:rPr>
                <w:t>Results</w:t>
              </w:r>
            </w:ins>
          </w:p>
        </w:tc>
      </w:tr>
      <w:tr w:rsidR="00980629" w:rsidRPr="00340B0D" w14:paraId="6E027DF5" w14:textId="77777777" w:rsidTr="00541D1A">
        <w:trPr>
          <w:ins w:id="7696"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tcPr>
          <w:p w14:paraId="76607B1E" w14:textId="77777777" w:rsidR="00980629" w:rsidRDefault="00980629" w:rsidP="00541D1A">
            <w:pPr>
              <w:rPr>
                <w:ins w:id="7697" w:author="jonathan pritchard" w:date="2025-01-23T13:46:00Z" w16du:dateUtc="2025-01-23T13:46:00Z"/>
                <w:rFonts w:cs="Arial"/>
                <w:sz w:val="18"/>
                <w:szCs w:val="18"/>
              </w:rPr>
            </w:pPr>
          </w:p>
          <w:p w14:paraId="0249AC28" w14:textId="77777777" w:rsidR="00E3745F" w:rsidRPr="00B43E49" w:rsidRDefault="00E3745F" w:rsidP="00E3745F">
            <w:pPr>
              <w:rPr>
                <w:rFonts w:cs="Arial"/>
                <w:i/>
              </w:rPr>
            </w:pPr>
            <w:r w:rsidRPr="00B43E49">
              <w:rPr>
                <w:rFonts w:cs="Arial"/>
                <w:i/>
              </w:rPr>
              <w:t>Confirm that south of 32°33.141’S data from the smaller scale is shown.</w:t>
            </w:r>
          </w:p>
          <w:p w14:paraId="6E601F30" w14:textId="5F5E3DF7" w:rsidR="00980629" w:rsidRDefault="00E3745F" w:rsidP="00E3745F">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p w14:paraId="5CD25828" w14:textId="77777777" w:rsidR="00E3745F" w:rsidRDefault="00E3745F" w:rsidP="00E3745F">
            <w:pPr>
              <w:rPr>
                <w:rFonts w:cs="Arial"/>
                <w:i/>
              </w:rPr>
            </w:pPr>
          </w:p>
          <w:p w14:paraId="143EDA5D" w14:textId="7440B20C" w:rsidR="00E3745F" w:rsidRDefault="00E3745F" w:rsidP="00E3745F">
            <w:pPr>
              <w:rPr>
                <w:ins w:id="7698" w:author="jonathan pritchard" w:date="2025-01-23T13:46:00Z" w16du:dateUtc="2025-01-23T13:46:00Z"/>
                <w:rFonts w:cs="Arial"/>
                <w:sz w:val="18"/>
                <w:szCs w:val="18"/>
              </w:rPr>
            </w:pPr>
            <w:r w:rsidRPr="00B43E49">
              <w:rPr>
                <w:rFonts w:cs="Arial"/>
                <w:noProof/>
                <w:lang w:val="en-IN" w:eastAsia="en-IN"/>
              </w:rPr>
              <w:drawing>
                <wp:inline distT="0" distB="0" distL="0" distR="0" wp14:anchorId="70FB5DFC" wp14:editId="76516E7A">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89966DA" w14:textId="77777777" w:rsidR="00980629" w:rsidRDefault="00980629" w:rsidP="00541D1A">
            <w:pPr>
              <w:rPr>
                <w:ins w:id="7699" w:author="jonathan pritchard" w:date="2025-01-23T13:46:00Z" w16du:dateUtc="2025-01-23T13:46:00Z"/>
                <w:rFonts w:cs="Arial"/>
                <w:sz w:val="18"/>
                <w:szCs w:val="18"/>
              </w:rPr>
            </w:pPr>
          </w:p>
          <w:p w14:paraId="300BA11F" w14:textId="77777777" w:rsidR="00980629" w:rsidRPr="00340B0D" w:rsidRDefault="00980629" w:rsidP="00541D1A">
            <w:pPr>
              <w:jc w:val="center"/>
              <w:rPr>
                <w:ins w:id="7700" w:author="jonathan pritchard" w:date="2025-01-23T13:46:00Z" w16du:dateUtc="2025-01-23T13:46:00Z"/>
                <w:rFonts w:cs="Arial"/>
                <w:sz w:val="18"/>
                <w:szCs w:val="18"/>
              </w:rPr>
            </w:pPr>
          </w:p>
          <w:p w14:paraId="4930F9B4" w14:textId="77777777" w:rsidR="00980629" w:rsidRDefault="00980629" w:rsidP="00541D1A">
            <w:pPr>
              <w:tabs>
                <w:tab w:val="left" w:pos="3048"/>
              </w:tabs>
              <w:jc w:val="center"/>
              <w:rPr>
                <w:ins w:id="7701" w:author="jonathan pritchard" w:date="2025-01-23T13:46:00Z" w16du:dateUtc="2025-01-23T13:46:00Z"/>
                <w:rFonts w:cs="Arial"/>
                <w:sz w:val="18"/>
                <w:szCs w:val="18"/>
              </w:rPr>
            </w:pPr>
          </w:p>
          <w:p w14:paraId="76E84741" w14:textId="77777777" w:rsidR="00980629" w:rsidRPr="00340B0D" w:rsidRDefault="00980629" w:rsidP="00541D1A">
            <w:pPr>
              <w:tabs>
                <w:tab w:val="left" w:pos="3048"/>
              </w:tabs>
              <w:jc w:val="center"/>
              <w:rPr>
                <w:ins w:id="7702" w:author="jonathan pritchard" w:date="2025-01-23T13:46:00Z" w16du:dateUtc="2025-01-23T13:46:00Z"/>
                <w:rFonts w:cs="Arial"/>
                <w:sz w:val="18"/>
                <w:szCs w:val="18"/>
              </w:rPr>
            </w:pPr>
          </w:p>
          <w:p w14:paraId="480272C9" w14:textId="77777777" w:rsidR="00980629" w:rsidRDefault="00980629" w:rsidP="00541D1A">
            <w:pPr>
              <w:jc w:val="center"/>
              <w:rPr>
                <w:ins w:id="7703" w:author="jonathan pritchard" w:date="2025-01-23T13:46:00Z" w16du:dateUtc="2025-01-23T13:46:00Z"/>
                <w:rFonts w:cs="Arial"/>
                <w:sz w:val="18"/>
                <w:szCs w:val="18"/>
              </w:rPr>
            </w:pPr>
          </w:p>
          <w:p w14:paraId="20FA71B2" w14:textId="77777777" w:rsidR="00980629" w:rsidRDefault="00980629" w:rsidP="00541D1A">
            <w:pPr>
              <w:jc w:val="center"/>
              <w:rPr>
                <w:ins w:id="7704" w:author="jonathan pritchard" w:date="2025-01-23T13:46:00Z" w16du:dateUtc="2025-01-23T13:46:00Z"/>
                <w:rFonts w:cs="Arial"/>
                <w:sz w:val="18"/>
                <w:szCs w:val="18"/>
              </w:rPr>
            </w:pPr>
          </w:p>
          <w:p w14:paraId="42E889FD" w14:textId="77777777" w:rsidR="00980629" w:rsidRPr="00340B0D" w:rsidRDefault="00980629" w:rsidP="00541D1A">
            <w:pPr>
              <w:rPr>
                <w:ins w:id="7705" w:author="jonathan pritchard" w:date="2025-01-23T13:46:00Z" w16du:dateUtc="2025-01-23T13:46:00Z"/>
                <w:rFonts w:cs="Arial"/>
                <w:sz w:val="18"/>
                <w:szCs w:val="18"/>
              </w:rPr>
            </w:pPr>
          </w:p>
        </w:tc>
      </w:tr>
    </w:tbl>
    <w:p w14:paraId="63004353" w14:textId="77777777" w:rsidR="00980629" w:rsidRDefault="00980629" w:rsidP="00980629">
      <w:pPr>
        <w:rPr>
          <w:ins w:id="7706" w:author="jonathan pritchard" w:date="2025-01-23T13:46:00Z" w16du:dateUtc="2025-01-23T13:46:00Z"/>
        </w:rPr>
      </w:pPr>
    </w:p>
    <w:p w14:paraId="7F62129F" w14:textId="77777777" w:rsidR="00980629" w:rsidRPr="00980629" w:rsidRDefault="00980629">
      <w:pPr>
        <w:pPrChange w:id="7707" w:author="jonathan pritchard" w:date="2025-01-23T13:46:00Z" w16du:dateUtc="2025-01-23T13:46:00Z">
          <w:pPr>
            <w:pStyle w:val="Heading1"/>
            <w:numPr>
              <w:ilvl w:val="2"/>
              <w:numId w:val="73"/>
            </w:numPr>
            <w:tabs>
              <w:tab w:val="clear" w:pos="432"/>
              <w:tab w:val="left" w:pos="567"/>
            </w:tabs>
            <w:spacing w:after="120"/>
            <w:ind w:left="426" w:hanging="426"/>
          </w:pPr>
        </w:pPrChange>
      </w:pPr>
    </w:p>
    <w:p w14:paraId="3911C4C8" w14:textId="0717970A" w:rsidR="00E3745F" w:rsidRDefault="00E3745F">
      <w:pPr>
        <w:widowControl/>
        <w:spacing w:line="240" w:lineRule="auto"/>
        <w:jc w:val="left"/>
        <w:rPr>
          <w:rFonts w:cs="Arial"/>
        </w:rPr>
      </w:pPr>
      <w:r>
        <w:rPr>
          <w:rFonts w:cs="Arial"/>
        </w:rPr>
        <w:br w:type="page"/>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3745F" w:rsidRPr="00340B0D" w14:paraId="52539CA5" w14:textId="77777777" w:rsidTr="00087740">
        <w:trPr>
          <w:trHeight w:val="416"/>
          <w:ins w:id="7708"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9EEC00" w14:textId="77777777" w:rsidR="00E3745F" w:rsidRPr="00340B0D" w:rsidRDefault="00E3745F" w:rsidP="00087740">
            <w:pPr>
              <w:jc w:val="center"/>
              <w:rPr>
                <w:ins w:id="7709" w:author="jonathan pritchard" w:date="2025-01-23T13:47:00Z" w16du:dateUtc="2025-01-23T13:47:00Z"/>
                <w:rFonts w:cs="Arial"/>
                <w:b/>
                <w:bCs/>
                <w:sz w:val="18"/>
                <w:szCs w:val="18"/>
              </w:rPr>
            </w:pPr>
            <w:ins w:id="7710" w:author="jonathan pritchard" w:date="2025-01-23T13:47:00Z" w16du:dateUtc="2025-01-23T13:47:00Z">
              <w:r w:rsidRPr="00340B0D">
                <w:rPr>
                  <w:rFonts w:cs="Arial"/>
                  <w:b/>
                  <w:bCs/>
                  <w:sz w:val="18"/>
                  <w:szCs w:val="18"/>
                </w:rPr>
                <w:lastRenderedPageBreak/>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7D0BFF3" w14:textId="025B8459" w:rsidR="00E3745F" w:rsidRPr="00C87169" w:rsidRDefault="00E3745F" w:rsidP="00087740">
            <w:pPr>
              <w:jc w:val="center"/>
              <w:rPr>
                <w:ins w:id="7711" w:author="jonathan pritchard" w:date="2025-01-23T13:47:00Z" w16du:dateUtc="2025-01-23T13:47:00Z"/>
                <w:rFonts w:cs="Arial"/>
                <w:bCs/>
              </w:rPr>
            </w:pPr>
            <w:proofErr w:type="spellStart"/>
            <w:r w:rsidRPr="00CE4C74">
              <w:rPr>
                <w:rFonts w:cs="Arial"/>
              </w:rPr>
              <w:t>OverlappingData</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60A22D" w14:textId="77777777" w:rsidR="00E3745F" w:rsidRPr="00340B0D" w:rsidRDefault="00E3745F" w:rsidP="00087740">
            <w:pPr>
              <w:jc w:val="center"/>
              <w:rPr>
                <w:ins w:id="7712" w:author="jonathan pritchard" w:date="2025-01-23T13:47:00Z" w16du:dateUtc="2025-01-23T13:47:00Z"/>
                <w:rFonts w:cs="Arial"/>
                <w:b/>
                <w:bCs/>
                <w:sz w:val="18"/>
                <w:szCs w:val="18"/>
              </w:rPr>
            </w:pPr>
            <w:ins w:id="7713"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C3A441B" w14:textId="210B5379" w:rsidR="00E3745F" w:rsidRPr="00E3745F" w:rsidRDefault="00E3745F" w:rsidP="00E3745F">
            <w:pPr>
              <w:spacing w:line="240" w:lineRule="auto"/>
              <w:rPr>
                <w:ins w:id="7714" w:author="jonathan pritchard" w:date="2025-01-23T13:47:00Z" w16du:dateUtc="2025-01-23T13:47:00Z"/>
                <w:rFonts w:cs="Arial"/>
                <w:color w:val="000000"/>
              </w:rPr>
            </w:pPr>
            <w:r w:rsidRPr="00CE4C74">
              <w:rPr>
                <w:rFonts w:cs="Arial"/>
                <w:color w:val="000000"/>
              </w:rPr>
              <w:t>S-98 C-21.2</w:t>
            </w:r>
          </w:p>
        </w:tc>
      </w:tr>
      <w:tr w:rsidR="00E3745F" w:rsidRPr="00340B0D" w14:paraId="4DC249D6" w14:textId="77777777" w:rsidTr="00087740">
        <w:trPr>
          <w:ins w:id="771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D41CD" w14:textId="77777777" w:rsidR="00E3745F" w:rsidRPr="00340B0D" w:rsidRDefault="00E3745F" w:rsidP="00087740">
            <w:pPr>
              <w:rPr>
                <w:ins w:id="7716" w:author="jonathan pritchard" w:date="2025-01-23T13:47:00Z" w16du:dateUtc="2025-01-23T13:47:00Z"/>
                <w:rFonts w:cs="Arial"/>
                <w:b/>
                <w:bCs/>
                <w:sz w:val="18"/>
                <w:szCs w:val="18"/>
              </w:rPr>
            </w:pPr>
            <w:ins w:id="7717" w:author="jonathan pritchard" w:date="2025-01-23T13:47:00Z" w16du:dateUtc="2025-01-23T13:47:00Z">
              <w:r w:rsidRPr="00340B0D">
                <w:rPr>
                  <w:rFonts w:cs="Arial"/>
                  <w:b/>
                  <w:bCs/>
                  <w:sz w:val="18"/>
                  <w:szCs w:val="18"/>
                </w:rPr>
                <w:t>Test Description</w:t>
              </w:r>
            </w:ins>
          </w:p>
        </w:tc>
      </w:tr>
      <w:tr w:rsidR="00E3745F" w:rsidRPr="00340B0D" w14:paraId="4CABF9D5" w14:textId="77777777" w:rsidTr="00087740">
        <w:trPr>
          <w:ins w:id="771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1977407" w14:textId="77777777" w:rsidR="00E3745F" w:rsidRPr="009C22F4" w:rsidRDefault="00E3745F" w:rsidP="00087740">
            <w:pPr>
              <w:rPr>
                <w:ins w:id="7719" w:author="jonathan pritchard" w:date="2025-01-23T13:47:00Z" w16du:dateUtc="2025-01-23T13:47:00Z"/>
                <w:rFonts w:cs="Arial"/>
                <w:i/>
              </w:rPr>
            </w:pPr>
          </w:p>
          <w:p w14:paraId="0998FA45" w14:textId="609030CD" w:rsidR="00E3745F" w:rsidRDefault="00E3745F" w:rsidP="00087740">
            <w:pPr>
              <w:rPr>
                <w:rFonts w:cs="Arial"/>
                <w:i/>
              </w:rPr>
            </w:pPr>
            <w:r w:rsidRPr="00CE4C74">
              <w:rPr>
                <w:rFonts w:cs="Arial"/>
                <w:i/>
              </w:rPr>
              <w:t>Display of overlapping data</w:t>
            </w:r>
          </w:p>
          <w:p w14:paraId="1A4B0FDB" w14:textId="77777777" w:rsidR="00E3745F" w:rsidRPr="009C22F4" w:rsidRDefault="00E3745F" w:rsidP="00087740">
            <w:pPr>
              <w:rPr>
                <w:ins w:id="7720" w:author="jonathan pritchard" w:date="2025-01-23T13:47:00Z" w16du:dateUtc="2025-01-23T13:47:00Z"/>
                <w:rFonts w:cs="Arial"/>
                <w:i/>
              </w:rPr>
            </w:pPr>
          </w:p>
        </w:tc>
      </w:tr>
      <w:tr w:rsidR="00E3745F" w:rsidRPr="00340B0D" w14:paraId="1149DE52" w14:textId="77777777" w:rsidTr="00087740">
        <w:trPr>
          <w:ins w:id="7721"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9C3FD6" w14:textId="77777777" w:rsidR="00E3745F" w:rsidRPr="00340B0D" w:rsidRDefault="00E3745F" w:rsidP="00087740">
            <w:pPr>
              <w:jc w:val="center"/>
              <w:rPr>
                <w:ins w:id="7722" w:author="jonathan pritchard" w:date="2025-01-23T13:47:00Z" w16du:dateUtc="2025-01-23T13:47:00Z"/>
                <w:rFonts w:cs="Arial"/>
                <w:b/>
                <w:bCs/>
                <w:sz w:val="18"/>
                <w:szCs w:val="18"/>
              </w:rPr>
            </w:pPr>
            <w:ins w:id="7723" w:author="jonathan pritchard" w:date="2025-01-23T13:47:00Z" w16du:dateUtc="2025-01-23T13:47:00Z">
              <w:r w:rsidRPr="00340B0D">
                <w:rPr>
                  <w:rFonts w:cs="Arial"/>
                  <w:b/>
                  <w:bCs/>
                  <w:sz w:val="18"/>
                  <w:szCs w:val="18"/>
                </w:rPr>
                <w:t>Loaded Data</w:t>
              </w:r>
            </w:ins>
          </w:p>
        </w:tc>
      </w:tr>
      <w:tr w:rsidR="00E3745F" w:rsidRPr="00340B0D" w14:paraId="39B1E0FC" w14:textId="77777777" w:rsidTr="00087740">
        <w:trPr>
          <w:ins w:id="7724"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9E2A0B7" w14:textId="77777777" w:rsidR="00E3745F" w:rsidRPr="00340B0D" w:rsidRDefault="00E3745F" w:rsidP="00087740">
            <w:pPr>
              <w:jc w:val="center"/>
              <w:rPr>
                <w:ins w:id="7725" w:author="jonathan pritchard" w:date="2025-01-23T13:47:00Z" w16du:dateUtc="2025-01-23T13:47:00Z"/>
                <w:rFonts w:cs="Arial"/>
                <w:b/>
                <w:bCs/>
                <w:sz w:val="18"/>
                <w:szCs w:val="18"/>
              </w:rPr>
            </w:pPr>
            <w:ins w:id="7726"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3C7DC5" w14:textId="77777777" w:rsidR="00E3745F" w:rsidRPr="00340B0D" w:rsidRDefault="00E3745F" w:rsidP="00087740">
            <w:pPr>
              <w:jc w:val="center"/>
              <w:rPr>
                <w:ins w:id="7727" w:author="jonathan pritchard" w:date="2025-01-23T13:47:00Z" w16du:dateUtc="2025-01-23T13:47:00Z"/>
                <w:rFonts w:cs="Arial"/>
                <w:b/>
                <w:bCs/>
                <w:sz w:val="18"/>
                <w:szCs w:val="18"/>
              </w:rPr>
            </w:pPr>
          </w:p>
        </w:tc>
      </w:tr>
      <w:tr w:rsidR="00E3745F" w:rsidRPr="00340B0D" w14:paraId="22B62837" w14:textId="77777777" w:rsidTr="00087740">
        <w:trPr>
          <w:ins w:id="7728"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10E508" w14:textId="77777777" w:rsidR="00E3745F" w:rsidRPr="00340B0D" w:rsidRDefault="00E3745F" w:rsidP="00087740">
            <w:pPr>
              <w:rPr>
                <w:ins w:id="7729"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B2F5AAB" w14:textId="77777777" w:rsidR="00E3745F" w:rsidRPr="00340B0D" w:rsidRDefault="00E3745F" w:rsidP="00087740">
            <w:pPr>
              <w:rPr>
                <w:ins w:id="7730" w:author="jonathan pritchard" w:date="2025-01-23T13:47:00Z" w16du:dateUtc="2025-01-23T13:47:00Z"/>
                <w:rFonts w:cs="Arial"/>
                <w:sz w:val="18"/>
                <w:szCs w:val="18"/>
              </w:rPr>
            </w:pPr>
          </w:p>
        </w:tc>
      </w:tr>
      <w:tr w:rsidR="00E3745F" w:rsidRPr="00340B0D" w14:paraId="74EE9D43" w14:textId="77777777" w:rsidTr="00087740">
        <w:trPr>
          <w:ins w:id="7731"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1319481" w14:textId="77777777" w:rsidR="00E3745F" w:rsidRPr="00340B0D" w:rsidRDefault="00E3745F" w:rsidP="00087740">
            <w:pPr>
              <w:rPr>
                <w:ins w:id="7732"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1B007E" w14:textId="77777777" w:rsidR="00E3745F" w:rsidRPr="00340B0D" w:rsidRDefault="00E3745F" w:rsidP="00087740">
            <w:pPr>
              <w:rPr>
                <w:ins w:id="7733" w:author="jonathan pritchard" w:date="2025-01-23T13:47:00Z" w16du:dateUtc="2025-01-23T13:47:00Z"/>
                <w:rFonts w:cs="Arial"/>
                <w:sz w:val="18"/>
                <w:szCs w:val="18"/>
              </w:rPr>
            </w:pPr>
          </w:p>
        </w:tc>
      </w:tr>
      <w:tr w:rsidR="00E3745F" w:rsidRPr="00340B0D" w14:paraId="68188B6A" w14:textId="77777777" w:rsidTr="00087740">
        <w:trPr>
          <w:ins w:id="7734"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141C17" w14:textId="77777777" w:rsidR="00E3745F" w:rsidRPr="00340B0D" w:rsidRDefault="00E3745F" w:rsidP="00087740">
            <w:pPr>
              <w:jc w:val="center"/>
              <w:rPr>
                <w:ins w:id="7735" w:author="jonathan pritchard" w:date="2025-01-23T13:47:00Z" w16du:dateUtc="2025-01-23T13:47:00Z"/>
                <w:rFonts w:cs="Arial"/>
                <w:b/>
                <w:bCs/>
                <w:sz w:val="18"/>
                <w:szCs w:val="18"/>
              </w:rPr>
            </w:pPr>
            <w:ins w:id="7736"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863E7F" w14:textId="77777777" w:rsidR="00E3745F" w:rsidRPr="00340B0D" w:rsidRDefault="00E3745F" w:rsidP="00087740">
            <w:pPr>
              <w:jc w:val="center"/>
              <w:rPr>
                <w:ins w:id="7737" w:author="jonathan pritchard" w:date="2025-01-23T13:47:00Z" w16du:dateUtc="2025-01-23T13:47:00Z"/>
                <w:rFonts w:cs="Arial"/>
                <w:b/>
                <w:bCs/>
                <w:sz w:val="18"/>
                <w:szCs w:val="18"/>
              </w:rPr>
            </w:pPr>
            <w:ins w:id="7738"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E3745F" w:rsidRPr="00340B0D" w14:paraId="156CF490" w14:textId="77777777" w:rsidTr="00087740">
        <w:trPr>
          <w:ins w:id="7739" w:author="jonathan pritchard" w:date="2025-01-23T13:47:00Z"/>
        </w:trPr>
        <w:customXmlInsRangeStart w:id="7740" w:author="jonathan pritchard" w:date="2025-01-23T13:47:00Z"/>
        <w:sdt>
          <w:sdtPr>
            <w:rPr>
              <w:rFonts w:cs="Arial"/>
              <w:sz w:val="18"/>
              <w:szCs w:val="18"/>
            </w:rPr>
            <w:alias w:val="Diplay Category"/>
            <w:tag w:val="Diplay Categor"/>
            <w:id w:val="1631668421"/>
            <w:placeholder>
              <w:docPart w:val="5EE97E55D6564D8C8110C86CFDB0FC0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74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0A961DD" w14:textId="77777777" w:rsidR="00E3745F" w:rsidRPr="00340B0D" w:rsidRDefault="00E3745F" w:rsidP="00087740">
                <w:pPr>
                  <w:rPr>
                    <w:ins w:id="7741" w:author="jonathan pritchard" w:date="2025-01-23T13:47:00Z" w16du:dateUtc="2025-01-23T13:47:00Z"/>
                    <w:rFonts w:cs="Arial"/>
                    <w:sz w:val="18"/>
                    <w:szCs w:val="18"/>
                  </w:rPr>
                </w:pPr>
                <w:ins w:id="7742" w:author="jonathan pritchard" w:date="2025-01-23T13:47:00Z" w16du:dateUtc="2025-01-23T13:47:00Z">
                  <w:r>
                    <w:rPr>
                      <w:rFonts w:cs="Arial"/>
                      <w:sz w:val="18"/>
                      <w:szCs w:val="18"/>
                    </w:rPr>
                    <w:t>Other</w:t>
                  </w:r>
                </w:ins>
              </w:p>
            </w:tc>
            <w:customXmlInsRangeStart w:id="7743" w:author="jonathan pritchard" w:date="2025-01-23T13:47:00Z"/>
          </w:sdtContent>
        </w:sdt>
        <w:customXmlInsRangeEnd w:id="7743"/>
        <w:tc>
          <w:tcPr>
            <w:tcW w:w="3871" w:type="dxa"/>
            <w:gridSpan w:val="5"/>
            <w:tcBorders>
              <w:left w:val="single" w:sz="12" w:space="0" w:color="auto"/>
              <w:bottom w:val="single" w:sz="4" w:space="0" w:color="auto"/>
              <w:right w:val="single" w:sz="4" w:space="0" w:color="auto"/>
            </w:tcBorders>
            <w:shd w:val="clear" w:color="auto" w:fill="auto"/>
          </w:tcPr>
          <w:p w14:paraId="4D1C1488" w14:textId="77777777" w:rsidR="00E3745F" w:rsidRPr="00340B0D" w:rsidRDefault="00E3745F" w:rsidP="00087740">
            <w:pPr>
              <w:rPr>
                <w:ins w:id="7744" w:author="jonathan pritchard" w:date="2025-01-23T13:47:00Z" w16du:dateUtc="2025-01-23T13:47:00Z"/>
                <w:rFonts w:cs="Arial"/>
                <w:sz w:val="18"/>
                <w:szCs w:val="18"/>
              </w:rPr>
            </w:pPr>
            <w:ins w:id="7745"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4C768E" w14:textId="77777777" w:rsidR="00E3745F" w:rsidRPr="00340B0D" w:rsidRDefault="00E3745F" w:rsidP="00087740">
            <w:pPr>
              <w:jc w:val="center"/>
              <w:rPr>
                <w:ins w:id="7746" w:author="jonathan pritchard" w:date="2025-01-23T13:47:00Z" w16du:dateUtc="2025-01-23T13:47:00Z"/>
                <w:rFonts w:cs="Arial"/>
                <w:sz w:val="18"/>
                <w:szCs w:val="18"/>
              </w:rPr>
            </w:pPr>
          </w:p>
        </w:tc>
      </w:tr>
      <w:tr w:rsidR="00E3745F" w:rsidRPr="00340B0D" w14:paraId="141BB52F" w14:textId="77777777" w:rsidTr="00087740">
        <w:trPr>
          <w:ins w:id="7747"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EEFD06" w14:textId="77777777" w:rsidR="00E3745F" w:rsidRPr="00340B0D" w:rsidRDefault="00E3745F" w:rsidP="00087740">
            <w:pPr>
              <w:jc w:val="center"/>
              <w:rPr>
                <w:ins w:id="7748" w:author="jonathan pritchard" w:date="2025-01-23T13:47:00Z" w16du:dateUtc="2025-01-23T13:47:00Z"/>
                <w:rFonts w:cs="Arial"/>
                <w:b/>
                <w:bCs/>
                <w:sz w:val="18"/>
                <w:szCs w:val="18"/>
              </w:rPr>
            </w:pPr>
            <w:ins w:id="7749"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5E6D984F" w14:textId="77777777" w:rsidR="00E3745F" w:rsidRPr="00340B0D" w:rsidRDefault="00E3745F" w:rsidP="00087740">
            <w:pPr>
              <w:rPr>
                <w:ins w:id="7750" w:author="jonathan pritchard" w:date="2025-01-23T13:47:00Z" w16du:dateUtc="2025-01-23T13:47:00Z"/>
                <w:rFonts w:cs="Arial"/>
                <w:sz w:val="18"/>
                <w:szCs w:val="18"/>
              </w:rPr>
            </w:pPr>
            <w:ins w:id="7751"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D78F354" w14:textId="77777777" w:rsidR="00E3745F" w:rsidRPr="00340B0D" w:rsidRDefault="00E3745F" w:rsidP="00087740">
            <w:pPr>
              <w:jc w:val="center"/>
              <w:rPr>
                <w:ins w:id="7752" w:author="jonathan pritchard" w:date="2025-01-23T13:47:00Z" w16du:dateUtc="2025-01-23T13:47:00Z"/>
                <w:rFonts w:cs="Arial"/>
                <w:sz w:val="18"/>
                <w:szCs w:val="18"/>
              </w:rPr>
            </w:pPr>
          </w:p>
        </w:tc>
      </w:tr>
      <w:tr w:rsidR="00E3745F" w:rsidRPr="00340B0D" w14:paraId="5CEFF3F6" w14:textId="77777777" w:rsidTr="00087740">
        <w:trPr>
          <w:ins w:id="775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02937C" w14:textId="77777777" w:rsidR="00E3745F" w:rsidRPr="00340B0D" w:rsidRDefault="00E3745F" w:rsidP="00087740">
            <w:pPr>
              <w:rPr>
                <w:ins w:id="7754" w:author="jonathan pritchard" w:date="2025-01-23T13:47:00Z" w16du:dateUtc="2025-01-23T13:47:00Z"/>
                <w:rFonts w:cs="Arial"/>
                <w:sz w:val="18"/>
                <w:szCs w:val="18"/>
              </w:rPr>
            </w:pPr>
            <w:ins w:id="7755"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E0B37F" w14:textId="77777777" w:rsidR="00E3745F" w:rsidRPr="00340B0D" w:rsidRDefault="00E3745F" w:rsidP="00087740">
            <w:pPr>
              <w:rPr>
                <w:ins w:id="7756" w:author="jonathan pritchard" w:date="2025-01-23T13:47:00Z" w16du:dateUtc="2025-01-23T13:47:00Z"/>
                <w:rFonts w:cs="Arial"/>
                <w:sz w:val="18"/>
                <w:szCs w:val="18"/>
              </w:rPr>
            </w:pPr>
          </w:p>
        </w:tc>
        <w:tc>
          <w:tcPr>
            <w:tcW w:w="3871" w:type="dxa"/>
            <w:gridSpan w:val="5"/>
            <w:tcBorders>
              <w:left w:val="single" w:sz="12" w:space="0" w:color="auto"/>
            </w:tcBorders>
          </w:tcPr>
          <w:p w14:paraId="6652D27F" w14:textId="77777777" w:rsidR="00E3745F" w:rsidRPr="00340B0D" w:rsidRDefault="00E3745F" w:rsidP="00087740">
            <w:pPr>
              <w:rPr>
                <w:ins w:id="7757" w:author="jonathan pritchard" w:date="2025-01-23T13:47:00Z" w16du:dateUtc="2025-01-23T13:47:00Z"/>
                <w:rFonts w:cs="Arial"/>
                <w:sz w:val="18"/>
                <w:szCs w:val="18"/>
              </w:rPr>
            </w:pPr>
            <w:ins w:id="7758"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262374B" w14:textId="77777777" w:rsidR="00E3745F" w:rsidRPr="00340B0D" w:rsidRDefault="00E3745F" w:rsidP="00087740">
            <w:pPr>
              <w:jc w:val="center"/>
              <w:rPr>
                <w:ins w:id="7759" w:author="jonathan pritchard" w:date="2025-01-23T13:47:00Z" w16du:dateUtc="2025-01-23T13:47:00Z"/>
                <w:rFonts w:cs="Arial"/>
                <w:sz w:val="18"/>
                <w:szCs w:val="18"/>
              </w:rPr>
            </w:pPr>
          </w:p>
        </w:tc>
      </w:tr>
      <w:tr w:rsidR="00E3745F" w:rsidRPr="00340B0D" w14:paraId="538A3506" w14:textId="77777777" w:rsidTr="00087740">
        <w:trPr>
          <w:ins w:id="776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6F1BA6" w14:textId="77777777" w:rsidR="00E3745F" w:rsidRPr="00340B0D" w:rsidRDefault="00E3745F" w:rsidP="00087740">
            <w:pPr>
              <w:rPr>
                <w:ins w:id="7761" w:author="jonathan pritchard" w:date="2025-01-23T13:47:00Z" w16du:dateUtc="2025-01-23T13:47:00Z"/>
                <w:rFonts w:cs="Arial"/>
                <w:sz w:val="18"/>
                <w:szCs w:val="18"/>
              </w:rPr>
            </w:pPr>
            <w:ins w:id="7762"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84B61A" w14:textId="77777777" w:rsidR="00E3745F" w:rsidRPr="00340B0D" w:rsidRDefault="00E3745F" w:rsidP="00087740">
            <w:pPr>
              <w:rPr>
                <w:ins w:id="7763" w:author="jonathan pritchard" w:date="2025-01-23T13:47:00Z" w16du:dateUtc="2025-01-23T13:47:00Z"/>
                <w:rFonts w:cs="Arial"/>
                <w:sz w:val="18"/>
                <w:szCs w:val="18"/>
              </w:rPr>
            </w:pPr>
          </w:p>
        </w:tc>
        <w:tc>
          <w:tcPr>
            <w:tcW w:w="3871" w:type="dxa"/>
            <w:gridSpan w:val="5"/>
            <w:tcBorders>
              <w:left w:val="single" w:sz="12" w:space="0" w:color="auto"/>
            </w:tcBorders>
          </w:tcPr>
          <w:p w14:paraId="774AD497" w14:textId="77777777" w:rsidR="00E3745F" w:rsidRPr="00340B0D" w:rsidRDefault="00E3745F" w:rsidP="00087740">
            <w:pPr>
              <w:rPr>
                <w:ins w:id="7764" w:author="jonathan pritchard" w:date="2025-01-23T13:47:00Z" w16du:dateUtc="2025-01-23T13:47:00Z"/>
                <w:rFonts w:cs="Arial"/>
                <w:sz w:val="18"/>
                <w:szCs w:val="18"/>
              </w:rPr>
            </w:pPr>
            <w:ins w:id="7765"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0CCA9A32" w14:textId="77777777" w:rsidR="00E3745F" w:rsidRPr="00340B0D" w:rsidRDefault="00E3745F" w:rsidP="00087740">
            <w:pPr>
              <w:jc w:val="center"/>
              <w:rPr>
                <w:ins w:id="7766" w:author="jonathan pritchard" w:date="2025-01-23T13:47:00Z" w16du:dateUtc="2025-01-23T13:47:00Z"/>
                <w:rFonts w:cs="Arial"/>
                <w:sz w:val="18"/>
                <w:szCs w:val="18"/>
              </w:rPr>
            </w:pPr>
          </w:p>
        </w:tc>
      </w:tr>
      <w:tr w:rsidR="00E3745F" w:rsidRPr="00340B0D" w14:paraId="0ED67005" w14:textId="77777777" w:rsidTr="00087740">
        <w:trPr>
          <w:ins w:id="776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20FE3E" w14:textId="77777777" w:rsidR="00E3745F" w:rsidRPr="00340B0D" w:rsidRDefault="00E3745F" w:rsidP="00087740">
            <w:pPr>
              <w:rPr>
                <w:ins w:id="7768" w:author="jonathan pritchard" w:date="2025-01-23T13:47:00Z" w16du:dateUtc="2025-01-23T13:47:00Z"/>
                <w:rFonts w:cs="Arial"/>
                <w:sz w:val="18"/>
                <w:szCs w:val="18"/>
              </w:rPr>
            </w:pPr>
            <w:ins w:id="7769"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C69346" w14:textId="77777777" w:rsidR="00E3745F" w:rsidRPr="00340B0D" w:rsidRDefault="00E3745F" w:rsidP="00087740">
            <w:pPr>
              <w:rPr>
                <w:ins w:id="7770" w:author="jonathan pritchard" w:date="2025-01-23T13:47:00Z" w16du:dateUtc="2025-01-23T13:47:00Z"/>
                <w:rFonts w:cs="Arial"/>
                <w:sz w:val="18"/>
                <w:szCs w:val="18"/>
              </w:rPr>
            </w:pPr>
          </w:p>
        </w:tc>
        <w:tc>
          <w:tcPr>
            <w:tcW w:w="3871" w:type="dxa"/>
            <w:gridSpan w:val="5"/>
            <w:tcBorders>
              <w:left w:val="single" w:sz="12" w:space="0" w:color="auto"/>
            </w:tcBorders>
          </w:tcPr>
          <w:p w14:paraId="710CBCEB" w14:textId="77777777" w:rsidR="00E3745F" w:rsidRPr="00340B0D" w:rsidRDefault="00E3745F" w:rsidP="00087740">
            <w:pPr>
              <w:rPr>
                <w:ins w:id="7771" w:author="jonathan pritchard" w:date="2025-01-23T13:47:00Z" w16du:dateUtc="2025-01-23T13:47:00Z"/>
                <w:rFonts w:cs="Arial"/>
                <w:b/>
                <w:bCs/>
                <w:sz w:val="18"/>
                <w:szCs w:val="18"/>
              </w:rPr>
            </w:pPr>
            <w:ins w:id="7772"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10B87112" w14:textId="77777777" w:rsidR="00E3745F" w:rsidRPr="00340B0D" w:rsidRDefault="00E3745F" w:rsidP="00087740">
            <w:pPr>
              <w:jc w:val="center"/>
              <w:rPr>
                <w:ins w:id="7773" w:author="jonathan pritchard" w:date="2025-01-23T13:47:00Z" w16du:dateUtc="2025-01-23T13:47:00Z"/>
                <w:rFonts w:cs="Arial"/>
                <w:sz w:val="18"/>
                <w:szCs w:val="18"/>
              </w:rPr>
            </w:pPr>
          </w:p>
        </w:tc>
      </w:tr>
      <w:tr w:rsidR="00E3745F" w:rsidRPr="00340B0D" w14:paraId="7718EB72" w14:textId="77777777" w:rsidTr="00087740">
        <w:trPr>
          <w:ins w:id="777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94374C" w14:textId="77777777" w:rsidR="00E3745F" w:rsidRPr="00340B0D" w:rsidRDefault="00E3745F" w:rsidP="00087740">
            <w:pPr>
              <w:rPr>
                <w:ins w:id="7775" w:author="jonathan pritchard" w:date="2025-01-23T13:47:00Z" w16du:dateUtc="2025-01-23T13:47:00Z"/>
                <w:rFonts w:cs="Arial"/>
                <w:sz w:val="18"/>
                <w:szCs w:val="18"/>
              </w:rPr>
            </w:pPr>
            <w:ins w:id="7776"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1A4363" w14:textId="77777777" w:rsidR="00E3745F" w:rsidRPr="00340B0D" w:rsidRDefault="00E3745F" w:rsidP="00087740">
            <w:pPr>
              <w:rPr>
                <w:ins w:id="7777" w:author="jonathan pritchard" w:date="2025-01-23T13:47:00Z" w16du:dateUtc="2025-01-23T13:47:00Z"/>
                <w:rFonts w:cs="Arial"/>
                <w:sz w:val="18"/>
                <w:szCs w:val="18"/>
              </w:rPr>
            </w:pPr>
          </w:p>
        </w:tc>
        <w:tc>
          <w:tcPr>
            <w:tcW w:w="3871" w:type="dxa"/>
            <w:gridSpan w:val="5"/>
            <w:tcBorders>
              <w:left w:val="single" w:sz="12" w:space="0" w:color="auto"/>
            </w:tcBorders>
          </w:tcPr>
          <w:p w14:paraId="22981292" w14:textId="77777777" w:rsidR="00E3745F" w:rsidRPr="00340B0D" w:rsidRDefault="00E3745F" w:rsidP="00087740">
            <w:pPr>
              <w:rPr>
                <w:ins w:id="7778" w:author="jonathan pritchard" w:date="2025-01-23T13:47:00Z" w16du:dateUtc="2025-01-23T13:47:00Z"/>
                <w:rFonts w:cs="Arial"/>
                <w:sz w:val="18"/>
                <w:szCs w:val="18"/>
              </w:rPr>
            </w:pPr>
            <w:ins w:id="7779"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3F0D2A34" w14:textId="77777777" w:rsidR="00E3745F" w:rsidRPr="00340B0D" w:rsidRDefault="00E3745F" w:rsidP="00087740">
            <w:pPr>
              <w:jc w:val="center"/>
              <w:rPr>
                <w:ins w:id="7780" w:author="jonathan pritchard" w:date="2025-01-23T13:47:00Z" w16du:dateUtc="2025-01-23T13:47:00Z"/>
                <w:rFonts w:cs="Arial"/>
                <w:sz w:val="18"/>
                <w:szCs w:val="18"/>
              </w:rPr>
            </w:pPr>
          </w:p>
        </w:tc>
      </w:tr>
      <w:tr w:rsidR="00E3745F" w:rsidRPr="00340B0D" w14:paraId="0B6BAB70" w14:textId="77777777" w:rsidTr="00087740">
        <w:trPr>
          <w:ins w:id="778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0D7D76" w14:textId="77777777" w:rsidR="00E3745F" w:rsidRPr="00340B0D" w:rsidRDefault="00E3745F" w:rsidP="00087740">
            <w:pPr>
              <w:rPr>
                <w:ins w:id="7782" w:author="jonathan pritchard" w:date="2025-01-23T13:47:00Z" w16du:dateUtc="2025-01-23T13:47:00Z"/>
                <w:rFonts w:cs="Arial"/>
                <w:sz w:val="18"/>
                <w:szCs w:val="18"/>
              </w:rPr>
            </w:pPr>
            <w:ins w:id="7783"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92D3E3" w14:textId="77777777" w:rsidR="00E3745F" w:rsidRPr="00340B0D" w:rsidRDefault="00E3745F" w:rsidP="00087740">
            <w:pPr>
              <w:rPr>
                <w:ins w:id="7784" w:author="jonathan pritchard" w:date="2025-01-23T13:47:00Z" w16du:dateUtc="2025-01-23T13:47:00Z"/>
                <w:rFonts w:cs="Arial"/>
                <w:sz w:val="18"/>
                <w:szCs w:val="18"/>
              </w:rPr>
            </w:pPr>
          </w:p>
        </w:tc>
        <w:tc>
          <w:tcPr>
            <w:tcW w:w="3871" w:type="dxa"/>
            <w:gridSpan w:val="5"/>
            <w:tcBorders>
              <w:left w:val="single" w:sz="12" w:space="0" w:color="auto"/>
            </w:tcBorders>
          </w:tcPr>
          <w:p w14:paraId="5DD771E5" w14:textId="77777777" w:rsidR="00E3745F" w:rsidRPr="00340B0D" w:rsidRDefault="00E3745F" w:rsidP="00087740">
            <w:pPr>
              <w:rPr>
                <w:ins w:id="7785" w:author="jonathan pritchard" w:date="2025-01-23T13:47:00Z" w16du:dateUtc="2025-01-23T13:47:00Z"/>
                <w:rFonts w:cs="Arial"/>
                <w:sz w:val="18"/>
                <w:szCs w:val="18"/>
              </w:rPr>
            </w:pPr>
            <w:ins w:id="7786"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D395481" w14:textId="77777777" w:rsidR="00E3745F" w:rsidRPr="00340B0D" w:rsidRDefault="00E3745F" w:rsidP="00087740">
            <w:pPr>
              <w:jc w:val="center"/>
              <w:rPr>
                <w:ins w:id="7787" w:author="jonathan pritchard" w:date="2025-01-23T13:47:00Z" w16du:dateUtc="2025-01-23T13:47:00Z"/>
                <w:rFonts w:cs="Arial"/>
                <w:sz w:val="18"/>
                <w:szCs w:val="18"/>
              </w:rPr>
            </w:pPr>
          </w:p>
        </w:tc>
      </w:tr>
      <w:tr w:rsidR="00E3745F" w:rsidRPr="00340B0D" w14:paraId="42E53BB8" w14:textId="77777777" w:rsidTr="00087740">
        <w:trPr>
          <w:ins w:id="778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9CA19C" w14:textId="77777777" w:rsidR="00E3745F" w:rsidRPr="00340B0D" w:rsidRDefault="00E3745F" w:rsidP="00087740">
            <w:pPr>
              <w:rPr>
                <w:ins w:id="7789" w:author="jonathan pritchard" w:date="2025-01-23T13:47:00Z" w16du:dateUtc="2025-01-23T13:47:00Z"/>
                <w:rFonts w:cs="Arial"/>
                <w:sz w:val="18"/>
                <w:szCs w:val="18"/>
              </w:rPr>
            </w:pPr>
            <w:ins w:id="7790"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F0A0CE" w14:textId="77777777" w:rsidR="00E3745F" w:rsidRPr="00340B0D" w:rsidRDefault="00E3745F" w:rsidP="00087740">
            <w:pPr>
              <w:rPr>
                <w:ins w:id="7791" w:author="jonathan pritchard" w:date="2025-01-23T13:47:00Z" w16du:dateUtc="2025-01-23T13:47:00Z"/>
                <w:rFonts w:cs="Arial"/>
                <w:sz w:val="18"/>
                <w:szCs w:val="18"/>
              </w:rPr>
            </w:pPr>
          </w:p>
        </w:tc>
        <w:tc>
          <w:tcPr>
            <w:tcW w:w="3871" w:type="dxa"/>
            <w:gridSpan w:val="5"/>
            <w:tcBorders>
              <w:left w:val="single" w:sz="12" w:space="0" w:color="auto"/>
            </w:tcBorders>
          </w:tcPr>
          <w:p w14:paraId="2D55F573" w14:textId="77777777" w:rsidR="00E3745F" w:rsidRPr="00340B0D" w:rsidRDefault="00E3745F" w:rsidP="00087740">
            <w:pPr>
              <w:rPr>
                <w:ins w:id="7792" w:author="jonathan pritchard" w:date="2025-01-23T13:47:00Z" w16du:dateUtc="2025-01-23T13:47:00Z"/>
                <w:rFonts w:cs="Arial"/>
                <w:sz w:val="18"/>
                <w:szCs w:val="18"/>
              </w:rPr>
            </w:pPr>
            <w:ins w:id="7793"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55B604DB" w14:textId="77777777" w:rsidR="00E3745F" w:rsidRPr="00340B0D" w:rsidRDefault="00E3745F" w:rsidP="00087740">
            <w:pPr>
              <w:jc w:val="center"/>
              <w:rPr>
                <w:ins w:id="7794" w:author="jonathan pritchard" w:date="2025-01-23T13:47:00Z" w16du:dateUtc="2025-01-23T13:47:00Z"/>
                <w:rFonts w:cs="Arial"/>
                <w:sz w:val="18"/>
                <w:szCs w:val="18"/>
              </w:rPr>
            </w:pPr>
          </w:p>
        </w:tc>
      </w:tr>
      <w:tr w:rsidR="00E3745F" w:rsidRPr="00340B0D" w14:paraId="212222F6" w14:textId="77777777" w:rsidTr="00087740">
        <w:trPr>
          <w:ins w:id="779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30ECD7" w14:textId="77777777" w:rsidR="00E3745F" w:rsidRPr="00340B0D" w:rsidRDefault="00E3745F" w:rsidP="00087740">
            <w:pPr>
              <w:rPr>
                <w:ins w:id="7796" w:author="jonathan pritchard" w:date="2025-01-23T13:47:00Z" w16du:dateUtc="2025-01-23T13:47:00Z"/>
                <w:rFonts w:cs="Arial"/>
                <w:sz w:val="18"/>
                <w:szCs w:val="18"/>
              </w:rPr>
            </w:pPr>
            <w:ins w:id="7797"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FADCA1" w14:textId="77777777" w:rsidR="00E3745F" w:rsidRPr="00340B0D" w:rsidRDefault="00E3745F" w:rsidP="00087740">
            <w:pPr>
              <w:rPr>
                <w:ins w:id="7798" w:author="jonathan pritchard" w:date="2025-01-23T13:47:00Z" w16du:dateUtc="2025-01-23T13:47:00Z"/>
                <w:rFonts w:cs="Arial"/>
                <w:sz w:val="18"/>
                <w:szCs w:val="18"/>
              </w:rPr>
            </w:pPr>
          </w:p>
        </w:tc>
        <w:tc>
          <w:tcPr>
            <w:tcW w:w="3871" w:type="dxa"/>
            <w:gridSpan w:val="5"/>
            <w:tcBorders>
              <w:left w:val="single" w:sz="12" w:space="0" w:color="auto"/>
            </w:tcBorders>
          </w:tcPr>
          <w:p w14:paraId="2CEEF550" w14:textId="77777777" w:rsidR="00E3745F" w:rsidRPr="00340B0D" w:rsidRDefault="00E3745F" w:rsidP="00087740">
            <w:pPr>
              <w:rPr>
                <w:ins w:id="7799" w:author="jonathan pritchard" w:date="2025-01-23T13:47:00Z" w16du:dateUtc="2025-01-23T13:47:00Z"/>
                <w:rFonts w:cs="Arial"/>
                <w:sz w:val="18"/>
                <w:szCs w:val="18"/>
              </w:rPr>
            </w:pPr>
            <w:ins w:id="7800"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645DC52" w14:textId="77777777" w:rsidR="00E3745F" w:rsidRPr="00340B0D" w:rsidRDefault="00E3745F" w:rsidP="00087740">
            <w:pPr>
              <w:jc w:val="center"/>
              <w:rPr>
                <w:ins w:id="7801" w:author="jonathan pritchard" w:date="2025-01-23T13:47:00Z" w16du:dateUtc="2025-01-23T13:47:00Z"/>
                <w:rFonts w:cs="Arial"/>
                <w:sz w:val="18"/>
                <w:szCs w:val="18"/>
              </w:rPr>
            </w:pPr>
          </w:p>
        </w:tc>
      </w:tr>
      <w:tr w:rsidR="00E3745F" w:rsidRPr="00340B0D" w14:paraId="04E1D6AA" w14:textId="77777777" w:rsidTr="00087740">
        <w:trPr>
          <w:ins w:id="780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A403CC" w14:textId="77777777" w:rsidR="00E3745F" w:rsidRPr="00340B0D" w:rsidRDefault="00E3745F" w:rsidP="00087740">
            <w:pPr>
              <w:rPr>
                <w:ins w:id="7803" w:author="jonathan pritchard" w:date="2025-01-23T13:47:00Z" w16du:dateUtc="2025-01-23T13:47:00Z"/>
                <w:rFonts w:cs="Arial"/>
                <w:sz w:val="18"/>
                <w:szCs w:val="18"/>
              </w:rPr>
            </w:pPr>
            <w:ins w:id="7804"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326713" w14:textId="77777777" w:rsidR="00E3745F" w:rsidRPr="00340B0D" w:rsidRDefault="00E3745F" w:rsidP="00087740">
            <w:pPr>
              <w:rPr>
                <w:ins w:id="7805" w:author="jonathan pritchard" w:date="2025-01-23T13:47:00Z" w16du:dateUtc="2025-01-23T13:47:00Z"/>
                <w:rFonts w:cs="Arial"/>
                <w:sz w:val="18"/>
                <w:szCs w:val="18"/>
              </w:rPr>
            </w:pPr>
          </w:p>
        </w:tc>
        <w:tc>
          <w:tcPr>
            <w:tcW w:w="3871" w:type="dxa"/>
            <w:gridSpan w:val="5"/>
            <w:tcBorders>
              <w:left w:val="single" w:sz="12" w:space="0" w:color="auto"/>
            </w:tcBorders>
          </w:tcPr>
          <w:p w14:paraId="58A9260F" w14:textId="77777777" w:rsidR="00E3745F" w:rsidRPr="00340B0D" w:rsidRDefault="00E3745F" w:rsidP="00087740">
            <w:pPr>
              <w:rPr>
                <w:ins w:id="7806" w:author="jonathan pritchard" w:date="2025-01-23T13:47:00Z" w16du:dateUtc="2025-01-23T13:47:00Z"/>
                <w:rFonts w:cs="Arial"/>
                <w:sz w:val="18"/>
                <w:szCs w:val="18"/>
              </w:rPr>
            </w:pPr>
            <w:ins w:id="7807"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6C25E57D" w14:textId="77777777" w:rsidR="00E3745F" w:rsidRPr="00340B0D" w:rsidRDefault="00E3745F" w:rsidP="00087740">
            <w:pPr>
              <w:jc w:val="center"/>
              <w:rPr>
                <w:ins w:id="7808" w:author="jonathan pritchard" w:date="2025-01-23T13:47:00Z" w16du:dateUtc="2025-01-23T13:47:00Z"/>
                <w:rFonts w:cs="Arial"/>
                <w:sz w:val="18"/>
                <w:szCs w:val="18"/>
              </w:rPr>
            </w:pPr>
          </w:p>
        </w:tc>
      </w:tr>
      <w:tr w:rsidR="00E3745F" w:rsidRPr="00340B0D" w14:paraId="2C346981" w14:textId="77777777" w:rsidTr="00087740">
        <w:trPr>
          <w:ins w:id="780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4DABF" w14:textId="77777777" w:rsidR="00E3745F" w:rsidRPr="00340B0D" w:rsidRDefault="00E3745F" w:rsidP="00087740">
            <w:pPr>
              <w:rPr>
                <w:ins w:id="7810" w:author="jonathan pritchard" w:date="2025-01-23T13:47:00Z" w16du:dateUtc="2025-01-23T13:47:00Z"/>
                <w:rFonts w:cs="Arial"/>
                <w:sz w:val="18"/>
                <w:szCs w:val="18"/>
              </w:rPr>
            </w:pPr>
            <w:ins w:id="7811"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78CAEB" w14:textId="77777777" w:rsidR="00E3745F" w:rsidRPr="00340B0D" w:rsidRDefault="00E3745F" w:rsidP="00087740">
            <w:pPr>
              <w:rPr>
                <w:ins w:id="7812" w:author="jonathan pritchard" w:date="2025-01-23T13:47:00Z" w16du:dateUtc="2025-01-23T13:47:00Z"/>
                <w:rFonts w:cs="Arial"/>
                <w:sz w:val="18"/>
                <w:szCs w:val="18"/>
              </w:rPr>
            </w:pPr>
          </w:p>
        </w:tc>
        <w:tc>
          <w:tcPr>
            <w:tcW w:w="3871" w:type="dxa"/>
            <w:gridSpan w:val="5"/>
            <w:tcBorders>
              <w:left w:val="single" w:sz="12" w:space="0" w:color="auto"/>
            </w:tcBorders>
          </w:tcPr>
          <w:p w14:paraId="670D8B09" w14:textId="77777777" w:rsidR="00E3745F" w:rsidRPr="00340B0D" w:rsidRDefault="00E3745F" w:rsidP="00087740">
            <w:pPr>
              <w:rPr>
                <w:ins w:id="7813" w:author="jonathan pritchard" w:date="2025-01-23T13:47:00Z" w16du:dateUtc="2025-01-23T13:47:00Z"/>
                <w:rFonts w:cs="Arial"/>
                <w:sz w:val="18"/>
                <w:szCs w:val="18"/>
              </w:rPr>
            </w:pPr>
            <w:ins w:id="7814"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0D9BC72B" w14:textId="77777777" w:rsidR="00E3745F" w:rsidRPr="00340B0D" w:rsidRDefault="00E3745F" w:rsidP="00087740">
            <w:pPr>
              <w:jc w:val="center"/>
              <w:rPr>
                <w:ins w:id="7815" w:author="jonathan pritchard" w:date="2025-01-23T13:47:00Z" w16du:dateUtc="2025-01-23T13:47:00Z"/>
                <w:rFonts w:cs="Arial"/>
                <w:sz w:val="18"/>
                <w:szCs w:val="18"/>
              </w:rPr>
            </w:pPr>
          </w:p>
        </w:tc>
      </w:tr>
      <w:tr w:rsidR="00E3745F" w:rsidRPr="00340B0D" w14:paraId="615A6224" w14:textId="77777777" w:rsidTr="00087740">
        <w:trPr>
          <w:ins w:id="781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C04C22" w14:textId="77777777" w:rsidR="00E3745F" w:rsidRPr="00340B0D" w:rsidRDefault="00E3745F" w:rsidP="00087740">
            <w:pPr>
              <w:rPr>
                <w:ins w:id="7817" w:author="jonathan pritchard" w:date="2025-01-23T13:47:00Z" w16du:dateUtc="2025-01-23T13:47:00Z"/>
                <w:rFonts w:cs="Arial"/>
                <w:sz w:val="18"/>
                <w:szCs w:val="18"/>
              </w:rPr>
            </w:pPr>
            <w:ins w:id="7818"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59F1F" w14:textId="77777777" w:rsidR="00E3745F" w:rsidRPr="00340B0D" w:rsidRDefault="00E3745F" w:rsidP="00087740">
            <w:pPr>
              <w:rPr>
                <w:ins w:id="7819" w:author="jonathan pritchard" w:date="2025-01-23T13:47:00Z" w16du:dateUtc="2025-01-23T13:47:00Z"/>
                <w:rFonts w:cs="Arial"/>
                <w:sz w:val="18"/>
                <w:szCs w:val="18"/>
              </w:rPr>
            </w:pPr>
          </w:p>
        </w:tc>
        <w:tc>
          <w:tcPr>
            <w:tcW w:w="3871" w:type="dxa"/>
            <w:gridSpan w:val="5"/>
            <w:tcBorders>
              <w:left w:val="single" w:sz="12" w:space="0" w:color="auto"/>
            </w:tcBorders>
          </w:tcPr>
          <w:p w14:paraId="19266253" w14:textId="77777777" w:rsidR="00E3745F" w:rsidRPr="00340B0D" w:rsidRDefault="00E3745F" w:rsidP="00087740">
            <w:pPr>
              <w:rPr>
                <w:ins w:id="7820" w:author="jonathan pritchard" w:date="2025-01-23T13:47:00Z" w16du:dateUtc="2025-01-23T13:47:00Z"/>
                <w:rFonts w:cs="Arial"/>
                <w:b/>
                <w:bCs/>
                <w:sz w:val="18"/>
                <w:szCs w:val="18"/>
              </w:rPr>
            </w:pPr>
            <w:ins w:id="7821"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096B994" w14:textId="77777777" w:rsidR="00E3745F" w:rsidRPr="00340B0D" w:rsidRDefault="00E3745F" w:rsidP="00087740">
            <w:pPr>
              <w:jc w:val="center"/>
              <w:rPr>
                <w:ins w:id="7822" w:author="jonathan pritchard" w:date="2025-01-23T13:47:00Z" w16du:dateUtc="2025-01-23T13:47:00Z"/>
                <w:rFonts w:cs="Arial"/>
                <w:sz w:val="18"/>
                <w:szCs w:val="18"/>
              </w:rPr>
            </w:pPr>
          </w:p>
        </w:tc>
      </w:tr>
      <w:tr w:rsidR="00E3745F" w:rsidRPr="00340B0D" w14:paraId="7EE5B47F" w14:textId="77777777" w:rsidTr="00087740">
        <w:trPr>
          <w:ins w:id="782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73F730" w14:textId="77777777" w:rsidR="00E3745F" w:rsidRPr="00340B0D" w:rsidRDefault="00E3745F" w:rsidP="00087740">
            <w:pPr>
              <w:rPr>
                <w:ins w:id="7824" w:author="jonathan pritchard" w:date="2025-01-23T13:47:00Z" w16du:dateUtc="2025-01-23T13:47:00Z"/>
                <w:rFonts w:cs="Arial"/>
                <w:sz w:val="18"/>
                <w:szCs w:val="18"/>
              </w:rPr>
            </w:pPr>
            <w:ins w:id="7825"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ECCCB" w14:textId="77777777" w:rsidR="00E3745F" w:rsidRPr="00340B0D" w:rsidRDefault="00E3745F" w:rsidP="00087740">
            <w:pPr>
              <w:rPr>
                <w:ins w:id="7826" w:author="jonathan pritchard" w:date="2025-01-23T13:47:00Z" w16du:dateUtc="2025-01-23T13:47:00Z"/>
                <w:rFonts w:cs="Arial"/>
                <w:sz w:val="18"/>
                <w:szCs w:val="18"/>
              </w:rPr>
            </w:pPr>
          </w:p>
        </w:tc>
        <w:tc>
          <w:tcPr>
            <w:tcW w:w="3871" w:type="dxa"/>
            <w:gridSpan w:val="5"/>
            <w:tcBorders>
              <w:left w:val="single" w:sz="12" w:space="0" w:color="auto"/>
            </w:tcBorders>
          </w:tcPr>
          <w:p w14:paraId="68637836" w14:textId="77777777" w:rsidR="00E3745F" w:rsidRPr="00340B0D" w:rsidRDefault="00E3745F" w:rsidP="00087740">
            <w:pPr>
              <w:rPr>
                <w:ins w:id="7827" w:author="jonathan pritchard" w:date="2025-01-23T13:47:00Z" w16du:dateUtc="2025-01-23T13:47:00Z"/>
                <w:rFonts w:cs="Arial"/>
                <w:sz w:val="18"/>
                <w:szCs w:val="18"/>
              </w:rPr>
            </w:pPr>
            <w:ins w:id="7828"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4B07A22F" w14:textId="77777777" w:rsidR="00E3745F" w:rsidRPr="00340B0D" w:rsidRDefault="00E3745F" w:rsidP="00087740">
            <w:pPr>
              <w:jc w:val="center"/>
              <w:rPr>
                <w:ins w:id="7829" w:author="jonathan pritchard" w:date="2025-01-23T13:47:00Z" w16du:dateUtc="2025-01-23T13:47:00Z"/>
                <w:rFonts w:cs="Arial"/>
                <w:sz w:val="18"/>
                <w:szCs w:val="18"/>
              </w:rPr>
            </w:pPr>
          </w:p>
        </w:tc>
      </w:tr>
      <w:tr w:rsidR="00E3745F" w:rsidRPr="00340B0D" w14:paraId="40E6CB56" w14:textId="77777777" w:rsidTr="00087740">
        <w:trPr>
          <w:ins w:id="7830"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D4A5AA8" w14:textId="77777777" w:rsidR="00E3745F" w:rsidRPr="00340B0D" w:rsidRDefault="00E3745F" w:rsidP="00087740">
            <w:pPr>
              <w:jc w:val="center"/>
              <w:rPr>
                <w:ins w:id="7831" w:author="jonathan pritchard" w:date="2025-01-23T13:47:00Z" w16du:dateUtc="2025-01-23T13:47:00Z"/>
                <w:rFonts w:cs="Arial"/>
                <w:b/>
                <w:bCs/>
                <w:sz w:val="18"/>
                <w:szCs w:val="18"/>
              </w:rPr>
            </w:pPr>
            <w:ins w:id="7832"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884B5E0" w14:textId="77777777" w:rsidR="00E3745F" w:rsidRPr="00340B0D" w:rsidRDefault="00E3745F" w:rsidP="00087740">
            <w:pPr>
              <w:rPr>
                <w:ins w:id="7833" w:author="jonathan pritchard" w:date="2025-01-23T13:47:00Z" w16du:dateUtc="2025-01-23T13:47:00Z"/>
                <w:rFonts w:cs="Arial"/>
                <w:b/>
                <w:bCs/>
                <w:sz w:val="18"/>
                <w:szCs w:val="18"/>
              </w:rPr>
            </w:pPr>
            <w:ins w:id="7834"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564219DB" w14:textId="77777777" w:rsidR="00E3745F" w:rsidRPr="00340B0D" w:rsidRDefault="00E3745F" w:rsidP="00087740">
            <w:pPr>
              <w:jc w:val="center"/>
              <w:rPr>
                <w:ins w:id="7835" w:author="jonathan pritchard" w:date="2025-01-23T13:47:00Z" w16du:dateUtc="2025-01-23T13:47:00Z"/>
                <w:rFonts w:cs="Arial"/>
                <w:sz w:val="18"/>
                <w:szCs w:val="18"/>
              </w:rPr>
            </w:pPr>
          </w:p>
        </w:tc>
      </w:tr>
      <w:tr w:rsidR="00E3745F" w:rsidRPr="00340B0D" w14:paraId="0B9E1FB8" w14:textId="77777777" w:rsidTr="00087740">
        <w:trPr>
          <w:ins w:id="7836" w:author="jonathan pritchard" w:date="2025-01-23T13:47:00Z"/>
        </w:trPr>
        <w:customXmlInsRangeStart w:id="7837" w:author="jonathan pritchard" w:date="2025-01-23T13:47:00Z"/>
        <w:sdt>
          <w:sdtPr>
            <w:rPr>
              <w:rFonts w:cs="Arial"/>
              <w:sz w:val="18"/>
              <w:szCs w:val="18"/>
            </w:rPr>
            <w:alias w:val="Palette"/>
            <w:tag w:val="Palette"/>
            <w:id w:val="51502697"/>
            <w:placeholder>
              <w:docPart w:val="B9C7FBDF93CB4F72986DC64F1AECFB6B"/>
            </w:placeholder>
            <w:comboBox>
              <w:listItem w:displayText="Day" w:value="Day"/>
              <w:listItem w:displayText="Dusk" w:value="Dusk"/>
              <w:listItem w:displayText="Night" w:value="Night"/>
            </w:comboBox>
          </w:sdtPr>
          <w:sdtContent>
            <w:customXmlInsRangeEnd w:id="7837"/>
            <w:tc>
              <w:tcPr>
                <w:tcW w:w="4656" w:type="dxa"/>
                <w:gridSpan w:val="5"/>
                <w:tcBorders>
                  <w:left w:val="single" w:sz="12" w:space="0" w:color="auto"/>
                  <w:bottom w:val="single" w:sz="12" w:space="0" w:color="auto"/>
                  <w:right w:val="single" w:sz="12" w:space="0" w:color="auto"/>
                </w:tcBorders>
              </w:tcPr>
              <w:p w14:paraId="711387D8" w14:textId="77777777" w:rsidR="00E3745F" w:rsidRPr="00340B0D" w:rsidRDefault="00E3745F" w:rsidP="00087740">
                <w:pPr>
                  <w:rPr>
                    <w:ins w:id="7838" w:author="jonathan pritchard" w:date="2025-01-23T13:47:00Z" w16du:dateUtc="2025-01-23T13:47:00Z"/>
                    <w:rFonts w:cs="Arial"/>
                    <w:sz w:val="18"/>
                    <w:szCs w:val="18"/>
                  </w:rPr>
                </w:pPr>
                <w:ins w:id="7839" w:author="jonathan pritchard" w:date="2025-01-23T13:47:00Z" w16du:dateUtc="2025-01-23T13:47:00Z">
                  <w:r w:rsidRPr="00340B0D">
                    <w:rPr>
                      <w:rFonts w:cs="Arial"/>
                      <w:sz w:val="18"/>
                      <w:szCs w:val="18"/>
                    </w:rPr>
                    <w:t>Day</w:t>
                  </w:r>
                </w:ins>
              </w:p>
            </w:tc>
            <w:customXmlInsRangeStart w:id="7840" w:author="jonathan pritchard" w:date="2025-01-23T13:47:00Z"/>
          </w:sdtContent>
        </w:sdt>
        <w:customXmlInsRangeEnd w:id="7840"/>
        <w:tc>
          <w:tcPr>
            <w:tcW w:w="3871" w:type="dxa"/>
            <w:gridSpan w:val="5"/>
            <w:tcBorders>
              <w:left w:val="single" w:sz="12" w:space="0" w:color="auto"/>
            </w:tcBorders>
          </w:tcPr>
          <w:p w14:paraId="154F4F00" w14:textId="77777777" w:rsidR="00E3745F" w:rsidRPr="00340B0D" w:rsidRDefault="00E3745F" w:rsidP="00087740">
            <w:pPr>
              <w:rPr>
                <w:ins w:id="7841" w:author="jonathan pritchard" w:date="2025-01-23T13:47:00Z" w16du:dateUtc="2025-01-23T13:47:00Z"/>
                <w:rFonts w:cs="Arial"/>
                <w:b/>
                <w:bCs/>
                <w:sz w:val="18"/>
                <w:szCs w:val="18"/>
              </w:rPr>
            </w:pPr>
            <w:ins w:id="7842"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E966B46" w14:textId="77777777" w:rsidR="00E3745F" w:rsidRPr="00340B0D" w:rsidRDefault="00E3745F" w:rsidP="00087740">
            <w:pPr>
              <w:jc w:val="center"/>
              <w:rPr>
                <w:ins w:id="7843" w:author="jonathan pritchard" w:date="2025-01-23T13:47:00Z" w16du:dateUtc="2025-01-23T13:47:00Z"/>
                <w:rFonts w:cs="Arial"/>
                <w:sz w:val="18"/>
                <w:szCs w:val="18"/>
              </w:rPr>
            </w:pPr>
          </w:p>
        </w:tc>
      </w:tr>
      <w:tr w:rsidR="00E3745F" w:rsidRPr="00340B0D" w14:paraId="5C572609" w14:textId="77777777" w:rsidTr="00087740">
        <w:trPr>
          <w:ins w:id="7844"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C338DAA" w14:textId="77777777" w:rsidR="00E3745F" w:rsidRPr="00340B0D" w:rsidRDefault="00E3745F" w:rsidP="00087740">
            <w:pPr>
              <w:jc w:val="center"/>
              <w:rPr>
                <w:ins w:id="7845" w:author="jonathan pritchard" w:date="2025-01-23T13:47:00Z" w16du:dateUtc="2025-01-23T13:47:00Z"/>
                <w:rFonts w:cs="Arial"/>
                <w:b/>
                <w:bCs/>
                <w:sz w:val="18"/>
                <w:szCs w:val="18"/>
              </w:rPr>
            </w:pPr>
          </w:p>
        </w:tc>
        <w:tc>
          <w:tcPr>
            <w:tcW w:w="3871" w:type="dxa"/>
            <w:gridSpan w:val="5"/>
            <w:tcBorders>
              <w:left w:val="single" w:sz="12" w:space="0" w:color="auto"/>
            </w:tcBorders>
          </w:tcPr>
          <w:p w14:paraId="70CE98F5" w14:textId="77777777" w:rsidR="00E3745F" w:rsidRPr="00340B0D" w:rsidRDefault="00E3745F" w:rsidP="00087740">
            <w:pPr>
              <w:rPr>
                <w:ins w:id="7846" w:author="jonathan pritchard" w:date="2025-01-23T13:47:00Z" w16du:dateUtc="2025-01-23T13:47:00Z"/>
                <w:rFonts w:cs="Arial"/>
                <w:sz w:val="18"/>
                <w:szCs w:val="18"/>
              </w:rPr>
            </w:pPr>
          </w:p>
        </w:tc>
        <w:tc>
          <w:tcPr>
            <w:tcW w:w="672" w:type="dxa"/>
            <w:tcBorders>
              <w:right w:val="single" w:sz="12" w:space="0" w:color="auto"/>
            </w:tcBorders>
            <w:vAlign w:val="center"/>
          </w:tcPr>
          <w:p w14:paraId="40CEE5EA" w14:textId="77777777" w:rsidR="00E3745F" w:rsidRPr="00340B0D" w:rsidRDefault="00E3745F" w:rsidP="00087740">
            <w:pPr>
              <w:jc w:val="center"/>
              <w:rPr>
                <w:ins w:id="7847" w:author="jonathan pritchard" w:date="2025-01-23T13:47:00Z" w16du:dateUtc="2025-01-23T13:47:00Z"/>
                <w:rFonts w:cs="Arial"/>
                <w:sz w:val="18"/>
                <w:szCs w:val="18"/>
              </w:rPr>
            </w:pPr>
          </w:p>
        </w:tc>
      </w:tr>
      <w:tr w:rsidR="00E3745F" w:rsidRPr="00340B0D" w14:paraId="54B8C40A" w14:textId="77777777" w:rsidTr="00087740">
        <w:trPr>
          <w:ins w:id="7848"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65B13EB" w14:textId="77777777" w:rsidR="00E3745F" w:rsidRPr="00340B0D" w:rsidRDefault="00E3745F" w:rsidP="00087740">
            <w:pPr>
              <w:rPr>
                <w:ins w:id="7849"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3F17E062" w14:textId="77777777" w:rsidR="00E3745F" w:rsidRPr="00340B0D" w:rsidRDefault="00E3745F" w:rsidP="00087740">
            <w:pPr>
              <w:jc w:val="center"/>
              <w:rPr>
                <w:ins w:id="7850"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207EA6B" w14:textId="77777777" w:rsidR="00E3745F" w:rsidRPr="00340B0D" w:rsidRDefault="00E3745F" w:rsidP="00087740">
            <w:pPr>
              <w:jc w:val="center"/>
              <w:rPr>
                <w:ins w:id="7851" w:author="jonathan pritchard" w:date="2025-01-23T13:47:00Z" w16du:dateUtc="2025-01-23T13:47:00Z"/>
                <w:rFonts w:cs="Arial"/>
                <w:sz w:val="18"/>
                <w:szCs w:val="18"/>
              </w:rPr>
            </w:pPr>
          </w:p>
        </w:tc>
      </w:tr>
      <w:tr w:rsidR="00E3745F" w:rsidRPr="00340B0D" w14:paraId="5C814ABF" w14:textId="77777777" w:rsidTr="00087740">
        <w:trPr>
          <w:ins w:id="7852"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F45A42D" w14:textId="77777777" w:rsidR="00E3745F" w:rsidRPr="00340B0D" w:rsidRDefault="00E3745F" w:rsidP="00087740">
            <w:pPr>
              <w:jc w:val="center"/>
              <w:rPr>
                <w:ins w:id="7853" w:author="jonathan pritchard" w:date="2025-01-23T13:47:00Z" w16du:dateUtc="2025-01-23T13:47:00Z"/>
                <w:rFonts w:cs="Arial"/>
                <w:b/>
                <w:bCs/>
                <w:sz w:val="18"/>
                <w:szCs w:val="18"/>
              </w:rPr>
            </w:pPr>
            <w:ins w:id="7854"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B82572" w14:textId="77777777" w:rsidR="00E3745F" w:rsidRPr="00340B0D" w:rsidRDefault="00E3745F" w:rsidP="00087740">
            <w:pPr>
              <w:jc w:val="center"/>
              <w:rPr>
                <w:ins w:id="7855" w:author="jonathan pritchard" w:date="2025-01-23T13:47:00Z" w16du:dateUtc="2025-01-23T13:47:00Z"/>
                <w:rFonts w:cs="Arial"/>
                <w:sz w:val="18"/>
                <w:szCs w:val="18"/>
              </w:rPr>
            </w:pPr>
            <w:ins w:id="7856" w:author="jonathan pritchard" w:date="2025-01-23T13:47:00Z" w16du:dateUtc="2025-01-23T13:47:00Z">
              <w:r w:rsidRPr="00340B0D">
                <w:rPr>
                  <w:rFonts w:cs="Arial"/>
                  <w:b/>
                  <w:bCs/>
                  <w:sz w:val="18"/>
                  <w:szCs w:val="18"/>
                </w:rPr>
                <w:t>Display</w:t>
              </w:r>
            </w:ins>
          </w:p>
        </w:tc>
      </w:tr>
      <w:tr w:rsidR="00E3745F" w:rsidRPr="00340B0D" w14:paraId="465DAAE7" w14:textId="77777777" w:rsidTr="00087740">
        <w:trPr>
          <w:trHeight w:val="287"/>
          <w:ins w:id="7857" w:author="jonathan pritchard" w:date="2025-01-23T13:47:00Z"/>
        </w:trPr>
        <w:tc>
          <w:tcPr>
            <w:tcW w:w="1789" w:type="dxa"/>
            <w:tcBorders>
              <w:left w:val="single" w:sz="12" w:space="0" w:color="auto"/>
              <w:bottom w:val="single" w:sz="4" w:space="0" w:color="auto"/>
            </w:tcBorders>
          </w:tcPr>
          <w:p w14:paraId="671D7466" w14:textId="77777777" w:rsidR="00E3745F" w:rsidRPr="00340B0D" w:rsidRDefault="00E3745F" w:rsidP="00087740">
            <w:pPr>
              <w:rPr>
                <w:ins w:id="7858" w:author="jonathan pritchard" w:date="2025-01-23T13:47:00Z" w16du:dateUtc="2025-01-23T13:47:00Z"/>
                <w:rFonts w:cs="Arial"/>
                <w:sz w:val="18"/>
                <w:szCs w:val="18"/>
              </w:rPr>
            </w:pPr>
            <w:ins w:id="7859"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70076649" w14:textId="77777777" w:rsidR="00E3745F" w:rsidRPr="00340B0D" w:rsidRDefault="00E3745F" w:rsidP="00087740">
            <w:pPr>
              <w:rPr>
                <w:ins w:id="7860"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6EBFAAC" w14:textId="77777777" w:rsidR="00E3745F" w:rsidRPr="00340B0D" w:rsidRDefault="00E3745F" w:rsidP="00087740">
            <w:pPr>
              <w:rPr>
                <w:ins w:id="7861" w:author="jonathan pritchard" w:date="2025-01-23T13:47:00Z" w16du:dateUtc="2025-01-23T13:47:00Z"/>
                <w:rFonts w:cs="Arial"/>
                <w:sz w:val="18"/>
                <w:szCs w:val="18"/>
              </w:rPr>
            </w:pPr>
            <w:ins w:id="7862"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5FC97F1" w14:textId="77777777" w:rsidR="00E3745F" w:rsidRPr="00C87169" w:rsidRDefault="00E3745F" w:rsidP="00087740">
            <w:pPr>
              <w:rPr>
                <w:ins w:id="7863" w:author="jonathan pritchard" w:date="2025-01-23T13:47:00Z" w16du:dateUtc="2025-01-23T13:47:00Z"/>
                <w:rFonts w:cs="Arial"/>
              </w:rPr>
            </w:pPr>
          </w:p>
        </w:tc>
      </w:tr>
      <w:tr w:rsidR="00E3745F" w:rsidRPr="00340B0D" w14:paraId="422D6FE4" w14:textId="77777777" w:rsidTr="00087740">
        <w:trPr>
          <w:ins w:id="7864" w:author="jonathan pritchard" w:date="2025-01-23T13:47:00Z"/>
        </w:trPr>
        <w:tc>
          <w:tcPr>
            <w:tcW w:w="1789" w:type="dxa"/>
            <w:tcBorders>
              <w:left w:val="single" w:sz="12" w:space="0" w:color="auto"/>
              <w:bottom w:val="single" w:sz="4" w:space="0" w:color="auto"/>
            </w:tcBorders>
          </w:tcPr>
          <w:p w14:paraId="12723C28" w14:textId="77777777" w:rsidR="00E3745F" w:rsidRPr="00340B0D" w:rsidRDefault="00E3745F" w:rsidP="00087740">
            <w:pPr>
              <w:rPr>
                <w:ins w:id="7865" w:author="jonathan pritchard" w:date="2025-01-23T13:47:00Z" w16du:dateUtc="2025-01-23T13:47:00Z"/>
                <w:rFonts w:cs="Arial"/>
                <w:sz w:val="18"/>
                <w:szCs w:val="18"/>
              </w:rPr>
            </w:pPr>
            <w:ins w:id="7866"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7A9503" w14:textId="77777777" w:rsidR="00E3745F" w:rsidRPr="00340B0D" w:rsidRDefault="00E3745F" w:rsidP="00087740">
            <w:pPr>
              <w:rPr>
                <w:ins w:id="7867"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0B35CB2" w14:textId="77777777" w:rsidR="00E3745F" w:rsidRPr="00340B0D" w:rsidRDefault="00E3745F" w:rsidP="00087740">
            <w:pPr>
              <w:rPr>
                <w:ins w:id="7868" w:author="jonathan pritchard" w:date="2025-01-23T13:47:00Z" w16du:dateUtc="2025-01-23T13:47:00Z"/>
                <w:rFonts w:cs="Arial"/>
                <w:sz w:val="18"/>
                <w:szCs w:val="18"/>
              </w:rPr>
            </w:pPr>
            <w:ins w:id="7869"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F7F2E2" w14:textId="77777777" w:rsidR="00E3745F" w:rsidRPr="00340B0D" w:rsidRDefault="00E3745F" w:rsidP="00087740">
            <w:pPr>
              <w:rPr>
                <w:ins w:id="7870" w:author="jonathan pritchard" w:date="2025-01-23T13:47:00Z" w16du:dateUtc="2025-01-23T13:47:00Z"/>
                <w:rFonts w:cs="Arial"/>
                <w:sz w:val="18"/>
                <w:szCs w:val="18"/>
              </w:rPr>
            </w:pPr>
            <w:ins w:id="7871" w:author="jonathan pritchard" w:date="2025-01-23T13:47:00Z" w16du:dateUtc="2025-01-23T13:47:00Z">
              <w:r w:rsidRPr="00340B0D">
                <w:rPr>
                  <w:rFonts w:cs="Arial"/>
                  <w:sz w:val="18"/>
                  <w:szCs w:val="18"/>
                </w:rPr>
                <w:t>1:</w:t>
              </w:r>
              <w:r>
                <w:rPr>
                  <w:rFonts w:cs="Arial"/>
                  <w:sz w:val="18"/>
                  <w:szCs w:val="18"/>
                </w:rPr>
                <w:t>60000</w:t>
              </w:r>
            </w:ins>
          </w:p>
        </w:tc>
      </w:tr>
      <w:tr w:rsidR="00E3745F" w:rsidRPr="00340B0D" w14:paraId="06AB80F7" w14:textId="77777777" w:rsidTr="00087740">
        <w:trPr>
          <w:ins w:id="7872"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2A429C" w14:textId="77777777" w:rsidR="00E3745F" w:rsidRPr="00340B0D" w:rsidRDefault="00E3745F" w:rsidP="00087740">
            <w:pPr>
              <w:jc w:val="center"/>
              <w:rPr>
                <w:ins w:id="7873"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44A5122" w14:textId="77777777" w:rsidR="00E3745F" w:rsidRPr="00340B0D" w:rsidRDefault="00E3745F" w:rsidP="00087740">
            <w:pPr>
              <w:rPr>
                <w:ins w:id="7874" w:author="jonathan pritchard" w:date="2025-01-23T13:47:00Z" w16du:dateUtc="2025-01-23T13:47:00Z"/>
                <w:rFonts w:cs="Arial"/>
                <w:sz w:val="18"/>
                <w:szCs w:val="18"/>
              </w:rPr>
            </w:pPr>
            <w:ins w:id="7875"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21765DB" w14:textId="77777777" w:rsidR="00E3745F" w:rsidRPr="00340B0D" w:rsidRDefault="00E3745F" w:rsidP="00087740">
            <w:pPr>
              <w:rPr>
                <w:ins w:id="7876" w:author="jonathan pritchard" w:date="2025-01-23T13:47:00Z" w16du:dateUtc="2025-01-23T13:47:00Z"/>
                <w:rFonts w:cs="Arial"/>
                <w:sz w:val="18"/>
                <w:szCs w:val="18"/>
              </w:rPr>
            </w:pPr>
          </w:p>
        </w:tc>
      </w:tr>
      <w:tr w:rsidR="00E3745F" w:rsidRPr="00340B0D" w14:paraId="39EE217A" w14:textId="77777777" w:rsidTr="00087740">
        <w:trPr>
          <w:ins w:id="787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7C7F47B0" w14:textId="77777777" w:rsidR="00E3745F" w:rsidRPr="00340B0D" w:rsidRDefault="00E3745F" w:rsidP="00087740">
            <w:pPr>
              <w:rPr>
                <w:ins w:id="7878" w:author="jonathan pritchard" w:date="2025-01-23T13:47:00Z" w16du:dateUtc="2025-01-23T13:47:00Z"/>
                <w:rFonts w:cs="Arial"/>
                <w:sz w:val="18"/>
                <w:szCs w:val="18"/>
              </w:rPr>
            </w:pPr>
          </w:p>
        </w:tc>
      </w:tr>
      <w:tr w:rsidR="00E3745F" w:rsidRPr="00340B0D" w14:paraId="7A1463FB" w14:textId="77777777" w:rsidTr="00087740">
        <w:trPr>
          <w:ins w:id="787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70694" w14:textId="77777777" w:rsidR="00E3745F" w:rsidRPr="00340B0D" w:rsidRDefault="00E3745F" w:rsidP="00087740">
            <w:pPr>
              <w:jc w:val="center"/>
              <w:rPr>
                <w:ins w:id="7880" w:author="jonathan pritchard" w:date="2025-01-23T13:47:00Z" w16du:dateUtc="2025-01-23T13:47:00Z"/>
                <w:rFonts w:cs="Arial"/>
                <w:b/>
                <w:bCs/>
                <w:sz w:val="18"/>
                <w:szCs w:val="18"/>
              </w:rPr>
            </w:pPr>
            <w:ins w:id="7881"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E3745F" w:rsidRPr="00340B0D" w14:paraId="4B4A00DE" w14:textId="77777777" w:rsidTr="00087740">
        <w:trPr>
          <w:ins w:id="7882"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4C9D13" w14:textId="77777777" w:rsidR="00E3745F" w:rsidRPr="00340B0D" w:rsidRDefault="00E3745F" w:rsidP="00087740">
            <w:pPr>
              <w:jc w:val="center"/>
              <w:rPr>
                <w:ins w:id="7883" w:author="jonathan pritchard" w:date="2025-01-23T13:47:00Z" w16du:dateUtc="2025-01-23T13:47:00Z"/>
                <w:rFonts w:cs="Arial"/>
                <w:b/>
                <w:bCs/>
                <w:sz w:val="18"/>
                <w:szCs w:val="18"/>
              </w:rPr>
            </w:pPr>
            <w:ins w:id="7884"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2DCB6" w14:textId="77777777" w:rsidR="00E3745F" w:rsidRPr="00340B0D" w:rsidRDefault="00E3745F" w:rsidP="00087740">
            <w:pPr>
              <w:jc w:val="center"/>
              <w:rPr>
                <w:ins w:id="7885" w:author="jonathan pritchard" w:date="2025-01-23T13:47:00Z" w16du:dateUtc="2025-01-23T13:47:00Z"/>
                <w:rFonts w:cs="Arial"/>
                <w:b/>
                <w:bCs/>
                <w:sz w:val="18"/>
                <w:szCs w:val="18"/>
              </w:rPr>
            </w:pPr>
            <w:ins w:id="7886" w:author="jonathan pritchard" w:date="2025-01-23T13:47:00Z" w16du:dateUtc="2025-01-23T13:47:00Z">
              <w:r w:rsidRPr="00340B0D">
                <w:rPr>
                  <w:rFonts w:cs="Arial"/>
                  <w:b/>
                  <w:bCs/>
                  <w:sz w:val="18"/>
                  <w:szCs w:val="18"/>
                </w:rPr>
                <w:t>Other</w:t>
              </w:r>
            </w:ins>
          </w:p>
        </w:tc>
      </w:tr>
      <w:tr w:rsidR="00E3745F" w:rsidRPr="00340B0D" w14:paraId="5A5EAE8F" w14:textId="77777777" w:rsidTr="00087740">
        <w:trPr>
          <w:ins w:id="788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1101AD0" w14:textId="77777777" w:rsidR="00E3745F" w:rsidRPr="00340B0D" w:rsidRDefault="00E3745F" w:rsidP="00087740">
            <w:pPr>
              <w:rPr>
                <w:ins w:id="7888" w:author="jonathan pritchard" w:date="2025-01-23T13:47:00Z" w16du:dateUtc="2025-01-23T13:47:00Z"/>
                <w:rFonts w:cs="Arial"/>
                <w:sz w:val="18"/>
                <w:szCs w:val="18"/>
              </w:rPr>
            </w:pPr>
            <w:ins w:id="7889"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1E1996C" w14:textId="77777777" w:rsidR="00E3745F" w:rsidRPr="00340B0D" w:rsidRDefault="00E3745F" w:rsidP="00087740">
            <w:pPr>
              <w:jc w:val="center"/>
              <w:rPr>
                <w:ins w:id="789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C78174" w14:textId="77777777" w:rsidR="00E3745F" w:rsidRPr="00340B0D" w:rsidRDefault="00E3745F" w:rsidP="00087740">
            <w:pPr>
              <w:pStyle w:val="Default"/>
              <w:rPr>
                <w:ins w:id="7891" w:author="jonathan pritchard" w:date="2025-01-23T13:47:00Z" w16du:dateUtc="2025-01-23T13:47:00Z"/>
                <w:sz w:val="18"/>
                <w:szCs w:val="18"/>
              </w:rPr>
            </w:pPr>
            <w:ins w:id="7892"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EBE01F9" w14:textId="77777777" w:rsidR="00E3745F" w:rsidRPr="00340B0D" w:rsidRDefault="00E3745F" w:rsidP="00087740">
            <w:pPr>
              <w:rPr>
                <w:ins w:id="7893" w:author="jonathan pritchard" w:date="2025-01-23T13:47:00Z" w16du:dateUtc="2025-01-23T13:47:00Z"/>
                <w:rFonts w:cs="Arial"/>
                <w:sz w:val="18"/>
                <w:szCs w:val="18"/>
              </w:rPr>
            </w:pPr>
          </w:p>
        </w:tc>
      </w:tr>
      <w:tr w:rsidR="00E3745F" w:rsidRPr="00340B0D" w14:paraId="4861A47D" w14:textId="77777777" w:rsidTr="00087740">
        <w:trPr>
          <w:ins w:id="789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5B7C96" w14:textId="77777777" w:rsidR="00E3745F" w:rsidRPr="00340B0D" w:rsidRDefault="00E3745F" w:rsidP="00087740">
            <w:pPr>
              <w:pStyle w:val="Default"/>
              <w:rPr>
                <w:ins w:id="7895" w:author="jonathan pritchard" w:date="2025-01-23T13:47:00Z" w16du:dateUtc="2025-01-23T13:47:00Z"/>
                <w:sz w:val="18"/>
                <w:szCs w:val="18"/>
              </w:rPr>
            </w:pPr>
            <w:ins w:id="7896"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9C78220" w14:textId="77777777" w:rsidR="00E3745F" w:rsidRPr="00340B0D" w:rsidRDefault="00E3745F" w:rsidP="00087740">
            <w:pPr>
              <w:jc w:val="center"/>
              <w:rPr>
                <w:ins w:id="789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5D7D460" w14:textId="77777777" w:rsidR="00E3745F" w:rsidRPr="00340B0D" w:rsidRDefault="00E3745F" w:rsidP="00087740">
            <w:pPr>
              <w:pStyle w:val="Default"/>
              <w:rPr>
                <w:ins w:id="7898" w:author="jonathan pritchard" w:date="2025-01-23T13:47:00Z" w16du:dateUtc="2025-01-23T13:47:00Z"/>
                <w:sz w:val="18"/>
                <w:szCs w:val="18"/>
              </w:rPr>
            </w:pPr>
            <w:ins w:id="7899"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B3D0B" w14:textId="77777777" w:rsidR="00E3745F" w:rsidRPr="00340B0D" w:rsidRDefault="00E3745F" w:rsidP="00087740">
            <w:pPr>
              <w:rPr>
                <w:ins w:id="7900" w:author="jonathan pritchard" w:date="2025-01-23T13:47:00Z" w16du:dateUtc="2025-01-23T13:47:00Z"/>
                <w:rFonts w:cs="Arial"/>
                <w:sz w:val="18"/>
                <w:szCs w:val="18"/>
              </w:rPr>
            </w:pPr>
          </w:p>
        </w:tc>
      </w:tr>
      <w:tr w:rsidR="00E3745F" w:rsidRPr="00340B0D" w14:paraId="4811025D" w14:textId="77777777" w:rsidTr="00087740">
        <w:trPr>
          <w:ins w:id="790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4F032EA" w14:textId="77777777" w:rsidR="00E3745F" w:rsidRPr="00340B0D" w:rsidRDefault="00E3745F" w:rsidP="00087740">
            <w:pPr>
              <w:pStyle w:val="Default"/>
              <w:ind w:left="720"/>
              <w:rPr>
                <w:ins w:id="7902" w:author="jonathan pritchard" w:date="2025-01-23T13:47:00Z" w16du:dateUtc="2025-01-23T13:47:00Z"/>
                <w:sz w:val="18"/>
                <w:szCs w:val="18"/>
              </w:rPr>
            </w:pPr>
            <w:ins w:id="7903"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DE1D3D" w14:textId="77777777" w:rsidR="00E3745F" w:rsidRPr="00340B0D" w:rsidRDefault="00E3745F" w:rsidP="00087740">
            <w:pPr>
              <w:jc w:val="center"/>
              <w:rPr>
                <w:ins w:id="790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D148C04" w14:textId="77777777" w:rsidR="00E3745F" w:rsidRPr="00340B0D" w:rsidRDefault="00E3745F" w:rsidP="00087740">
            <w:pPr>
              <w:pStyle w:val="Default"/>
              <w:rPr>
                <w:ins w:id="7905" w:author="jonathan pritchard" w:date="2025-01-23T13:47:00Z" w16du:dateUtc="2025-01-23T13:47:00Z"/>
                <w:sz w:val="18"/>
                <w:szCs w:val="18"/>
              </w:rPr>
            </w:pPr>
            <w:ins w:id="7906"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84C7429" w14:textId="77777777" w:rsidR="00E3745F" w:rsidRPr="00340B0D" w:rsidRDefault="00E3745F" w:rsidP="00087740">
            <w:pPr>
              <w:rPr>
                <w:ins w:id="7907" w:author="jonathan pritchard" w:date="2025-01-23T13:47:00Z" w16du:dateUtc="2025-01-23T13:47:00Z"/>
                <w:rFonts w:cs="Arial"/>
                <w:sz w:val="18"/>
                <w:szCs w:val="18"/>
              </w:rPr>
            </w:pPr>
          </w:p>
        </w:tc>
      </w:tr>
      <w:tr w:rsidR="00E3745F" w:rsidRPr="00340B0D" w14:paraId="55F24578" w14:textId="77777777" w:rsidTr="00087740">
        <w:trPr>
          <w:ins w:id="790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F948FD6" w14:textId="77777777" w:rsidR="00E3745F" w:rsidRPr="00340B0D" w:rsidRDefault="00E3745F" w:rsidP="00087740">
            <w:pPr>
              <w:pStyle w:val="Default"/>
              <w:ind w:left="720"/>
              <w:rPr>
                <w:ins w:id="7909" w:author="jonathan pritchard" w:date="2025-01-23T13:47:00Z" w16du:dateUtc="2025-01-23T13:47:00Z"/>
                <w:sz w:val="18"/>
                <w:szCs w:val="18"/>
              </w:rPr>
            </w:pPr>
            <w:ins w:id="7910"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5EEDB8" w14:textId="77777777" w:rsidR="00E3745F" w:rsidRPr="00340B0D" w:rsidRDefault="00E3745F" w:rsidP="00087740">
            <w:pPr>
              <w:jc w:val="center"/>
              <w:rPr>
                <w:ins w:id="791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1D271AE" w14:textId="77777777" w:rsidR="00E3745F" w:rsidRPr="00340B0D" w:rsidRDefault="00E3745F" w:rsidP="00087740">
            <w:pPr>
              <w:pStyle w:val="Default"/>
              <w:rPr>
                <w:ins w:id="7912" w:author="jonathan pritchard" w:date="2025-01-23T13:47:00Z" w16du:dateUtc="2025-01-23T13:47:00Z"/>
                <w:sz w:val="18"/>
                <w:szCs w:val="18"/>
              </w:rPr>
            </w:pPr>
            <w:ins w:id="7913"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15FDEC8" w14:textId="77777777" w:rsidR="00E3745F" w:rsidRPr="00340B0D" w:rsidRDefault="00E3745F" w:rsidP="00087740">
            <w:pPr>
              <w:rPr>
                <w:ins w:id="7914" w:author="jonathan pritchard" w:date="2025-01-23T13:47:00Z" w16du:dateUtc="2025-01-23T13:47:00Z"/>
                <w:rFonts w:cs="Arial"/>
                <w:sz w:val="18"/>
                <w:szCs w:val="18"/>
              </w:rPr>
            </w:pPr>
          </w:p>
        </w:tc>
      </w:tr>
      <w:tr w:rsidR="00E3745F" w:rsidRPr="00340B0D" w14:paraId="1DDAC60E" w14:textId="77777777" w:rsidTr="00087740">
        <w:trPr>
          <w:ins w:id="791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A6000E0" w14:textId="77777777" w:rsidR="00E3745F" w:rsidRPr="00340B0D" w:rsidRDefault="00E3745F" w:rsidP="00087740">
            <w:pPr>
              <w:pStyle w:val="Default"/>
              <w:rPr>
                <w:ins w:id="7916" w:author="jonathan pritchard" w:date="2025-01-23T13:47:00Z" w16du:dateUtc="2025-01-23T13:47:00Z"/>
                <w:sz w:val="18"/>
                <w:szCs w:val="18"/>
              </w:rPr>
            </w:pPr>
            <w:ins w:id="7917"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0E7ADF" w14:textId="77777777" w:rsidR="00E3745F" w:rsidRPr="00340B0D" w:rsidRDefault="00E3745F" w:rsidP="00087740">
            <w:pPr>
              <w:jc w:val="center"/>
              <w:rPr>
                <w:ins w:id="791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8CB3A0" w14:textId="77777777" w:rsidR="00E3745F" w:rsidRPr="00340B0D" w:rsidRDefault="00E3745F" w:rsidP="00087740">
            <w:pPr>
              <w:pStyle w:val="Default"/>
              <w:rPr>
                <w:ins w:id="7919" w:author="jonathan pritchard" w:date="2025-01-23T13:47:00Z" w16du:dateUtc="2025-01-23T13:47:00Z"/>
                <w:sz w:val="18"/>
                <w:szCs w:val="18"/>
              </w:rPr>
            </w:pPr>
            <w:ins w:id="7920"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D3C934" w14:textId="77777777" w:rsidR="00E3745F" w:rsidRPr="00340B0D" w:rsidRDefault="00E3745F" w:rsidP="00087740">
            <w:pPr>
              <w:rPr>
                <w:ins w:id="7921" w:author="jonathan pritchard" w:date="2025-01-23T13:47:00Z" w16du:dateUtc="2025-01-23T13:47:00Z"/>
                <w:rFonts w:cs="Arial"/>
                <w:sz w:val="18"/>
                <w:szCs w:val="18"/>
              </w:rPr>
            </w:pPr>
          </w:p>
        </w:tc>
      </w:tr>
      <w:tr w:rsidR="00E3745F" w:rsidRPr="00340B0D" w14:paraId="5B2A0D21" w14:textId="77777777" w:rsidTr="00087740">
        <w:trPr>
          <w:ins w:id="792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CECCBCB" w14:textId="77777777" w:rsidR="00E3745F" w:rsidRPr="00340B0D" w:rsidRDefault="00E3745F" w:rsidP="00087740">
            <w:pPr>
              <w:pStyle w:val="Default"/>
              <w:rPr>
                <w:ins w:id="7923" w:author="jonathan pritchard" w:date="2025-01-23T13:47:00Z" w16du:dateUtc="2025-01-23T13:47:00Z"/>
                <w:sz w:val="18"/>
                <w:szCs w:val="18"/>
              </w:rPr>
            </w:pPr>
            <w:ins w:id="7924"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3531A3D" w14:textId="77777777" w:rsidR="00E3745F" w:rsidRPr="00340B0D" w:rsidRDefault="00E3745F" w:rsidP="00087740">
            <w:pPr>
              <w:jc w:val="center"/>
              <w:rPr>
                <w:ins w:id="792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227ACA" w14:textId="77777777" w:rsidR="00E3745F" w:rsidRPr="00340B0D" w:rsidRDefault="00E3745F" w:rsidP="00087740">
            <w:pPr>
              <w:pStyle w:val="Default"/>
              <w:rPr>
                <w:ins w:id="7926" w:author="jonathan pritchard" w:date="2025-01-23T13:47:00Z" w16du:dateUtc="2025-01-23T13:47:00Z"/>
                <w:sz w:val="18"/>
                <w:szCs w:val="18"/>
              </w:rPr>
            </w:pPr>
            <w:ins w:id="7927"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3CD6F0C" w14:textId="77777777" w:rsidR="00E3745F" w:rsidRPr="00340B0D" w:rsidRDefault="00E3745F" w:rsidP="00087740">
            <w:pPr>
              <w:rPr>
                <w:ins w:id="7928" w:author="jonathan pritchard" w:date="2025-01-23T13:47:00Z" w16du:dateUtc="2025-01-23T13:47:00Z"/>
                <w:rFonts w:cs="Arial"/>
                <w:sz w:val="18"/>
                <w:szCs w:val="18"/>
              </w:rPr>
            </w:pPr>
          </w:p>
        </w:tc>
      </w:tr>
      <w:tr w:rsidR="00E3745F" w:rsidRPr="00340B0D" w14:paraId="126B0C3A" w14:textId="77777777" w:rsidTr="00087740">
        <w:trPr>
          <w:ins w:id="792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74688CC" w14:textId="77777777" w:rsidR="00E3745F" w:rsidRPr="00340B0D" w:rsidRDefault="00E3745F" w:rsidP="00087740">
            <w:pPr>
              <w:pStyle w:val="Default"/>
              <w:rPr>
                <w:ins w:id="7930" w:author="jonathan pritchard" w:date="2025-01-23T13:47:00Z" w16du:dateUtc="2025-01-23T13:47:00Z"/>
                <w:sz w:val="18"/>
                <w:szCs w:val="18"/>
              </w:rPr>
            </w:pPr>
            <w:ins w:id="7931"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7FAE3D5" w14:textId="77777777" w:rsidR="00E3745F" w:rsidRPr="00340B0D" w:rsidRDefault="00E3745F" w:rsidP="00087740">
            <w:pPr>
              <w:jc w:val="center"/>
              <w:rPr>
                <w:ins w:id="793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03479C" w14:textId="77777777" w:rsidR="00E3745F" w:rsidRPr="00340B0D" w:rsidRDefault="00E3745F" w:rsidP="00087740">
            <w:pPr>
              <w:pStyle w:val="Default"/>
              <w:rPr>
                <w:ins w:id="7933" w:author="jonathan pritchard" w:date="2025-01-23T13:47:00Z" w16du:dateUtc="2025-01-23T13:47:00Z"/>
                <w:sz w:val="18"/>
                <w:szCs w:val="18"/>
              </w:rPr>
            </w:pPr>
            <w:ins w:id="7934"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BDEEE5B" w14:textId="77777777" w:rsidR="00E3745F" w:rsidRPr="00340B0D" w:rsidRDefault="00E3745F" w:rsidP="00087740">
            <w:pPr>
              <w:rPr>
                <w:ins w:id="7935" w:author="jonathan pritchard" w:date="2025-01-23T13:47:00Z" w16du:dateUtc="2025-01-23T13:47:00Z"/>
                <w:rFonts w:cs="Arial"/>
                <w:sz w:val="18"/>
                <w:szCs w:val="18"/>
              </w:rPr>
            </w:pPr>
          </w:p>
        </w:tc>
      </w:tr>
      <w:tr w:rsidR="00E3745F" w:rsidRPr="00340B0D" w14:paraId="0A181251" w14:textId="77777777" w:rsidTr="00087740">
        <w:trPr>
          <w:ins w:id="793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FC0C784" w14:textId="77777777" w:rsidR="00E3745F" w:rsidRPr="00340B0D" w:rsidRDefault="00E3745F" w:rsidP="00087740">
            <w:pPr>
              <w:pStyle w:val="Default"/>
              <w:rPr>
                <w:ins w:id="7937" w:author="jonathan pritchard" w:date="2025-01-23T13:47:00Z" w16du:dateUtc="2025-01-23T13:47:00Z"/>
                <w:sz w:val="18"/>
                <w:szCs w:val="18"/>
              </w:rPr>
            </w:pPr>
            <w:ins w:id="7938"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1B2E082" w14:textId="77777777" w:rsidR="00E3745F" w:rsidRPr="00340B0D" w:rsidRDefault="00E3745F" w:rsidP="00087740">
            <w:pPr>
              <w:jc w:val="center"/>
              <w:rPr>
                <w:ins w:id="793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5B8EA1" w14:textId="77777777" w:rsidR="00E3745F" w:rsidRPr="00340B0D" w:rsidRDefault="00E3745F" w:rsidP="00087740">
            <w:pPr>
              <w:pStyle w:val="Default"/>
              <w:rPr>
                <w:ins w:id="7940" w:author="jonathan pritchard" w:date="2025-01-23T13:47:00Z" w16du:dateUtc="2025-01-23T13:47:00Z"/>
                <w:sz w:val="18"/>
                <w:szCs w:val="18"/>
              </w:rPr>
            </w:pPr>
            <w:ins w:id="7941"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517B8131" w14:textId="77777777" w:rsidR="00E3745F" w:rsidRPr="00340B0D" w:rsidRDefault="00E3745F" w:rsidP="00087740">
            <w:pPr>
              <w:rPr>
                <w:ins w:id="7942" w:author="jonathan pritchard" w:date="2025-01-23T13:47:00Z" w16du:dateUtc="2025-01-23T13:47:00Z"/>
                <w:rFonts w:cs="Arial"/>
                <w:sz w:val="18"/>
                <w:szCs w:val="18"/>
              </w:rPr>
            </w:pPr>
          </w:p>
        </w:tc>
      </w:tr>
      <w:tr w:rsidR="00E3745F" w:rsidRPr="00340B0D" w14:paraId="536CC13F" w14:textId="77777777" w:rsidTr="00087740">
        <w:trPr>
          <w:ins w:id="794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8354E9" w14:textId="77777777" w:rsidR="00E3745F" w:rsidRPr="00340B0D" w:rsidRDefault="00E3745F" w:rsidP="00087740">
            <w:pPr>
              <w:pStyle w:val="Default"/>
              <w:rPr>
                <w:ins w:id="7944" w:author="jonathan pritchard" w:date="2025-01-23T13:47:00Z" w16du:dateUtc="2025-01-23T13:47:00Z"/>
                <w:sz w:val="18"/>
                <w:szCs w:val="18"/>
              </w:rPr>
            </w:pPr>
            <w:ins w:id="7945"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15D6448" w14:textId="77777777" w:rsidR="00E3745F" w:rsidRPr="00340B0D" w:rsidRDefault="00E3745F" w:rsidP="00087740">
            <w:pPr>
              <w:jc w:val="center"/>
              <w:rPr>
                <w:ins w:id="794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DCFEBD" w14:textId="77777777" w:rsidR="00E3745F" w:rsidRPr="00340B0D" w:rsidRDefault="00E3745F" w:rsidP="00087740">
            <w:pPr>
              <w:rPr>
                <w:ins w:id="794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72577AB" w14:textId="77777777" w:rsidR="00E3745F" w:rsidRPr="00340B0D" w:rsidRDefault="00E3745F" w:rsidP="00087740">
            <w:pPr>
              <w:rPr>
                <w:ins w:id="7948" w:author="jonathan pritchard" w:date="2025-01-23T13:47:00Z" w16du:dateUtc="2025-01-23T13:47:00Z"/>
                <w:rFonts w:cs="Arial"/>
                <w:sz w:val="18"/>
                <w:szCs w:val="18"/>
              </w:rPr>
            </w:pPr>
          </w:p>
        </w:tc>
      </w:tr>
      <w:tr w:rsidR="00E3745F" w:rsidRPr="00340B0D" w14:paraId="449B0167" w14:textId="77777777" w:rsidTr="00087740">
        <w:trPr>
          <w:ins w:id="794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3E7DD5" w14:textId="77777777" w:rsidR="00E3745F" w:rsidRPr="00340B0D" w:rsidRDefault="00E3745F" w:rsidP="00087740">
            <w:pPr>
              <w:pStyle w:val="Default"/>
              <w:rPr>
                <w:ins w:id="7950" w:author="jonathan pritchard" w:date="2025-01-23T13:47:00Z" w16du:dateUtc="2025-01-23T13:47:00Z"/>
                <w:sz w:val="18"/>
                <w:szCs w:val="18"/>
              </w:rPr>
            </w:pPr>
            <w:ins w:id="7951"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6E1618" w14:textId="77777777" w:rsidR="00E3745F" w:rsidRPr="00340B0D" w:rsidRDefault="00E3745F" w:rsidP="00087740">
            <w:pPr>
              <w:jc w:val="center"/>
              <w:rPr>
                <w:ins w:id="795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05255A9" w14:textId="77777777" w:rsidR="00E3745F" w:rsidRPr="00340B0D" w:rsidRDefault="00E3745F" w:rsidP="00087740">
            <w:pPr>
              <w:rPr>
                <w:ins w:id="795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ACFE0C" w14:textId="77777777" w:rsidR="00E3745F" w:rsidRPr="00340B0D" w:rsidRDefault="00E3745F" w:rsidP="00087740">
            <w:pPr>
              <w:rPr>
                <w:ins w:id="7954" w:author="jonathan pritchard" w:date="2025-01-23T13:47:00Z" w16du:dateUtc="2025-01-23T13:47:00Z"/>
                <w:rFonts w:cs="Arial"/>
                <w:sz w:val="18"/>
                <w:szCs w:val="18"/>
              </w:rPr>
            </w:pPr>
          </w:p>
        </w:tc>
      </w:tr>
      <w:tr w:rsidR="00E3745F" w:rsidRPr="00340B0D" w14:paraId="2CF40AE5" w14:textId="77777777" w:rsidTr="00087740">
        <w:trPr>
          <w:ins w:id="795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91AD9B" w14:textId="77777777" w:rsidR="00E3745F" w:rsidRPr="00340B0D" w:rsidRDefault="00E3745F" w:rsidP="00087740">
            <w:pPr>
              <w:pStyle w:val="Default"/>
              <w:rPr>
                <w:ins w:id="7956" w:author="jonathan pritchard" w:date="2025-01-23T13:47:00Z" w16du:dateUtc="2025-01-23T13:47:00Z"/>
                <w:sz w:val="18"/>
                <w:szCs w:val="18"/>
              </w:rPr>
            </w:pPr>
            <w:ins w:id="7957"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BDB6FA" w14:textId="77777777" w:rsidR="00E3745F" w:rsidRPr="00340B0D" w:rsidRDefault="00E3745F" w:rsidP="00087740">
            <w:pPr>
              <w:jc w:val="center"/>
              <w:rPr>
                <w:ins w:id="795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2159FA" w14:textId="77777777" w:rsidR="00E3745F" w:rsidRPr="00340B0D" w:rsidRDefault="00E3745F" w:rsidP="00087740">
            <w:pPr>
              <w:rPr>
                <w:ins w:id="795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385BEC3" w14:textId="77777777" w:rsidR="00E3745F" w:rsidRPr="00340B0D" w:rsidRDefault="00E3745F" w:rsidP="00087740">
            <w:pPr>
              <w:rPr>
                <w:ins w:id="7960" w:author="jonathan pritchard" w:date="2025-01-23T13:47:00Z" w16du:dateUtc="2025-01-23T13:47:00Z"/>
                <w:rFonts w:cs="Arial"/>
                <w:sz w:val="18"/>
                <w:szCs w:val="18"/>
              </w:rPr>
            </w:pPr>
          </w:p>
        </w:tc>
      </w:tr>
      <w:tr w:rsidR="00E3745F" w:rsidRPr="00340B0D" w14:paraId="283A7F4F" w14:textId="77777777" w:rsidTr="00087740">
        <w:trPr>
          <w:ins w:id="79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52B4AE" w14:textId="77777777" w:rsidR="00E3745F" w:rsidRPr="00340B0D" w:rsidRDefault="00E3745F" w:rsidP="00087740">
            <w:pPr>
              <w:pStyle w:val="Default"/>
              <w:ind w:left="720"/>
              <w:rPr>
                <w:ins w:id="7962" w:author="jonathan pritchard" w:date="2025-01-23T13:47:00Z" w16du:dateUtc="2025-01-23T13:47:00Z"/>
                <w:sz w:val="18"/>
                <w:szCs w:val="18"/>
              </w:rPr>
            </w:pPr>
            <w:ins w:id="7963"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EA479B" w14:textId="77777777" w:rsidR="00E3745F" w:rsidRPr="00340B0D" w:rsidRDefault="00E3745F" w:rsidP="00087740">
            <w:pPr>
              <w:jc w:val="center"/>
              <w:rPr>
                <w:ins w:id="796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CA01B1" w14:textId="77777777" w:rsidR="00E3745F" w:rsidRPr="00340B0D" w:rsidRDefault="00E3745F" w:rsidP="00087740">
            <w:pPr>
              <w:rPr>
                <w:ins w:id="796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2AFAADD" w14:textId="77777777" w:rsidR="00E3745F" w:rsidRPr="00340B0D" w:rsidRDefault="00E3745F" w:rsidP="00087740">
            <w:pPr>
              <w:rPr>
                <w:ins w:id="7966" w:author="jonathan pritchard" w:date="2025-01-23T13:47:00Z" w16du:dateUtc="2025-01-23T13:47:00Z"/>
                <w:rFonts w:cs="Arial"/>
                <w:sz w:val="18"/>
                <w:szCs w:val="18"/>
              </w:rPr>
            </w:pPr>
          </w:p>
        </w:tc>
      </w:tr>
      <w:tr w:rsidR="00E3745F" w:rsidRPr="00340B0D" w14:paraId="511AC952" w14:textId="77777777" w:rsidTr="00087740">
        <w:trPr>
          <w:ins w:id="7967"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732B4D1" w14:textId="77777777" w:rsidR="00E3745F" w:rsidRPr="00340B0D" w:rsidRDefault="00E3745F" w:rsidP="00087740">
            <w:pPr>
              <w:pStyle w:val="Default"/>
              <w:ind w:left="720"/>
              <w:rPr>
                <w:ins w:id="7968" w:author="jonathan pritchard" w:date="2025-01-23T13:47:00Z" w16du:dateUtc="2025-01-23T13:47:00Z"/>
                <w:sz w:val="18"/>
                <w:szCs w:val="18"/>
              </w:rPr>
            </w:pPr>
            <w:ins w:id="7969"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F4FB2D5" w14:textId="77777777" w:rsidR="00E3745F" w:rsidRPr="00340B0D" w:rsidRDefault="00E3745F" w:rsidP="00087740">
            <w:pPr>
              <w:jc w:val="center"/>
              <w:rPr>
                <w:ins w:id="797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F8C675A" w14:textId="77777777" w:rsidR="00E3745F" w:rsidRPr="00340B0D" w:rsidRDefault="00E3745F" w:rsidP="00087740">
            <w:pPr>
              <w:rPr>
                <w:ins w:id="7971"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5865B698" w14:textId="77777777" w:rsidR="00E3745F" w:rsidRPr="00340B0D" w:rsidRDefault="00E3745F" w:rsidP="00087740">
            <w:pPr>
              <w:rPr>
                <w:ins w:id="7972" w:author="jonathan pritchard" w:date="2025-01-23T13:47:00Z" w16du:dateUtc="2025-01-23T13:47:00Z"/>
                <w:rFonts w:cs="Arial"/>
                <w:sz w:val="18"/>
                <w:szCs w:val="18"/>
              </w:rPr>
            </w:pPr>
          </w:p>
        </w:tc>
      </w:tr>
      <w:tr w:rsidR="00E3745F" w:rsidRPr="00340B0D" w14:paraId="1DC24DAD" w14:textId="77777777" w:rsidTr="00087740">
        <w:trPr>
          <w:ins w:id="797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AA4268" w14:textId="77777777" w:rsidR="00E3745F" w:rsidRPr="00EF63B4" w:rsidRDefault="00E3745F" w:rsidP="00087740">
            <w:pPr>
              <w:jc w:val="center"/>
              <w:rPr>
                <w:ins w:id="7974" w:author="jonathan pritchard" w:date="2025-01-23T13:47:00Z" w16du:dateUtc="2025-01-23T13:47:00Z"/>
                <w:rFonts w:cs="Arial"/>
                <w:sz w:val="18"/>
                <w:szCs w:val="18"/>
              </w:rPr>
            </w:pPr>
            <w:ins w:id="7975" w:author="jonathan pritchard" w:date="2025-01-23T13:47:00Z" w16du:dateUtc="2025-01-23T13:47:00Z">
              <w:r>
                <w:rPr>
                  <w:rFonts w:cs="Arial"/>
                  <w:b/>
                  <w:bCs/>
                  <w:sz w:val="18"/>
                  <w:szCs w:val="18"/>
                </w:rPr>
                <w:t>Additional</w:t>
              </w:r>
            </w:ins>
          </w:p>
        </w:tc>
      </w:tr>
      <w:tr w:rsidR="00E3745F" w:rsidRPr="00340B0D" w14:paraId="5BFDE4F9" w14:textId="77777777" w:rsidTr="00087740">
        <w:trPr>
          <w:ins w:id="797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22A9AAC" w14:textId="77777777" w:rsidR="00E3745F" w:rsidRPr="00340B0D" w:rsidRDefault="00E3745F" w:rsidP="00087740">
            <w:pPr>
              <w:pStyle w:val="Default"/>
              <w:ind w:left="720"/>
              <w:rPr>
                <w:ins w:id="7977"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77C947E" w14:textId="77777777" w:rsidR="00E3745F" w:rsidRPr="00340B0D" w:rsidRDefault="00E3745F" w:rsidP="00087740">
            <w:pPr>
              <w:jc w:val="center"/>
              <w:rPr>
                <w:ins w:id="7978"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159A814" w14:textId="77777777" w:rsidR="00E3745F" w:rsidRPr="00340B0D" w:rsidRDefault="00E3745F" w:rsidP="00087740">
            <w:pPr>
              <w:rPr>
                <w:ins w:id="797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791B5F2" w14:textId="77777777" w:rsidR="00E3745F" w:rsidRPr="00340B0D" w:rsidRDefault="00E3745F" w:rsidP="00087740">
            <w:pPr>
              <w:rPr>
                <w:ins w:id="7980" w:author="jonathan pritchard" w:date="2025-01-23T13:47:00Z" w16du:dateUtc="2025-01-23T13:47:00Z"/>
                <w:rFonts w:cs="Arial"/>
                <w:sz w:val="18"/>
                <w:szCs w:val="18"/>
              </w:rPr>
            </w:pPr>
          </w:p>
        </w:tc>
      </w:tr>
      <w:tr w:rsidR="00E3745F" w:rsidRPr="00340B0D" w14:paraId="4E6F525F" w14:textId="77777777" w:rsidTr="00087740">
        <w:trPr>
          <w:ins w:id="798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6460484" w14:textId="77777777" w:rsidR="00E3745F" w:rsidRPr="00340B0D" w:rsidRDefault="00E3745F" w:rsidP="00087740">
            <w:pPr>
              <w:pStyle w:val="Default"/>
              <w:ind w:left="720"/>
              <w:rPr>
                <w:ins w:id="7982"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28108C" w14:textId="77777777" w:rsidR="00E3745F" w:rsidRPr="00340B0D" w:rsidRDefault="00E3745F" w:rsidP="00087740">
            <w:pPr>
              <w:jc w:val="center"/>
              <w:rPr>
                <w:ins w:id="7983"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170FA779" w14:textId="77777777" w:rsidR="00E3745F" w:rsidRPr="00340B0D" w:rsidRDefault="00E3745F" w:rsidP="00087740">
            <w:pPr>
              <w:rPr>
                <w:ins w:id="798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9893EA" w14:textId="77777777" w:rsidR="00E3745F" w:rsidRPr="00340B0D" w:rsidRDefault="00E3745F" w:rsidP="00087740">
            <w:pPr>
              <w:rPr>
                <w:ins w:id="7985" w:author="jonathan pritchard" w:date="2025-01-23T13:47:00Z" w16du:dateUtc="2025-01-23T13:47:00Z"/>
                <w:rFonts w:cs="Arial"/>
                <w:sz w:val="18"/>
                <w:szCs w:val="18"/>
              </w:rPr>
            </w:pPr>
          </w:p>
        </w:tc>
      </w:tr>
      <w:tr w:rsidR="00E3745F" w:rsidRPr="00340B0D" w14:paraId="6C7CEA7C" w14:textId="77777777" w:rsidTr="00087740">
        <w:trPr>
          <w:ins w:id="7986"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B7E29A" w14:textId="77777777" w:rsidR="00E3745F" w:rsidRPr="00340B0D" w:rsidRDefault="00E3745F" w:rsidP="00087740">
            <w:pPr>
              <w:jc w:val="center"/>
              <w:rPr>
                <w:ins w:id="7987" w:author="jonathan pritchard" w:date="2025-01-23T13:47:00Z" w16du:dateUtc="2025-01-23T13:47:00Z"/>
                <w:rFonts w:cs="Arial"/>
                <w:b/>
                <w:bCs/>
                <w:sz w:val="18"/>
                <w:szCs w:val="18"/>
              </w:rPr>
            </w:pPr>
            <w:ins w:id="7988" w:author="jonathan pritchard" w:date="2025-01-23T13:47:00Z" w16du:dateUtc="2025-01-23T13:47:00Z">
              <w:r w:rsidRPr="00340B0D">
                <w:rPr>
                  <w:rFonts w:cs="Arial"/>
                  <w:b/>
                  <w:bCs/>
                  <w:sz w:val="18"/>
                  <w:szCs w:val="18"/>
                </w:rPr>
                <w:t>Setup</w:t>
              </w:r>
            </w:ins>
          </w:p>
        </w:tc>
      </w:tr>
      <w:tr w:rsidR="00E3745F" w:rsidRPr="00340B0D" w14:paraId="04C7016A" w14:textId="77777777" w:rsidTr="00087740">
        <w:trPr>
          <w:ins w:id="7989"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212A5385" w14:textId="625FDAA8" w:rsidR="00E3745F" w:rsidRDefault="00E3745F" w:rsidP="00087740">
            <w:pPr>
              <w:rPr>
                <w:rFonts w:cs="Arial"/>
                <w:sz w:val="18"/>
                <w:szCs w:val="18"/>
              </w:rPr>
            </w:pPr>
          </w:p>
          <w:p w14:paraId="542A71A6" w14:textId="77777777" w:rsidR="00E3745F" w:rsidRPr="00CE4C74" w:rsidRDefault="00E3745F" w:rsidP="00E3745F">
            <w:pPr>
              <w:rPr>
                <w:rFonts w:cs="Arial"/>
                <w:i/>
                <w:highlight w:val="yellow"/>
              </w:rPr>
            </w:pPr>
            <w:r w:rsidRPr="00CE4C74">
              <w:rPr>
                <w:rFonts w:cs="Arial"/>
                <w:i/>
                <w:highlight w:val="yellow"/>
              </w:rPr>
              <w:t xml:space="preserve">Load exchange set </w:t>
            </w:r>
            <w:r w:rsidRPr="00CE4C74">
              <w:rPr>
                <w:rFonts w:cs="Arial"/>
                <w:b/>
                <w:bCs/>
                <w:i/>
                <w:highlight w:val="yellow"/>
              </w:rPr>
              <w:t>Overlap</w:t>
            </w:r>
            <w:r w:rsidRPr="00CE4C74">
              <w:rPr>
                <w:rFonts w:cs="Arial"/>
                <w:i/>
                <w:highlight w:val="yellow"/>
              </w:rPr>
              <w:t xml:space="preserve">  </w:t>
            </w:r>
          </w:p>
          <w:p w14:paraId="7B56C172" w14:textId="77777777" w:rsidR="00E3745F" w:rsidRPr="00CE4C74" w:rsidRDefault="00E3745F" w:rsidP="00E3745F">
            <w:pPr>
              <w:rPr>
                <w:rFonts w:cs="Arial"/>
                <w:i/>
              </w:rPr>
            </w:pPr>
            <w:r w:rsidRPr="00CE4C74">
              <w:rPr>
                <w:rFonts w:cs="Arial"/>
                <w:i/>
                <w:highlight w:val="yellow"/>
              </w:rPr>
              <w:t xml:space="preserve">Load exchange set </w:t>
            </w:r>
            <w:proofErr w:type="spellStart"/>
            <w:r w:rsidRPr="00CE4C74">
              <w:rPr>
                <w:rFonts w:cs="Arial"/>
                <w:b/>
                <w:bCs/>
                <w:i/>
                <w:highlight w:val="yellow"/>
              </w:rPr>
              <w:t>ScaleMinimum</w:t>
            </w:r>
            <w:proofErr w:type="spellEnd"/>
          </w:p>
          <w:p w14:paraId="4A4831F1" w14:textId="77777777" w:rsidR="00E3745F" w:rsidRPr="00CE4C74" w:rsidRDefault="00E3745F" w:rsidP="00E3745F">
            <w:pPr>
              <w:pStyle w:val="ListParagraph"/>
              <w:numPr>
                <w:ilvl w:val="0"/>
                <w:numId w:val="27"/>
              </w:numPr>
              <w:rPr>
                <w:rFonts w:cs="Arial"/>
                <w:i/>
              </w:rPr>
            </w:pPr>
            <w:r w:rsidRPr="00CE4C74">
              <w:rPr>
                <w:rFonts w:cs="Arial"/>
                <w:i/>
              </w:rPr>
              <w:t>Select Display Category Other</w:t>
            </w:r>
          </w:p>
          <w:p w14:paraId="4EB0CA62" w14:textId="77777777" w:rsidR="00E3745F" w:rsidRPr="00CE4C74" w:rsidRDefault="00E3745F" w:rsidP="00E3745F">
            <w:pPr>
              <w:pStyle w:val="ListParagraph"/>
              <w:numPr>
                <w:ilvl w:val="0"/>
                <w:numId w:val="27"/>
              </w:numPr>
              <w:rPr>
                <w:rFonts w:cs="Arial"/>
                <w:i/>
              </w:rPr>
            </w:pPr>
            <w:r w:rsidRPr="00CE4C74">
              <w:rPr>
                <w:rFonts w:cs="Arial"/>
                <w:i/>
              </w:rPr>
              <w:t>Select Safety Contour value to 10 m</w:t>
            </w:r>
          </w:p>
          <w:p w14:paraId="6F50F7A7" w14:textId="77777777" w:rsidR="00E3745F" w:rsidRPr="00CE4C74" w:rsidRDefault="00E3745F" w:rsidP="00E3745F">
            <w:pPr>
              <w:pStyle w:val="ListParagraph"/>
              <w:numPr>
                <w:ilvl w:val="0"/>
                <w:numId w:val="27"/>
              </w:numPr>
              <w:rPr>
                <w:rFonts w:cs="Arial"/>
                <w:i/>
              </w:rPr>
            </w:pPr>
            <w:r w:rsidRPr="00CE4C74">
              <w:rPr>
                <w:rFonts w:cs="Arial"/>
                <w:i/>
              </w:rPr>
              <w:lastRenderedPageBreak/>
              <w:t>Select Safety Depth value to 10 m</w:t>
            </w:r>
          </w:p>
          <w:p w14:paraId="1039AAA5" w14:textId="77777777" w:rsidR="00E3745F" w:rsidRPr="00CE4C74" w:rsidRDefault="00E3745F" w:rsidP="00E3745F">
            <w:pPr>
              <w:pStyle w:val="ListParagraph"/>
              <w:numPr>
                <w:ilvl w:val="0"/>
                <w:numId w:val="27"/>
              </w:numPr>
              <w:rPr>
                <w:rFonts w:cs="Arial"/>
                <w:i/>
              </w:rPr>
            </w:pPr>
            <w:r w:rsidRPr="00CE4C74">
              <w:rPr>
                <w:rFonts w:cs="Arial"/>
                <w:i/>
              </w:rPr>
              <w:t xml:space="preserve">Select Symbolized Boundaries  </w:t>
            </w:r>
          </w:p>
          <w:p w14:paraId="47B70AE9" w14:textId="0F5441DA" w:rsidR="00E3745F" w:rsidRPr="00110428" w:rsidRDefault="00E3745F" w:rsidP="00E3745F">
            <w:pPr>
              <w:rPr>
                <w:ins w:id="7990" w:author="jonathan pritchard" w:date="2025-01-23T13:47:00Z" w16du:dateUtc="2025-01-23T13:47:00Z"/>
                <w:rFonts w:cs="Arial"/>
              </w:rPr>
            </w:pPr>
            <w:r w:rsidRPr="00CE4C74">
              <w:rPr>
                <w:rFonts w:cs="Arial"/>
                <w:i/>
              </w:rPr>
              <w:t>Display cell 101AA00OVRLP at maximum display scale (1:90 000</w:t>
            </w:r>
          </w:p>
          <w:p w14:paraId="6FD2CB1D" w14:textId="77777777" w:rsidR="00E3745F" w:rsidRPr="00340B0D" w:rsidRDefault="00E3745F" w:rsidP="00087740">
            <w:pPr>
              <w:rPr>
                <w:ins w:id="7991" w:author="jonathan pritchard" w:date="2025-01-23T13:47:00Z" w16du:dateUtc="2025-01-23T13:47:00Z"/>
                <w:rFonts w:cs="Arial"/>
                <w:sz w:val="18"/>
                <w:szCs w:val="18"/>
              </w:rPr>
            </w:pPr>
          </w:p>
        </w:tc>
      </w:tr>
      <w:tr w:rsidR="00E3745F" w:rsidRPr="00340B0D" w14:paraId="1BBB55B9" w14:textId="77777777" w:rsidTr="00087740">
        <w:trPr>
          <w:ins w:id="799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8DE5F2" w14:textId="77777777" w:rsidR="00E3745F" w:rsidRPr="00340B0D" w:rsidRDefault="00E3745F" w:rsidP="00087740">
            <w:pPr>
              <w:jc w:val="center"/>
              <w:rPr>
                <w:ins w:id="7993" w:author="jonathan pritchard" w:date="2025-01-23T13:47:00Z" w16du:dateUtc="2025-01-23T13:47:00Z"/>
                <w:rFonts w:cs="Arial"/>
                <w:b/>
                <w:bCs/>
                <w:sz w:val="18"/>
                <w:szCs w:val="18"/>
              </w:rPr>
            </w:pPr>
            <w:ins w:id="7994" w:author="jonathan pritchard" w:date="2025-01-23T13:47:00Z" w16du:dateUtc="2025-01-23T13:47:00Z">
              <w:r w:rsidRPr="00340B0D">
                <w:rPr>
                  <w:rFonts w:cs="Arial"/>
                  <w:b/>
                  <w:bCs/>
                  <w:sz w:val="18"/>
                  <w:szCs w:val="18"/>
                </w:rPr>
                <w:lastRenderedPageBreak/>
                <w:t>Action</w:t>
              </w:r>
            </w:ins>
          </w:p>
        </w:tc>
      </w:tr>
      <w:tr w:rsidR="00E3745F" w:rsidRPr="00340B0D" w14:paraId="7B9D573D" w14:textId="77777777" w:rsidTr="00087740">
        <w:trPr>
          <w:ins w:id="7995"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CD467C1" w14:textId="0C9206FB" w:rsidR="00E3745F" w:rsidRPr="00110428" w:rsidRDefault="00E3745F" w:rsidP="00087740">
            <w:pPr>
              <w:rPr>
                <w:ins w:id="7996" w:author="jonathan pritchard" w:date="2025-01-23T13:47:00Z" w16du:dateUtc="2025-01-23T13:47:00Z"/>
                <w:rFonts w:cs="Arial"/>
                <w:b/>
                <w:bCs/>
              </w:rPr>
            </w:pPr>
            <w:r w:rsidRPr="00CE4C74">
              <w:rPr>
                <w:rFonts w:cs="Arial"/>
                <w:i/>
              </w:rPr>
              <w:t>Centre the display on position 32°23.000’S  60°40.000’E</w:t>
            </w:r>
          </w:p>
        </w:tc>
      </w:tr>
      <w:tr w:rsidR="00E3745F" w:rsidRPr="00340B0D" w14:paraId="5A033E65" w14:textId="77777777" w:rsidTr="00087740">
        <w:trPr>
          <w:ins w:id="799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28B060" w14:textId="77777777" w:rsidR="00E3745F" w:rsidRPr="00340B0D" w:rsidRDefault="00E3745F" w:rsidP="00087740">
            <w:pPr>
              <w:jc w:val="center"/>
              <w:rPr>
                <w:ins w:id="7998" w:author="jonathan pritchard" w:date="2025-01-23T13:47:00Z" w16du:dateUtc="2025-01-23T13:47:00Z"/>
                <w:rFonts w:cs="Arial"/>
                <w:sz w:val="18"/>
                <w:szCs w:val="18"/>
              </w:rPr>
            </w:pPr>
            <w:ins w:id="7999" w:author="jonathan pritchard" w:date="2025-01-23T13:47:00Z" w16du:dateUtc="2025-01-23T13:47:00Z">
              <w:r w:rsidRPr="00340B0D">
                <w:rPr>
                  <w:rFonts w:cs="Arial"/>
                  <w:b/>
                  <w:bCs/>
                  <w:sz w:val="18"/>
                  <w:szCs w:val="18"/>
                </w:rPr>
                <w:t>Results</w:t>
              </w:r>
            </w:ins>
          </w:p>
        </w:tc>
      </w:tr>
      <w:tr w:rsidR="00E3745F" w:rsidRPr="00340B0D" w14:paraId="4C606458" w14:textId="77777777" w:rsidTr="00087740">
        <w:trPr>
          <w:ins w:id="8000"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97D9BA2" w14:textId="77777777" w:rsidR="00E3745F" w:rsidRDefault="00E3745F" w:rsidP="00087740">
            <w:pPr>
              <w:rPr>
                <w:ins w:id="8001" w:author="jonathan pritchard" w:date="2025-01-23T13:47:00Z" w16du:dateUtc="2025-01-23T13:47:00Z"/>
                <w:rFonts w:cs="Arial"/>
                <w:sz w:val="18"/>
                <w:szCs w:val="18"/>
              </w:rPr>
            </w:pPr>
          </w:p>
          <w:p w14:paraId="72C861C0" w14:textId="77777777" w:rsidR="00E3745F" w:rsidRDefault="00E3745F" w:rsidP="00087740">
            <w:pPr>
              <w:rPr>
                <w:ins w:id="8002" w:author="jonathan pritchard" w:date="2025-01-23T13:47:00Z" w16du:dateUtc="2025-01-23T13:47:00Z"/>
                <w:rFonts w:cs="Arial"/>
                <w:sz w:val="18"/>
                <w:szCs w:val="18"/>
              </w:rPr>
            </w:pPr>
          </w:p>
          <w:p w14:paraId="5536568B" w14:textId="77777777" w:rsidR="00E3745F" w:rsidRPr="00CE4C74" w:rsidRDefault="00E3745F" w:rsidP="00E3745F">
            <w:pPr>
              <w:rPr>
                <w:rFonts w:cs="Arial"/>
                <w:i/>
              </w:rPr>
            </w:pPr>
            <w:r w:rsidRPr="00CE4C74">
              <w:rPr>
                <w:rFonts w:cs="Arial"/>
                <w:i/>
              </w:rPr>
              <w:t>Confirm that only one cell is displayed in a given area. In this case displays as shown in a) or b) are acceptable.</w:t>
            </w:r>
          </w:p>
          <w:p w14:paraId="20A303B7" w14:textId="77777777" w:rsidR="00E3745F" w:rsidRPr="00CE4C74" w:rsidRDefault="00E3745F" w:rsidP="00E3745F">
            <w:pPr>
              <w:rPr>
                <w:rFonts w:cs="Arial"/>
                <w:i/>
              </w:rPr>
            </w:pPr>
            <w:r w:rsidRPr="00650770">
              <w:rPr>
                <w:rFonts w:cs="Arial"/>
                <w:i/>
                <w:highlight w:val="yellow"/>
                <w:rPrChange w:id="8003" w:author="jonathan pritchard" w:date="2024-10-23T11:01:00Z" w16du:dateUtc="2024-10-23T10:01:00Z">
                  <w:rPr>
                    <w:rFonts w:cs="Arial"/>
                    <w:i/>
                  </w:rPr>
                </w:rPrChange>
              </w:rPr>
              <w:t>Confirm also that a permanent indication “overlap” is provided.</w:t>
            </w:r>
          </w:p>
          <w:p w14:paraId="0C5B0308" w14:textId="28D24891" w:rsidR="00E3745F" w:rsidRDefault="00E3745F" w:rsidP="00E3745F">
            <w:pPr>
              <w:rPr>
                <w:ins w:id="8004" w:author="jonathan pritchard" w:date="2025-01-23T13:47:00Z" w16du:dateUtc="2025-01-23T13:47:00Z"/>
                <w:rFonts w:cs="Arial"/>
                <w:sz w:val="18"/>
                <w:szCs w:val="18"/>
              </w:rPr>
            </w:pPr>
            <w:r w:rsidRPr="00CE4C74">
              <w:rPr>
                <w:rFonts w:cs="Arial"/>
                <w:i/>
              </w:rPr>
              <w:t xml:space="preserve">a) Chart 101AA00SCAMN overlaps chart 101AA00OVRLP at the same </w:t>
            </w:r>
            <w:proofErr w:type="spellStart"/>
            <w:r w:rsidRPr="00650770">
              <w:rPr>
                <w:rFonts w:cs="Arial"/>
                <w:i/>
                <w:highlight w:val="yellow"/>
                <w:rPrChange w:id="8005" w:author="jonathan pritchard" w:date="2024-10-23T11:01:00Z" w16du:dateUtc="2024-10-23T10:01:00Z">
                  <w:rPr>
                    <w:rFonts w:cs="Arial"/>
                    <w:i/>
                  </w:rPr>
                </w:rPrChange>
              </w:rPr>
              <w:t>MaximumDisplayScale</w:t>
            </w:r>
            <w:proofErr w:type="spellEnd"/>
          </w:p>
          <w:p w14:paraId="1A8FFC30" w14:textId="77777777" w:rsidR="00E3745F" w:rsidRPr="00340B0D" w:rsidRDefault="00E3745F" w:rsidP="00087740">
            <w:pPr>
              <w:jc w:val="center"/>
              <w:rPr>
                <w:ins w:id="8006" w:author="jonathan pritchard" w:date="2025-01-23T13:47:00Z" w16du:dateUtc="2025-01-23T13:47:00Z"/>
                <w:rFonts w:cs="Arial"/>
                <w:sz w:val="18"/>
                <w:szCs w:val="18"/>
              </w:rPr>
            </w:pPr>
          </w:p>
          <w:p w14:paraId="20CA6C58" w14:textId="77777777" w:rsidR="00E3745F" w:rsidRDefault="00E3745F" w:rsidP="00087740">
            <w:pPr>
              <w:tabs>
                <w:tab w:val="left" w:pos="3048"/>
              </w:tabs>
              <w:jc w:val="center"/>
              <w:rPr>
                <w:ins w:id="8007" w:author="jonathan pritchard" w:date="2025-01-23T13:47:00Z" w16du:dateUtc="2025-01-23T13:47:00Z"/>
                <w:rFonts w:cs="Arial"/>
                <w:sz w:val="18"/>
                <w:szCs w:val="18"/>
              </w:rPr>
            </w:pPr>
          </w:p>
          <w:p w14:paraId="10AB3A92" w14:textId="3A56DA8B" w:rsidR="00E3745F" w:rsidRPr="00340B0D" w:rsidRDefault="00E3745F" w:rsidP="00087740">
            <w:pPr>
              <w:tabs>
                <w:tab w:val="left" w:pos="3048"/>
              </w:tabs>
              <w:jc w:val="center"/>
              <w:rPr>
                <w:ins w:id="8008" w:author="jonathan pritchard" w:date="2025-01-23T13:47:00Z" w16du:dateUtc="2025-01-23T13:47:00Z"/>
                <w:rFonts w:cs="Arial"/>
                <w:sz w:val="18"/>
                <w:szCs w:val="18"/>
              </w:rPr>
            </w:pPr>
            <w:r w:rsidRPr="000D071D">
              <w:rPr>
                <w:noProof/>
                <w:lang w:val="en-IN" w:eastAsia="en-IN"/>
              </w:rPr>
              <w:drawing>
                <wp:inline distT="0" distB="0" distL="0" distR="0" wp14:anchorId="310AE74E" wp14:editId="67913ECF">
                  <wp:extent cx="5200650" cy="3520283"/>
                  <wp:effectExtent l="19050" t="19050" r="19050" b="23495"/>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52"/>
                          <a:stretch>
                            <a:fillRect/>
                          </a:stretch>
                        </pic:blipFill>
                        <pic:spPr>
                          <a:xfrm>
                            <a:off x="0" y="0"/>
                            <a:ext cx="5204271" cy="3522734"/>
                          </a:xfrm>
                          <a:prstGeom prst="rect">
                            <a:avLst/>
                          </a:prstGeom>
                          <a:ln>
                            <a:solidFill>
                              <a:schemeClr val="tx1"/>
                            </a:solidFill>
                          </a:ln>
                        </pic:spPr>
                      </pic:pic>
                    </a:graphicData>
                  </a:graphic>
                </wp:inline>
              </w:drawing>
            </w:r>
          </w:p>
          <w:p w14:paraId="13F2BB46" w14:textId="77777777" w:rsidR="00E3745F" w:rsidRDefault="00E3745F" w:rsidP="00087740">
            <w:pPr>
              <w:jc w:val="center"/>
              <w:rPr>
                <w:ins w:id="8009" w:author="jonathan pritchard" w:date="2025-01-23T13:47:00Z" w16du:dateUtc="2025-01-23T13:47:00Z"/>
                <w:rFonts w:cs="Arial"/>
                <w:sz w:val="18"/>
                <w:szCs w:val="18"/>
              </w:rPr>
            </w:pPr>
          </w:p>
          <w:p w14:paraId="620723CD" w14:textId="77777777" w:rsidR="00E3745F" w:rsidRDefault="00E3745F" w:rsidP="00087740">
            <w:pPr>
              <w:jc w:val="center"/>
              <w:rPr>
                <w:ins w:id="8010" w:author="jonathan pritchard" w:date="2025-01-23T13:47:00Z" w16du:dateUtc="2025-01-23T13:47:00Z"/>
                <w:rFonts w:cs="Arial"/>
                <w:sz w:val="18"/>
                <w:szCs w:val="18"/>
              </w:rPr>
            </w:pPr>
          </w:p>
          <w:p w14:paraId="46F5523A" w14:textId="77777777" w:rsidR="00E3745F" w:rsidRPr="00340B0D" w:rsidRDefault="00E3745F" w:rsidP="00087740">
            <w:pPr>
              <w:rPr>
                <w:ins w:id="8011" w:author="jonathan pritchard" w:date="2025-01-23T13:47:00Z" w16du:dateUtc="2025-01-23T13:47:00Z"/>
                <w:rFonts w:cs="Arial"/>
                <w:sz w:val="18"/>
                <w:szCs w:val="18"/>
              </w:rPr>
            </w:pPr>
          </w:p>
        </w:tc>
      </w:tr>
    </w:tbl>
    <w:p w14:paraId="2F0A13A8" w14:textId="77777777" w:rsidR="006C7785" w:rsidRPr="00B43E49" w:rsidRDefault="006C7785" w:rsidP="006C7785">
      <w:pPr>
        <w:rPr>
          <w:rFonts w:cs="Arial"/>
        </w:rPr>
      </w:pPr>
    </w:p>
    <w:p w14:paraId="7A9B692C" w14:textId="77777777" w:rsidR="006C7785" w:rsidRDefault="006C7785" w:rsidP="006C7785"/>
    <w:p w14:paraId="0CDE13F3" w14:textId="77777777" w:rsidR="006C7785" w:rsidRDefault="006C7785" w:rsidP="006C7785"/>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B05C9AA" w14:textId="77777777" w:rsidR="00E3745F" w:rsidRDefault="00E3745F" w:rsidP="00380FCD">
            <w:pPr>
              <w:rPr>
                <w:rFonts w:cs="Arial"/>
                <w:i/>
              </w:rPr>
            </w:pPr>
          </w:p>
          <w:p w14:paraId="387F7DB1" w14:textId="0E05AE8B" w:rsidR="006C7785" w:rsidRDefault="006C7785" w:rsidP="00380FCD">
            <w:pPr>
              <w:rPr>
                <w:rFonts w:cs="Arial"/>
                <w:i/>
              </w:rPr>
            </w:pPr>
            <w:r w:rsidRPr="0042634F">
              <w:rPr>
                <w:rFonts w:cs="Arial"/>
                <w:i/>
              </w:rPr>
              <w:t>b) Chart 101AA00OVRLP</w:t>
            </w:r>
            <w:r w:rsidRPr="0042634F" w:rsidDel="00A43195">
              <w:rPr>
                <w:rFonts w:cs="Arial"/>
                <w:i/>
              </w:rPr>
              <w:t xml:space="preserve"> </w:t>
            </w:r>
            <w:r w:rsidRPr="0042634F">
              <w:rPr>
                <w:rFonts w:cs="Arial"/>
                <w:i/>
              </w:rPr>
              <w:t>overlaps chart 101AA00SCAMN</w:t>
            </w:r>
          </w:p>
          <w:p w14:paraId="01B331CA" w14:textId="77777777" w:rsidR="00E3745F" w:rsidRPr="0042634F" w:rsidRDefault="00E3745F" w:rsidP="00380FCD">
            <w:pPr>
              <w:rPr>
                <w:rFonts w:cs="Arial"/>
                <w:i/>
              </w:rPr>
            </w:pP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173FFA6A">
                  <wp:extent cx="4965700" cy="4019235"/>
                  <wp:effectExtent l="0" t="0" r="6350" b="635"/>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53"/>
                          <a:stretch>
                            <a:fillRect/>
                          </a:stretch>
                        </pic:blipFill>
                        <pic:spPr>
                          <a:xfrm>
                            <a:off x="0" y="0"/>
                            <a:ext cx="4973258" cy="4025352"/>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r w:rsidRPr="00CE4C74">
        <w:rPr>
          <w:rFonts w:cs="Arial"/>
          <w:color w:val="000000" w:themeColor="text1"/>
        </w:rP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012" w:author="jonathan pritchard" w:date="2025-01-23T13:46:00Z" w16du:dateUtc="2025-01-23T13:4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8013">
          <w:tblGrid>
            <w:gridCol w:w="2381"/>
            <w:gridCol w:w="2381"/>
            <w:gridCol w:w="2382"/>
            <w:gridCol w:w="2382"/>
          </w:tblGrid>
        </w:tblGridChange>
      </w:tblGrid>
      <w:tr w:rsidR="006C7785" w14:paraId="017D2A7C" w14:textId="77777777" w:rsidTr="00980629">
        <w:trPr>
          <w:trHeight w:val="454"/>
          <w:tblHeader/>
          <w:trPrChange w:id="8014" w:author="jonathan pritchard" w:date="2025-01-23T13:46:00Z" w16du:dateUtc="2025-01-23T13:46:00Z">
            <w:trPr>
              <w:trHeight w:val="454"/>
              <w:tblHeader/>
            </w:trPr>
          </w:trPrChange>
        </w:trPr>
        <w:tc>
          <w:tcPr>
            <w:tcW w:w="2381" w:type="dxa"/>
            <w:shd w:val="clear" w:color="auto" w:fill="BFBFBF" w:themeFill="background1" w:themeFillShade="BF"/>
            <w:vAlign w:val="center"/>
            <w:tcPrChange w:id="8015" w:author="jonathan pritchard" w:date="2025-01-23T13:46:00Z" w16du:dateUtc="2025-01-23T13:46:00Z">
              <w:tcPr>
                <w:tcW w:w="2381" w:type="dxa"/>
                <w:shd w:val="clear" w:color="auto" w:fill="CCFFCC"/>
                <w:vAlign w:val="center"/>
              </w:tcPr>
            </w:tcPrChange>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BFBFBF" w:themeFill="background1" w:themeFillShade="BF"/>
            <w:vAlign w:val="center"/>
            <w:tcPrChange w:id="8016" w:author="jonathan pritchard" w:date="2025-01-23T13:46:00Z" w16du:dateUtc="2025-01-23T13:46:00Z">
              <w:tcPr>
                <w:tcW w:w="2381" w:type="dxa"/>
                <w:shd w:val="clear" w:color="auto" w:fill="CCFFCC"/>
                <w:vAlign w:val="center"/>
              </w:tcPr>
            </w:tcPrChange>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BFBFBF" w:themeFill="background1" w:themeFillShade="BF"/>
            <w:vAlign w:val="center"/>
            <w:tcPrChange w:id="8017" w:author="jonathan pritchard" w:date="2025-01-23T13:46:00Z" w16du:dateUtc="2025-01-23T13:46:00Z">
              <w:tcPr>
                <w:tcW w:w="2382" w:type="dxa"/>
                <w:shd w:val="clear" w:color="auto" w:fill="CCFFCC"/>
                <w:vAlign w:val="center"/>
              </w:tcPr>
            </w:tcPrChange>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BFBFBF" w:themeFill="background1" w:themeFillShade="BF"/>
            <w:vAlign w:val="center"/>
            <w:tcPrChange w:id="8018" w:author="jonathan pritchard" w:date="2025-01-23T13:46:00Z" w16du:dateUtc="2025-01-23T13:46:00Z">
              <w:tcPr>
                <w:tcW w:w="2382" w:type="dxa"/>
                <w:shd w:val="clear" w:color="auto" w:fill="CCFFCC"/>
                <w:vAlign w:val="center"/>
              </w:tcPr>
            </w:tcPrChange>
          </w:tcPr>
          <w:p w14:paraId="08C8C3F9" w14:textId="77777777" w:rsidR="006C7785" w:rsidRPr="00CE4C74" w:rsidRDefault="006C7785" w:rsidP="00380FCD">
            <w:pPr>
              <w:spacing w:line="240" w:lineRule="auto"/>
              <w:rPr>
                <w:rFonts w:cs="Arial"/>
                <w:color w:val="000000" w:themeColor="text1"/>
              </w:rPr>
            </w:pPr>
            <w:r w:rsidRPr="00CE4C74">
              <w:rPr>
                <w:rFonts w:cs="Arial"/>
                <w:color w:val="000000" w:themeColor="text1"/>
              </w:rPr>
              <w:t>S-98 C-12.2</w:t>
            </w:r>
          </w:p>
          <w:p w14:paraId="1912CE33" w14:textId="77777777" w:rsidR="006C7785" w:rsidRPr="00CE4C74" w:rsidRDefault="006C7785" w:rsidP="00380FCD">
            <w:pPr>
              <w:rPr>
                <w:rFonts w:cs="Arial"/>
                <w:color w:val="000000" w:themeColor="text1"/>
              </w:rPr>
            </w:pPr>
          </w:p>
        </w:tc>
      </w:tr>
      <w:tr w:rsidR="006C7785" w14:paraId="04E5F7CE" w14:textId="77777777" w:rsidTr="00980629">
        <w:trPr>
          <w:tblHeader/>
          <w:trPrChange w:id="8019" w:author="jonathan pritchard" w:date="2025-01-23T13:46:00Z" w16du:dateUtc="2025-01-23T13:46:00Z">
            <w:trPr>
              <w:tblHeader/>
            </w:trPr>
          </w:trPrChange>
        </w:trPr>
        <w:tc>
          <w:tcPr>
            <w:tcW w:w="9526" w:type="dxa"/>
            <w:gridSpan w:val="4"/>
            <w:shd w:val="clear" w:color="auto" w:fill="BFBFBF" w:themeFill="background1" w:themeFillShade="BF"/>
            <w:vAlign w:val="center"/>
            <w:tcPrChange w:id="8020" w:author="jonathan pritchard" w:date="2025-01-23T13:46:00Z" w16du:dateUtc="2025-01-23T13:46:00Z">
              <w:tcPr>
                <w:tcW w:w="9526" w:type="dxa"/>
                <w:gridSpan w:val="4"/>
                <w:shd w:val="clear" w:color="auto" w:fill="CCFFCC"/>
                <w:vAlign w:val="center"/>
              </w:tcPr>
            </w:tcPrChange>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980629">
        <w:trPr>
          <w:tblHeader/>
          <w:trPrChange w:id="8021" w:author="jonathan pritchard" w:date="2025-01-23T13:46:00Z" w16du:dateUtc="2025-01-23T13:46:00Z">
            <w:trPr>
              <w:tblHeader/>
            </w:trPr>
          </w:trPrChange>
        </w:trPr>
        <w:tc>
          <w:tcPr>
            <w:tcW w:w="9526" w:type="dxa"/>
            <w:gridSpan w:val="4"/>
            <w:shd w:val="clear" w:color="auto" w:fill="BFBFBF" w:themeFill="background1" w:themeFillShade="BF"/>
            <w:vAlign w:val="center"/>
            <w:tcPrChange w:id="8022" w:author="jonathan pritchard" w:date="2025-01-23T13:46:00Z" w16du:dateUtc="2025-01-23T13:46:00Z">
              <w:tcPr>
                <w:tcW w:w="9526" w:type="dxa"/>
                <w:gridSpan w:val="4"/>
                <w:shd w:val="clear" w:color="auto" w:fill="CCFFCC"/>
                <w:vAlign w:val="center"/>
              </w:tcPr>
            </w:tcPrChange>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980629">
        <w:trPr>
          <w:tblHeader/>
          <w:trPrChange w:id="8023" w:author="jonathan pritchard" w:date="2025-01-23T13:46:00Z" w16du:dateUtc="2025-01-23T13:46:00Z">
            <w:trPr>
              <w:tblHeader/>
            </w:trPr>
          </w:trPrChange>
        </w:trPr>
        <w:tc>
          <w:tcPr>
            <w:tcW w:w="9526" w:type="dxa"/>
            <w:gridSpan w:val="4"/>
            <w:shd w:val="clear" w:color="auto" w:fill="BFBFBF" w:themeFill="background1" w:themeFillShade="BF"/>
            <w:vAlign w:val="center"/>
            <w:tcPrChange w:id="8024" w:author="jonathan pritchard" w:date="2025-01-23T13:46:00Z" w16du:dateUtc="2025-01-23T13:46:00Z">
              <w:tcPr>
                <w:tcW w:w="9526" w:type="dxa"/>
                <w:gridSpan w:val="4"/>
                <w:shd w:val="clear" w:color="auto" w:fill="CCFFCC"/>
                <w:vAlign w:val="center"/>
              </w:tcPr>
            </w:tcPrChange>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980629">
        <w:trPr>
          <w:tblHeader/>
          <w:trPrChange w:id="8025" w:author="jonathan pritchard" w:date="2025-01-23T13:46:00Z" w16du:dateUtc="2025-01-23T13:46:00Z">
            <w:trPr>
              <w:tblHeader/>
            </w:trPr>
          </w:trPrChange>
        </w:trPr>
        <w:tc>
          <w:tcPr>
            <w:tcW w:w="9526" w:type="dxa"/>
            <w:gridSpan w:val="4"/>
            <w:shd w:val="clear" w:color="auto" w:fill="BFBFBF" w:themeFill="background1" w:themeFillShade="BF"/>
            <w:vAlign w:val="center"/>
            <w:tcPrChange w:id="8026" w:author="jonathan pritchard" w:date="2025-01-23T13:46:00Z" w16du:dateUtc="2025-01-23T13:46:00Z">
              <w:tcPr>
                <w:tcW w:w="9526" w:type="dxa"/>
                <w:gridSpan w:val="4"/>
                <w:shd w:val="clear" w:color="auto" w:fill="CCFFCC"/>
                <w:vAlign w:val="center"/>
              </w:tcPr>
            </w:tcPrChange>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7E44521D" w14:textId="77777777" w:rsidR="006C7785" w:rsidRPr="00CE4C74"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r w:rsidRPr="00CE4C74">
        <w:rPr>
          <w:rFonts w:cs="Arial"/>
          <w:color w:val="000000" w:themeColor="text1"/>
        </w:rPr>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027" w:author="jonathan pritchard" w:date="2025-01-23T13:47:00Z" w16du:dateUtc="2025-01-23T13:4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8028">
          <w:tblGrid>
            <w:gridCol w:w="2381"/>
            <w:gridCol w:w="2381"/>
            <w:gridCol w:w="2382"/>
            <w:gridCol w:w="2382"/>
          </w:tblGrid>
        </w:tblGridChange>
      </w:tblGrid>
      <w:tr w:rsidR="006C7785" w14:paraId="0B5AAF80" w14:textId="77777777" w:rsidTr="00980629">
        <w:trPr>
          <w:trHeight w:val="454"/>
          <w:tblHeader/>
          <w:trPrChange w:id="8029" w:author="jonathan pritchard" w:date="2025-01-23T13:47:00Z" w16du:dateUtc="2025-01-23T13:47:00Z">
            <w:trPr>
              <w:trHeight w:val="454"/>
              <w:tblHeader/>
            </w:trPr>
          </w:trPrChange>
        </w:trPr>
        <w:tc>
          <w:tcPr>
            <w:tcW w:w="2381" w:type="dxa"/>
            <w:shd w:val="clear" w:color="auto" w:fill="BFBFBF" w:themeFill="background1" w:themeFillShade="BF"/>
            <w:vAlign w:val="center"/>
            <w:tcPrChange w:id="8030" w:author="jonathan pritchard" w:date="2025-01-23T13:47:00Z" w16du:dateUtc="2025-01-23T13:47:00Z">
              <w:tcPr>
                <w:tcW w:w="2381" w:type="dxa"/>
                <w:shd w:val="clear" w:color="auto" w:fill="CCFFCC"/>
                <w:vAlign w:val="center"/>
              </w:tcPr>
            </w:tcPrChange>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BFBFBF" w:themeFill="background1" w:themeFillShade="BF"/>
            <w:vAlign w:val="center"/>
            <w:tcPrChange w:id="8031" w:author="jonathan pritchard" w:date="2025-01-23T13:47:00Z" w16du:dateUtc="2025-01-23T13:47:00Z">
              <w:tcPr>
                <w:tcW w:w="2381" w:type="dxa"/>
                <w:shd w:val="clear" w:color="auto" w:fill="CCFFCC"/>
                <w:vAlign w:val="center"/>
              </w:tcPr>
            </w:tcPrChange>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BFBFBF" w:themeFill="background1" w:themeFillShade="BF"/>
            <w:vAlign w:val="center"/>
            <w:tcPrChange w:id="8032" w:author="jonathan pritchard" w:date="2025-01-23T13:47:00Z" w16du:dateUtc="2025-01-23T13:47:00Z">
              <w:tcPr>
                <w:tcW w:w="2382" w:type="dxa"/>
                <w:shd w:val="clear" w:color="auto" w:fill="CCFFCC"/>
                <w:vAlign w:val="center"/>
              </w:tcPr>
            </w:tcPrChange>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BFBFBF" w:themeFill="background1" w:themeFillShade="BF"/>
            <w:vAlign w:val="center"/>
            <w:tcPrChange w:id="8033" w:author="jonathan pritchard" w:date="2025-01-23T13:47:00Z" w16du:dateUtc="2025-01-23T13:47:00Z">
              <w:tcPr>
                <w:tcW w:w="2382" w:type="dxa"/>
                <w:shd w:val="clear" w:color="auto" w:fill="CCFFCC"/>
                <w:vAlign w:val="center"/>
              </w:tcPr>
            </w:tcPrChange>
          </w:tcPr>
          <w:p w14:paraId="25F61D03" w14:textId="77777777" w:rsidR="006C7785" w:rsidRPr="00CE4C74" w:rsidRDefault="006C7785" w:rsidP="00380FCD">
            <w:pPr>
              <w:spacing w:line="240" w:lineRule="auto"/>
              <w:rPr>
                <w:rFonts w:cs="Arial"/>
                <w:color w:val="000000"/>
              </w:rPr>
            </w:pPr>
            <w:r w:rsidRPr="00CE4C74">
              <w:rPr>
                <w:rFonts w:cs="Arial"/>
                <w:color w:val="000000"/>
              </w:rPr>
              <w:t>S-98 C-12.8</w:t>
            </w:r>
          </w:p>
          <w:p w14:paraId="6DC3CB49" w14:textId="77777777" w:rsidR="006C7785" w:rsidRPr="00CE4C74" w:rsidRDefault="006C7785" w:rsidP="00380FCD">
            <w:pPr>
              <w:rPr>
                <w:rFonts w:cs="Arial"/>
              </w:rPr>
            </w:pPr>
          </w:p>
        </w:tc>
      </w:tr>
      <w:tr w:rsidR="006C7785" w14:paraId="20F7DC75" w14:textId="77777777" w:rsidTr="00980629">
        <w:trPr>
          <w:tblHeader/>
          <w:trPrChange w:id="8034" w:author="jonathan pritchard" w:date="2025-01-23T13:47:00Z" w16du:dateUtc="2025-01-23T13:47:00Z">
            <w:trPr>
              <w:tblHeader/>
            </w:trPr>
          </w:trPrChange>
        </w:trPr>
        <w:tc>
          <w:tcPr>
            <w:tcW w:w="9526" w:type="dxa"/>
            <w:gridSpan w:val="4"/>
            <w:shd w:val="clear" w:color="auto" w:fill="BFBFBF" w:themeFill="background1" w:themeFillShade="BF"/>
            <w:vAlign w:val="center"/>
            <w:tcPrChange w:id="8035" w:author="jonathan pritchard" w:date="2025-01-23T13:47:00Z" w16du:dateUtc="2025-01-23T13:47:00Z">
              <w:tcPr>
                <w:tcW w:w="9526" w:type="dxa"/>
                <w:gridSpan w:val="4"/>
                <w:shd w:val="clear" w:color="auto" w:fill="CCFFCC"/>
                <w:vAlign w:val="center"/>
              </w:tcPr>
            </w:tcPrChange>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980629">
        <w:trPr>
          <w:tblHeader/>
          <w:trPrChange w:id="8036" w:author="jonathan pritchard" w:date="2025-01-23T13:47:00Z" w16du:dateUtc="2025-01-23T13:47:00Z">
            <w:trPr>
              <w:tblHeader/>
            </w:trPr>
          </w:trPrChange>
        </w:trPr>
        <w:tc>
          <w:tcPr>
            <w:tcW w:w="9526" w:type="dxa"/>
            <w:gridSpan w:val="4"/>
            <w:shd w:val="clear" w:color="auto" w:fill="BFBFBF" w:themeFill="background1" w:themeFillShade="BF"/>
            <w:vAlign w:val="center"/>
            <w:tcPrChange w:id="8037" w:author="jonathan pritchard" w:date="2025-01-23T13:47:00Z" w16du:dateUtc="2025-01-23T13:47:00Z">
              <w:tcPr>
                <w:tcW w:w="9526" w:type="dxa"/>
                <w:gridSpan w:val="4"/>
                <w:shd w:val="clear" w:color="auto" w:fill="CCFFCC"/>
                <w:vAlign w:val="center"/>
              </w:tcPr>
            </w:tcPrChange>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980629">
        <w:trPr>
          <w:tblHeader/>
          <w:trPrChange w:id="8038" w:author="jonathan pritchard" w:date="2025-01-23T13:47:00Z" w16du:dateUtc="2025-01-23T13:47:00Z">
            <w:trPr>
              <w:tblHeader/>
            </w:trPr>
          </w:trPrChange>
        </w:trPr>
        <w:tc>
          <w:tcPr>
            <w:tcW w:w="9526" w:type="dxa"/>
            <w:gridSpan w:val="4"/>
            <w:shd w:val="clear" w:color="auto" w:fill="BFBFBF" w:themeFill="background1" w:themeFillShade="BF"/>
            <w:vAlign w:val="center"/>
            <w:tcPrChange w:id="8039" w:author="jonathan pritchard" w:date="2025-01-23T13:47:00Z" w16du:dateUtc="2025-01-23T13:47:00Z">
              <w:tcPr>
                <w:tcW w:w="9526" w:type="dxa"/>
                <w:gridSpan w:val="4"/>
                <w:shd w:val="clear" w:color="auto" w:fill="CCFFCC"/>
                <w:vAlign w:val="center"/>
              </w:tcPr>
            </w:tcPrChange>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980629">
        <w:trPr>
          <w:tblHeader/>
          <w:trPrChange w:id="8040" w:author="jonathan pritchard" w:date="2025-01-23T13:47:00Z" w16du:dateUtc="2025-01-23T13:47:00Z">
            <w:trPr>
              <w:tblHeader/>
            </w:trPr>
          </w:trPrChange>
        </w:trPr>
        <w:tc>
          <w:tcPr>
            <w:tcW w:w="9526" w:type="dxa"/>
            <w:gridSpan w:val="4"/>
            <w:shd w:val="clear" w:color="auto" w:fill="BFBFBF" w:themeFill="background1" w:themeFillShade="BF"/>
            <w:vAlign w:val="center"/>
            <w:tcPrChange w:id="8041" w:author="jonathan pritchard" w:date="2025-01-23T13:47:00Z" w16du:dateUtc="2025-01-23T13:47:00Z">
              <w:tcPr>
                <w:tcW w:w="9526" w:type="dxa"/>
                <w:gridSpan w:val="4"/>
                <w:shd w:val="clear" w:color="auto" w:fill="CCFFCC"/>
                <w:vAlign w:val="center"/>
              </w:tcPr>
            </w:tcPrChange>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433823DF" w:rsidR="00980629" w:rsidRDefault="00980629" w:rsidP="006C7785">
      <w:pPr>
        <w:rPr>
          <w:ins w:id="8042" w:author="jonathan pritchard" w:date="2025-01-23T13:47:00Z" w16du:dateUtc="2025-01-23T13:47:00Z"/>
        </w:rPr>
      </w:pPr>
    </w:p>
    <w:p w14:paraId="5BC4EA17" w14:textId="77777777" w:rsidR="00980629" w:rsidRDefault="00980629">
      <w:pPr>
        <w:widowControl/>
        <w:spacing w:line="240" w:lineRule="auto"/>
        <w:jc w:val="left"/>
        <w:rPr>
          <w:ins w:id="8043" w:author="jonathan pritchard" w:date="2025-01-23T13:47:00Z" w16du:dateUtc="2025-01-23T13:47:00Z"/>
        </w:rPr>
      </w:pPr>
      <w:ins w:id="8044" w:author="jonathan pritchard" w:date="2025-01-23T13:47:00Z" w16du:dateUtc="2025-01-23T13:47:00Z">
        <w:r>
          <w:br w:type="page"/>
        </w:r>
      </w:ins>
    </w:p>
    <w:p w14:paraId="391A5B95" w14:textId="77777777" w:rsidR="006C7785" w:rsidRDefault="006C7785" w:rsidP="006C7785"/>
    <w:p w14:paraId="01A6BFAF" w14:textId="781636F3" w:rsidR="006C7785" w:rsidRDefault="006C7785" w:rsidP="006C7785">
      <w:pPr>
        <w:pStyle w:val="Heading1"/>
        <w:numPr>
          <w:ilvl w:val="2"/>
          <w:numId w:val="73"/>
        </w:numPr>
        <w:tabs>
          <w:tab w:val="left" w:pos="567"/>
        </w:tabs>
        <w:spacing w:after="120"/>
        <w:ind w:left="426" w:hanging="426"/>
        <w:rPr>
          <w:ins w:id="8045" w:author="jonathan pritchard" w:date="2025-01-23T13:47:00Z" w16du:dateUtc="2025-01-23T13:47:00Z"/>
          <w:rFonts w:cs="Arial"/>
          <w:color w:val="000000" w:themeColor="text1"/>
        </w:rPr>
      </w:pPr>
      <w:r w:rsidRPr="00AB581E">
        <w:rPr>
          <w:rFonts w:cs="Arial"/>
          <w:color w:val="000000" w:themeColor="text1"/>
        </w:rPr>
        <w:t>Impact of Scale</w:t>
      </w:r>
      <w:r w:rsidR="00E3745F">
        <w:rPr>
          <w:rFonts w:cs="Arial"/>
          <w:color w:val="000000" w:themeColor="text1"/>
        </w:rPr>
        <w:t xml:space="preserve"> </w:t>
      </w:r>
      <w:r w:rsidRPr="00AB581E">
        <w:rPr>
          <w:rFonts w:cs="Arial"/>
          <w:color w:val="000000" w:themeColor="text1"/>
        </w:rPr>
        <w:t>Minimum on display</w:t>
      </w:r>
    </w:p>
    <w:p w14:paraId="35ECAB0D" w14:textId="77777777" w:rsidR="00980629" w:rsidRDefault="00980629" w:rsidP="00980629">
      <w:pPr>
        <w:rPr>
          <w:ins w:id="8046" w:author="jonathan pritchard" w:date="2025-01-23T13:47:00Z" w16du:dateUtc="2025-01-23T13:47: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C1DBC4E" w14:textId="77777777" w:rsidTr="00541D1A">
        <w:trPr>
          <w:trHeight w:val="416"/>
          <w:ins w:id="8047"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3C2FA0" w14:textId="77777777" w:rsidR="00980629" w:rsidRPr="00340B0D" w:rsidRDefault="00980629" w:rsidP="00541D1A">
            <w:pPr>
              <w:jc w:val="center"/>
              <w:rPr>
                <w:ins w:id="8048" w:author="jonathan pritchard" w:date="2025-01-23T13:47:00Z" w16du:dateUtc="2025-01-23T13:47:00Z"/>
                <w:rFonts w:cs="Arial"/>
                <w:b/>
                <w:bCs/>
                <w:sz w:val="18"/>
                <w:szCs w:val="18"/>
              </w:rPr>
            </w:pPr>
            <w:ins w:id="8049"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5FBFAD3" w14:textId="441CFB61" w:rsidR="00980629" w:rsidRPr="00C87169" w:rsidRDefault="00A55C32" w:rsidP="00541D1A">
            <w:pPr>
              <w:jc w:val="center"/>
              <w:rPr>
                <w:ins w:id="8050" w:author="jonathan pritchard" w:date="2025-01-23T13:47:00Z" w16du:dateUtc="2025-01-23T13:47:00Z"/>
                <w:rFonts w:cs="Arial"/>
                <w:bCs/>
              </w:rPr>
            </w:pPr>
            <w:proofErr w:type="spellStart"/>
            <w:r w:rsidRPr="00AB581E">
              <w:rPr>
                <w:rFonts w:cs="Arial"/>
              </w:rPr>
              <w:t>ScaleMinimum</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ED22121" w14:textId="77777777" w:rsidR="00980629" w:rsidRPr="00340B0D" w:rsidRDefault="00980629" w:rsidP="00541D1A">
            <w:pPr>
              <w:jc w:val="center"/>
              <w:rPr>
                <w:ins w:id="8051" w:author="jonathan pritchard" w:date="2025-01-23T13:47:00Z" w16du:dateUtc="2025-01-23T13:47:00Z"/>
                <w:rFonts w:cs="Arial"/>
                <w:b/>
                <w:bCs/>
                <w:sz w:val="18"/>
                <w:szCs w:val="18"/>
              </w:rPr>
            </w:pPr>
            <w:ins w:id="8052"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4DDCD5" w14:textId="20CF2F8B" w:rsidR="00980629" w:rsidRPr="00A55C32" w:rsidRDefault="00A55C32" w:rsidP="00A55C32">
            <w:pPr>
              <w:spacing w:line="240" w:lineRule="auto"/>
              <w:rPr>
                <w:ins w:id="8053" w:author="jonathan pritchard" w:date="2025-01-23T13:47:00Z" w16du:dateUtc="2025-01-23T13:47:00Z"/>
                <w:rFonts w:cs="Arial"/>
                <w:color w:val="000000"/>
              </w:rPr>
            </w:pPr>
            <w:r w:rsidRPr="00AB581E">
              <w:rPr>
                <w:rFonts w:cs="Arial"/>
                <w:color w:val="000000"/>
              </w:rPr>
              <w:t>S-98 C-12.8</w:t>
            </w:r>
          </w:p>
        </w:tc>
      </w:tr>
      <w:tr w:rsidR="00980629" w:rsidRPr="00340B0D" w14:paraId="367841D0" w14:textId="77777777" w:rsidTr="00541D1A">
        <w:trPr>
          <w:ins w:id="8054"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DEFE0" w14:textId="77777777" w:rsidR="00980629" w:rsidRPr="00340B0D" w:rsidRDefault="00980629" w:rsidP="00541D1A">
            <w:pPr>
              <w:rPr>
                <w:ins w:id="8055" w:author="jonathan pritchard" w:date="2025-01-23T13:47:00Z" w16du:dateUtc="2025-01-23T13:47:00Z"/>
                <w:rFonts w:cs="Arial"/>
                <w:b/>
                <w:bCs/>
                <w:sz w:val="18"/>
                <w:szCs w:val="18"/>
              </w:rPr>
            </w:pPr>
            <w:ins w:id="8056" w:author="jonathan pritchard" w:date="2025-01-23T13:47:00Z" w16du:dateUtc="2025-01-23T13:47:00Z">
              <w:r w:rsidRPr="00340B0D">
                <w:rPr>
                  <w:rFonts w:cs="Arial"/>
                  <w:b/>
                  <w:bCs/>
                  <w:sz w:val="18"/>
                  <w:szCs w:val="18"/>
                </w:rPr>
                <w:t>Test Description</w:t>
              </w:r>
            </w:ins>
          </w:p>
        </w:tc>
      </w:tr>
      <w:tr w:rsidR="00980629" w:rsidRPr="00340B0D" w14:paraId="50C57468" w14:textId="77777777" w:rsidTr="00541D1A">
        <w:trPr>
          <w:ins w:id="805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E818F72" w14:textId="77777777" w:rsidR="00980629" w:rsidRPr="009C22F4" w:rsidRDefault="00980629" w:rsidP="00541D1A">
            <w:pPr>
              <w:rPr>
                <w:ins w:id="8058" w:author="jonathan pritchard" w:date="2025-01-23T13:47:00Z" w16du:dateUtc="2025-01-23T13:47:00Z"/>
                <w:rFonts w:cs="Arial"/>
                <w:i/>
              </w:rPr>
            </w:pPr>
          </w:p>
          <w:p w14:paraId="71B89D87" w14:textId="77777777" w:rsidR="00980629" w:rsidRDefault="00A55C32" w:rsidP="00541D1A">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p w14:paraId="0B68DBD0" w14:textId="17701FAA" w:rsidR="00A55C32" w:rsidRPr="009C22F4" w:rsidRDefault="00A55C32" w:rsidP="00541D1A">
            <w:pPr>
              <w:rPr>
                <w:ins w:id="8059" w:author="jonathan pritchard" w:date="2025-01-23T13:47:00Z" w16du:dateUtc="2025-01-23T13:47:00Z"/>
                <w:rFonts w:cs="Arial"/>
                <w:i/>
              </w:rPr>
            </w:pPr>
          </w:p>
        </w:tc>
      </w:tr>
      <w:tr w:rsidR="00980629" w:rsidRPr="00340B0D" w14:paraId="6BEC7D6E" w14:textId="77777777" w:rsidTr="00541D1A">
        <w:trPr>
          <w:ins w:id="806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0F9C50" w14:textId="77777777" w:rsidR="00980629" w:rsidRPr="00340B0D" w:rsidRDefault="00980629" w:rsidP="00541D1A">
            <w:pPr>
              <w:jc w:val="center"/>
              <w:rPr>
                <w:ins w:id="8061" w:author="jonathan pritchard" w:date="2025-01-23T13:47:00Z" w16du:dateUtc="2025-01-23T13:47:00Z"/>
                <w:rFonts w:cs="Arial"/>
                <w:b/>
                <w:bCs/>
                <w:sz w:val="18"/>
                <w:szCs w:val="18"/>
              </w:rPr>
            </w:pPr>
            <w:ins w:id="8062" w:author="jonathan pritchard" w:date="2025-01-23T13:47:00Z" w16du:dateUtc="2025-01-23T13:47:00Z">
              <w:r w:rsidRPr="00340B0D">
                <w:rPr>
                  <w:rFonts w:cs="Arial"/>
                  <w:b/>
                  <w:bCs/>
                  <w:sz w:val="18"/>
                  <w:szCs w:val="18"/>
                </w:rPr>
                <w:t>Loaded Data</w:t>
              </w:r>
            </w:ins>
          </w:p>
        </w:tc>
      </w:tr>
      <w:tr w:rsidR="00980629" w:rsidRPr="00340B0D" w14:paraId="7FB5432D" w14:textId="77777777" w:rsidTr="00541D1A">
        <w:trPr>
          <w:ins w:id="8063"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94D307" w14:textId="77777777" w:rsidR="00980629" w:rsidRPr="00340B0D" w:rsidRDefault="00980629" w:rsidP="00541D1A">
            <w:pPr>
              <w:jc w:val="center"/>
              <w:rPr>
                <w:ins w:id="8064" w:author="jonathan pritchard" w:date="2025-01-23T13:47:00Z" w16du:dateUtc="2025-01-23T13:47:00Z"/>
                <w:rFonts w:cs="Arial"/>
                <w:b/>
                <w:bCs/>
                <w:sz w:val="18"/>
                <w:szCs w:val="18"/>
              </w:rPr>
            </w:pPr>
            <w:ins w:id="8065"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70AD4D" w14:textId="77777777" w:rsidR="00980629" w:rsidRPr="00340B0D" w:rsidRDefault="00980629" w:rsidP="00541D1A">
            <w:pPr>
              <w:jc w:val="center"/>
              <w:rPr>
                <w:ins w:id="8066" w:author="jonathan pritchard" w:date="2025-01-23T13:47:00Z" w16du:dateUtc="2025-01-23T13:47:00Z"/>
                <w:rFonts w:cs="Arial"/>
                <w:b/>
                <w:bCs/>
                <w:sz w:val="18"/>
                <w:szCs w:val="18"/>
              </w:rPr>
            </w:pPr>
          </w:p>
        </w:tc>
      </w:tr>
      <w:tr w:rsidR="00980629" w:rsidRPr="00340B0D" w14:paraId="64036CC4" w14:textId="77777777" w:rsidTr="00541D1A">
        <w:trPr>
          <w:ins w:id="8067"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7DF1E3D" w14:textId="77777777" w:rsidR="00980629" w:rsidRPr="00340B0D" w:rsidRDefault="00980629" w:rsidP="00541D1A">
            <w:pPr>
              <w:rPr>
                <w:ins w:id="8068"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59804F7" w14:textId="77777777" w:rsidR="00980629" w:rsidRPr="00340B0D" w:rsidRDefault="00980629" w:rsidP="00541D1A">
            <w:pPr>
              <w:rPr>
                <w:ins w:id="8069" w:author="jonathan pritchard" w:date="2025-01-23T13:47:00Z" w16du:dateUtc="2025-01-23T13:47:00Z"/>
                <w:rFonts w:cs="Arial"/>
                <w:sz w:val="18"/>
                <w:szCs w:val="18"/>
              </w:rPr>
            </w:pPr>
          </w:p>
        </w:tc>
      </w:tr>
      <w:tr w:rsidR="00980629" w:rsidRPr="00340B0D" w14:paraId="7F1070FC" w14:textId="77777777" w:rsidTr="00541D1A">
        <w:trPr>
          <w:ins w:id="8070"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27090EA" w14:textId="77777777" w:rsidR="00980629" w:rsidRPr="00340B0D" w:rsidRDefault="00980629" w:rsidP="00541D1A">
            <w:pPr>
              <w:rPr>
                <w:ins w:id="8071"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374488F" w14:textId="77777777" w:rsidR="00980629" w:rsidRPr="00340B0D" w:rsidRDefault="00980629" w:rsidP="00541D1A">
            <w:pPr>
              <w:rPr>
                <w:ins w:id="8072" w:author="jonathan pritchard" w:date="2025-01-23T13:47:00Z" w16du:dateUtc="2025-01-23T13:47:00Z"/>
                <w:rFonts w:cs="Arial"/>
                <w:sz w:val="18"/>
                <w:szCs w:val="18"/>
              </w:rPr>
            </w:pPr>
          </w:p>
        </w:tc>
      </w:tr>
      <w:tr w:rsidR="00980629" w:rsidRPr="00340B0D" w14:paraId="791DFD87" w14:textId="77777777" w:rsidTr="00541D1A">
        <w:trPr>
          <w:ins w:id="8073"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CB67FD" w14:textId="77777777" w:rsidR="00980629" w:rsidRPr="00340B0D" w:rsidRDefault="00980629" w:rsidP="00541D1A">
            <w:pPr>
              <w:jc w:val="center"/>
              <w:rPr>
                <w:ins w:id="8074" w:author="jonathan pritchard" w:date="2025-01-23T13:47:00Z" w16du:dateUtc="2025-01-23T13:47:00Z"/>
                <w:rFonts w:cs="Arial"/>
                <w:b/>
                <w:bCs/>
                <w:sz w:val="18"/>
                <w:szCs w:val="18"/>
              </w:rPr>
            </w:pPr>
            <w:ins w:id="8075"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6112DF" w14:textId="77777777" w:rsidR="00980629" w:rsidRPr="00340B0D" w:rsidRDefault="00980629" w:rsidP="00541D1A">
            <w:pPr>
              <w:jc w:val="center"/>
              <w:rPr>
                <w:ins w:id="8076" w:author="jonathan pritchard" w:date="2025-01-23T13:47:00Z" w16du:dateUtc="2025-01-23T13:47:00Z"/>
                <w:rFonts w:cs="Arial"/>
                <w:b/>
                <w:bCs/>
                <w:sz w:val="18"/>
                <w:szCs w:val="18"/>
              </w:rPr>
            </w:pPr>
            <w:ins w:id="8077"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4E6F0DDB" w14:textId="77777777" w:rsidTr="00541D1A">
        <w:trPr>
          <w:ins w:id="8078" w:author="jonathan pritchard" w:date="2025-01-23T13:47:00Z"/>
        </w:trPr>
        <w:customXmlInsRangeStart w:id="8079" w:author="jonathan pritchard" w:date="2025-01-23T13:47:00Z"/>
        <w:sdt>
          <w:sdtPr>
            <w:rPr>
              <w:rFonts w:cs="Arial"/>
              <w:sz w:val="18"/>
              <w:szCs w:val="18"/>
            </w:rPr>
            <w:alias w:val="Diplay Category"/>
            <w:tag w:val="Diplay Categor"/>
            <w:id w:val="577721704"/>
            <w:placeholder>
              <w:docPart w:val="DBF06E8931A74BF0B9469FF24E07DD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07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E942273" w14:textId="77777777" w:rsidR="00980629" w:rsidRPr="00340B0D" w:rsidRDefault="00980629" w:rsidP="00541D1A">
                <w:pPr>
                  <w:rPr>
                    <w:ins w:id="8080" w:author="jonathan pritchard" w:date="2025-01-23T13:47:00Z" w16du:dateUtc="2025-01-23T13:47:00Z"/>
                    <w:rFonts w:cs="Arial"/>
                    <w:sz w:val="18"/>
                    <w:szCs w:val="18"/>
                  </w:rPr>
                </w:pPr>
                <w:ins w:id="8081" w:author="jonathan pritchard" w:date="2025-01-23T13:47:00Z" w16du:dateUtc="2025-01-23T13:47:00Z">
                  <w:r>
                    <w:rPr>
                      <w:rFonts w:cs="Arial"/>
                      <w:sz w:val="18"/>
                      <w:szCs w:val="18"/>
                    </w:rPr>
                    <w:t>Other</w:t>
                  </w:r>
                </w:ins>
              </w:p>
            </w:tc>
            <w:customXmlInsRangeStart w:id="8082" w:author="jonathan pritchard" w:date="2025-01-23T13:47:00Z"/>
          </w:sdtContent>
        </w:sdt>
        <w:customXmlInsRangeEnd w:id="8082"/>
        <w:tc>
          <w:tcPr>
            <w:tcW w:w="3871" w:type="dxa"/>
            <w:gridSpan w:val="5"/>
            <w:tcBorders>
              <w:left w:val="single" w:sz="12" w:space="0" w:color="auto"/>
              <w:bottom w:val="single" w:sz="4" w:space="0" w:color="auto"/>
              <w:right w:val="single" w:sz="4" w:space="0" w:color="auto"/>
            </w:tcBorders>
            <w:shd w:val="clear" w:color="auto" w:fill="auto"/>
          </w:tcPr>
          <w:p w14:paraId="63FA59BC" w14:textId="77777777" w:rsidR="00980629" w:rsidRPr="00340B0D" w:rsidRDefault="00980629" w:rsidP="00541D1A">
            <w:pPr>
              <w:rPr>
                <w:ins w:id="8083" w:author="jonathan pritchard" w:date="2025-01-23T13:47:00Z" w16du:dateUtc="2025-01-23T13:47:00Z"/>
                <w:rFonts w:cs="Arial"/>
                <w:sz w:val="18"/>
                <w:szCs w:val="18"/>
              </w:rPr>
            </w:pPr>
            <w:ins w:id="8084"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65177D6" w14:textId="77777777" w:rsidR="00980629" w:rsidRPr="00340B0D" w:rsidRDefault="00980629" w:rsidP="00541D1A">
            <w:pPr>
              <w:jc w:val="center"/>
              <w:rPr>
                <w:ins w:id="8085" w:author="jonathan pritchard" w:date="2025-01-23T13:47:00Z" w16du:dateUtc="2025-01-23T13:47:00Z"/>
                <w:rFonts w:cs="Arial"/>
                <w:sz w:val="18"/>
                <w:szCs w:val="18"/>
              </w:rPr>
            </w:pPr>
          </w:p>
        </w:tc>
      </w:tr>
      <w:tr w:rsidR="00980629" w:rsidRPr="00340B0D" w14:paraId="6B632192" w14:textId="77777777" w:rsidTr="00541D1A">
        <w:trPr>
          <w:ins w:id="8086"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5735E7B" w14:textId="77777777" w:rsidR="00980629" w:rsidRPr="00340B0D" w:rsidRDefault="00980629" w:rsidP="00541D1A">
            <w:pPr>
              <w:jc w:val="center"/>
              <w:rPr>
                <w:ins w:id="8087" w:author="jonathan pritchard" w:date="2025-01-23T13:47:00Z" w16du:dateUtc="2025-01-23T13:47:00Z"/>
                <w:rFonts w:cs="Arial"/>
                <w:b/>
                <w:bCs/>
                <w:sz w:val="18"/>
                <w:szCs w:val="18"/>
              </w:rPr>
            </w:pPr>
            <w:ins w:id="8088"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5FC58F2" w14:textId="77777777" w:rsidR="00980629" w:rsidRPr="00340B0D" w:rsidRDefault="00980629" w:rsidP="00541D1A">
            <w:pPr>
              <w:rPr>
                <w:ins w:id="8089" w:author="jonathan pritchard" w:date="2025-01-23T13:47:00Z" w16du:dateUtc="2025-01-23T13:47:00Z"/>
                <w:rFonts w:cs="Arial"/>
                <w:sz w:val="18"/>
                <w:szCs w:val="18"/>
              </w:rPr>
            </w:pPr>
            <w:ins w:id="8090"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CED0199" w14:textId="77777777" w:rsidR="00980629" w:rsidRPr="00340B0D" w:rsidRDefault="00980629" w:rsidP="00541D1A">
            <w:pPr>
              <w:jc w:val="center"/>
              <w:rPr>
                <w:ins w:id="8091" w:author="jonathan pritchard" w:date="2025-01-23T13:47:00Z" w16du:dateUtc="2025-01-23T13:47:00Z"/>
                <w:rFonts w:cs="Arial"/>
                <w:sz w:val="18"/>
                <w:szCs w:val="18"/>
              </w:rPr>
            </w:pPr>
          </w:p>
        </w:tc>
      </w:tr>
      <w:tr w:rsidR="00980629" w:rsidRPr="00340B0D" w14:paraId="051E0EA0" w14:textId="77777777" w:rsidTr="00541D1A">
        <w:trPr>
          <w:ins w:id="809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0BD9D2" w14:textId="77777777" w:rsidR="00980629" w:rsidRPr="00340B0D" w:rsidRDefault="00980629" w:rsidP="00541D1A">
            <w:pPr>
              <w:rPr>
                <w:ins w:id="8093" w:author="jonathan pritchard" w:date="2025-01-23T13:47:00Z" w16du:dateUtc="2025-01-23T13:47:00Z"/>
                <w:rFonts w:cs="Arial"/>
                <w:sz w:val="18"/>
                <w:szCs w:val="18"/>
              </w:rPr>
            </w:pPr>
            <w:ins w:id="8094"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B029D3" w14:textId="77777777" w:rsidR="00980629" w:rsidRPr="00340B0D" w:rsidRDefault="00980629" w:rsidP="00541D1A">
            <w:pPr>
              <w:rPr>
                <w:ins w:id="8095" w:author="jonathan pritchard" w:date="2025-01-23T13:47:00Z" w16du:dateUtc="2025-01-23T13:47:00Z"/>
                <w:rFonts w:cs="Arial"/>
                <w:sz w:val="18"/>
                <w:szCs w:val="18"/>
              </w:rPr>
            </w:pPr>
          </w:p>
        </w:tc>
        <w:tc>
          <w:tcPr>
            <w:tcW w:w="3871" w:type="dxa"/>
            <w:gridSpan w:val="5"/>
            <w:tcBorders>
              <w:left w:val="single" w:sz="12" w:space="0" w:color="auto"/>
            </w:tcBorders>
          </w:tcPr>
          <w:p w14:paraId="7B416A00" w14:textId="77777777" w:rsidR="00980629" w:rsidRPr="00340B0D" w:rsidRDefault="00980629" w:rsidP="00541D1A">
            <w:pPr>
              <w:rPr>
                <w:ins w:id="8096" w:author="jonathan pritchard" w:date="2025-01-23T13:47:00Z" w16du:dateUtc="2025-01-23T13:47:00Z"/>
                <w:rFonts w:cs="Arial"/>
                <w:sz w:val="18"/>
                <w:szCs w:val="18"/>
              </w:rPr>
            </w:pPr>
            <w:ins w:id="8097"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78C86DA" w14:textId="77777777" w:rsidR="00980629" w:rsidRPr="00340B0D" w:rsidRDefault="00980629" w:rsidP="00541D1A">
            <w:pPr>
              <w:jc w:val="center"/>
              <w:rPr>
                <w:ins w:id="8098" w:author="jonathan pritchard" w:date="2025-01-23T13:47:00Z" w16du:dateUtc="2025-01-23T13:47:00Z"/>
                <w:rFonts w:cs="Arial"/>
                <w:sz w:val="18"/>
                <w:szCs w:val="18"/>
              </w:rPr>
            </w:pPr>
          </w:p>
        </w:tc>
      </w:tr>
      <w:tr w:rsidR="00980629" w:rsidRPr="00340B0D" w14:paraId="3D0D35B3" w14:textId="77777777" w:rsidTr="00541D1A">
        <w:trPr>
          <w:ins w:id="809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3B0CB" w14:textId="77777777" w:rsidR="00980629" w:rsidRPr="00340B0D" w:rsidRDefault="00980629" w:rsidP="00541D1A">
            <w:pPr>
              <w:rPr>
                <w:ins w:id="8100" w:author="jonathan pritchard" w:date="2025-01-23T13:47:00Z" w16du:dateUtc="2025-01-23T13:47:00Z"/>
                <w:rFonts w:cs="Arial"/>
                <w:sz w:val="18"/>
                <w:szCs w:val="18"/>
              </w:rPr>
            </w:pPr>
            <w:ins w:id="8101"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423D15" w14:textId="77777777" w:rsidR="00980629" w:rsidRPr="00340B0D" w:rsidRDefault="00980629" w:rsidP="00541D1A">
            <w:pPr>
              <w:rPr>
                <w:ins w:id="8102" w:author="jonathan pritchard" w:date="2025-01-23T13:47:00Z" w16du:dateUtc="2025-01-23T13:47:00Z"/>
                <w:rFonts w:cs="Arial"/>
                <w:sz w:val="18"/>
                <w:szCs w:val="18"/>
              </w:rPr>
            </w:pPr>
          </w:p>
        </w:tc>
        <w:tc>
          <w:tcPr>
            <w:tcW w:w="3871" w:type="dxa"/>
            <w:gridSpan w:val="5"/>
            <w:tcBorders>
              <w:left w:val="single" w:sz="12" w:space="0" w:color="auto"/>
            </w:tcBorders>
          </w:tcPr>
          <w:p w14:paraId="412E004E" w14:textId="77777777" w:rsidR="00980629" w:rsidRPr="00340B0D" w:rsidRDefault="00980629" w:rsidP="00541D1A">
            <w:pPr>
              <w:rPr>
                <w:ins w:id="8103" w:author="jonathan pritchard" w:date="2025-01-23T13:47:00Z" w16du:dateUtc="2025-01-23T13:47:00Z"/>
                <w:rFonts w:cs="Arial"/>
                <w:sz w:val="18"/>
                <w:szCs w:val="18"/>
              </w:rPr>
            </w:pPr>
            <w:ins w:id="8104"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1CCE9A96" w14:textId="77777777" w:rsidR="00980629" w:rsidRPr="00340B0D" w:rsidRDefault="00980629" w:rsidP="00541D1A">
            <w:pPr>
              <w:jc w:val="center"/>
              <w:rPr>
                <w:ins w:id="8105" w:author="jonathan pritchard" w:date="2025-01-23T13:47:00Z" w16du:dateUtc="2025-01-23T13:47:00Z"/>
                <w:rFonts w:cs="Arial"/>
                <w:sz w:val="18"/>
                <w:szCs w:val="18"/>
              </w:rPr>
            </w:pPr>
          </w:p>
        </w:tc>
      </w:tr>
      <w:tr w:rsidR="00980629" w:rsidRPr="00340B0D" w14:paraId="3C64788B" w14:textId="77777777" w:rsidTr="00541D1A">
        <w:trPr>
          <w:ins w:id="810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D1D943" w14:textId="77777777" w:rsidR="00980629" w:rsidRPr="00340B0D" w:rsidRDefault="00980629" w:rsidP="00541D1A">
            <w:pPr>
              <w:rPr>
                <w:ins w:id="8107" w:author="jonathan pritchard" w:date="2025-01-23T13:47:00Z" w16du:dateUtc="2025-01-23T13:47:00Z"/>
                <w:rFonts w:cs="Arial"/>
                <w:sz w:val="18"/>
                <w:szCs w:val="18"/>
              </w:rPr>
            </w:pPr>
            <w:ins w:id="8108"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8B2E3" w14:textId="77777777" w:rsidR="00980629" w:rsidRPr="00340B0D" w:rsidRDefault="00980629" w:rsidP="00541D1A">
            <w:pPr>
              <w:rPr>
                <w:ins w:id="8109" w:author="jonathan pritchard" w:date="2025-01-23T13:47:00Z" w16du:dateUtc="2025-01-23T13:47:00Z"/>
                <w:rFonts w:cs="Arial"/>
                <w:sz w:val="18"/>
                <w:szCs w:val="18"/>
              </w:rPr>
            </w:pPr>
          </w:p>
        </w:tc>
        <w:tc>
          <w:tcPr>
            <w:tcW w:w="3871" w:type="dxa"/>
            <w:gridSpan w:val="5"/>
            <w:tcBorders>
              <w:left w:val="single" w:sz="12" w:space="0" w:color="auto"/>
            </w:tcBorders>
          </w:tcPr>
          <w:p w14:paraId="7E43763E" w14:textId="77777777" w:rsidR="00980629" w:rsidRPr="00340B0D" w:rsidRDefault="00980629" w:rsidP="00541D1A">
            <w:pPr>
              <w:rPr>
                <w:ins w:id="8110" w:author="jonathan pritchard" w:date="2025-01-23T13:47:00Z" w16du:dateUtc="2025-01-23T13:47:00Z"/>
                <w:rFonts w:cs="Arial"/>
                <w:b/>
                <w:bCs/>
                <w:sz w:val="18"/>
                <w:szCs w:val="18"/>
              </w:rPr>
            </w:pPr>
            <w:ins w:id="8111"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1C292C" w14:textId="77777777" w:rsidR="00980629" w:rsidRPr="00340B0D" w:rsidRDefault="00980629" w:rsidP="00541D1A">
            <w:pPr>
              <w:jc w:val="center"/>
              <w:rPr>
                <w:ins w:id="8112" w:author="jonathan pritchard" w:date="2025-01-23T13:47:00Z" w16du:dateUtc="2025-01-23T13:47:00Z"/>
                <w:rFonts w:cs="Arial"/>
                <w:sz w:val="18"/>
                <w:szCs w:val="18"/>
              </w:rPr>
            </w:pPr>
          </w:p>
        </w:tc>
      </w:tr>
      <w:tr w:rsidR="00980629" w:rsidRPr="00340B0D" w14:paraId="56CFBD9C" w14:textId="77777777" w:rsidTr="00541D1A">
        <w:trPr>
          <w:ins w:id="811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13433" w14:textId="77777777" w:rsidR="00980629" w:rsidRPr="00340B0D" w:rsidRDefault="00980629" w:rsidP="00541D1A">
            <w:pPr>
              <w:rPr>
                <w:ins w:id="8114" w:author="jonathan pritchard" w:date="2025-01-23T13:47:00Z" w16du:dateUtc="2025-01-23T13:47:00Z"/>
                <w:rFonts w:cs="Arial"/>
                <w:sz w:val="18"/>
                <w:szCs w:val="18"/>
              </w:rPr>
            </w:pPr>
            <w:ins w:id="8115"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EC8237" w14:textId="77777777" w:rsidR="00980629" w:rsidRPr="00340B0D" w:rsidRDefault="00980629" w:rsidP="00541D1A">
            <w:pPr>
              <w:rPr>
                <w:ins w:id="8116" w:author="jonathan pritchard" w:date="2025-01-23T13:47:00Z" w16du:dateUtc="2025-01-23T13:47:00Z"/>
                <w:rFonts w:cs="Arial"/>
                <w:sz w:val="18"/>
                <w:szCs w:val="18"/>
              </w:rPr>
            </w:pPr>
          </w:p>
        </w:tc>
        <w:tc>
          <w:tcPr>
            <w:tcW w:w="3871" w:type="dxa"/>
            <w:gridSpan w:val="5"/>
            <w:tcBorders>
              <w:left w:val="single" w:sz="12" w:space="0" w:color="auto"/>
            </w:tcBorders>
          </w:tcPr>
          <w:p w14:paraId="164C2ADC" w14:textId="77777777" w:rsidR="00980629" w:rsidRPr="00340B0D" w:rsidRDefault="00980629" w:rsidP="00541D1A">
            <w:pPr>
              <w:rPr>
                <w:ins w:id="8117" w:author="jonathan pritchard" w:date="2025-01-23T13:47:00Z" w16du:dateUtc="2025-01-23T13:47:00Z"/>
                <w:rFonts w:cs="Arial"/>
                <w:sz w:val="18"/>
                <w:szCs w:val="18"/>
              </w:rPr>
            </w:pPr>
            <w:ins w:id="8118"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0314FA37" w14:textId="77777777" w:rsidR="00980629" w:rsidRPr="00340B0D" w:rsidRDefault="00980629" w:rsidP="00541D1A">
            <w:pPr>
              <w:jc w:val="center"/>
              <w:rPr>
                <w:ins w:id="8119" w:author="jonathan pritchard" w:date="2025-01-23T13:47:00Z" w16du:dateUtc="2025-01-23T13:47:00Z"/>
                <w:rFonts w:cs="Arial"/>
                <w:sz w:val="18"/>
                <w:szCs w:val="18"/>
              </w:rPr>
            </w:pPr>
          </w:p>
        </w:tc>
      </w:tr>
      <w:tr w:rsidR="00980629" w:rsidRPr="00340B0D" w14:paraId="1FAC73CD" w14:textId="77777777" w:rsidTr="00541D1A">
        <w:trPr>
          <w:ins w:id="812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9FB43" w14:textId="77777777" w:rsidR="00980629" w:rsidRPr="00340B0D" w:rsidRDefault="00980629" w:rsidP="00541D1A">
            <w:pPr>
              <w:rPr>
                <w:ins w:id="8121" w:author="jonathan pritchard" w:date="2025-01-23T13:47:00Z" w16du:dateUtc="2025-01-23T13:47:00Z"/>
                <w:rFonts w:cs="Arial"/>
                <w:sz w:val="18"/>
                <w:szCs w:val="18"/>
              </w:rPr>
            </w:pPr>
            <w:ins w:id="8122"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193844" w14:textId="77777777" w:rsidR="00980629" w:rsidRPr="00340B0D" w:rsidRDefault="00980629" w:rsidP="00541D1A">
            <w:pPr>
              <w:rPr>
                <w:ins w:id="8123" w:author="jonathan pritchard" w:date="2025-01-23T13:47:00Z" w16du:dateUtc="2025-01-23T13:47:00Z"/>
                <w:rFonts w:cs="Arial"/>
                <w:sz w:val="18"/>
                <w:szCs w:val="18"/>
              </w:rPr>
            </w:pPr>
          </w:p>
        </w:tc>
        <w:tc>
          <w:tcPr>
            <w:tcW w:w="3871" w:type="dxa"/>
            <w:gridSpan w:val="5"/>
            <w:tcBorders>
              <w:left w:val="single" w:sz="12" w:space="0" w:color="auto"/>
            </w:tcBorders>
          </w:tcPr>
          <w:p w14:paraId="70907D84" w14:textId="77777777" w:rsidR="00980629" w:rsidRPr="00340B0D" w:rsidRDefault="00980629" w:rsidP="00541D1A">
            <w:pPr>
              <w:rPr>
                <w:ins w:id="8124" w:author="jonathan pritchard" w:date="2025-01-23T13:47:00Z" w16du:dateUtc="2025-01-23T13:47:00Z"/>
                <w:rFonts w:cs="Arial"/>
                <w:sz w:val="18"/>
                <w:szCs w:val="18"/>
              </w:rPr>
            </w:pPr>
            <w:ins w:id="8125"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722C119C" w14:textId="77777777" w:rsidR="00980629" w:rsidRPr="00340B0D" w:rsidRDefault="00980629" w:rsidP="00541D1A">
            <w:pPr>
              <w:jc w:val="center"/>
              <w:rPr>
                <w:ins w:id="8126" w:author="jonathan pritchard" w:date="2025-01-23T13:47:00Z" w16du:dateUtc="2025-01-23T13:47:00Z"/>
                <w:rFonts w:cs="Arial"/>
                <w:sz w:val="18"/>
                <w:szCs w:val="18"/>
              </w:rPr>
            </w:pPr>
          </w:p>
        </w:tc>
      </w:tr>
      <w:tr w:rsidR="00980629" w:rsidRPr="00340B0D" w14:paraId="522C912D" w14:textId="77777777" w:rsidTr="00541D1A">
        <w:trPr>
          <w:ins w:id="812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E34921" w14:textId="77777777" w:rsidR="00980629" w:rsidRPr="00340B0D" w:rsidRDefault="00980629" w:rsidP="00541D1A">
            <w:pPr>
              <w:rPr>
                <w:ins w:id="8128" w:author="jonathan pritchard" w:date="2025-01-23T13:47:00Z" w16du:dateUtc="2025-01-23T13:47:00Z"/>
                <w:rFonts w:cs="Arial"/>
                <w:sz w:val="18"/>
                <w:szCs w:val="18"/>
              </w:rPr>
            </w:pPr>
            <w:ins w:id="8129"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93FAB" w14:textId="77777777" w:rsidR="00980629" w:rsidRPr="00340B0D" w:rsidRDefault="00980629" w:rsidP="00541D1A">
            <w:pPr>
              <w:rPr>
                <w:ins w:id="8130" w:author="jonathan pritchard" w:date="2025-01-23T13:47:00Z" w16du:dateUtc="2025-01-23T13:47:00Z"/>
                <w:rFonts w:cs="Arial"/>
                <w:sz w:val="18"/>
                <w:szCs w:val="18"/>
              </w:rPr>
            </w:pPr>
          </w:p>
        </w:tc>
        <w:tc>
          <w:tcPr>
            <w:tcW w:w="3871" w:type="dxa"/>
            <w:gridSpan w:val="5"/>
            <w:tcBorders>
              <w:left w:val="single" w:sz="12" w:space="0" w:color="auto"/>
            </w:tcBorders>
          </w:tcPr>
          <w:p w14:paraId="258C644E" w14:textId="77777777" w:rsidR="00980629" w:rsidRPr="00340B0D" w:rsidRDefault="00980629" w:rsidP="00541D1A">
            <w:pPr>
              <w:rPr>
                <w:ins w:id="8131" w:author="jonathan pritchard" w:date="2025-01-23T13:47:00Z" w16du:dateUtc="2025-01-23T13:47:00Z"/>
                <w:rFonts w:cs="Arial"/>
                <w:sz w:val="18"/>
                <w:szCs w:val="18"/>
              </w:rPr>
            </w:pPr>
            <w:ins w:id="8132"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15F0CE71" w14:textId="77777777" w:rsidR="00980629" w:rsidRPr="00340B0D" w:rsidRDefault="00980629" w:rsidP="00541D1A">
            <w:pPr>
              <w:jc w:val="center"/>
              <w:rPr>
                <w:ins w:id="8133" w:author="jonathan pritchard" w:date="2025-01-23T13:47:00Z" w16du:dateUtc="2025-01-23T13:47:00Z"/>
                <w:rFonts w:cs="Arial"/>
                <w:sz w:val="18"/>
                <w:szCs w:val="18"/>
              </w:rPr>
            </w:pPr>
          </w:p>
        </w:tc>
      </w:tr>
      <w:tr w:rsidR="00980629" w:rsidRPr="00340B0D" w14:paraId="573B8A13" w14:textId="77777777" w:rsidTr="00541D1A">
        <w:trPr>
          <w:ins w:id="813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CA5A2B" w14:textId="77777777" w:rsidR="00980629" w:rsidRPr="00340B0D" w:rsidRDefault="00980629" w:rsidP="00541D1A">
            <w:pPr>
              <w:rPr>
                <w:ins w:id="8135" w:author="jonathan pritchard" w:date="2025-01-23T13:47:00Z" w16du:dateUtc="2025-01-23T13:47:00Z"/>
                <w:rFonts w:cs="Arial"/>
                <w:sz w:val="18"/>
                <w:szCs w:val="18"/>
              </w:rPr>
            </w:pPr>
            <w:ins w:id="8136"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F1EFE5" w14:textId="77777777" w:rsidR="00980629" w:rsidRPr="00340B0D" w:rsidRDefault="00980629" w:rsidP="00541D1A">
            <w:pPr>
              <w:rPr>
                <w:ins w:id="8137" w:author="jonathan pritchard" w:date="2025-01-23T13:47:00Z" w16du:dateUtc="2025-01-23T13:47:00Z"/>
                <w:rFonts w:cs="Arial"/>
                <w:sz w:val="18"/>
                <w:szCs w:val="18"/>
              </w:rPr>
            </w:pPr>
          </w:p>
        </w:tc>
        <w:tc>
          <w:tcPr>
            <w:tcW w:w="3871" w:type="dxa"/>
            <w:gridSpan w:val="5"/>
            <w:tcBorders>
              <w:left w:val="single" w:sz="12" w:space="0" w:color="auto"/>
            </w:tcBorders>
          </w:tcPr>
          <w:p w14:paraId="178D20F3" w14:textId="77777777" w:rsidR="00980629" w:rsidRPr="00340B0D" w:rsidRDefault="00980629" w:rsidP="00541D1A">
            <w:pPr>
              <w:rPr>
                <w:ins w:id="8138" w:author="jonathan pritchard" w:date="2025-01-23T13:47:00Z" w16du:dateUtc="2025-01-23T13:47:00Z"/>
                <w:rFonts w:cs="Arial"/>
                <w:sz w:val="18"/>
                <w:szCs w:val="18"/>
              </w:rPr>
            </w:pPr>
            <w:ins w:id="8139"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1C35CE64" w14:textId="77777777" w:rsidR="00980629" w:rsidRPr="00340B0D" w:rsidRDefault="00980629" w:rsidP="00541D1A">
            <w:pPr>
              <w:jc w:val="center"/>
              <w:rPr>
                <w:ins w:id="8140" w:author="jonathan pritchard" w:date="2025-01-23T13:47:00Z" w16du:dateUtc="2025-01-23T13:47:00Z"/>
                <w:rFonts w:cs="Arial"/>
                <w:sz w:val="18"/>
                <w:szCs w:val="18"/>
              </w:rPr>
            </w:pPr>
          </w:p>
        </w:tc>
      </w:tr>
      <w:tr w:rsidR="00980629" w:rsidRPr="00340B0D" w14:paraId="34830262" w14:textId="77777777" w:rsidTr="00541D1A">
        <w:trPr>
          <w:ins w:id="814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2CDA23" w14:textId="77777777" w:rsidR="00980629" w:rsidRPr="00340B0D" w:rsidRDefault="00980629" w:rsidP="00541D1A">
            <w:pPr>
              <w:rPr>
                <w:ins w:id="8142" w:author="jonathan pritchard" w:date="2025-01-23T13:47:00Z" w16du:dateUtc="2025-01-23T13:47:00Z"/>
                <w:rFonts w:cs="Arial"/>
                <w:sz w:val="18"/>
                <w:szCs w:val="18"/>
              </w:rPr>
            </w:pPr>
            <w:ins w:id="8143"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B94563" w14:textId="77777777" w:rsidR="00980629" w:rsidRPr="00340B0D" w:rsidRDefault="00980629" w:rsidP="00541D1A">
            <w:pPr>
              <w:rPr>
                <w:ins w:id="8144" w:author="jonathan pritchard" w:date="2025-01-23T13:47:00Z" w16du:dateUtc="2025-01-23T13:47:00Z"/>
                <w:rFonts w:cs="Arial"/>
                <w:sz w:val="18"/>
                <w:szCs w:val="18"/>
              </w:rPr>
            </w:pPr>
          </w:p>
        </w:tc>
        <w:tc>
          <w:tcPr>
            <w:tcW w:w="3871" w:type="dxa"/>
            <w:gridSpan w:val="5"/>
            <w:tcBorders>
              <w:left w:val="single" w:sz="12" w:space="0" w:color="auto"/>
            </w:tcBorders>
          </w:tcPr>
          <w:p w14:paraId="37A7A42F" w14:textId="77777777" w:rsidR="00980629" w:rsidRPr="00340B0D" w:rsidRDefault="00980629" w:rsidP="00541D1A">
            <w:pPr>
              <w:rPr>
                <w:ins w:id="8145" w:author="jonathan pritchard" w:date="2025-01-23T13:47:00Z" w16du:dateUtc="2025-01-23T13:47:00Z"/>
                <w:rFonts w:cs="Arial"/>
                <w:sz w:val="18"/>
                <w:szCs w:val="18"/>
              </w:rPr>
            </w:pPr>
            <w:ins w:id="8146"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355261E9" w14:textId="77777777" w:rsidR="00980629" w:rsidRPr="00340B0D" w:rsidRDefault="00980629" w:rsidP="00541D1A">
            <w:pPr>
              <w:jc w:val="center"/>
              <w:rPr>
                <w:ins w:id="8147" w:author="jonathan pritchard" w:date="2025-01-23T13:47:00Z" w16du:dateUtc="2025-01-23T13:47:00Z"/>
                <w:rFonts w:cs="Arial"/>
                <w:sz w:val="18"/>
                <w:szCs w:val="18"/>
              </w:rPr>
            </w:pPr>
          </w:p>
        </w:tc>
      </w:tr>
      <w:tr w:rsidR="00980629" w:rsidRPr="00340B0D" w14:paraId="12CE87AF" w14:textId="77777777" w:rsidTr="00541D1A">
        <w:trPr>
          <w:ins w:id="814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FF422B" w14:textId="77777777" w:rsidR="00980629" w:rsidRPr="00340B0D" w:rsidRDefault="00980629" w:rsidP="00541D1A">
            <w:pPr>
              <w:rPr>
                <w:ins w:id="8149" w:author="jonathan pritchard" w:date="2025-01-23T13:47:00Z" w16du:dateUtc="2025-01-23T13:47:00Z"/>
                <w:rFonts w:cs="Arial"/>
                <w:sz w:val="18"/>
                <w:szCs w:val="18"/>
              </w:rPr>
            </w:pPr>
            <w:ins w:id="8150"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9A39EB" w14:textId="77777777" w:rsidR="00980629" w:rsidRPr="00340B0D" w:rsidRDefault="00980629" w:rsidP="00541D1A">
            <w:pPr>
              <w:rPr>
                <w:ins w:id="8151" w:author="jonathan pritchard" w:date="2025-01-23T13:47:00Z" w16du:dateUtc="2025-01-23T13:47:00Z"/>
                <w:rFonts w:cs="Arial"/>
                <w:sz w:val="18"/>
                <w:szCs w:val="18"/>
              </w:rPr>
            </w:pPr>
          </w:p>
        </w:tc>
        <w:tc>
          <w:tcPr>
            <w:tcW w:w="3871" w:type="dxa"/>
            <w:gridSpan w:val="5"/>
            <w:tcBorders>
              <w:left w:val="single" w:sz="12" w:space="0" w:color="auto"/>
            </w:tcBorders>
          </w:tcPr>
          <w:p w14:paraId="66ACE574" w14:textId="77777777" w:rsidR="00980629" w:rsidRPr="00340B0D" w:rsidRDefault="00980629" w:rsidP="00541D1A">
            <w:pPr>
              <w:rPr>
                <w:ins w:id="8152" w:author="jonathan pritchard" w:date="2025-01-23T13:47:00Z" w16du:dateUtc="2025-01-23T13:47:00Z"/>
                <w:rFonts w:cs="Arial"/>
                <w:sz w:val="18"/>
                <w:szCs w:val="18"/>
              </w:rPr>
            </w:pPr>
            <w:ins w:id="8153"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11EB815D" w14:textId="77777777" w:rsidR="00980629" w:rsidRPr="00340B0D" w:rsidRDefault="00980629" w:rsidP="00541D1A">
            <w:pPr>
              <w:jc w:val="center"/>
              <w:rPr>
                <w:ins w:id="8154" w:author="jonathan pritchard" w:date="2025-01-23T13:47:00Z" w16du:dateUtc="2025-01-23T13:47:00Z"/>
                <w:rFonts w:cs="Arial"/>
                <w:sz w:val="18"/>
                <w:szCs w:val="18"/>
              </w:rPr>
            </w:pPr>
          </w:p>
        </w:tc>
      </w:tr>
      <w:tr w:rsidR="00980629" w:rsidRPr="00340B0D" w14:paraId="1CCFC6C6" w14:textId="77777777" w:rsidTr="00541D1A">
        <w:trPr>
          <w:ins w:id="815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37EF36" w14:textId="77777777" w:rsidR="00980629" w:rsidRPr="00340B0D" w:rsidRDefault="00980629" w:rsidP="00541D1A">
            <w:pPr>
              <w:rPr>
                <w:ins w:id="8156" w:author="jonathan pritchard" w:date="2025-01-23T13:47:00Z" w16du:dateUtc="2025-01-23T13:47:00Z"/>
                <w:rFonts w:cs="Arial"/>
                <w:sz w:val="18"/>
                <w:szCs w:val="18"/>
              </w:rPr>
            </w:pPr>
            <w:ins w:id="8157"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E0ABA8" w14:textId="77777777" w:rsidR="00980629" w:rsidRPr="00340B0D" w:rsidRDefault="00980629" w:rsidP="00541D1A">
            <w:pPr>
              <w:rPr>
                <w:ins w:id="8158" w:author="jonathan pritchard" w:date="2025-01-23T13:47:00Z" w16du:dateUtc="2025-01-23T13:47:00Z"/>
                <w:rFonts w:cs="Arial"/>
                <w:sz w:val="18"/>
                <w:szCs w:val="18"/>
              </w:rPr>
            </w:pPr>
          </w:p>
        </w:tc>
        <w:tc>
          <w:tcPr>
            <w:tcW w:w="3871" w:type="dxa"/>
            <w:gridSpan w:val="5"/>
            <w:tcBorders>
              <w:left w:val="single" w:sz="12" w:space="0" w:color="auto"/>
            </w:tcBorders>
          </w:tcPr>
          <w:p w14:paraId="2A2618FC" w14:textId="77777777" w:rsidR="00980629" w:rsidRPr="00340B0D" w:rsidRDefault="00980629" w:rsidP="00541D1A">
            <w:pPr>
              <w:rPr>
                <w:ins w:id="8159" w:author="jonathan pritchard" w:date="2025-01-23T13:47:00Z" w16du:dateUtc="2025-01-23T13:47:00Z"/>
                <w:rFonts w:cs="Arial"/>
                <w:b/>
                <w:bCs/>
                <w:sz w:val="18"/>
                <w:szCs w:val="18"/>
              </w:rPr>
            </w:pPr>
            <w:ins w:id="8160"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129943EE" w14:textId="77777777" w:rsidR="00980629" w:rsidRPr="00340B0D" w:rsidRDefault="00980629" w:rsidP="00541D1A">
            <w:pPr>
              <w:jc w:val="center"/>
              <w:rPr>
                <w:ins w:id="8161" w:author="jonathan pritchard" w:date="2025-01-23T13:47:00Z" w16du:dateUtc="2025-01-23T13:47:00Z"/>
                <w:rFonts w:cs="Arial"/>
                <w:sz w:val="18"/>
                <w:szCs w:val="18"/>
              </w:rPr>
            </w:pPr>
          </w:p>
        </w:tc>
      </w:tr>
      <w:tr w:rsidR="00980629" w:rsidRPr="00340B0D" w14:paraId="4CB901ED" w14:textId="77777777" w:rsidTr="00541D1A">
        <w:trPr>
          <w:ins w:id="816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094E14" w14:textId="77777777" w:rsidR="00980629" w:rsidRPr="00340B0D" w:rsidRDefault="00980629" w:rsidP="00541D1A">
            <w:pPr>
              <w:rPr>
                <w:ins w:id="8163" w:author="jonathan pritchard" w:date="2025-01-23T13:47:00Z" w16du:dateUtc="2025-01-23T13:47:00Z"/>
                <w:rFonts w:cs="Arial"/>
                <w:sz w:val="18"/>
                <w:szCs w:val="18"/>
              </w:rPr>
            </w:pPr>
            <w:ins w:id="8164"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2053F4B" w14:textId="77777777" w:rsidR="00980629" w:rsidRPr="00340B0D" w:rsidRDefault="00980629" w:rsidP="00541D1A">
            <w:pPr>
              <w:rPr>
                <w:ins w:id="8165" w:author="jonathan pritchard" w:date="2025-01-23T13:47:00Z" w16du:dateUtc="2025-01-23T13:47:00Z"/>
                <w:rFonts w:cs="Arial"/>
                <w:sz w:val="18"/>
                <w:szCs w:val="18"/>
              </w:rPr>
            </w:pPr>
          </w:p>
        </w:tc>
        <w:tc>
          <w:tcPr>
            <w:tcW w:w="3871" w:type="dxa"/>
            <w:gridSpan w:val="5"/>
            <w:tcBorders>
              <w:left w:val="single" w:sz="12" w:space="0" w:color="auto"/>
            </w:tcBorders>
          </w:tcPr>
          <w:p w14:paraId="1E59D48C" w14:textId="77777777" w:rsidR="00980629" w:rsidRPr="00340B0D" w:rsidRDefault="00980629" w:rsidP="00541D1A">
            <w:pPr>
              <w:rPr>
                <w:ins w:id="8166" w:author="jonathan pritchard" w:date="2025-01-23T13:47:00Z" w16du:dateUtc="2025-01-23T13:47:00Z"/>
                <w:rFonts w:cs="Arial"/>
                <w:sz w:val="18"/>
                <w:szCs w:val="18"/>
              </w:rPr>
            </w:pPr>
            <w:ins w:id="8167"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773BD075" w14:textId="77777777" w:rsidR="00980629" w:rsidRPr="00340B0D" w:rsidRDefault="00980629" w:rsidP="00541D1A">
            <w:pPr>
              <w:jc w:val="center"/>
              <w:rPr>
                <w:ins w:id="8168" w:author="jonathan pritchard" w:date="2025-01-23T13:47:00Z" w16du:dateUtc="2025-01-23T13:47:00Z"/>
                <w:rFonts w:cs="Arial"/>
                <w:sz w:val="18"/>
                <w:szCs w:val="18"/>
              </w:rPr>
            </w:pPr>
          </w:p>
        </w:tc>
      </w:tr>
      <w:tr w:rsidR="00980629" w:rsidRPr="00340B0D" w14:paraId="49D49D3D" w14:textId="77777777" w:rsidTr="00541D1A">
        <w:trPr>
          <w:ins w:id="8169"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08BD0D0" w14:textId="77777777" w:rsidR="00980629" w:rsidRPr="00340B0D" w:rsidRDefault="00980629" w:rsidP="00541D1A">
            <w:pPr>
              <w:jc w:val="center"/>
              <w:rPr>
                <w:ins w:id="8170" w:author="jonathan pritchard" w:date="2025-01-23T13:47:00Z" w16du:dateUtc="2025-01-23T13:47:00Z"/>
                <w:rFonts w:cs="Arial"/>
                <w:b/>
                <w:bCs/>
                <w:sz w:val="18"/>
                <w:szCs w:val="18"/>
              </w:rPr>
            </w:pPr>
            <w:ins w:id="8171"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ED6B519" w14:textId="77777777" w:rsidR="00980629" w:rsidRPr="00340B0D" w:rsidRDefault="00980629" w:rsidP="00541D1A">
            <w:pPr>
              <w:rPr>
                <w:ins w:id="8172" w:author="jonathan pritchard" w:date="2025-01-23T13:47:00Z" w16du:dateUtc="2025-01-23T13:47:00Z"/>
                <w:rFonts w:cs="Arial"/>
                <w:b/>
                <w:bCs/>
                <w:sz w:val="18"/>
                <w:szCs w:val="18"/>
              </w:rPr>
            </w:pPr>
            <w:ins w:id="8173"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4DEE4B89" w14:textId="77777777" w:rsidR="00980629" w:rsidRPr="00340B0D" w:rsidRDefault="00980629" w:rsidP="00541D1A">
            <w:pPr>
              <w:jc w:val="center"/>
              <w:rPr>
                <w:ins w:id="8174" w:author="jonathan pritchard" w:date="2025-01-23T13:47:00Z" w16du:dateUtc="2025-01-23T13:47:00Z"/>
                <w:rFonts w:cs="Arial"/>
                <w:sz w:val="18"/>
                <w:szCs w:val="18"/>
              </w:rPr>
            </w:pPr>
          </w:p>
        </w:tc>
      </w:tr>
      <w:tr w:rsidR="00980629" w:rsidRPr="00340B0D" w14:paraId="4AC45674" w14:textId="77777777" w:rsidTr="00541D1A">
        <w:trPr>
          <w:ins w:id="8175" w:author="jonathan pritchard" w:date="2025-01-23T13:47:00Z"/>
        </w:trPr>
        <w:customXmlInsRangeStart w:id="8176" w:author="jonathan pritchard" w:date="2025-01-23T13:47:00Z"/>
        <w:sdt>
          <w:sdtPr>
            <w:rPr>
              <w:rFonts w:cs="Arial"/>
              <w:sz w:val="18"/>
              <w:szCs w:val="18"/>
            </w:rPr>
            <w:alias w:val="Palette"/>
            <w:tag w:val="Palette"/>
            <w:id w:val="-1145974124"/>
            <w:placeholder>
              <w:docPart w:val="7E0E3D83731C4D19B2E4BDC4CBC009B2"/>
            </w:placeholder>
            <w:comboBox>
              <w:listItem w:displayText="Day" w:value="Day"/>
              <w:listItem w:displayText="Dusk" w:value="Dusk"/>
              <w:listItem w:displayText="Night" w:value="Night"/>
            </w:comboBox>
          </w:sdtPr>
          <w:sdtContent>
            <w:customXmlInsRangeEnd w:id="8176"/>
            <w:tc>
              <w:tcPr>
                <w:tcW w:w="4656" w:type="dxa"/>
                <w:gridSpan w:val="5"/>
                <w:tcBorders>
                  <w:left w:val="single" w:sz="12" w:space="0" w:color="auto"/>
                  <w:bottom w:val="single" w:sz="12" w:space="0" w:color="auto"/>
                  <w:right w:val="single" w:sz="12" w:space="0" w:color="auto"/>
                </w:tcBorders>
              </w:tcPr>
              <w:p w14:paraId="7CA0F829" w14:textId="77777777" w:rsidR="00980629" w:rsidRPr="00340B0D" w:rsidRDefault="00980629" w:rsidP="00541D1A">
                <w:pPr>
                  <w:rPr>
                    <w:ins w:id="8177" w:author="jonathan pritchard" w:date="2025-01-23T13:47:00Z" w16du:dateUtc="2025-01-23T13:47:00Z"/>
                    <w:rFonts w:cs="Arial"/>
                    <w:sz w:val="18"/>
                    <w:szCs w:val="18"/>
                  </w:rPr>
                </w:pPr>
                <w:ins w:id="8178" w:author="jonathan pritchard" w:date="2025-01-23T13:47:00Z" w16du:dateUtc="2025-01-23T13:47:00Z">
                  <w:r w:rsidRPr="00340B0D">
                    <w:rPr>
                      <w:rFonts w:cs="Arial"/>
                      <w:sz w:val="18"/>
                      <w:szCs w:val="18"/>
                    </w:rPr>
                    <w:t>Day</w:t>
                  </w:r>
                </w:ins>
              </w:p>
            </w:tc>
            <w:customXmlInsRangeStart w:id="8179" w:author="jonathan pritchard" w:date="2025-01-23T13:47:00Z"/>
          </w:sdtContent>
        </w:sdt>
        <w:customXmlInsRangeEnd w:id="8179"/>
        <w:tc>
          <w:tcPr>
            <w:tcW w:w="3871" w:type="dxa"/>
            <w:gridSpan w:val="5"/>
            <w:tcBorders>
              <w:left w:val="single" w:sz="12" w:space="0" w:color="auto"/>
            </w:tcBorders>
          </w:tcPr>
          <w:p w14:paraId="465D3647" w14:textId="77777777" w:rsidR="00980629" w:rsidRPr="00340B0D" w:rsidRDefault="00980629" w:rsidP="00541D1A">
            <w:pPr>
              <w:rPr>
                <w:ins w:id="8180" w:author="jonathan pritchard" w:date="2025-01-23T13:47:00Z" w16du:dateUtc="2025-01-23T13:47:00Z"/>
                <w:rFonts w:cs="Arial"/>
                <w:b/>
                <w:bCs/>
                <w:sz w:val="18"/>
                <w:szCs w:val="18"/>
              </w:rPr>
            </w:pPr>
            <w:ins w:id="8181"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00F82587" w14:textId="77777777" w:rsidR="00980629" w:rsidRPr="00340B0D" w:rsidRDefault="00980629" w:rsidP="00541D1A">
            <w:pPr>
              <w:jc w:val="center"/>
              <w:rPr>
                <w:ins w:id="8182" w:author="jonathan pritchard" w:date="2025-01-23T13:47:00Z" w16du:dateUtc="2025-01-23T13:47:00Z"/>
                <w:rFonts w:cs="Arial"/>
                <w:sz w:val="18"/>
                <w:szCs w:val="18"/>
              </w:rPr>
            </w:pPr>
          </w:p>
        </w:tc>
      </w:tr>
      <w:tr w:rsidR="00980629" w:rsidRPr="00340B0D" w14:paraId="1E444AE8" w14:textId="77777777" w:rsidTr="00541D1A">
        <w:trPr>
          <w:ins w:id="8183"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93572A3" w14:textId="77777777" w:rsidR="00980629" w:rsidRPr="00340B0D" w:rsidRDefault="00980629" w:rsidP="00541D1A">
            <w:pPr>
              <w:jc w:val="center"/>
              <w:rPr>
                <w:ins w:id="8184" w:author="jonathan pritchard" w:date="2025-01-23T13:47:00Z" w16du:dateUtc="2025-01-23T13:47:00Z"/>
                <w:rFonts w:cs="Arial"/>
                <w:b/>
                <w:bCs/>
                <w:sz w:val="18"/>
                <w:szCs w:val="18"/>
              </w:rPr>
            </w:pPr>
          </w:p>
        </w:tc>
        <w:tc>
          <w:tcPr>
            <w:tcW w:w="3871" w:type="dxa"/>
            <w:gridSpan w:val="5"/>
            <w:tcBorders>
              <w:left w:val="single" w:sz="12" w:space="0" w:color="auto"/>
            </w:tcBorders>
          </w:tcPr>
          <w:p w14:paraId="427BBBFE" w14:textId="77777777" w:rsidR="00980629" w:rsidRPr="00340B0D" w:rsidRDefault="00980629" w:rsidP="00541D1A">
            <w:pPr>
              <w:rPr>
                <w:ins w:id="8185" w:author="jonathan pritchard" w:date="2025-01-23T13:47:00Z" w16du:dateUtc="2025-01-23T13:47:00Z"/>
                <w:rFonts w:cs="Arial"/>
                <w:sz w:val="18"/>
                <w:szCs w:val="18"/>
              </w:rPr>
            </w:pPr>
          </w:p>
        </w:tc>
        <w:tc>
          <w:tcPr>
            <w:tcW w:w="672" w:type="dxa"/>
            <w:tcBorders>
              <w:right w:val="single" w:sz="12" w:space="0" w:color="auto"/>
            </w:tcBorders>
            <w:vAlign w:val="center"/>
          </w:tcPr>
          <w:p w14:paraId="1FE7E4E1" w14:textId="77777777" w:rsidR="00980629" w:rsidRPr="00340B0D" w:rsidRDefault="00980629" w:rsidP="00541D1A">
            <w:pPr>
              <w:jc w:val="center"/>
              <w:rPr>
                <w:ins w:id="8186" w:author="jonathan pritchard" w:date="2025-01-23T13:47:00Z" w16du:dateUtc="2025-01-23T13:47:00Z"/>
                <w:rFonts w:cs="Arial"/>
                <w:sz w:val="18"/>
                <w:szCs w:val="18"/>
              </w:rPr>
            </w:pPr>
          </w:p>
        </w:tc>
      </w:tr>
      <w:tr w:rsidR="00980629" w:rsidRPr="00340B0D" w14:paraId="7FDE4929" w14:textId="77777777" w:rsidTr="00541D1A">
        <w:trPr>
          <w:ins w:id="8187"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CFA5E7A" w14:textId="77777777" w:rsidR="00980629" w:rsidRPr="00340B0D" w:rsidRDefault="00980629" w:rsidP="00541D1A">
            <w:pPr>
              <w:rPr>
                <w:ins w:id="8188"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C075100" w14:textId="77777777" w:rsidR="00980629" w:rsidRPr="00340B0D" w:rsidRDefault="00980629" w:rsidP="00541D1A">
            <w:pPr>
              <w:jc w:val="center"/>
              <w:rPr>
                <w:ins w:id="8189"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6FBB4F4E" w14:textId="77777777" w:rsidR="00980629" w:rsidRPr="00340B0D" w:rsidRDefault="00980629" w:rsidP="00541D1A">
            <w:pPr>
              <w:jc w:val="center"/>
              <w:rPr>
                <w:ins w:id="8190" w:author="jonathan pritchard" w:date="2025-01-23T13:47:00Z" w16du:dateUtc="2025-01-23T13:47:00Z"/>
                <w:rFonts w:cs="Arial"/>
                <w:sz w:val="18"/>
                <w:szCs w:val="18"/>
              </w:rPr>
            </w:pPr>
          </w:p>
        </w:tc>
      </w:tr>
      <w:tr w:rsidR="00980629" w:rsidRPr="00340B0D" w14:paraId="7B61FFAE" w14:textId="77777777" w:rsidTr="00541D1A">
        <w:trPr>
          <w:ins w:id="8191"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A9A468" w14:textId="77777777" w:rsidR="00980629" w:rsidRPr="00340B0D" w:rsidRDefault="00980629" w:rsidP="00541D1A">
            <w:pPr>
              <w:jc w:val="center"/>
              <w:rPr>
                <w:ins w:id="8192" w:author="jonathan pritchard" w:date="2025-01-23T13:47:00Z" w16du:dateUtc="2025-01-23T13:47:00Z"/>
                <w:rFonts w:cs="Arial"/>
                <w:b/>
                <w:bCs/>
                <w:sz w:val="18"/>
                <w:szCs w:val="18"/>
              </w:rPr>
            </w:pPr>
            <w:ins w:id="8193"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14DCA8" w14:textId="77777777" w:rsidR="00980629" w:rsidRPr="00340B0D" w:rsidRDefault="00980629" w:rsidP="00541D1A">
            <w:pPr>
              <w:jc w:val="center"/>
              <w:rPr>
                <w:ins w:id="8194" w:author="jonathan pritchard" w:date="2025-01-23T13:47:00Z" w16du:dateUtc="2025-01-23T13:47:00Z"/>
                <w:rFonts w:cs="Arial"/>
                <w:sz w:val="18"/>
                <w:szCs w:val="18"/>
              </w:rPr>
            </w:pPr>
            <w:ins w:id="8195" w:author="jonathan pritchard" w:date="2025-01-23T13:47:00Z" w16du:dateUtc="2025-01-23T13:47:00Z">
              <w:r w:rsidRPr="00340B0D">
                <w:rPr>
                  <w:rFonts w:cs="Arial"/>
                  <w:b/>
                  <w:bCs/>
                  <w:sz w:val="18"/>
                  <w:szCs w:val="18"/>
                </w:rPr>
                <w:t>Display</w:t>
              </w:r>
            </w:ins>
          </w:p>
        </w:tc>
      </w:tr>
      <w:tr w:rsidR="00980629" w:rsidRPr="00340B0D" w14:paraId="05D8FC8D" w14:textId="77777777" w:rsidTr="00541D1A">
        <w:trPr>
          <w:trHeight w:val="287"/>
          <w:ins w:id="8196" w:author="jonathan pritchard" w:date="2025-01-23T13:47:00Z"/>
        </w:trPr>
        <w:tc>
          <w:tcPr>
            <w:tcW w:w="1789" w:type="dxa"/>
            <w:tcBorders>
              <w:left w:val="single" w:sz="12" w:space="0" w:color="auto"/>
              <w:bottom w:val="single" w:sz="4" w:space="0" w:color="auto"/>
            </w:tcBorders>
          </w:tcPr>
          <w:p w14:paraId="799AB091" w14:textId="77777777" w:rsidR="00980629" w:rsidRPr="00340B0D" w:rsidRDefault="00980629" w:rsidP="00541D1A">
            <w:pPr>
              <w:rPr>
                <w:ins w:id="8197" w:author="jonathan pritchard" w:date="2025-01-23T13:47:00Z" w16du:dateUtc="2025-01-23T13:47:00Z"/>
                <w:rFonts w:cs="Arial"/>
                <w:sz w:val="18"/>
                <w:szCs w:val="18"/>
              </w:rPr>
            </w:pPr>
            <w:ins w:id="8198"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E749C58" w14:textId="77777777" w:rsidR="00980629" w:rsidRPr="00340B0D" w:rsidRDefault="00980629" w:rsidP="00541D1A">
            <w:pPr>
              <w:rPr>
                <w:ins w:id="8199"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A9EA494" w14:textId="77777777" w:rsidR="00980629" w:rsidRPr="00340B0D" w:rsidRDefault="00980629" w:rsidP="00541D1A">
            <w:pPr>
              <w:rPr>
                <w:ins w:id="8200" w:author="jonathan pritchard" w:date="2025-01-23T13:47:00Z" w16du:dateUtc="2025-01-23T13:47:00Z"/>
                <w:rFonts w:cs="Arial"/>
                <w:sz w:val="18"/>
                <w:szCs w:val="18"/>
              </w:rPr>
            </w:pPr>
            <w:ins w:id="8201"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31C759D" w14:textId="77777777" w:rsidR="00980629" w:rsidRPr="00C87169" w:rsidRDefault="00980629" w:rsidP="00541D1A">
            <w:pPr>
              <w:rPr>
                <w:ins w:id="8202" w:author="jonathan pritchard" w:date="2025-01-23T13:47:00Z" w16du:dateUtc="2025-01-23T13:47:00Z"/>
                <w:rFonts w:cs="Arial"/>
              </w:rPr>
            </w:pPr>
          </w:p>
        </w:tc>
      </w:tr>
      <w:tr w:rsidR="00980629" w:rsidRPr="00340B0D" w14:paraId="0FC105F7" w14:textId="77777777" w:rsidTr="00541D1A">
        <w:trPr>
          <w:ins w:id="8203" w:author="jonathan pritchard" w:date="2025-01-23T13:47:00Z"/>
        </w:trPr>
        <w:tc>
          <w:tcPr>
            <w:tcW w:w="1789" w:type="dxa"/>
            <w:tcBorders>
              <w:left w:val="single" w:sz="12" w:space="0" w:color="auto"/>
              <w:bottom w:val="single" w:sz="4" w:space="0" w:color="auto"/>
            </w:tcBorders>
          </w:tcPr>
          <w:p w14:paraId="705D7201" w14:textId="77777777" w:rsidR="00980629" w:rsidRPr="00340B0D" w:rsidRDefault="00980629" w:rsidP="00541D1A">
            <w:pPr>
              <w:rPr>
                <w:ins w:id="8204" w:author="jonathan pritchard" w:date="2025-01-23T13:47:00Z" w16du:dateUtc="2025-01-23T13:47:00Z"/>
                <w:rFonts w:cs="Arial"/>
                <w:sz w:val="18"/>
                <w:szCs w:val="18"/>
              </w:rPr>
            </w:pPr>
            <w:ins w:id="8205"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BEB86D3" w14:textId="77777777" w:rsidR="00980629" w:rsidRPr="00340B0D" w:rsidRDefault="00980629" w:rsidP="00541D1A">
            <w:pPr>
              <w:rPr>
                <w:ins w:id="8206"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5A02D3D" w14:textId="77777777" w:rsidR="00980629" w:rsidRPr="00340B0D" w:rsidRDefault="00980629" w:rsidP="00541D1A">
            <w:pPr>
              <w:rPr>
                <w:ins w:id="8207" w:author="jonathan pritchard" w:date="2025-01-23T13:47:00Z" w16du:dateUtc="2025-01-23T13:47:00Z"/>
                <w:rFonts w:cs="Arial"/>
                <w:sz w:val="18"/>
                <w:szCs w:val="18"/>
              </w:rPr>
            </w:pPr>
            <w:ins w:id="8208"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435CF" w14:textId="77777777" w:rsidR="00980629" w:rsidRPr="00340B0D" w:rsidRDefault="00980629" w:rsidP="00541D1A">
            <w:pPr>
              <w:rPr>
                <w:ins w:id="8209" w:author="jonathan pritchard" w:date="2025-01-23T13:47:00Z" w16du:dateUtc="2025-01-23T13:47:00Z"/>
                <w:rFonts w:cs="Arial"/>
                <w:sz w:val="18"/>
                <w:szCs w:val="18"/>
              </w:rPr>
            </w:pPr>
            <w:ins w:id="8210" w:author="jonathan pritchard" w:date="2025-01-23T13:47:00Z" w16du:dateUtc="2025-01-23T13:47:00Z">
              <w:r w:rsidRPr="00340B0D">
                <w:rPr>
                  <w:rFonts w:cs="Arial"/>
                  <w:sz w:val="18"/>
                  <w:szCs w:val="18"/>
                </w:rPr>
                <w:t>1:</w:t>
              </w:r>
              <w:r>
                <w:rPr>
                  <w:rFonts w:cs="Arial"/>
                  <w:sz w:val="18"/>
                  <w:szCs w:val="18"/>
                </w:rPr>
                <w:t>60000</w:t>
              </w:r>
            </w:ins>
          </w:p>
        </w:tc>
      </w:tr>
      <w:tr w:rsidR="00980629" w:rsidRPr="00340B0D" w14:paraId="24819866" w14:textId="77777777" w:rsidTr="00541D1A">
        <w:trPr>
          <w:ins w:id="8211"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E9E4F" w14:textId="77777777" w:rsidR="00980629" w:rsidRPr="00340B0D" w:rsidRDefault="00980629" w:rsidP="00541D1A">
            <w:pPr>
              <w:jc w:val="center"/>
              <w:rPr>
                <w:ins w:id="8212"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7ADC24C5" w14:textId="77777777" w:rsidR="00980629" w:rsidRPr="00340B0D" w:rsidRDefault="00980629" w:rsidP="00541D1A">
            <w:pPr>
              <w:rPr>
                <w:ins w:id="8213" w:author="jonathan pritchard" w:date="2025-01-23T13:47:00Z" w16du:dateUtc="2025-01-23T13:47:00Z"/>
                <w:rFonts w:cs="Arial"/>
                <w:sz w:val="18"/>
                <w:szCs w:val="18"/>
              </w:rPr>
            </w:pPr>
            <w:ins w:id="8214"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7BA54E" w14:textId="77777777" w:rsidR="00980629" w:rsidRPr="00340B0D" w:rsidRDefault="00980629" w:rsidP="00541D1A">
            <w:pPr>
              <w:rPr>
                <w:ins w:id="8215" w:author="jonathan pritchard" w:date="2025-01-23T13:47:00Z" w16du:dateUtc="2025-01-23T13:47:00Z"/>
                <w:rFonts w:cs="Arial"/>
                <w:sz w:val="18"/>
                <w:szCs w:val="18"/>
              </w:rPr>
            </w:pPr>
          </w:p>
        </w:tc>
      </w:tr>
      <w:tr w:rsidR="00980629" w:rsidRPr="00340B0D" w14:paraId="5E46CD90" w14:textId="77777777" w:rsidTr="00541D1A">
        <w:trPr>
          <w:ins w:id="8216"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AC04C96" w14:textId="77777777" w:rsidR="00980629" w:rsidRPr="00340B0D" w:rsidRDefault="00980629" w:rsidP="00541D1A">
            <w:pPr>
              <w:rPr>
                <w:ins w:id="8217" w:author="jonathan pritchard" w:date="2025-01-23T13:47:00Z" w16du:dateUtc="2025-01-23T13:47:00Z"/>
                <w:rFonts w:cs="Arial"/>
                <w:sz w:val="18"/>
                <w:szCs w:val="18"/>
              </w:rPr>
            </w:pPr>
          </w:p>
        </w:tc>
      </w:tr>
      <w:tr w:rsidR="00980629" w:rsidRPr="00340B0D" w14:paraId="53C11358" w14:textId="77777777" w:rsidTr="00541D1A">
        <w:trPr>
          <w:ins w:id="8218"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8FA8E" w14:textId="77777777" w:rsidR="00980629" w:rsidRPr="00340B0D" w:rsidRDefault="00980629" w:rsidP="00541D1A">
            <w:pPr>
              <w:jc w:val="center"/>
              <w:rPr>
                <w:ins w:id="8219" w:author="jonathan pritchard" w:date="2025-01-23T13:47:00Z" w16du:dateUtc="2025-01-23T13:47:00Z"/>
                <w:rFonts w:cs="Arial"/>
                <w:b/>
                <w:bCs/>
                <w:sz w:val="18"/>
                <w:szCs w:val="18"/>
              </w:rPr>
            </w:pPr>
            <w:ins w:id="8220"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980629" w:rsidRPr="00340B0D" w14:paraId="72F39B1B" w14:textId="77777777" w:rsidTr="00541D1A">
        <w:trPr>
          <w:ins w:id="8221"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0FF72E" w14:textId="77777777" w:rsidR="00980629" w:rsidRPr="00340B0D" w:rsidRDefault="00980629" w:rsidP="00541D1A">
            <w:pPr>
              <w:jc w:val="center"/>
              <w:rPr>
                <w:ins w:id="8222" w:author="jonathan pritchard" w:date="2025-01-23T13:47:00Z" w16du:dateUtc="2025-01-23T13:47:00Z"/>
                <w:rFonts w:cs="Arial"/>
                <w:b/>
                <w:bCs/>
                <w:sz w:val="18"/>
                <w:szCs w:val="18"/>
              </w:rPr>
            </w:pPr>
            <w:ins w:id="8223"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A5BE1" w14:textId="77777777" w:rsidR="00980629" w:rsidRPr="00340B0D" w:rsidRDefault="00980629" w:rsidP="00541D1A">
            <w:pPr>
              <w:jc w:val="center"/>
              <w:rPr>
                <w:ins w:id="8224" w:author="jonathan pritchard" w:date="2025-01-23T13:47:00Z" w16du:dateUtc="2025-01-23T13:47:00Z"/>
                <w:rFonts w:cs="Arial"/>
                <w:b/>
                <w:bCs/>
                <w:sz w:val="18"/>
                <w:szCs w:val="18"/>
              </w:rPr>
            </w:pPr>
            <w:ins w:id="8225" w:author="jonathan pritchard" w:date="2025-01-23T13:47:00Z" w16du:dateUtc="2025-01-23T13:47:00Z">
              <w:r w:rsidRPr="00340B0D">
                <w:rPr>
                  <w:rFonts w:cs="Arial"/>
                  <w:b/>
                  <w:bCs/>
                  <w:sz w:val="18"/>
                  <w:szCs w:val="18"/>
                </w:rPr>
                <w:t>Other</w:t>
              </w:r>
            </w:ins>
          </w:p>
        </w:tc>
      </w:tr>
      <w:tr w:rsidR="00980629" w:rsidRPr="00340B0D" w14:paraId="498F8A0D" w14:textId="77777777" w:rsidTr="00541D1A">
        <w:trPr>
          <w:ins w:id="822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248E2" w14:textId="77777777" w:rsidR="00980629" w:rsidRPr="00340B0D" w:rsidRDefault="00980629" w:rsidP="00541D1A">
            <w:pPr>
              <w:rPr>
                <w:ins w:id="8227" w:author="jonathan pritchard" w:date="2025-01-23T13:47:00Z" w16du:dateUtc="2025-01-23T13:47:00Z"/>
                <w:rFonts w:cs="Arial"/>
                <w:sz w:val="18"/>
                <w:szCs w:val="18"/>
              </w:rPr>
            </w:pPr>
            <w:ins w:id="8228"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502B322" w14:textId="77777777" w:rsidR="00980629" w:rsidRPr="00340B0D" w:rsidRDefault="00980629" w:rsidP="00541D1A">
            <w:pPr>
              <w:jc w:val="center"/>
              <w:rPr>
                <w:ins w:id="822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9EFF8F" w14:textId="77777777" w:rsidR="00980629" w:rsidRPr="00340B0D" w:rsidRDefault="00980629" w:rsidP="00541D1A">
            <w:pPr>
              <w:pStyle w:val="Default"/>
              <w:rPr>
                <w:ins w:id="8230" w:author="jonathan pritchard" w:date="2025-01-23T13:47:00Z" w16du:dateUtc="2025-01-23T13:47:00Z"/>
                <w:sz w:val="18"/>
                <w:szCs w:val="18"/>
              </w:rPr>
            </w:pPr>
            <w:ins w:id="8231"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5BEF37B" w14:textId="77777777" w:rsidR="00980629" w:rsidRPr="00340B0D" w:rsidRDefault="00980629" w:rsidP="00541D1A">
            <w:pPr>
              <w:rPr>
                <w:ins w:id="8232" w:author="jonathan pritchard" w:date="2025-01-23T13:47:00Z" w16du:dateUtc="2025-01-23T13:47:00Z"/>
                <w:rFonts w:cs="Arial"/>
                <w:sz w:val="18"/>
                <w:szCs w:val="18"/>
              </w:rPr>
            </w:pPr>
          </w:p>
        </w:tc>
      </w:tr>
      <w:tr w:rsidR="00980629" w:rsidRPr="00340B0D" w14:paraId="529527E3" w14:textId="77777777" w:rsidTr="00541D1A">
        <w:trPr>
          <w:ins w:id="823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2B002CB" w14:textId="77777777" w:rsidR="00980629" w:rsidRPr="00340B0D" w:rsidRDefault="00980629" w:rsidP="00541D1A">
            <w:pPr>
              <w:pStyle w:val="Default"/>
              <w:rPr>
                <w:ins w:id="8234" w:author="jonathan pritchard" w:date="2025-01-23T13:47:00Z" w16du:dateUtc="2025-01-23T13:47:00Z"/>
                <w:sz w:val="18"/>
                <w:szCs w:val="18"/>
              </w:rPr>
            </w:pPr>
            <w:ins w:id="8235"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567F911" w14:textId="77777777" w:rsidR="00980629" w:rsidRPr="00340B0D" w:rsidRDefault="00980629" w:rsidP="00541D1A">
            <w:pPr>
              <w:jc w:val="center"/>
              <w:rPr>
                <w:ins w:id="823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0CADA6B" w14:textId="77777777" w:rsidR="00980629" w:rsidRPr="00340B0D" w:rsidRDefault="00980629" w:rsidP="00541D1A">
            <w:pPr>
              <w:pStyle w:val="Default"/>
              <w:rPr>
                <w:ins w:id="8237" w:author="jonathan pritchard" w:date="2025-01-23T13:47:00Z" w16du:dateUtc="2025-01-23T13:47:00Z"/>
                <w:sz w:val="18"/>
                <w:szCs w:val="18"/>
              </w:rPr>
            </w:pPr>
            <w:ins w:id="8238"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129FB29" w14:textId="77777777" w:rsidR="00980629" w:rsidRPr="00340B0D" w:rsidRDefault="00980629" w:rsidP="00541D1A">
            <w:pPr>
              <w:rPr>
                <w:ins w:id="8239" w:author="jonathan pritchard" w:date="2025-01-23T13:47:00Z" w16du:dateUtc="2025-01-23T13:47:00Z"/>
                <w:rFonts w:cs="Arial"/>
                <w:sz w:val="18"/>
                <w:szCs w:val="18"/>
              </w:rPr>
            </w:pPr>
          </w:p>
        </w:tc>
      </w:tr>
      <w:tr w:rsidR="00980629" w:rsidRPr="00340B0D" w14:paraId="21AD04F7" w14:textId="77777777" w:rsidTr="00541D1A">
        <w:trPr>
          <w:ins w:id="824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F28210E" w14:textId="77777777" w:rsidR="00980629" w:rsidRPr="00340B0D" w:rsidRDefault="00980629" w:rsidP="00541D1A">
            <w:pPr>
              <w:pStyle w:val="Default"/>
              <w:ind w:left="720"/>
              <w:rPr>
                <w:ins w:id="8241" w:author="jonathan pritchard" w:date="2025-01-23T13:47:00Z" w16du:dateUtc="2025-01-23T13:47:00Z"/>
                <w:sz w:val="18"/>
                <w:szCs w:val="18"/>
              </w:rPr>
            </w:pPr>
            <w:ins w:id="8242"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188FE04" w14:textId="77777777" w:rsidR="00980629" w:rsidRPr="00340B0D" w:rsidRDefault="00980629" w:rsidP="00541D1A">
            <w:pPr>
              <w:jc w:val="center"/>
              <w:rPr>
                <w:ins w:id="824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59074" w14:textId="77777777" w:rsidR="00980629" w:rsidRPr="00340B0D" w:rsidRDefault="00980629" w:rsidP="00541D1A">
            <w:pPr>
              <w:pStyle w:val="Default"/>
              <w:rPr>
                <w:ins w:id="8244" w:author="jonathan pritchard" w:date="2025-01-23T13:47:00Z" w16du:dateUtc="2025-01-23T13:47:00Z"/>
                <w:sz w:val="18"/>
                <w:szCs w:val="18"/>
              </w:rPr>
            </w:pPr>
            <w:ins w:id="8245"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203AA67" w14:textId="77777777" w:rsidR="00980629" w:rsidRPr="00340B0D" w:rsidRDefault="00980629" w:rsidP="00541D1A">
            <w:pPr>
              <w:rPr>
                <w:ins w:id="8246" w:author="jonathan pritchard" w:date="2025-01-23T13:47:00Z" w16du:dateUtc="2025-01-23T13:47:00Z"/>
                <w:rFonts w:cs="Arial"/>
                <w:sz w:val="18"/>
                <w:szCs w:val="18"/>
              </w:rPr>
            </w:pPr>
          </w:p>
        </w:tc>
      </w:tr>
      <w:tr w:rsidR="00980629" w:rsidRPr="00340B0D" w14:paraId="4621E50A" w14:textId="77777777" w:rsidTr="00541D1A">
        <w:trPr>
          <w:ins w:id="824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5A43F84" w14:textId="77777777" w:rsidR="00980629" w:rsidRPr="00340B0D" w:rsidRDefault="00980629" w:rsidP="00541D1A">
            <w:pPr>
              <w:pStyle w:val="Default"/>
              <w:ind w:left="720"/>
              <w:rPr>
                <w:ins w:id="8248" w:author="jonathan pritchard" w:date="2025-01-23T13:47:00Z" w16du:dateUtc="2025-01-23T13:47:00Z"/>
                <w:sz w:val="18"/>
                <w:szCs w:val="18"/>
              </w:rPr>
            </w:pPr>
            <w:ins w:id="8249"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9255EE2" w14:textId="77777777" w:rsidR="00980629" w:rsidRPr="00340B0D" w:rsidRDefault="00980629" w:rsidP="00541D1A">
            <w:pPr>
              <w:jc w:val="center"/>
              <w:rPr>
                <w:ins w:id="825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B5B2DB" w14:textId="77777777" w:rsidR="00980629" w:rsidRPr="00340B0D" w:rsidRDefault="00980629" w:rsidP="00541D1A">
            <w:pPr>
              <w:pStyle w:val="Default"/>
              <w:rPr>
                <w:ins w:id="8251" w:author="jonathan pritchard" w:date="2025-01-23T13:47:00Z" w16du:dateUtc="2025-01-23T13:47:00Z"/>
                <w:sz w:val="18"/>
                <w:szCs w:val="18"/>
              </w:rPr>
            </w:pPr>
            <w:ins w:id="8252"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A9B6296" w14:textId="77777777" w:rsidR="00980629" w:rsidRPr="00340B0D" w:rsidRDefault="00980629" w:rsidP="00541D1A">
            <w:pPr>
              <w:rPr>
                <w:ins w:id="8253" w:author="jonathan pritchard" w:date="2025-01-23T13:47:00Z" w16du:dateUtc="2025-01-23T13:47:00Z"/>
                <w:rFonts w:cs="Arial"/>
                <w:sz w:val="18"/>
                <w:szCs w:val="18"/>
              </w:rPr>
            </w:pPr>
          </w:p>
        </w:tc>
      </w:tr>
      <w:tr w:rsidR="00980629" w:rsidRPr="00340B0D" w14:paraId="37099D4C" w14:textId="77777777" w:rsidTr="00541D1A">
        <w:trPr>
          <w:ins w:id="825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D5C9497" w14:textId="77777777" w:rsidR="00980629" w:rsidRPr="00340B0D" w:rsidRDefault="00980629" w:rsidP="00541D1A">
            <w:pPr>
              <w:pStyle w:val="Default"/>
              <w:rPr>
                <w:ins w:id="8255" w:author="jonathan pritchard" w:date="2025-01-23T13:47:00Z" w16du:dateUtc="2025-01-23T13:47:00Z"/>
                <w:sz w:val="18"/>
                <w:szCs w:val="18"/>
              </w:rPr>
            </w:pPr>
            <w:ins w:id="8256"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3BD242D" w14:textId="77777777" w:rsidR="00980629" w:rsidRPr="00340B0D" w:rsidRDefault="00980629" w:rsidP="00541D1A">
            <w:pPr>
              <w:jc w:val="center"/>
              <w:rPr>
                <w:ins w:id="825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21721F" w14:textId="77777777" w:rsidR="00980629" w:rsidRPr="00340B0D" w:rsidRDefault="00980629" w:rsidP="00541D1A">
            <w:pPr>
              <w:pStyle w:val="Default"/>
              <w:rPr>
                <w:ins w:id="8258" w:author="jonathan pritchard" w:date="2025-01-23T13:47:00Z" w16du:dateUtc="2025-01-23T13:47:00Z"/>
                <w:sz w:val="18"/>
                <w:szCs w:val="18"/>
              </w:rPr>
            </w:pPr>
            <w:ins w:id="8259"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023C356" w14:textId="77777777" w:rsidR="00980629" w:rsidRPr="00340B0D" w:rsidRDefault="00980629" w:rsidP="00541D1A">
            <w:pPr>
              <w:rPr>
                <w:ins w:id="8260" w:author="jonathan pritchard" w:date="2025-01-23T13:47:00Z" w16du:dateUtc="2025-01-23T13:47:00Z"/>
                <w:rFonts w:cs="Arial"/>
                <w:sz w:val="18"/>
                <w:szCs w:val="18"/>
              </w:rPr>
            </w:pPr>
          </w:p>
        </w:tc>
      </w:tr>
      <w:tr w:rsidR="00980629" w:rsidRPr="00340B0D" w14:paraId="1E647DD0" w14:textId="77777777" w:rsidTr="00541D1A">
        <w:trPr>
          <w:ins w:id="82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E44B66" w14:textId="77777777" w:rsidR="00980629" w:rsidRPr="00340B0D" w:rsidRDefault="00980629" w:rsidP="00541D1A">
            <w:pPr>
              <w:pStyle w:val="Default"/>
              <w:rPr>
                <w:ins w:id="8262" w:author="jonathan pritchard" w:date="2025-01-23T13:47:00Z" w16du:dateUtc="2025-01-23T13:47:00Z"/>
                <w:sz w:val="18"/>
                <w:szCs w:val="18"/>
              </w:rPr>
            </w:pPr>
            <w:ins w:id="8263"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F2D32E9" w14:textId="77777777" w:rsidR="00980629" w:rsidRPr="00340B0D" w:rsidRDefault="00980629" w:rsidP="00541D1A">
            <w:pPr>
              <w:jc w:val="center"/>
              <w:rPr>
                <w:ins w:id="826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40710F4" w14:textId="77777777" w:rsidR="00980629" w:rsidRPr="00340B0D" w:rsidRDefault="00980629" w:rsidP="00541D1A">
            <w:pPr>
              <w:pStyle w:val="Default"/>
              <w:rPr>
                <w:ins w:id="8265" w:author="jonathan pritchard" w:date="2025-01-23T13:47:00Z" w16du:dateUtc="2025-01-23T13:47:00Z"/>
                <w:sz w:val="18"/>
                <w:szCs w:val="18"/>
              </w:rPr>
            </w:pPr>
            <w:ins w:id="8266"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22214E" w14:textId="77777777" w:rsidR="00980629" w:rsidRPr="00340B0D" w:rsidRDefault="00980629" w:rsidP="00541D1A">
            <w:pPr>
              <w:rPr>
                <w:ins w:id="8267" w:author="jonathan pritchard" w:date="2025-01-23T13:47:00Z" w16du:dateUtc="2025-01-23T13:47:00Z"/>
                <w:rFonts w:cs="Arial"/>
                <w:sz w:val="18"/>
                <w:szCs w:val="18"/>
              </w:rPr>
            </w:pPr>
          </w:p>
        </w:tc>
      </w:tr>
      <w:tr w:rsidR="00980629" w:rsidRPr="00340B0D" w14:paraId="47597A5C" w14:textId="77777777" w:rsidTr="00541D1A">
        <w:trPr>
          <w:ins w:id="826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03B4B30" w14:textId="77777777" w:rsidR="00980629" w:rsidRPr="00340B0D" w:rsidRDefault="00980629" w:rsidP="00541D1A">
            <w:pPr>
              <w:pStyle w:val="Default"/>
              <w:rPr>
                <w:ins w:id="8269" w:author="jonathan pritchard" w:date="2025-01-23T13:47:00Z" w16du:dateUtc="2025-01-23T13:47:00Z"/>
                <w:sz w:val="18"/>
                <w:szCs w:val="18"/>
              </w:rPr>
            </w:pPr>
            <w:ins w:id="8270"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DC033DF" w14:textId="77777777" w:rsidR="00980629" w:rsidRPr="00340B0D" w:rsidRDefault="00980629" w:rsidP="00541D1A">
            <w:pPr>
              <w:jc w:val="center"/>
              <w:rPr>
                <w:ins w:id="827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192DE22" w14:textId="77777777" w:rsidR="00980629" w:rsidRPr="00340B0D" w:rsidRDefault="00980629" w:rsidP="00541D1A">
            <w:pPr>
              <w:pStyle w:val="Default"/>
              <w:rPr>
                <w:ins w:id="8272" w:author="jonathan pritchard" w:date="2025-01-23T13:47:00Z" w16du:dateUtc="2025-01-23T13:47:00Z"/>
                <w:sz w:val="18"/>
                <w:szCs w:val="18"/>
              </w:rPr>
            </w:pPr>
            <w:ins w:id="8273"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A609C4F" w14:textId="77777777" w:rsidR="00980629" w:rsidRPr="00340B0D" w:rsidRDefault="00980629" w:rsidP="00541D1A">
            <w:pPr>
              <w:rPr>
                <w:ins w:id="8274" w:author="jonathan pritchard" w:date="2025-01-23T13:47:00Z" w16du:dateUtc="2025-01-23T13:47:00Z"/>
                <w:rFonts w:cs="Arial"/>
                <w:sz w:val="18"/>
                <w:szCs w:val="18"/>
              </w:rPr>
            </w:pPr>
          </w:p>
        </w:tc>
      </w:tr>
      <w:tr w:rsidR="00980629" w:rsidRPr="00340B0D" w14:paraId="09D41488" w14:textId="77777777" w:rsidTr="00541D1A">
        <w:trPr>
          <w:ins w:id="827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EB7F855" w14:textId="77777777" w:rsidR="00980629" w:rsidRPr="00340B0D" w:rsidRDefault="00980629" w:rsidP="00541D1A">
            <w:pPr>
              <w:pStyle w:val="Default"/>
              <w:rPr>
                <w:ins w:id="8276" w:author="jonathan pritchard" w:date="2025-01-23T13:47:00Z" w16du:dateUtc="2025-01-23T13:47:00Z"/>
                <w:sz w:val="18"/>
                <w:szCs w:val="18"/>
              </w:rPr>
            </w:pPr>
            <w:ins w:id="8277"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2BEB7B7" w14:textId="77777777" w:rsidR="00980629" w:rsidRPr="00340B0D" w:rsidRDefault="00980629" w:rsidP="00541D1A">
            <w:pPr>
              <w:jc w:val="center"/>
              <w:rPr>
                <w:ins w:id="827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99A8AFF" w14:textId="77777777" w:rsidR="00980629" w:rsidRPr="00340B0D" w:rsidRDefault="00980629" w:rsidP="00541D1A">
            <w:pPr>
              <w:pStyle w:val="Default"/>
              <w:rPr>
                <w:ins w:id="8279" w:author="jonathan pritchard" w:date="2025-01-23T13:47:00Z" w16du:dateUtc="2025-01-23T13:47:00Z"/>
                <w:sz w:val="18"/>
                <w:szCs w:val="18"/>
              </w:rPr>
            </w:pPr>
            <w:ins w:id="8280"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8D33639" w14:textId="77777777" w:rsidR="00980629" w:rsidRPr="00340B0D" w:rsidRDefault="00980629" w:rsidP="00541D1A">
            <w:pPr>
              <w:rPr>
                <w:ins w:id="8281" w:author="jonathan pritchard" w:date="2025-01-23T13:47:00Z" w16du:dateUtc="2025-01-23T13:47:00Z"/>
                <w:rFonts w:cs="Arial"/>
                <w:sz w:val="18"/>
                <w:szCs w:val="18"/>
              </w:rPr>
            </w:pPr>
          </w:p>
        </w:tc>
      </w:tr>
      <w:tr w:rsidR="00980629" w:rsidRPr="00340B0D" w14:paraId="4F87DA29" w14:textId="77777777" w:rsidTr="00541D1A">
        <w:trPr>
          <w:ins w:id="828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24677F" w14:textId="77777777" w:rsidR="00980629" w:rsidRPr="00340B0D" w:rsidRDefault="00980629" w:rsidP="00541D1A">
            <w:pPr>
              <w:pStyle w:val="Default"/>
              <w:rPr>
                <w:ins w:id="8283" w:author="jonathan pritchard" w:date="2025-01-23T13:47:00Z" w16du:dateUtc="2025-01-23T13:47:00Z"/>
                <w:sz w:val="18"/>
                <w:szCs w:val="18"/>
              </w:rPr>
            </w:pPr>
            <w:ins w:id="8284"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7A32E8F" w14:textId="77777777" w:rsidR="00980629" w:rsidRPr="00340B0D" w:rsidRDefault="00980629" w:rsidP="00541D1A">
            <w:pPr>
              <w:jc w:val="center"/>
              <w:rPr>
                <w:ins w:id="828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3DD8FF" w14:textId="77777777" w:rsidR="00980629" w:rsidRPr="00340B0D" w:rsidRDefault="00980629" w:rsidP="00541D1A">
            <w:pPr>
              <w:rPr>
                <w:ins w:id="8286"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BA9F8D" w14:textId="77777777" w:rsidR="00980629" w:rsidRPr="00340B0D" w:rsidRDefault="00980629" w:rsidP="00541D1A">
            <w:pPr>
              <w:rPr>
                <w:ins w:id="8287" w:author="jonathan pritchard" w:date="2025-01-23T13:47:00Z" w16du:dateUtc="2025-01-23T13:47:00Z"/>
                <w:rFonts w:cs="Arial"/>
                <w:sz w:val="18"/>
                <w:szCs w:val="18"/>
              </w:rPr>
            </w:pPr>
          </w:p>
        </w:tc>
      </w:tr>
      <w:tr w:rsidR="00980629" w:rsidRPr="00340B0D" w14:paraId="7A46ABBB" w14:textId="77777777" w:rsidTr="00541D1A">
        <w:trPr>
          <w:ins w:id="828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C92CFD" w14:textId="77777777" w:rsidR="00980629" w:rsidRPr="00340B0D" w:rsidRDefault="00980629" w:rsidP="00541D1A">
            <w:pPr>
              <w:pStyle w:val="Default"/>
              <w:rPr>
                <w:ins w:id="8289" w:author="jonathan pritchard" w:date="2025-01-23T13:47:00Z" w16du:dateUtc="2025-01-23T13:47:00Z"/>
                <w:sz w:val="18"/>
                <w:szCs w:val="18"/>
              </w:rPr>
            </w:pPr>
            <w:ins w:id="8290"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5CFB470" w14:textId="77777777" w:rsidR="00980629" w:rsidRPr="00340B0D" w:rsidRDefault="00980629" w:rsidP="00541D1A">
            <w:pPr>
              <w:jc w:val="center"/>
              <w:rPr>
                <w:ins w:id="829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C49EDF4" w14:textId="77777777" w:rsidR="00980629" w:rsidRPr="00340B0D" w:rsidRDefault="00980629" w:rsidP="00541D1A">
            <w:pPr>
              <w:rPr>
                <w:ins w:id="829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B3A6523" w14:textId="77777777" w:rsidR="00980629" w:rsidRPr="00340B0D" w:rsidRDefault="00980629" w:rsidP="00541D1A">
            <w:pPr>
              <w:rPr>
                <w:ins w:id="8293" w:author="jonathan pritchard" w:date="2025-01-23T13:47:00Z" w16du:dateUtc="2025-01-23T13:47:00Z"/>
                <w:rFonts w:cs="Arial"/>
                <w:sz w:val="18"/>
                <w:szCs w:val="18"/>
              </w:rPr>
            </w:pPr>
          </w:p>
        </w:tc>
      </w:tr>
      <w:tr w:rsidR="00980629" w:rsidRPr="00340B0D" w14:paraId="0A70D0B5" w14:textId="77777777" w:rsidTr="00541D1A">
        <w:trPr>
          <w:ins w:id="829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43711BC" w14:textId="77777777" w:rsidR="00980629" w:rsidRPr="00340B0D" w:rsidRDefault="00980629" w:rsidP="00541D1A">
            <w:pPr>
              <w:pStyle w:val="Default"/>
              <w:rPr>
                <w:ins w:id="8295" w:author="jonathan pritchard" w:date="2025-01-23T13:47:00Z" w16du:dateUtc="2025-01-23T13:47:00Z"/>
                <w:sz w:val="18"/>
                <w:szCs w:val="18"/>
              </w:rPr>
            </w:pPr>
            <w:ins w:id="8296"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FB002E2" w14:textId="77777777" w:rsidR="00980629" w:rsidRPr="00340B0D" w:rsidRDefault="00980629" w:rsidP="00541D1A">
            <w:pPr>
              <w:jc w:val="center"/>
              <w:rPr>
                <w:ins w:id="829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E6B6AAD" w14:textId="77777777" w:rsidR="00980629" w:rsidRPr="00340B0D" w:rsidRDefault="00980629" w:rsidP="00541D1A">
            <w:pPr>
              <w:rPr>
                <w:ins w:id="829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9E828C4" w14:textId="77777777" w:rsidR="00980629" w:rsidRPr="00340B0D" w:rsidRDefault="00980629" w:rsidP="00541D1A">
            <w:pPr>
              <w:rPr>
                <w:ins w:id="8299" w:author="jonathan pritchard" w:date="2025-01-23T13:47:00Z" w16du:dateUtc="2025-01-23T13:47:00Z"/>
                <w:rFonts w:cs="Arial"/>
                <w:sz w:val="18"/>
                <w:szCs w:val="18"/>
              </w:rPr>
            </w:pPr>
          </w:p>
        </w:tc>
      </w:tr>
      <w:tr w:rsidR="00980629" w:rsidRPr="00340B0D" w14:paraId="71795FA2" w14:textId="77777777" w:rsidTr="00541D1A">
        <w:trPr>
          <w:ins w:id="830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50359A4" w14:textId="77777777" w:rsidR="00980629" w:rsidRPr="00340B0D" w:rsidRDefault="00980629" w:rsidP="00541D1A">
            <w:pPr>
              <w:pStyle w:val="Default"/>
              <w:ind w:left="720"/>
              <w:rPr>
                <w:ins w:id="8301" w:author="jonathan pritchard" w:date="2025-01-23T13:47:00Z" w16du:dateUtc="2025-01-23T13:47:00Z"/>
                <w:sz w:val="18"/>
                <w:szCs w:val="18"/>
              </w:rPr>
            </w:pPr>
            <w:ins w:id="8302"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C92B0AA" w14:textId="77777777" w:rsidR="00980629" w:rsidRPr="00340B0D" w:rsidRDefault="00980629" w:rsidP="00541D1A">
            <w:pPr>
              <w:jc w:val="center"/>
              <w:rPr>
                <w:ins w:id="830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2901331" w14:textId="77777777" w:rsidR="00980629" w:rsidRPr="00340B0D" w:rsidRDefault="00980629" w:rsidP="00541D1A">
            <w:pPr>
              <w:rPr>
                <w:ins w:id="830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1C3D29CD" w14:textId="77777777" w:rsidR="00980629" w:rsidRPr="00340B0D" w:rsidRDefault="00980629" w:rsidP="00541D1A">
            <w:pPr>
              <w:rPr>
                <w:ins w:id="8305" w:author="jonathan pritchard" w:date="2025-01-23T13:47:00Z" w16du:dateUtc="2025-01-23T13:47:00Z"/>
                <w:rFonts w:cs="Arial"/>
                <w:sz w:val="18"/>
                <w:szCs w:val="18"/>
              </w:rPr>
            </w:pPr>
          </w:p>
        </w:tc>
      </w:tr>
      <w:tr w:rsidR="00980629" w:rsidRPr="00340B0D" w14:paraId="2F2C341D" w14:textId="77777777" w:rsidTr="00541D1A">
        <w:trPr>
          <w:ins w:id="8306"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5856B29A" w14:textId="77777777" w:rsidR="00980629" w:rsidRPr="00340B0D" w:rsidRDefault="00980629" w:rsidP="00541D1A">
            <w:pPr>
              <w:pStyle w:val="Default"/>
              <w:ind w:left="720"/>
              <w:rPr>
                <w:ins w:id="8307" w:author="jonathan pritchard" w:date="2025-01-23T13:47:00Z" w16du:dateUtc="2025-01-23T13:47:00Z"/>
                <w:sz w:val="18"/>
                <w:szCs w:val="18"/>
              </w:rPr>
            </w:pPr>
            <w:ins w:id="8308"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10E9564" w14:textId="77777777" w:rsidR="00980629" w:rsidRPr="00340B0D" w:rsidRDefault="00980629" w:rsidP="00541D1A">
            <w:pPr>
              <w:jc w:val="center"/>
              <w:rPr>
                <w:ins w:id="830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7785CFD4" w14:textId="77777777" w:rsidR="00980629" w:rsidRPr="00340B0D" w:rsidRDefault="00980629" w:rsidP="00541D1A">
            <w:pPr>
              <w:rPr>
                <w:ins w:id="8310"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6382E230" w14:textId="77777777" w:rsidR="00980629" w:rsidRPr="00340B0D" w:rsidRDefault="00980629" w:rsidP="00541D1A">
            <w:pPr>
              <w:rPr>
                <w:ins w:id="8311" w:author="jonathan pritchard" w:date="2025-01-23T13:47:00Z" w16du:dateUtc="2025-01-23T13:47:00Z"/>
                <w:rFonts w:cs="Arial"/>
                <w:sz w:val="18"/>
                <w:szCs w:val="18"/>
              </w:rPr>
            </w:pPr>
          </w:p>
        </w:tc>
      </w:tr>
      <w:tr w:rsidR="00980629" w:rsidRPr="00340B0D" w14:paraId="747222F8" w14:textId="77777777" w:rsidTr="00541D1A">
        <w:trPr>
          <w:ins w:id="8312"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80CDC" w14:textId="77777777" w:rsidR="00980629" w:rsidRPr="00EF63B4" w:rsidRDefault="00980629" w:rsidP="00541D1A">
            <w:pPr>
              <w:jc w:val="center"/>
              <w:rPr>
                <w:ins w:id="8313" w:author="jonathan pritchard" w:date="2025-01-23T13:47:00Z" w16du:dateUtc="2025-01-23T13:47:00Z"/>
                <w:rFonts w:cs="Arial"/>
                <w:sz w:val="18"/>
                <w:szCs w:val="18"/>
              </w:rPr>
            </w:pPr>
            <w:ins w:id="8314" w:author="jonathan pritchard" w:date="2025-01-23T13:47:00Z" w16du:dateUtc="2025-01-23T13:47:00Z">
              <w:r>
                <w:rPr>
                  <w:rFonts w:cs="Arial"/>
                  <w:b/>
                  <w:bCs/>
                  <w:sz w:val="18"/>
                  <w:szCs w:val="18"/>
                </w:rPr>
                <w:t>Additional</w:t>
              </w:r>
            </w:ins>
          </w:p>
        </w:tc>
      </w:tr>
      <w:tr w:rsidR="00980629" w:rsidRPr="00340B0D" w14:paraId="6F4E4426" w14:textId="77777777" w:rsidTr="00541D1A">
        <w:trPr>
          <w:ins w:id="831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9B47622" w14:textId="77777777" w:rsidR="00980629" w:rsidRPr="00340B0D" w:rsidRDefault="00980629" w:rsidP="00541D1A">
            <w:pPr>
              <w:pStyle w:val="Default"/>
              <w:ind w:left="720"/>
              <w:rPr>
                <w:ins w:id="8316"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B24E1DF" w14:textId="77777777" w:rsidR="00980629" w:rsidRPr="00340B0D" w:rsidRDefault="00980629" w:rsidP="00541D1A">
            <w:pPr>
              <w:jc w:val="center"/>
              <w:rPr>
                <w:ins w:id="8317"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0FA1AF3" w14:textId="77777777" w:rsidR="00980629" w:rsidRPr="00340B0D" w:rsidRDefault="00980629" w:rsidP="00541D1A">
            <w:pPr>
              <w:rPr>
                <w:ins w:id="831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5E8CEB2" w14:textId="77777777" w:rsidR="00980629" w:rsidRPr="00340B0D" w:rsidRDefault="00980629" w:rsidP="00541D1A">
            <w:pPr>
              <w:rPr>
                <w:ins w:id="8319" w:author="jonathan pritchard" w:date="2025-01-23T13:47:00Z" w16du:dateUtc="2025-01-23T13:47:00Z"/>
                <w:rFonts w:cs="Arial"/>
                <w:sz w:val="18"/>
                <w:szCs w:val="18"/>
              </w:rPr>
            </w:pPr>
          </w:p>
        </w:tc>
      </w:tr>
      <w:tr w:rsidR="00980629" w:rsidRPr="00340B0D" w14:paraId="2EFDB40B" w14:textId="77777777" w:rsidTr="00541D1A">
        <w:trPr>
          <w:ins w:id="832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995C91" w14:textId="77777777" w:rsidR="00980629" w:rsidRPr="00340B0D" w:rsidRDefault="00980629" w:rsidP="00541D1A">
            <w:pPr>
              <w:pStyle w:val="Default"/>
              <w:ind w:left="720"/>
              <w:rPr>
                <w:ins w:id="8321"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80FCC5" w14:textId="77777777" w:rsidR="00980629" w:rsidRPr="00340B0D" w:rsidRDefault="00980629" w:rsidP="00541D1A">
            <w:pPr>
              <w:jc w:val="center"/>
              <w:rPr>
                <w:ins w:id="8322"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56DE017" w14:textId="77777777" w:rsidR="00980629" w:rsidRPr="00340B0D" w:rsidRDefault="00980629" w:rsidP="00541D1A">
            <w:pPr>
              <w:rPr>
                <w:ins w:id="832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33AB9FA" w14:textId="77777777" w:rsidR="00980629" w:rsidRPr="00340B0D" w:rsidRDefault="00980629" w:rsidP="00541D1A">
            <w:pPr>
              <w:rPr>
                <w:ins w:id="8324" w:author="jonathan pritchard" w:date="2025-01-23T13:47:00Z" w16du:dateUtc="2025-01-23T13:47:00Z"/>
                <w:rFonts w:cs="Arial"/>
                <w:sz w:val="18"/>
                <w:szCs w:val="18"/>
              </w:rPr>
            </w:pPr>
          </w:p>
        </w:tc>
      </w:tr>
      <w:tr w:rsidR="00980629" w:rsidRPr="00340B0D" w14:paraId="10EF0DA1" w14:textId="77777777" w:rsidTr="00541D1A">
        <w:trPr>
          <w:ins w:id="832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F0C62A" w14:textId="77777777" w:rsidR="00980629" w:rsidRPr="00340B0D" w:rsidRDefault="00980629" w:rsidP="00541D1A">
            <w:pPr>
              <w:jc w:val="center"/>
              <w:rPr>
                <w:ins w:id="8326" w:author="jonathan pritchard" w:date="2025-01-23T13:47:00Z" w16du:dateUtc="2025-01-23T13:47:00Z"/>
                <w:rFonts w:cs="Arial"/>
                <w:b/>
                <w:bCs/>
                <w:sz w:val="18"/>
                <w:szCs w:val="18"/>
              </w:rPr>
            </w:pPr>
            <w:ins w:id="8327" w:author="jonathan pritchard" w:date="2025-01-23T13:47:00Z" w16du:dateUtc="2025-01-23T13:47:00Z">
              <w:r w:rsidRPr="00340B0D">
                <w:rPr>
                  <w:rFonts w:cs="Arial"/>
                  <w:b/>
                  <w:bCs/>
                  <w:sz w:val="18"/>
                  <w:szCs w:val="18"/>
                </w:rPr>
                <w:t>Setup</w:t>
              </w:r>
            </w:ins>
          </w:p>
        </w:tc>
      </w:tr>
      <w:tr w:rsidR="00980629" w:rsidRPr="00340B0D" w14:paraId="07F48B40" w14:textId="77777777" w:rsidTr="00541D1A">
        <w:trPr>
          <w:ins w:id="8328"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55643C9" w14:textId="77777777" w:rsidR="00A55C32" w:rsidRPr="00AB581E" w:rsidRDefault="00A55C32" w:rsidP="00A55C32">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29732CB8" w14:textId="77777777" w:rsidR="00A55C32" w:rsidRPr="00AB581E" w:rsidRDefault="00A55C32" w:rsidP="00A55C32">
            <w:pPr>
              <w:pStyle w:val="ListParagraph"/>
              <w:numPr>
                <w:ilvl w:val="0"/>
                <w:numId w:val="28"/>
              </w:numPr>
              <w:rPr>
                <w:rFonts w:cs="Arial"/>
                <w:i/>
              </w:rPr>
            </w:pPr>
            <w:r w:rsidRPr="00AB581E">
              <w:rPr>
                <w:rFonts w:cs="Arial"/>
                <w:i/>
              </w:rPr>
              <w:t>Select Display Category Other</w:t>
            </w:r>
          </w:p>
          <w:p w14:paraId="4287593F" w14:textId="77777777" w:rsidR="00A55C32" w:rsidRPr="00AB581E" w:rsidRDefault="00A55C32" w:rsidP="00A55C32">
            <w:pPr>
              <w:pStyle w:val="ListParagraph"/>
              <w:numPr>
                <w:ilvl w:val="0"/>
                <w:numId w:val="28"/>
              </w:numPr>
              <w:rPr>
                <w:rFonts w:cs="Arial"/>
                <w:i/>
              </w:rPr>
            </w:pPr>
            <w:r w:rsidRPr="00AB581E">
              <w:rPr>
                <w:rFonts w:cs="Arial"/>
                <w:i/>
              </w:rPr>
              <w:lastRenderedPageBreak/>
              <w:t>Select Safety Contour value to 10 m</w:t>
            </w:r>
          </w:p>
          <w:p w14:paraId="5D77ADE3" w14:textId="77777777" w:rsidR="00A55C32" w:rsidRPr="00AB581E" w:rsidRDefault="00A55C32" w:rsidP="00A55C32">
            <w:pPr>
              <w:pStyle w:val="ListParagraph"/>
              <w:numPr>
                <w:ilvl w:val="0"/>
                <w:numId w:val="28"/>
              </w:numPr>
              <w:rPr>
                <w:rFonts w:cs="Arial"/>
                <w:i/>
              </w:rPr>
            </w:pPr>
            <w:r w:rsidRPr="00AB581E">
              <w:rPr>
                <w:rFonts w:cs="Arial"/>
                <w:i/>
              </w:rPr>
              <w:t>Select Safety Depth  value to 10 m</w:t>
            </w:r>
          </w:p>
          <w:p w14:paraId="5356BBCC" w14:textId="77777777" w:rsidR="00A55C32" w:rsidRPr="00AB581E" w:rsidRDefault="00A55C32" w:rsidP="00A55C32">
            <w:pPr>
              <w:pStyle w:val="ListParagraph"/>
              <w:numPr>
                <w:ilvl w:val="0"/>
                <w:numId w:val="28"/>
              </w:numPr>
              <w:rPr>
                <w:rFonts w:cs="Arial"/>
                <w:i/>
              </w:rPr>
            </w:pPr>
            <w:r w:rsidRPr="00AB581E">
              <w:rPr>
                <w:rFonts w:cs="Arial"/>
                <w:i/>
              </w:rPr>
              <w:t>Select Symbolized Boundaries</w:t>
            </w:r>
          </w:p>
          <w:p w14:paraId="416F7540" w14:textId="77777777" w:rsidR="00A55C32" w:rsidRPr="00AB581E" w:rsidRDefault="00A55C32" w:rsidP="00A55C32">
            <w:pPr>
              <w:pStyle w:val="ListParagraph"/>
              <w:numPr>
                <w:ilvl w:val="0"/>
                <w:numId w:val="28"/>
              </w:numPr>
              <w:rPr>
                <w:rFonts w:cs="Arial"/>
                <w:i/>
              </w:rPr>
            </w:pPr>
            <w:r w:rsidRPr="00AB581E">
              <w:rPr>
                <w:rFonts w:cs="Arial"/>
                <w:i/>
              </w:rPr>
              <w:t>Select Simplified Point Symbols = false</w:t>
            </w:r>
          </w:p>
          <w:p w14:paraId="3DEAA132" w14:textId="6BF1E08E" w:rsidR="00980629" w:rsidRDefault="00A55C32" w:rsidP="00A55C32">
            <w:pPr>
              <w:rPr>
                <w:ins w:id="8329" w:author="jonathan pritchard" w:date="2025-01-23T13:47:00Z" w16du:dateUtc="2025-01-23T13:47:00Z"/>
                <w:rFonts w:cs="Arial"/>
                <w:sz w:val="18"/>
                <w:szCs w:val="18"/>
              </w:rPr>
            </w:pPr>
            <w:r w:rsidRPr="00AB581E">
              <w:rPr>
                <w:rFonts w:cs="Arial"/>
                <w:i/>
              </w:rPr>
              <w:t>Display cell 101AA00SCAMN at maximum display scale (1:90 000</w:t>
            </w:r>
          </w:p>
          <w:p w14:paraId="6D36CE7B" w14:textId="77777777" w:rsidR="00980629" w:rsidRPr="00110428" w:rsidRDefault="00980629" w:rsidP="00541D1A">
            <w:pPr>
              <w:rPr>
                <w:ins w:id="8330" w:author="jonathan pritchard" w:date="2025-01-23T13:47:00Z" w16du:dateUtc="2025-01-23T13:47:00Z"/>
                <w:rFonts w:cs="Arial"/>
              </w:rPr>
            </w:pPr>
            <w:ins w:id="8331" w:author="jonathan pritchard" w:date="2025-01-23T13:47:00Z" w16du:dateUtc="2025-01-23T13:47:00Z">
              <w:r>
                <w:rPr>
                  <w:rFonts w:cs="Arial"/>
                  <w:i/>
                </w:rPr>
                <w:t>.</w:t>
              </w:r>
              <w:r w:rsidRPr="00110428">
                <w:rPr>
                  <w:rFonts w:cs="Arial"/>
                  <w:i/>
                </w:rPr>
                <w:t xml:space="preserve">. </w:t>
              </w:r>
            </w:ins>
          </w:p>
          <w:p w14:paraId="6A9C4449" w14:textId="77777777" w:rsidR="00980629" w:rsidRPr="00340B0D" w:rsidRDefault="00980629" w:rsidP="00541D1A">
            <w:pPr>
              <w:rPr>
                <w:ins w:id="8332" w:author="jonathan pritchard" w:date="2025-01-23T13:47:00Z" w16du:dateUtc="2025-01-23T13:47:00Z"/>
                <w:rFonts w:cs="Arial"/>
                <w:sz w:val="18"/>
                <w:szCs w:val="18"/>
              </w:rPr>
            </w:pPr>
          </w:p>
        </w:tc>
      </w:tr>
      <w:tr w:rsidR="00980629" w:rsidRPr="00340B0D" w14:paraId="4008D44D" w14:textId="77777777" w:rsidTr="00541D1A">
        <w:trPr>
          <w:ins w:id="8333"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B8ECAD9" w14:textId="77777777" w:rsidR="00980629" w:rsidRPr="00340B0D" w:rsidRDefault="00980629" w:rsidP="00541D1A">
            <w:pPr>
              <w:jc w:val="center"/>
              <w:rPr>
                <w:ins w:id="8334" w:author="jonathan pritchard" w:date="2025-01-23T13:47:00Z" w16du:dateUtc="2025-01-23T13:47:00Z"/>
                <w:rFonts w:cs="Arial"/>
                <w:b/>
                <w:bCs/>
                <w:sz w:val="18"/>
                <w:szCs w:val="18"/>
              </w:rPr>
            </w:pPr>
            <w:ins w:id="8335" w:author="jonathan pritchard" w:date="2025-01-23T13:47:00Z" w16du:dateUtc="2025-01-23T13:47:00Z">
              <w:r w:rsidRPr="00340B0D">
                <w:rPr>
                  <w:rFonts w:cs="Arial"/>
                  <w:b/>
                  <w:bCs/>
                  <w:sz w:val="18"/>
                  <w:szCs w:val="18"/>
                </w:rPr>
                <w:lastRenderedPageBreak/>
                <w:t>Action</w:t>
              </w:r>
            </w:ins>
          </w:p>
        </w:tc>
      </w:tr>
      <w:tr w:rsidR="00980629" w:rsidRPr="00340B0D" w14:paraId="0B572F47" w14:textId="77777777" w:rsidTr="00541D1A">
        <w:trPr>
          <w:ins w:id="833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42BE33" w14:textId="77777777" w:rsidR="00A55C32" w:rsidRPr="00AB581E" w:rsidRDefault="00A55C32" w:rsidP="00A55C32">
            <w:pPr>
              <w:rPr>
                <w:rFonts w:cs="Arial"/>
                <w:i/>
              </w:rPr>
            </w:pPr>
            <w:r w:rsidRPr="00AB581E">
              <w:rPr>
                <w:rFonts w:cs="Arial"/>
                <w:i/>
              </w:rPr>
              <w:t>1. Centre the display on position 32°24.000’S  60°20.500’E</w:t>
            </w:r>
          </w:p>
          <w:p w14:paraId="32874B0C" w14:textId="77777777" w:rsidR="00A55C32" w:rsidRPr="00AB581E" w:rsidRDefault="00A55C32" w:rsidP="00A55C32">
            <w:pPr>
              <w:rPr>
                <w:rFonts w:cs="Arial"/>
                <w:i/>
              </w:rPr>
            </w:pPr>
            <w:r w:rsidRPr="00AB581E">
              <w:rPr>
                <w:rFonts w:cs="Arial"/>
                <w:i/>
              </w:rPr>
              <w:t>2. Change scale to 1:100 000</w:t>
            </w:r>
          </w:p>
          <w:p w14:paraId="0B56DEC3" w14:textId="77777777" w:rsidR="00A55C32" w:rsidRPr="00AB581E" w:rsidRDefault="00A55C32" w:rsidP="00A55C32">
            <w:pPr>
              <w:rPr>
                <w:rFonts w:cs="Arial"/>
                <w:i/>
              </w:rPr>
            </w:pPr>
            <w:r w:rsidRPr="00AB581E">
              <w:rPr>
                <w:rFonts w:cs="Arial"/>
                <w:i/>
              </w:rPr>
              <w:t>3. Change scale to 1:200 000</w:t>
            </w:r>
          </w:p>
          <w:p w14:paraId="2DC57646" w14:textId="1EAC8954" w:rsidR="00980629" w:rsidRPr="00110428" w:rsidRDefault="00A55C32" w:rsidP="00A55C32">
            <w:pPr>
              <w:rPr>
                <w:ins w:id="8337" w:author="jonathan pritchard" w:date="2025-01-23T13:47:00Z" w16du:dateUtc="2025-01-23T13:47:00Z"/>
                <w:rFonts w:cs="Arial"/>
                <w:b/>
                <w:bCs/>
              </w:rPr>
            </w:pPr>
            <w:r w:rsidRPr="00AB581E">
              <w:rPr>
                <w:rFonts w:cs="Arial"/>
                <w:i/>
              </w:rPr>
              <w:t xml:space="preserve">4. Deselect </w:t>
            </w:r>
            <w:proofErr w:type="spellStart"/>
            <w:r w:rsidRPr="00AB581E">
              <w:rPr>
                <w:rFonts w:cs="Arial"/>
                <w:i/>
              </w:rPr>
              <w:t>ScaleMinimum</w:t>
            </w:r>
            <w:proofErr w:type="spellEnd"/>
          </w:p>
        </w:tc>
      </w:tr>
      <w:tr w:rsidR="00980629" w:rsidRPr="00340B0D" w14:paraId="411B39CC" w14:textId="77777777" w:rsidTr="00541D1A">
        <w:trPr>
          <w:ins w:id="833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BD7416" w14:textId="77777777" w:rsidR="00980629" w:rsidRPr="00340B0D" w:rsidRDefault="00980629" w:rsidP="00541D1A">
            <w:pPr>
              <w:jc w:val="center"/>
              <w:rPr>
                <w:ins w:id="8339" w:author="jonathan pritchard" w:date="2025-01-23T13:47:00Z" w16du:dateUtc="2025-01-23T13:47:00Z"/>
                <w:rFonts w:cs="Arial"/>
                <w:sz w:val="18"/>
                <w:szCs w:val="18"/>
              </w:rPr>
            </w:pPr>
            <w:ins w:id="8340" w:author="jonathan pritchard" w:date="2025-01-23T13:47:00Z" w16du:dateUtc="2025-01-23T13:47:00Z">
              <w:r w:rsidRPr="00340B0D">
                <w:rPr>
                  <w:rFonts w:cs="Arial"/>
                  <w:b/>
                  <w:bCs/>
                  <w:sz w:val="18"/>
                  <w:szCs w:val="18"/>
                </w:rPr>
                <w:t>Results</w:t>
              </w:r>
            </w:ins>
          </w:p>
        </w:tc>
      </w:tr>
      <w:tr w:rsidR="00980629" w:rsidRPr="00340B0D" w14:paraId="45F04193" w14:textId="77777777" w:rsidTr="00541D1A">
        <w:trPr>
          <w:ins w:id="834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C851DBA" w14:textId="77777777" w:rsidR="00980629" w:rsidRDefault="00980629" w:rsidP="00541D1A">
            <w:pPr>
              <w:rPr>
                <w:ins w:id="8342" w:author="jonathan pritchard" w:date="2025-01-23T13:47:00Z" w16du:dateUtc="2025-01-23T13:47:00Z"/>
                <w:rFonts w:cs="Arial"/>
                <w:sz w:val="18"/>
                <w:szCs w:val="18"/>
              </w:rPr>
            </w:pPr>
          </w:p>
          <w:p w14:paraId="0BACD6BF" w14:textId="77777777" w:rsidR="00A55C32" w:rsidRPr="00A55C32" w:rsidRDefault="00A55C32" w:rsidP="00A55C32">
            <w:pPr>
              <w:rPr>
                <w:rFonts w:cs="Arial"/>
                <w:sz w:val="18"/>
                <w:szCs w:val="18"/>
              </w:rPr>
            </w:pPr>
            <w:r w:rsidRPr="00A55C32">
              <w:rPr>
                <w:rFonts w:cs="Arial"/>
                <w:sz w:val="18"/>
                <w:szCs w:val="18"/>
              </w:rPr>
              <w:t>1. All features shall be shown.</w:t>
            </w:r>
          </w:p>
          <w:p w14:paraId="00B708B3" w14:textId="77777777" w:rsidR="00A55C32" w:rsidRPr="00A55C32" w:rsidRDefault="00A55C32" w:rsidP="00A55C32">
            <w:pPr>
              <w:rPr>
                <w:rFonts w:cs="Arial"/>
                <w:sz w:val="18"/>
                <w:szCs w:val="18"/>
              </w:rPr>
            </w:pPr>
            <w:r w:rsidRPr="00A55C32">
              <w:rPr>
                <w:rFonts w:cs="Arial"/>
                <w:sz w:val="18"/>
                <w:szCs w:val="18"/>
              </w:rPr>
              <w:t xml:space="preserve"> </w:t>
            </w:r>
          </w:p>
          <w:p w14:paraId="08D56E0F" w14:textId="6D1B963E" w:rsidR="00A55C32" w:rsidRPr="00A55C32" w:rsidRDefault="00A55C32" w:rsidP="00A55C32">
            <w:pPr>
              <w:jc w:val="center"/>
              <w:rPr>
                <w:rFonts w:cs="Arial"/>
                <w:sz w:val="18"/>
                <w:szCs w:val="18"/>
              </w:rPr>
            </w:pPr>
            <w:r w:rsidRPr="000D071D">
              <w:rPr>
                <w:noProof/>
                <w:lang w:val="en-IN" w:eastAsia="en-IN"/>
              </w:rPr>
              <w:drawing>
                <wp:inline distT="0" distB="0" distL="0" distR="0" wp14:anchorId="565FCAF9" wp14:editId="33FA9570">
                  <wp:extent cx="2238687" cy="3581900"/>
                  <wp:effectExtent l="0" t="0" r="9525" b="0"/>
                  <wp:docPr id="1013922227" name="Picture 101392222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7EEBDD4F" w14:textId="77777777" w:rsidR="00A55C32" w:rsidRPr="00A55C32" w:rsidRDefault="00A55C32" w:rsidP="00A55C32">
            <w:pPr>
              <w:rPr>
                <w:rFonts w:cs="Arial"/>
                <w:sz w:val="18"/>
                <w:szCs w:val="18"/>
              </w:rPr>
            </w:pPr>
            <w:r w:rsidRPr="00A55C32">
              <w:rPr>
                <w:rFonts w:cs="Arial"/>
                <w:sz w:val="18"/>
                <w:szCs w:val="18"/>
              </w:rPr>
              <w:t>2. All features shall be shown</w:t>
            </w:r>
          </w:p>
          <w:p w14:paraId="0011D2E7" w14:textId="77777777" w:rsidR="00A55C32" w:rsidRPr="00A55C32" w:rsidRDefault="00A55C32" w:rsidP="00A55C32">
            <w:pPr>
              <w:rPr>
                <w:rFonts w:cs="Arial"/>
                <w:sz w:val="18"/>
                <w:szCs w:val="18"/>
              </w:rPr>
            </w:pPr>
          </w:p>
          <w:p w14:paraId="39961D51" w14:textId="6E22D929" w:rsidR="00A55C32" w:rsidRPr="00A55C32" w:rsidRDefault="00A55C32" w:rsidP="00A55C32">
            <w:pPr>
              <w:jc w:val="center"/>
              <w:rPr>
                <w:rFonts w:cs="Arial"/>
                <w:sz w:val="18"/>
                <w:szCs w:val="18"/>
              </w:rPr>
            </w:pPr>
            <w:r w:rsidRPr="00BA7EF8">
              <w:rPr>
                <w:noProof/>
                <w:lang w:val="en-IN" w:eastAsia="en-IN"/>
              </w:rPr>
              <w:lastRenderedPageBreak/>
              <w:drawing>
                <wp:inline distT="0" distB="0" distL="0" distR="0" wp14:anchorId="214486E3" wp14:editId="5CF78256">
                  <wp:extent cx="2238687" cy="3581900"/>
                  <wp:effectExtent l="0" t="0" r="9525" b="0"/>
                  <wp:docPr id="1686824645" name="Picture 168682464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4EEF872A" w14:textId="77777777" w:rsidR="00A55C32" w:rsidRPr="00A55C32" w:rsidRDefault="00A55C32" w:rsidP="00A55C32">
            <w:pPr>
              <w:rPr>
                <w:rFonts w:cs="Arial"/>
                <w:sz w:val="18"/>
                <w:szCs w:val="18"/>
              </w:rPr>
            </w:pPr>
          </w:p>
          <w:p w14:paraId="56212ED2" w14:textId="77777777" w:rsidR="00A55C32" w:rsidRPr="00A55C32" w:rsidRDefault="00A55C32" w:rsidP="00A55C32">
            <w:pPr>
              <w:rPr>
                <w:rFonts w:cs="Arial"/>
                <w:sz w:val="18"/>
                <w:szCs w:val="18"/>
              </w:rPr>
            </w:pPr>
            <w:r w:rsidRPr="00A55C32">
              <w:rPr>
                <w:rFonts w:cs="Arial"/>
                <w:sz w:val="18"/>
                <w:szCs w:val="18"/>
              </w:rPr>
              <w:t xml:space="preserve">3. The features with </w:t>
            </w:r>
            <w:proofErr w:type="spellStart"/>
            <w:r w:rsidRPr="00A55C32">
              <w:rPr>
                <w:rFonts w:cs="Arial"/>
                <w:sz w:val="18"/>
                <w:szCs w:val="18"/>
              </w:rPr>
              <w:t>ScaleMinimumvalues</w:t>
            </w:r>
            <w:proofErr w:type="spellEnd"/>
            <w:r w:rsidRPr="00A55C32">
              <w:rPr>
                <w:rFonts w:cs="Arial"/>
                <w:sz w:val="18"/>
                <w:szCs w:val="18"/>
              </w:rPr>
              <w:t xml:space="preserve"> of 119 000 and 179 999 shall not be shown.</w:t>
            </w:r>
          </w:p>
          <w:p w14:paraId="035FBD5E" w14:textId="7DB127F7" w:rsidR="00A55C32" w:rsidRDefault="00A55C32" w:rsidP="00A55C32">
            <w:pPr>
              <w:rPr>
                <w:rFonts w:cs="Arial"/>
                <w:sz w:val="18"/>
                <w:szCs w:val="18"/>
              </w:rPr>
            </w:pPr>
          </w:p>
          <w:p w14:paraId="7CD58B60" w14:textId="77777777" w:rsidR="00A55C32" w:rsidRPr="00A55C32" w:rsidRDefault="00A55C32" w:rsidP="00A55C32">
            <w:pPr>
              <w:rPr>
                <w:rFonts w:cs="Arial"/>
                <w:sz w:val="18"/>
                <w:szCs w:val="18"/>
              </w:rPr>
            </w:pPr>
          </w:p>
          <w:p w14:paraId="29D24183" w14:textId="0AF060A5" w:rsidR="00980629" w:rsidRDefault="00A55C32" w:rsidP="00A55C32">
            <w:pPr>
              <w:rPr>
                <w:ins w:id="8343" w:author="jonathan pritchard" w:date="2025-01-23T13:47:00Z" w16du:dateUtc="2025-01-23T13:47:00Z"/>
                <w:rFonts w:cs="Arial"/>
                <w:sz w:val="18"/>
                <w:szCs w:val="18"/>
              </w:rPr>
            </w:pPr>
            <w:r w:rsidRPr="00A55C32">
              <w:rPr>
                <w:rFonts w:cs="Arial"/>
                <w:sz w:val="18"/>
                <w:szCs w:val="18"/>
              </w:rPr>
              <w:t>4. All features shall be shown</w:t>
            </w:r>
          </w:p>
          <w:p w14:paraId="0228095F" w14:textId="77777777" w:rsidR="00980629" w:rsidRDefault="00980629" w:rsidP="00541D1A">
            <w:pPr>
              <w:rPr>
                <w:ins w:id="8344" w:author="jonathan pritchard" w:date="2025-01-23T13:47:00Z" w16du:dateUtc="2025-01-23T13:47:00Z"/>
                <w:rFonts w:cs="Arial"/>
                <w:sz w:val="18"/>
                <w:szCs w:val="18"/>
              </w:rPr>
            </w:pPr>
          </w:p>
          <w:p w14:paraId="54FC3FA0" w14:textId="77777777" w:rsidR="00980629" w:rsidRPr="00340B0D" w:rsidRDefault="00980629" w:rsidP="00541D1A">
            <w:pPr>
              <w:jc w:val="center"/>
              <w:rPr>
                <w:ins w:id="8345" w:author="jonathan pritchard" w:date="2025-01-23T13:47:00Z" w16du:dateUtc="2025-01-23T13:47:00Z"/>
                <w:rFonts w:cs="Arial"/>
                <w:sz w:val="18"/>
                <w:szCs w:val="18"/>
              </w:rPr>
            </w:pPr>
          </w:p>
          <w:p w14:paraId="6C21CD38" w14:textId="08F807E1" w:rsidR="00980629" w:rsidRDefault="00A55C32" w:rsidP="00541D1A">
            <w:pPr>
              <w:tabs>
                <w:tab w:val="left" w:pos="3048"/>
              </w:tabs>
              <w:jc w:val="center"/>
              <w:rPr>
                <w:ins w:id="8346" w:author="jonathan pritchard" w:date="2025-01-23T13:47:00Z" w16du:dateUtc="2025-01-23T13:47:00Z"/>
                <w:rFonts w:cs="Arial"/>
                <w:sz w:val="18"/>
                <w:szCs w:val="18"/>
              </w:rPr>
            </w:pPr>
            <w:r>
              <w:rPr>
                <w:noProof/>
                <w:lang w:val="en-IN" w:eastAsia="en-IN"/>
              </w:rPr>
              <w:drawing>
                <wp:inline distT="0" distB="0" distL="0" distR="0" wp14:anchorId="2E5309D9" wp14:editId="42AD8BC5">
                  <wp:extent cx="1409895" cy="1800471"/>
                  <wp:effectExtent l="0" t="0" r="0" b="9279"/>
                  <wp:docPr id="322352198"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5"/>
                          <a:stretch>
                            <a:fillRect/>
                          </a:stretch>
                        </pic:blipFill>
                        <pic:spPr>
                          <a:xfrm>
                            <a:off x="0" y="0"/>
                            <a:ext cx="1409895" cy="1800471"/>
                          </a:xfrm>
                          <a:prstGeom prst="rect">
                            <a:avLst/>
                          </a:prstGeom>
                          <a:noFill/>
                          <a:ln>
                            <a:noFill/>
                            <a:prstDash/>
                          </a:ln>
                        </pic:spPr>
                      </pic:pic>
                    </a:graphicData>
                  </a:graphic>
                </wp:inline>
              </w:drawing>
            </w:r>
          </w:p>
          <w:p w14:paraId="67CAC3FE" w14:textId="77777777" w:rsidR="00980629" w:rsidRPr="00340B0D" w:rsidRDefault="00980629" w:rsidP="00541D1A">
            <w:pPr>
              <w:tabs>
                <w:tab w:val="left" w:pos="3048"/>
              </w:tabs>
              <w:jc w:val="center"/>
              <w:rPr>
                <w:ins w:id="8347" w:author="jonathan pritchard" w:date="2025-01-23T13:47:00Z" w16du:dateUtc="2025-01-23T13:47:00Z"/>
                <w:rFonts w:cs="Arial"/>
                <w:sz w:val="18"/>
                <w:szCs w:val="18"/>
              </w:rPr>
            </w:pPr>
          </w:p>
          <w:p w14:paraId="68CDE1C7" w14:textId="77777777" w:rsidR="00980629" w:rsidRDefault="00980629" w:rsidP="00541D1A">
            <w:pPr>
              <w:jc w:val="center"/>
              <w:rPr>
                <w:ins w:id="8348" w:author="jonathan pritchard" w:date="2025-01-23T13:47:00Z" w16du:dateUtc="2025-01-23T13:47:00Z"/>
                <w:rFonts w:cs="Arial"/>
                <w:sz w:val="18"/>
                <w:szCs w:val="18"/>
              </w:rPr>
            </w:pPr>
          </w:p>
          <w:p w14:paraId="3D5B8ED2" w14:textId="77777777" w:rsidR="00980629" w:rsidRDefault="00980629" w:rsidP="00541D1A">
            <w:pPr>
              <w:jc w:val="center"/>
              <w:rPr>
                <w:ins w:id="8349" w:author="jonathan pritchard" w:date="2025-01-23T13:47:00Z" w16du:dateUtc="2025-01-23T13:47:00Z"/>
                <w:rFonts w:cs="Arial"/>
                <w:sz w:val="18"/>
                <w:szCs w:val="18"/>
              </w:rPr>
            </w:pPr>
          </w:p>
          <w:p w14:paraId="7C82EDF8" w14:textId="77777777" w:rsidR="00980629" w:rsidRPr="00340B0D" w:rsidRDefault="00980629" w:rsidP="00541D1A">
            <w:pPr>
              <w:rPr>
                <w:ins w:id="8350" w:author="jonathan pritchard" w:date="2025-01-23T13:47:00Z" w16du:dateUtc="2025-01-23T13:47:00Z"/>
                <w:rFonts w:cs="Arial"/>
                <w:sz w:val="18"/>
                <w:szCs w:val="18"/>
              </w:rPr>
            </w:pPr>
          </w:p>
        </w:tc>
      </w:tr>
    </w:tbl>
    <w:p w14:paraId="1C78420A" w14:textId="77777777" w:rsidR="00980629" w:rsidRDefault="00980629" w:rsidP="00980629">
      <w:pPr>
        <w:rPr>
          <w:ins w:id="8351" w:author="jonathan pritchard" w:date="2025-01-23T13:47:00Z" w16du:dateUtc="2025-01-23T13:47:00Z"/>
        </w:rPr>
      </w:pPr>
    </w:p>
    <w:p w14:paraId="00EDCFF9" w14:textId="77777777" w:rsidR="00980629" w:rsidRDefault="00980629" w:rsidP="00980629">
      <w:pPr>
        <w:rPr>
          <w:ins w:id="8352" w:author="jonathan pritchard" w:date="2025-01-23T13:47:00Z" w16du:dateUtc="2025-01-23T13:47:00Z"/>
        </w:rPr>
      </w:pPr>
    </w:p>
    <w:p w14:paraId="5FA84958" w14:textId="77777777" w:rsidR="00980629" w:rsidRPr="00980629" w:rsidRDefault="00980629">
      <w:pPr>
        <w:rPr>
          <w:b/>
          <w:rPrChange w:id="8353" w:author="jonathan pritchard" w:date="2025-01-23T13:47:00Z" w16du:dateUtc="2025-01-23T13:47:00Z">
            <w:rPr>
              <w:rFonts w:cs="Arial"/>
              <w:b w:val="0"/>
              <w:color w:val="000000" w:themeColor="text1"/>
            </w:rPr>
          </w:rPrChange>
        </w:rPr>
        <w:pPrChange w:id="8354" w:author="jonathan pritchard" w:date="2025-01-23T13:47:00Z" w16du:dateUtc="2025-01-23T13:47:00Z">
          <w:pPr>
            <w:pStyle w:val="Heading1"/>
            <w:numPr>
              <w:ilvl w:val="2"/>
              <w:numId w:val="73"/>
            </w:numPr>
            <w:tabs>
              <w:tab w:val="clear" w:pos="432"/>
              <w:tab w:val="left" w:pos="567"/>
            </w:tabs>
            <w:spacing w:after="120"/>
            <w:ind w:left="426" w:hanging="426"/>
          </w:pPr>
        </w:pPrChange>
      </w:pPr>
    </w:p>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lastRenderedPageBreak/>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5F69A49F" w14:textId="77777777" w:rsidR="006C7785" w:rsidRPr="00650770" w:rsidRDefault="006C7785" w:rsidP="00380FCD">
            <w:pPr>
              <w:jc w:val="center"/>
              <w:rPr>
                <w:rFonts w:cs="Arial"/>
                <w:bCs/>
                <w:i/>
                <w:iCs/>
                <w:color w:val="FF0000"/>
                <w:rPrChange w:id="8355" w:author="jonathan pritchard" w:date="2024-10-23T11:01:00Z" w16du:dateUtc="2024-10-23T10:01:00Z">
                  <w:rPr>
                    <w:rFonts w:cs="Arial"/>
                    <w:bCs/>
                    <w:color w:val="FF0000"/>
                  </w:rPr>
                </w:rPrChange>
              </w:rPr>
            </w:pPr>
            <w:r w:rsidRPr="00650770">
              <w:rPr>
                <w:rFonts w:cs="Arial"/>
                <w:bCs/>
                <w:i/>
                <w:iCs/>
                <w:color w:val="FF0000"/>
                <w:rPrChange w:id="8356" w:author="jonathan pritchard" w:date="2024-10-23T11:01:00Z" w16du:dateUtc="2024-10-23T10:01:00Z">
                  <w:rPr>
                    <w:rFonts w:cs="Arial"/>
                    <w:b/>
                    <w:color w:val="FF0000"/>
                  </w:rPr>
                </w:rPrChange>
              </w:rPr>
              <w:t xml:space="preserve">IIC Comment: </w:t>
            </w:r>
            <w:r w:rsidRPr="00650770">
              <w:rPr>
                <w:rFonts w:cs="Arial"/>
                <w:bCs/>
                <w:i/>
                <w:iCs/>
                <w:color w:val="FF0000"/>
                <w:rPrChange w:id="8357" w:author="jonathan pritchard" w:date="2024-10-23T11:01:00Z" w16du:dateUtc="2024-10-23T10:01:00Z">
                  <w:rPr>
                    <w:rFonts w:cs="Arial"/>
                    <w:bCs/>
                    <w:color w:val="FF0000"/>
                  </w:rPr>
                </w:rPrChange>
              </w:rPr>
              <w:t>Object is not displaying for 2,00,000 Scale.</w:t>
            </w:r>
          </w:p>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5"/>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8358" w:name="_Toc130296762"/>
      <w:bookmarkStart w:id="8359" w:name="_Toc130304060"/>
      <w:bookmarkStart w:id="8360" w:name="_Toc130392093"/>
      <w:bookmarkStart w:id="8361" w:name="_Toc131238819"/>
      <w:bookmarkStart w:id="8362" w:name="_Toc130296763"/>
      <w:bookmarkStart w:id="8363" w:name="_Toc130304061"/>
      <w:bookmarkStart w:id="8364" w:name="_Toc130392094"/>
      <w:bookmarkStart w:id="8365" w:name="_Toc131238820"/>
      <w:bookmarkStart w:id="8366" w:name="_Toc130296764"/>
      <w:bookmarkStart w:id="8367" w:name="_Toc130304062"/>
      <w:bookmarkStart w:id="8368" w:name="_Toc130392095"/>
      <w:bookmarkStart w:id="8369" w:name="_Toc131238821"/>
      <w:bookmarkStart w:id="8370" w:name="_Toc130296765"/>
      <w:bookmarkStart w:id="8371" w:name="_Toc130304063"/>
      <w:bookmarkStart w:id="8372" w:name="_Toc130392096"/>
      <w:bookmarkStart w:id="8373" w:name="_Toc131238822"/>
      <w:bookmarkStart w:id="8374" w:name="_Toc130296766"/>
      <w:bookmarkStart w:id="8375" w:name="_Toc130304064"/>
      <w:bookmarkStart w:id="8376" w:name="_Toc130392097"/>
      <w:bookmarkStart w:id="8377" w:name="_Toc131238823"/>
      <w:bookmarkStart w:id="8378" w:name="_Toc130296767"/>
      <w:bookmarkStart w:id="8379" w:name="_Toc130304065"/>
      <w:bookmarkStart w:id="8380" w:name="_Toc130392098"/>
      <w:bookmarkStart w:id="8381" w:name="_Toc131238824"/>
      <w:bookmarkStart w:id="8382" w:name="_Toc130296769"/>
      <w:bookmarkStart w:id="8383" w:name="_Toc130304067"/>
      <w:bookmarkStart w:id="8384" w:name="_Toc130392100"/>
      <w:bookmarkStart w:id="8385" w:name="_Toc131238826"/>
      <w:bookmarkStart w:id="8386" w:name="_Toc130296771"/>
      <w:bookmarkStart w:id="8387" w:name="_Toc130304069"/>
      <w:bookmarkStart w:id="8388" w:name="_Toc130392102"/>
      <w:bookmarkStart w:id="8389" w:name="_Toc131238828"/>
      <w:bookmarkStart w:id="8390" w:name="_Toc130296773"/>
      <w:bookmarkStart w:id="8391" w:name="_Toc130304071"/>
      <w:bookmarkStart w:id="8392" w:name="_Toc130392104"/>
      <w:bookmarkStart w:id="8393" w:name="_Toc131238830"/>
      <w:bookmarkStart w:id="8394" w:name="_Toc130296775"/>
      <w:bookmarkStart w:id="8395" w:name="_Toc130304073"/>
      <w:bookmarkStart w:id="8396" w:name="_Toc130392106"/>
      <w:bookmarkStart w:id="8397" w:name="_Toc131238832"/>
      <w:bookmarkStart w:id="8398" w:name="_Toc130296777"/>
      <w:bookmarkStart w:id="8399" w:name="_Toc130304075"/>
      <w:bookmarkStart w:id="8400" w:name="_Toc130392108"/>
      <w:bookmarkStart w:id="8401" w:name="_Toc131238834"/>
      <w:bookmarkStart w:id="8402" w:name="_Toc130296779"/>
      <w:bookmarkStart w:id="8403" w:name="_Toc130304077"/>
      <w:bookmarkStart w:id="8404" w:name="_Toc130392110"/>
      <w:bookmarkStart w:id="8405" w:name="_Toc131238836"/>
      <w:bookmarkStart w:id="8406" w:name="_Toc130296780"/>
      <w:bookmarkStart w:id="8407" w:name="_Toc130304078"/>
      <w:bookmarkStart w:id="8408" w:name="_Toc130392111"/>
      <w:bookmarkStart w:id="8409" w:name="_Toc131238837"/>
      <w:bookmarkStart w:id="8410" w:name="_Toc130296781"/>
      <w:bookmarkStart w:id="8411" w:name="_Toc130304079"/>
      <w:bookmarkStart w:id="8412" w:name="_Toc130392112"/>
      <w:bookmarkStart w:id="8413" w:name="_Toc131238838"/>
      <w:bookmarkStart w:id="8414" w:name="_Toc130296782"/>
      <w:bookmarkStart w:id="8415" w:name="_Toc130304080"/>
      <w:bookmarkStart w:id="8416" w:name="_Toc130392113"/>
      <w:bookmarkStart w:id="8417" w:name="_Toc131238839"/>
      <w:bookmarkStart w:id="8418" w:name="_Toc130296783"/>
      <w:bookmarkStart w:id="8419" w:name="_Toc130304081"/>
      <w:bookmarkStart w:id="8420" w:name="_Toc130392114"/>
      <w:bookmarkStart w:id="8421" w:name="_Toc131238840"/>
      <w:bookmarkStart w:id="8422" w:name="_Toc130296785"/>
      <w:bookmarkStart w:id="8423" w:name="_Toc130304083"/>
      <w:bookmarkStart w:id="8424" w:name="_Toc130392116"/>
      <w:bookmarkStart w:id="8425" w:name="_Toc131238842"/>
      <w:bookmarkStart w:id="8426" w:name="_Toc130296787"/>
      <w:bookmarkStart w:id="8427" w:name="_Toc130304085"/>
      <w:bookmarkStart w:id="8428" w:name="_Toc130392118"/>
      <w:bookmarkStart w:id="8429" w:name="_Toc131238844"/>
      <w:bookmarkStart w:id="8430" w:name="_Toc130296788"/>
      <w:bookmarkStart w:id="8431" w:name="_Toc130304086"/>
      <w:bookmarkStart w:id="8432" w:name="_Toc130392119"/>
      <w:bookmarkStart w:id="8433" w:name="_Toc131238845"/>
      <w:bookmarkStart w:id="8434" w:name="_Toc130296789"/>
      <w:bookmarkStart w:id="8435" w:name="_Toc130304087"/>
      <w:bookmarkStart w:id="8436" w:name="_Toc130392120"/>
      <w:bookmarkStart w:id="8437" w:name="_Toc131238846"/>
      <w:bookmarkStart w:id="8438" w:name="_Toc130296791"/>
      <w:bookmarkStart w:id="8439" w:name="_Toc130304089"/>
      <w:bookmarkStart w:id="8440" w:name="_Toc130392122"/>
      <w:bookmarkStart w:id="8441" w:name="_Toc131238848"/>
      <w:bookmarkStart w:id="8442" w:name="_Toc130296792"/>
      <w:bookmarkStart w:id="8443" w:name="_Toc130304090"/>
      <w:bookmarkStart w:id="8444" w:name="_Toc130392123"/>
      <w:bookmarkStart w:id="8445" w:name="_Toc131238849"/>
      <w:bookmarkStart w:id="8446" w:name="_Toc130296793"/>
      <w:bookmarkStart w:id="8447" w:name="_Toc130304091"/>
      <w:bookmarkStart w:id="8448" w:name="_Toc130392124"/>
      <w:bookmarkStart w:id="8449" w:name="_Toc131238850"/>
      <w:bookmarkStart w:id="8450" w:name="_Toc130296794"/>
      <w:bookmarkStart w:id="8451" w:name="_Toc130304092"/>
      <w:bookmarkStart w:id="8452" w:name="_Toc130392125"/>
      <w:bookmarkStart w:id="8453" w:name="_Toc131238851"/>
      <w:bookmarkStart w:id="8454" w:name="_Toc130296795"/>
      <w:bookmarkStart w:id="8455" w:name="_Toc130304093"/>
      <w:bookmarkStart w:id="8456" w:name="_Toc130392126"/>
      <w:bookmarkStart w:id="8457" w:name="_Toc131238852"/>
      <w:bookmarkStart w:id="8458" w:name="_Toc130296796"/>
      <w:bookmarkStart w:id="8459" w:name="_Toc130304094"/>
      <w:bookmarkStart w:id="8460" w:name="_Toc130392127"/>
      <w:bookmarkStart w:id="8461" w:name="_Toc131238853"/>
      <w:bookmarkStart w:id="8462" w:name="_Toc130296798"/>
      <w:bookmarkStart w:id="8463" w:name="_Toc130304096"/>
      <w:bookmarkStart w:id="8464" w:name="_Toc130392129"/>
      <w:bookmarkStart w:id="8465" w:name="_Toc131238855"/>
      <w:bookmarkStart w:id="8466" w:name="_Toc130296800"/>
      <w:bookmarkStart w:id="8467" w:name="_Toc130304098"/>
      <w:bookmarkStart w:id="8468" w:name="_Toc130392131"/>
      <w:bookmarkStart w:id="8469" w:name="_Toc131238857"/>
      <w:bookmarkStart w:id="8470" w:name="_Toc130296802"/>
      <w:bookmarkStart w:id="8471" w:name="_Toc130304100"/>
      <w:bookmarkStart w:id="8472" w:name="_Toc130392133"/>
      <w:bookmarkStart w:id="8473" w:name="_Toc131238859"/>
      <w:bookmarkStart w:id="8474" w:name="_Toc130296804"/>
      <w:bookmarkStart w:id="8475" w:name="_Toc130304102"/>
      <w:bookmarkStart w:id="8476" w:name="_Toc130392135"/>
      <w:bookmarkStart w:id="8477" w:name="_Toc131238861"/>
      <w:bookmarkStart w:id="8478" w:name="_Toc130296806"/>
      <w:bookmarkStart w:id="8479" w:name="_Toc130304104"/>
      <w:bookmarkStart w:id="8480" w:name="_Toc130392137"/>
      <w:bookmarkStart w:id="8481" w:name="_Toc131238863"/>
      <w:bookmarkStart w:id="8482" w:name="_Toc130296808"/>
      <w:bookmarkStart w:id="8483" w:name="_Toc130304106"/>
      <w:bookmarkStart w:id="8484" w:name="_Toc130392139"/>
      <w:bookmarkStart w:id="8485" w:name="_Toc131238865"/>
      <w:bookmarkStart w:id="8486" w:name="_Toc130296810"/>
      <w:bookmarkStart w:id="8487" w:name="_Toc130304108"/>
      <w:bookmarkStart w:id="8488" w:name="_Toc130392141"/>
      <w:bookmarkStart w:id="8489" w:name="_Toc131238867"/>
      <w:bookmarkStart w:id="8490" w:name="_Toc130296812"/>
      <w:bookmarkStart w:id="8491" w:name="_Toc130304110"/>
      <w:bookmarkStart w:id="8492" w:name="_Toc130392143"/>
      <w:bookmarkStart w:id="8493" w:name="_Toc131238869"/>
      <w:bookmarkStart w:id="8494" w:name="_Toc130296814"/>
      <w:bookmarkStart w:id="8495" w:name="_Toc130304112"/>
      <w:bookmarkStart w:id="8496" w:name="_Toc130392145"/>
      <w:bookmarkStart w:id="8497" w:name="_Toc131238871"/>
      <w:bookmarkStart w:id="8498" w:name="_Toc152748588"/>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r w:rsidRPr="00DE4076">
        <w:rPr>
          <w:rFonts w:cs="Arial"/>
          <w:color w:val="000000" w:themeColor="text1"/>
        </w:rPr>
        <w:lastRenderedPageBreak/>
        <w:t>Display and Operation of Water Level Adjustment.</w:t>
      </w:r>
      <w:bookmarkEnd w:id="8498"/>
    </w:p>
    <w:p w14:paraId="7FD18A4A" w14:textId="77777777" w:rsidR="006C7785" w:rsidRPr="00B43777" w:rsidRDefault="006C7785" w:rsidP="006C7785">
      <w:pPr>
        <w:pStyle w:val="Heading1"/>
        <w:numPr>
          <w:ilvl w:val="2"/>
          <w:numId w:val="73"/>
        </w:numPr>
        <w:tabs>
          <w:tab w:val="left" w:pos="567"/>
        </w:tabs>
        <w:spacing w:after="120"/>
        <w:ind w:left="567" w:hanging="567"/>
        <w:rPr>
          <w:ins w:id="8499" w:author="jonathan pritchard" w:date="2025-01-23T13:47:00Z" w16du:dateUtc="2025-01-23T13:47:00Z"/>
          <w:rFonts w:cs="Arial"/>
          <w:color w:val="000000" w:themeColor="text1"/>
          <w:highlight w:val="yellow"/>
          <w:rPrChange w:id="8500" w:author="jonathan pritchard" w:date="2025-01-23T13:47:00Z" w16du:dateUtc="2025-01-23T13:47:00Z">
            <w:rPr>
              <w:ins w:id="8501" w:author="jonathan pritchard" w:date="2025-01-23T13:47:00Z" w16du:dateUtc="2025-01-23T13:47:00Z"/>
              <w:rFonts w:cs="Arial"/>
              <w:color w:val="000000" w:themeColor="text1"/>
            </w:rPr>
          </w:rPrChange>
        </w:rPr>
      </w:pPr>
      <w:r w:rsidRPr="00B43777">
        <w:rPr>
          <w:rFonts w:cs="Arial"/>
          <w:color w:val="000000" w:themeColor="text1"/>
          <w:highlight w:val="yellow"/>
          <w:rPrChange w:id="8502" w:author="jonathan pritchard" w:date="2025-01-23T13:47:00Z" w16du:dateUtc="2025-01-23T13:47:00Z">
            <w:rPr>
              <w:rFonts w:cs="Arial"/>
              <w:color w:val="000000" w:themeColor="text1"/>
            </w:rPr>
          </w:rPrChange>
        </w:rPr>
        <w:t>Enabling Water Level Adjustment</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9FE6D8E" w14:textId="77777777" w:rsidTr="00541D1A">
        <w:trPr>
          <w:trHeight w:val="416"/>
          <w:ins w:id="8503"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F0D059" w14:textId="77777777" w:rsidR="00B43777" w:rsidRPr="00340B0D" w:rsidRDefault="00B43777" w:rsidP="00541D1A">
            <w:pPr>
              <w:jc w:val="center"/>
              <w:rPr>
                <w:ins w:id="8504" w:author="jonathan pritchard" w:date="2025-01-23T13:47:00Z" w16du:dateUtc="2025-01-23T13:47:00Z"/>
                <w:rFonts w:cs="Arial"/>
                <w:b/>
                <w:bCs/>
                <w:sz w:val="18"/>
                <w:szCs w:val="18"/>
              </w:rPr>
            </w:pPr>
            <w:ins w:id="8505"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75CEB4" w14:textId="2476EEDB" w:rsidR="00B43777" w:rsidRPr="00C87169" w:rsidRDefault="00A55C32" w:rsidP="00541D1A">
            <w:pPr>
              <w:jc w:val="center"/>
              <w:rPr>
                <w:ins w:id="8506" w:author="jonathan pritchard" w:date="2025-01-23T13:47:00Z" w16du:dateUtc="2025-01-23T13:47:00Z"/>
                <w:rFonts w:cs="Arial"/>
                <w:bCs/>
              </w:rPr>
            </w:pPr>
            <w:proofErr w:type="spellStart"/>
            <w:r w:rsidRPr="002054D9">
              <w:rPr>
                <w:rFonts w:cs="Arial"/>
              </w:rPr>
              <w:t>WaterLevelAdjustment</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B87D0A4" w14:textId="77777777" w:rsidR="00B43777" w:rsidRPr="00340B0D" w:rsidRDefault="00B43777" w:rsidP="00541D1A">
            <w:pPr>
              <w:jc w:val="center"/>
              <w:rPr>
                <w:ins w:id="8507" w:author="jonathan pritchard" w:date="2025-01-23T13:47:00Z" w16du:dateUtc="2025-01-23T13:47:00Z"/>
                <w:rFonts w:cs="Arial"/>
                <w:b/>
                <w:bCs/>
                <w:sz w:val="18"/>
                <w:szCs w:val="18"/>
              </w:rPr>
            </w:pPr>
            <w:ins w:id="8508"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092E89D" w14:textId="77777777" w:rsidR="00A55C32" w:rsidRPr="002054D9" w:rsidRDefault="00A55C32" w:rsidP="00A55C32">
            <w:pPr>
              <w:spacing w:line="240" w:lineRule="auto"/>
              <w:rPr>
                <w:rFonts w:cs="Arial"/>
                <w:color w:val="000000"/>
              </w:rPr>
            </w:pPr>
            <w:r w:rsidRPr="002054D9">
              <w:rPr>
                <w:rFonts w:cs="Arial"/>
                <w:color w:val="000000"/>
              </w:rPr>
              <w:t>S-98 C-4.2.1</w:t>
            </w:r>
          </w:p>
          <w:p w14:paraId="045C0A29" w14:textId="77777777" w:rsidR="00B43777" w:rsidRPr="00340B0D" w:rsidRDefault="00B43777" w:rsidP="00541D1A">
            <w:pPr>
              <w:jc w:val="center"/>
              <w:rPr>
                <w:ins w:id="8509" w:author="jonathan pritchard" w:date="2025-01-23T13:47:00Z" w16du:dateUtc="2025-01-23T13:47:00Z"/>
                <w:rFonts w:cs="Arial"/>
                <w:sz w:val="18"/>
                <w:szCs w:val="18"/>
              </w:rPr>
            </w:pPr>
          </w:p>
        </w:tc>
      </w:tr>
      <w:tr w:rsidR="00B43777" w:rsidRPr="00340B0D" w14:paraId="5DD30929" w14:textId="77777777" w:rsidTr="00541D1A">
        <w:trPr>
          <w:ins w:id="851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BDD64D" w14:textId="77777777" w:rsidR="00B43777" w:rsidRPr="00340B0D" w:rsidRDefault="00B43777" w:rsidP="00541D1A">
            <w:pPr>
              <w:rPr>
                <w:ins w:id="8511" w:author="jonathan pritchard" w:date="2025-01-23T13:47:00Z" w16du:dateUtc="2025-01-23T13:47:00Z"/>
                <w:rFonts w:cs="Arial"/>
                <w:b/>
                <w:bCs/>
                <w:sz w:val="18"/>
                <w:szCs w:val="18"/>
              </w:rPr>
            </w:pPr>
            <w:ins w:id="8512" w:author="jonathan pritchard" w:date="2025-01-23T13:47:00Z" w16du:dateUtc="2025-01-23T13:47:00Z">
              <w:r w:rsidRPr="00340B0D">
                <w:rPr>
                  <w:rFonts w:cs="Arial"/>
                  <w:b/>
                  <w:bCs/>
                  <w:sz w:val="18"/>
                  <w:szCs w:val="18"/>
                </w:rPr>
                <w:t>Test Description</w:t>
              </w:r>
            </w:ins>
          </w:p>
        </w:tc>
      </w:tr>
      <w:tr w:rsidR="00B43777" w:rsidRPr="00340B0D" w14:paraId="7F1451F3" w14:textId="77777777" w:rsidTr="00541D1A">
        <w:trPr>
          <w:ins w:id="8513"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41344C9" w14:textId="77777777" w:rsidR="00B43777" w:rsidRPr="009C22F4" w:rsidRDefault="00B43777" w:rsidP="00541D1A">
            <w:pPr>
              <w:rPr>
                <w:ins w:id="8514" w:author="jonathan pritchard" w:date="2025-01-23T13:47:00Z" w16du:dateUtc="2025-01-23T13:47:00Z"/>
                <w:rFonts w:cs="Arial"/>
                <w:i/>
              </w:rPr>
            </w:pPr>
          </w:p>
          <w:p w14:paraId="0750AE94" w14:textId="77777777" w:rsidR="00A55C32" w:rsidRDefault="00A55C32" w:rsidP="00A55C32">
            <w:pPr>
              <w:rPr>
                <w:rFonts w:cs="Arial"/>
                <w:i/>
              </w:rPr>
            </w:pPr>
            <w:r w:rsidRPr="002054D9">
              <w:rPr>
                <w:rFonts w:cs="Arial"/>
                <w:i/>
              </w:rPr>
              <w:t>This test verifies the ECDIS can harmonise S-104 Water Level with S-101 Depth Values.</w:t>
            </w:r>
          </w:p>
          <w:p w14:paraId="72429328" w14:textId="77777777" w:rsidR="00B43777" w:rsidRPr="009C22F4" w:rsidRDefault="00B43777" w:rsidP="00541D1A">
            <w:pPr>
              <w:rPr>
                <w:ins w:id="8515" w:author="jonathan pritchard" w:date="2025-01-23T13:47:00Z" w16du:dateUtc="2025-01-23T13:47:00Z"/>
                <w:rFonts w:cs="Arial"/>
                <w:i/>
              </w:rPr>
            </w:pPr>
          </w:p>
        </w:tc>
      </w:tr>
      <w:tr w:rsidR="00B43777" w:rsidRPr="00340B0D" w14:paraId="069DE64C" w14:textId="77777777" w:rsidTr="00541D1A">
        <w:trPr>
          <w:ins w:id="8516"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8D12F" w14:textId="77777777" w:rsidR="00B43777" w:rsidRPr="00340B0D" w:rsidRDefault="00B43777" w:rsidP="00541D1A">
            <w:pPr>
              <w:jc w:val="center"/>
              <w:rPr>
                <w:ins w:id="8517" w:author="jonathan pritchard" w:date="2025-01-23T13:47:00Z" w16du:dateUtc="2025-01-23T13:47:00Z"/>
                <w:rFonts w:cs="Arial"/>
                <w:b/>
                <w:bCs/>
                <w:sz w:val="18"/>
                <w:szCs w:val="18"/>
              </w:rPr>
            </w:pPr>
            <w:ins w:id="8518" w:author="jonathan pritchard" w:date="2025-01-23T13:47:00Z" w16du:dateUtc="2025-01-23T13:47:00Z">
              <w:r w:rsidRPr="00340B0D">
                <w:rPr>
                  <w:rFonts w:cs="Arial"/>
                  <w:b/>
                  <w:bCs/>
                  <w:sz w:val="18"/>
                  <w:szCs w:val="18"/>
                </w:rPr>
                <w:t>Loaded Data</w:t>
              </w:r>
            </w:ins>
          </w:p>
        </w:tc>
      </w:tr>
      <w:tr w:rsidR="00B43777" w:rsidRPr="00340B0D" w14:paraId="40345C66" w14:textId="77777777" w:rsidTr="00541D1A">
        <w:trPr>
          <w:ins w:id="8519"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98AC80" w14:textId="77777777" w:rsidR="00B43777" w:rsidRPr="00340B0D" w:rsidRDefault="00B43777" w:rsidP="00541D1A">
            <w:pPr>
              <w:jc w:val="center"/>
              <w:rPr>
                <w:ins w:id="8520" w:author="jonathan pritchard" w:date="2025-01-23T13:47:00Z" w16du:dateUtc="2025-01-23T13:47:00Z"/>
                <w:rFonts w:cs="Arial"/>
                <w:b/>
                <w:bCs/>
                <w:sz w:val="18"/>
                <w:szCs w:val="18"/>
              </w:rPr>
            </w:pPr>
            <w:ins w:id="8521"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1EA1DC" w14:textId="77777777" w:rsidR="00B43777" w:rsidRPr="00340B0D" w:rsidRDefault="00B43777" w:rsidP="00541D1A">
            <w:pPr>
              <w:jc w:val="center"/>
              <w:rPr>
                <w:ins w:id="8522" w:author="jonathan pritchard" w:date="2025-01-23T13:47:00Z" w16du:dateUtc="2025-01-23T13:47:00Z"/>
                <w:rFonts w:cs="Arial"/>
                <w:b/>
                <w:bCs/>
                <w:sz w:val="18"/>
                <w:szCs w:val="18"/>
              </w:rPr>
            </w:pPr>
          </w:p>
        </w:tc>
      </w:tr>
      <w:tr w:rsidR="00B43777" w:rsidRPr="00340B0D" w14:paraId="5BB52250" w14:textId="77777777" w:rsidTr="00541D1A">
        <w:trPr>
          <w:ins w:id="8523"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3C988FA" w14:textId="77777777" w:rsidR="00B43777" w:rsidRPr="00340B0D" w:rsidRDefault="00B43777" w:rsidP="00541D1A">
            <w:pPr>
              <w:rPr>
                <w:ins w:id="8524"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598A314" w14:textId="77777777" w:rsidR="00B43777" w:rsidRPr="00340B0D" w:rsidRDefault="00B43777" w:rsidP="00541D1A">
            <w:pPr>
              <w:rPr>
                <w:ins w:id="8525" w:author="jonathan pritchard" w:date="2025-01-23T13:47:00Z" w16du:dateUtc="2025-01-23T13:47:00Z"/>
                <w:rFonts w:cs="Arial"/>
                <w:sz w:val="18"/>
                <w:szCs w:val="18"/>
              </w:rPr>
            </w:pPr>
          </w:p>
        </w:tc>
      </w:tr>
      <w:tr w:rsidR="00B43777" w:rsidRPr="00340B0D" w14:paraId="40FCC566" w14:textId="77777777" w:rsidTr="00541D1A">
        <w:trPr>
          <w:ins w:id="8526"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EF22E0E" w14:textId="77777777" w:rsidR="00B43777" w:rsidRPr="00340B0D" w:rsidRDefault="00B43777" w:rsidP="00541D1A">
            <w:pPr>
              <w:rPr>
                <w:ins w:id="8527"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BDDA481" w14:textId="77777777" w:rsidR="00B43777" w:rsidRPr="00340B0D" w:rsidRDefault="00B43777" w:rsidP="00541D1A">
            <w:pPr>
              <w:rPr>
                <w:ins w:id="8528" w:author="jonathan pritchard" w:date="2025-01-23T13:47:00Z" w16du:dateUtc="2025-01-23T13:47:00Z"/>
                <w:rFonts w:cs="Arial"/>
                <w:sz w:val="18"/>
                <w:szCs w:val="18"/>
              </w:rPr>
            </w:pPr>
          </w:p>
        </w:tc>
      </w:tr>
      <w:tr w:rsidR="00B43777" w:rsidRPr="00340B0D" w14:paraId="7450F06A" w14:textId="77777777" w:rsidTr="00541D1A">
        <w:trPr>
          <w:ins w:id="8529"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C2DC068" w14:textId="77777777" w:rsidR="00B43777" w:rsidRPr="00340B0D" w:rsidRDefault="00B43777" w:rsidP="00541D1A">
            <w:pPr>
              <w:jc w:val="center"/>
              <w:rPr>
                <w:ins w:id="8530" w:author="jonathan pritchard" w:date="2025-01-23T13:47:00Z" w16du:dateUtc="2025-01-23T13:47:00Z"/>
                <w:rFonts w:cs="Arial"/>
                <w:b/>
                <w:bCs/>
                <w:sz w:val="18"/>
                <w:szCs w:val="18"/>
              </w:rPr>
            </w:pPr>
            <w:ins w:id="8531"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3B3444" w14:textId="77777777" w:rsidR="00B43777" w:rsidRPr="00340B0D" w:rsidRDefault="00B43777" w:rsidP="00541D1A">
            <w:pPr>
              <w:jc w:val="center"/>
              <w:rPr>
                <w:ins w:id="8532" w:author="jonathan pritchard" w:date="2025-01-23T13:47:00Z" w16du:dateUtc="2025-01-23T13:47:00Z"/>
                <w:rFonts w:cs="Arial"/>
                <w:b/>
                <w:bCs/>
                <w:sz w:val="18"/>
                <w:szCs w:val="18"/>
              </w:rPr>
            </w:pPr>
            <w:ins w:id="8533"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593C6D4B" w14:textId="77777777" w:rsidTr="00541D1A">
        <w:trPr>
          <w:ins w:id="8534" w:author="jonathan pritchard" w:date="2025-01-23T13:47:00Z"/>
        </w:trPr>
        <w:customXmlInsRangeStart w:id="8535" w:author="jonathan pritchard" w:date="2025-01-23T13:47:00Z"/>
        <w:sdt>
          <w:sdtPr>
            <w:rPr>
              <w:rFonts w:cs="Arial"/>
              <w:sz w:val="18"/>
              <w:szCs w:val="18"/>
            </w:rPr>
            <w:alias w:val="Diplay Category"/>
            <w:tag w:val="Diplay Categor"/>
            <w:id w:val="-654141237"/>
            <w:placeholder>
              <w:docPart w:val="0953D59FABC24DAE92C9D81491284CE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535"/>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023F8EF" w14:textId="77777777" w:rsidR="00B43777" w:rsidRPr="00340B0D" w:rsidRDefault="00B43777" w:rsidP="00541D1A">
                <w:pPr>
                  <w:rPr>
                    <w:ins w:id="8536" w:author="jonathan pritchard" w:date="2025-01-23T13:47:00Z" w16du:dateUtc="2025-01-23T13:47:00Z"/>
                    <w:rFonts w:cs="Arial"/>
                    <w:sz w:val="18"/>
                    <w:szCs w:val="18"/>
                  </w:rPr>
                </w:pPr>
                <w:ins w:id="8537" w:author="jonathan pritchard" w:date="2025-01-23T13:47:00Z" w16du:dateUtc="2025-01-23T13:47:00Z">
                  <w:r>
                    <w:rPr>
                      <w:rFonts w:cs="Arial"/>
                      <w:sz w:val="18"/>
                      <w:szCs w:val="18"/>
                    </w:rPr>
                    <w:t>Other</w:t>
                  </w:r>
                </w:ins>
              </w:p>
            </w:tc>
            <w:customXmlInsRangeStart w:id="8538" w:author="jonathan pritchard" w:date="2025-01-23T13:47:00Z"/>
          </w:sdtContent>
        </w:sdt>
        <w:customXmlInsRangeEnd w:id="8538"/>
        <w:tc>
          <w:tcPr>
            <w:tcW w:w="3871" w:type="dxa"/>
            <w:gridSpan w:val="5"/>
            <w:tcBorders>
              <w:left w:val="single" w:sz="12" w:space="0" w:color="auto"/>
              <w:bottom w:val="single" w:sz="4" w:space="0" w:color="auto"/>
              <w:right w:val="single" w:sz="4" w:space="0" w:color="auto"/>
            </w:tcBorders>
            <w:shd w:val="clear" w:color="auto" w:fill="auto"/>
          </w:tcPr>
          <w:p w14:paraId="5F11CE5A" w14:textId="77777777" w:rsidR="00B43777" w:rsidRPr="00340B0D" w:rsidRDefault="00B43777" w:rsidP="00541D1A">
            <w:pPr>
              <w:rPr>
                <w:ins w:id="8539" w:author="jonathan pritchard" w:date="2025-01-23T13:47:00Z" w16du:dateUtc="2025-01-23T13:47:00Z"/>
                <w:rFonts w:cs="Arial"/>
                <w:sz w:val="18"/>
                <w:szCs w:val="18"/>
              </w:rPr>
            </w:pPr>
            <w:ins w:id="8540"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263141" w14:textId="77777777" w:rsidR="00B43777" w:rsidRPr="00340B0D" w:rsidRDefault="00B43777" w:rsidP="00541D1A">
            <w:pPr>
              <w:jc w:val="center"/>
              <w:rPr>
                <w:ins w:id="8541" w:author="jonathan pritchard" w:date="2025-01-23T13:47:00Z" w16du:dateUtc="2025-01-23T13:47:00Z"/>
                <w:rFonts w:cs="Arial"/>
                <w:sz w:val="18"/>
                <w:szCs w:val="18"/>
              </w:rPr>
            </w:pPr>
          </w:p>
        </w:tc>
      </w:tr>
      <w:tr w:rsidR="00B43777" w:rsidRPr="00340B0D" w14:paraId="7DB322CF" w14:textId="77777777" w:rsidTr="00541D1A">
        <w:trPr>
          <w:ins w:id="8542"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E39B88C" w14:textId="77777777" w:rsidR="00B43777" w:rsidRPr="00340B0D" w:rsidRDefault="00B43777" w:rsidP="00541D1A">
            <w:pPr>
              <w:jc w:val="center"/>
              <w:rPr>
                <w:ins w:id="8543" w:author="jonathan pritchard" w:date="2025-01-23T13:47:00Z" w16du:dateUtc="2025-01-23T13:47:00Z"/>
                <w:rFonts w:cs="Arial"/>
                <w:b/>
                <w:bCs/>
                <w:sz w:val="18"/>
                <w:szCs w:val="18"/>
              </w:rPr>
            </w:pPr>
            <w:ins w:id="8544"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769DF0E" w14:textId="77777777" w:rsidR="00B43777" w:rsidRPr="00340B0D" w:rsidRDefault="00B43777" w:rsidP="00541D1A">
            <w:pPr>
              <w:rPr>
                <w:ins w:id="8545" w:author="jonathan pritchard" w:date="2025-01-23T13:47:00Z" w16du:dateUtc="2025-01-23T13:47:00Z"/>
                <w:rFonts w:cs="Arial"/>
                <w:sz w:val="18"/>
                <w:szCs w:val="18"/>
              </w:rPr>
            </w:pPr>
            <w:ins w:id="8546"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39EC9DF" w14:textId="77777777" w:rsidR="00B43777" w:rsidRPr="00340B0D" w:rsidRDefault="00B43777" w:rsidP="00541D1A">
            <w:pPr>
              <w:jc w:val="center"/>
              <w:rPr>
                <w:ins w:id="8547" w:author="jonathan pritchard" w:date="2025-01-23T13:47:00Z" w16du:dateUtc="2025-01-23T13:47:00Z"/>
                <w:rFonts w:cs="Arial"/>
                <w:sz w:val="18"/>
                <w:szCs w:val="18"/>
              </w:rPr>
            </w:pPr>
          </w:p>
        </w:tc>
      </w:tr>
      <w:tr w:rsidR="00B43777" w:rsidRPr="00340B0D" w14:paraId="1DED91C6" w14:textId="77777777" w:rsidTr="00541D1A">
        <w:trPr>
          <w:ins w:id="854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C4B653F" w14:textId="77777777" w:rsidR="00B43777" w:rsidRPr="00340B0D" w:rsidRDefault="00B43777" w:rsidP="00541D1A">
            <w:pPr>
              <w:rPr>
                <w:ins w:id="8549" w:author="jonathan pritchard" w:date="2025-01-23T13:47:00Z" w16du:dateUtc="2025-01-23T13:47:00Z"/>
                <w:rFonts w:cs="Arial"/>
                <w:sz w:val="18"/>
                <w:szCs w:val="18"/>
              </w:rPr>
            </w:pPr>
            <w:ins w:id="8550"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7FA14" w14:textId="77777777" w:rsidR="00B43777" w:rsidRPr="00340B0D" w:rsidRDefault="00B43777" w:rsidP="00541D1A">
            <w:pPr>
              <w:rPr>
                <w:ins w:id="8551" w:author="jonathan pritchard" w:date="2025-01-23T13:47:00Z" w16du:dateUtc="2025-01-23T13:47:00Z"/>
                <w:rFonts w:cs="Arial"/>
                <w:sz w:val="18"/>
                <w:szCs w:val="18"/>
              </w:rPr>
            </w:pPr>
          </w:p>
        </w:tc>
        <w:tc>
          <w:tcPr>
            <w:tcW w:w="3871" w:type="dxa"/>
            <w:gridSpan w:val="5"/>
            <w:tcBorders>
              <w:left w:val="single" w:sz="12" w:space="0" w:color="auto"/>
            </w:tcBorders>
          </w:tcPr>
          <w:p w14:paraId="3CC1A316" w14:textId="77777777" w:rsidR="00B43777" w:rsidRPr="00340B0D" w:rsidRDefault="00B43777" w:rsidP="00541D1A">
            <w:pPr>
              <w:rPr>
                <w:ins w:id="8552" w:author="jonathan pritchard" w:date="2025-01-23T13:47:00Z" w16du:dateUtc="2025-01-23T13:47:00Z"/>
                <w:rFonts w:cs="Arial"/>
                <w:sz w:val="18"/>
                <w:szCs w:val="18"/>
              </w:rPr>
            </w:pPr>
            <w:ins w:id="8553"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B9A6A51" w14:textId="77777777" w:rsidR="00B43777" w:rsidRPr="00340B0D" w:rsidRDefault="00B43777" w:rsidP="00541D1A">
            <w:pPr>
              <w:jc w:val="center"/>
              <w:rPr>
                <w:ins w:id="8554" w:author="jonathan pritchard" w:date="2025-01-23T13:47:00Z" w16du:dateUtc="2025-01-23T13:47:00Z"/>
                <w:rFonts w:cs="Arial"/>
                <w:sz w:val="18"/>
                <w:szCs w:val="18"/>
              </w:rPr>
            </w:pPr>
          </w:p>
        </w:tc>
      </w:tr>
      <w:tr w:rsidR="00B43777" w:rsidRPr="00340B0D" w14:paraId="27D4F397" w14:textId="77777777" w:rsidTr="00541D1A">
        <w:trPr>
          <w:ins w:id="855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FE2595" w14:textId="77777777" w:rsidR="00B43777" w:rsidRPr="00340B0D" w:rsidRDefault="00B43777" w:rsidP="00541D1A">
            <w:pPr>
              <w:rPr>
                <w:ins w:id="8556" w:author="jonathan pritchard" w:date="2025-01-23T13:47:00Z" w16du:dateUtc="2025-01-23T13:47:00Z"/>
                <w:rFonts w:cs="Arial"/>
                <w:sz w:val="18"/>
                <w:szCs w:val="18"/>
              </w:rPr>
            </w:pPr>
            <w:ins w:id="8557"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F49800" w14:textId="77777777" w:rsidR="00B43777" w:rsidRPr="00340B0D" w:rsidRDefault="00B43777" w:rsidP="00541D1A">
            <w:pPr>
              <w:rPr>
                <w:ins w:id="8558" w:author="jonathan pritchard" w:date="2025-01-23T13:47:00Z" w16du:dateUtc="2025-01-23T13:47:00Z"/>
                <w:rFonts w:cs="Arial"/>
                <w:sz w:val="18"/>
                <w:szCs w:val="18"/>
              </w:rPr>
            </w:pPr>
          </w:p>
        </w:tc>
        <w:tc>
          <w:tcPr>
            <w:tcW w:w="3871" w:type="dxa"/>
            <w:gridSpan w:val="5"/>
            <w:tcBorders>
              <w:left w:val="single" w:sz="12" w:space="0" w:color="auto"/>
            </w:tcBorders>
          </w:tcPr>
          <w:p w14:paraId="17780DCC" w14:textId="77777777" w:rsidR="00B43777" w:rsidRPr="00340B0D" w:rsidRDefault="00B43777" w:rsidP="00541D1A">
            <w:pPr>
              <w:rPr>
                <w:ins w:id="8559" w:author="jonathan pritchard" w:date="2025-01-23T13:47:00Z" w16du:dateUtc="2025-01-23T13:47:00Z"/>
                <w:rFonts w:cs="Arial"/>
                <w:sz w:val="18"/>
                <w:szCs w:val="18"/>
              </w:rPr>
            </w:pPr>
            <w:ins w:id="8560"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73B5FDC2" w14:textId="77777777" w:rsidR="00B43777" w:rsidRPr="00340B0D" w:rsidRDefault="00B43777" w:rsidP="00541D1A">
            <w:pPr>
              <w:jc w:val="center"/>
              <w:rPr>
                <w:ins w:id="8561" w:author="jonathan pritchard" w:date="2025-01-23T13:47:00Z" w16du:dateUtc="2025-01-23T13:47:00Z"/>
                <w:rFonts w:cs="Arial"/>
                <w:sz w:val="18"/>
                <w:szCs w:val="18"/>
              </w:rPr>
            </w:pPr>
          </w:p>
        </w:tc>
      </w:tr>
      <w:tr w:rsidR="00B43777" w:rsidRPr="00340B0D" w14:paraId="601D6610" w14:textId="77777777" w:rsidTr="00541D1A">
        <w:trPr>
          <w:ins w:id="856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91A1ED" w14:textId="77777777" w:rsidR="00B43777" w:rsidRPr="00340B0D" w:rsidRDefault="00B43777" w:rsidP="00541D1A">
            <w:pPr>
              <w:rPr>
                <w:ins w:id="8563" w:author="jonathan pritchard" w:date="2025-01-23T13:47:00Z" w16du:dateUtc="2025-01-23T13:47:00Z"/>
                <w:rFonts w:cs="Arial"/>
                <w:sz w:val="18"/>
                <w:szCs w:val="18"/>
              </w:rPr>
            </w:pPr>
            <w:ins w:id="8564"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FDD22D" w14:textId="77777777" w:rsidR="00B43777" w:rsidRPr="00340B0D" w:rsidRDefault="00B43777" w:rsidP="00541D1A">
            <w:pPr>
              <w:rPr>
                <w:ins w:id="8565" w:author="jonathan pritchard" w:date="2025-01-23T13:47:00Z" w16du:dateUtc="2025-01-23T13:47:00Z"/>
                <w:rFonts w:cs="Arial"/>
                <w:sz w:val="18"/>
                <w:szCs w:val="18"/>
              </w:rPr>
            </w:pPr>
          </w:p>
        </w:tc>
        <w:tc>
          <w:tcPr>
            <w:tcW w:w="3871" w:type="dxa"/>
            <w:gridSpan w:val="5"/>
            <w:tcBorders>
              <w:left w:val="single" w:sz="12" w:space="0" w:color="auto"/>
            </w:tcBorders>
          </w:tcPr>
          <w:p w14:paraId="2474A9FE" w14:textId="77777777" w:rsidR="00B43777" w:rsidRPr="00340B0D" w:rsidRDefault="00B43777" w:rsidP="00541D1A">
            <w:pPr>
              <w:rPr>
                <w:ins w:id="8566" w:author="jonathan pritchard" w:date="2025-01-23T13:47:00Z" w16du:dateUtc="2025-01-23T13:47:00Z"/>
                <w:rFonts w:cs="Arial"/>
                <w:b/>
                <w:bCs/>
                <w:sz w:val="18"/>
                <w:szCs w:val="18"/>
              </w:rPr>
            </w:pPr>
            <w:ins w:id="8567"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2AAA3E1B" w14:textId="77777777" w:rsidR="00B43777" w:rsidRPr="00340B0D" w:rsidRDefault="00B43777" w:rsidP="00541D1A">
            <w:pPr>
              <w:jc w:val="center"/>
              <w:rPr>
                <w:ins w:id="8568" w:author="jonathan pritchard" w:date="2025-01-23T13:47:00Z" w16du:dateUtc="2025-01-23T13:47:00Z"/>
                <w:rFonts w:cs="Arial"/>
                <w:sz w:val="18"/>
                <w:szCs w:val="18"/>
              </w:rPr>
            </w:pPr>
          </w:p>
        </w:tc>
      </w:tr>
      <w:tr w:rsidR="00B43777" w:rsidRPr="00340B0D" w14:paraId="7114C4FF" w14:textId="77777777" w:rsidTr="00541D1A">
        <w:trPr>
          <w:ins w:id="856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E16A9C" w14:textId="77777777" w:rsidR="00B43777" w:rsidRPr="00340B0D" w:rsidRDefault="00B43777" w:rsidP="00541D1A">
            <w:pPr>
              <w:rPr>
                <w:ins w:id="8570" w:author="jonathan pritchard" w:date="2025-01-23T13:47:00Z" w16du:dateUtc="2025-01-23T13:47:00Z"/>
                <w:rFonts w:cs="Arial"/>
                <w:sz w:val="18"/>
                <w:szCs w:val="18"/>
              </w:rPr>
            </w:pPr>
            <w:ins w:id="8571"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C3CF51" w14:textId="77777777" w:rsidR="00B43777" w:rsidRPr="00340B0D" w:rsidRDefault="00B43777" w:rsidP="00541D1A">
            <w:pPr>
              <w:rPr>
                <w:ins w:id="8572" w:author="jonathan pritchard" w:date="2025-01-23T13:47:00Z" w16du:dateUtc="2025-01-23T13:47:00Z"/>
                <w:rFonts w:cs="Arial"/>
                <w:sz w:val="18"/>
                <w:szCs w:val="18"/>
              </w:rPr>
            </w:pPr>
          </w:p>
        </w:tc>
        <w:tc>
          <w:tcPr>
            <w:tcW w:w="3871" w:type="dxa"/>
            <w:gridSpan w:val="5"/>
            <w:tcBorders>
              <w:left w:val="single" w:sz="12" w:space="0" w:color="auto"/>
            </w:tcBorders>
          </w:tcPr>
          <w:p w14:paraId="7EF53ECC" w14:textId="77777777" w:rsidR="00B43777" w:rsidRPr="00340B0D" w:rsidRDefault="00B43777" w:rsidP="00541D1A">
            <w:pPr>
              <w:rPr>
                <w:ins w:id="8573" w:author="jonathan pritchard" w:date="2025-01-23T13:47:00Z" w16du:dateUtc="2025-01-23T13:47:00Z"/>
                <w:rFonts w:cs="Arial"/>
                <w:sz w:val="18"/>
                <w:szCs w:val="18"/>
              </w:rPr>
            </w:pPr>
            <w:ins w:id="8574"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2177195D" w14:textId="77777777" w:rsidR="00B43777" w:rsidRPr="00340B0D" w:rsidRDefault="00B43777" w:rsidP="00541D1A">
            <w:pPr>
              <w:jc w:val="center"/>
              <w:rPr>
                <w:ins w:id="8575" w:author="jonathan pritchard" w:date="2025-01-23T13:47:00Z" w16du:dateUtc="2025-01-23T13:47:00Z"/>
                <w:rFonts w:cs="Arial"/>
                <w:sz w:val="18"/>
                <w:szCs w:val="18"/>
              </w:rPr>
            </w:pPr>
          </w:p>
        </w:tc>
      </w:tr>
      <w:tr w:rsidR="00B43777" w:rsidRPr="00340B0D" w14:paraId="1953ECF2" w14:textId="77777777" w:rsidTr="00541D1A">
        <w:trPr>
          <w:ins w:id="857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D65E07" w14:textId="77777777" w:rsidR="00B43777" w:rsidRPr="00340B0D" w:rsidRDefault="00B43777" w:rsidP="00541D1A">
            <w:pPr>
              <w:rPr>
                <w:ins w:id="8577" w:author="jonathan pritchard" w:date="2025-01-23T13:47:00Z" w16du:dateUtc="2025-01-23T13:47:00Z"/>
                <w:rFonts w:cs="Arial"/>
                <w:sz w:val="18"/>
                <w:szCs w:val="18"/>
              </w:rPr>
            </w:pPr>
            <w:ins w:id="8578"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201E4" w14:textId="77777777" w:rsidR="00B43777" w:rsidRPr="00340B0D" w:rsidRDefault="00B43777" w:rsidP="00541D1A">
            <w:pPr>
              <w:rPr>
                <w:ins w:id="8579" w:author="jonathan pritchard" w:date="2025-01-23T13:47:00Z" w16du:dateUtc="2025-01-23T13:47:00Z"/>
                <w:rFonts w:cs="Arial"/>
                <w:sz w:val="18"/>
                <w:szCs w:val="18"/>
              </w:rPr>
            </w:pPr>
          </w:p>
        </w:tc>
        <w:tc>
          <w:tcPr>
            <w:tcW w:w="3871" w:type="dxa"/>
            <w:gridSpan w:val="5"/>
            <w:tcBorders>
              <w:left w:val="single" w:sz="12" w:space="0" w:color="auto"/>
            </w:tcBorders>
          </w:tcPr>
          <w:p w14:paraId="6F6F6F60" w14:textId="77777777" w:rsidR="00B43777" w:rsidRPr="00340B0D" w:rsidRDefault="00B43777" w:rsidP="00541D1A">
            <w:pPr>
              <w:rPr>
                <w:ins w:id="8580" w:author="jonathan pritchard" w:date="2025-01-23T13:47:00Z" w16du:dateUtc="2025-01-23T13:47:00Z"/>
                <w:rFonts w:cs="Arial"/>
                <w:sz w:val="18"/>
                <w:szCs w:val="18"/>
              </w:rPr>
            </w:pPr>
            <w:ins w:id="8581"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110B747" w14:textId="77777777" w:rsidR="00B43777" w:rsidRPr="00340B0D" w:rsidRDefault="00B43777" w:rsidP="00541D1A">
            <w:pPr>
              <w:jc w:val="center"/>
              <w:rPr>
                <w:ins w:id="8582" w:author="jonathan pritchard" w:date="2025-01-23T13:47:00Z" w16du:dateUtc="2025-01-23T13:47:00Z"/>
                <w:rFonts w:cs="Arial"/>
                <w:sz w:val="18"/>
                <w:szCs w:val="18"/>
              </w:rPr>
            </w:pPr>
          </w:p>
        </w:tc>
      </w:tr>
      <w:tr w:rsidR="00B43777" w:rsidRPr="00340B0D" w14:paraId="7C7B55A6" w14:textId="77777777" w:rsidTr="00541D1A">
        <w:trPr>
          <w:ins w:id="858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5C4B3" w14:textId="77777777" w:rsidR="00B43777" w:rsidRPr="00340B0D" w:rsidRDefault="00B43777" w:rsidP="00541D1A">
            <w:pPr>
              <w:rPr>
                <w:ins w:id="8584" w:author="jonathan pritchard" w:date="2025-01-23T13:47:00Z" w16du:dateUtc="2025-01-23T13:47:00Z"/>
                <w:rFonts w:cs="Arial"/>
                <w:sz w:val="18"/>
                <w:szCs w:val="18"/>
              </w:rPr>
            </w:pPr>
            <w:ins w:id="8585"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47D721" w14:textId="77777777" w:rsidR="00B43777" w:rsidRPr="00340B0D" w:rsidRDefault="00B43777" w:rsidP="00541D1A">
            <w:pPr>
              <w:rPr>
                <w:ins w:id="8586" w:author="jonathan pritchard" w:date="2025-01-23T13:47:00Z" w16du:dateUtc="2025-01-23T13:47:00Z"/>
                <w:rFonts w:cs="Arial"/>
                <w:sz w:val="18"/>
                <w:szCs w:val="18"/>
              </w:rPr>
            </w:pPr>
          </w:p>
        </w:tc>
        <w:tc>
          <w:tcPr>
            <w:tcW w:w="3871" w:type="dxa"/>
            <w:gridSpan w:val="5"/>
            <w:tcBorders>
              <w:left w:val="single" w:sz="12" w:space="0" w:color="auto"/>
            </w:tcBorders>
          </w:tcPr>
          <w:p w14:paraId="7214C721" w14:textId="77777777" w:rsidR="00B43777" w:rsidRPr="00340B0D" w:rsidRDefault="00B43777" w:rsidP="00541D1A">
            <w:pPr>
              <w:rPr>
                <w:ins w:id="8587" w:author="jonathan pritchard" w:date="2025-01-23T13:47:00Z" w16du:dateUtc="2025-01-23T13:47:00Z"/>
                <w:rFonts w:cs="Arial"/>
                <w:sz w:val="18"/>
                <w:szCs w:val="18"/>
              </w:rPr>
            </w:pPr>
            <w:ins w:id="8588"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2283B65" w14:textId="77777777" w:rsidR="00B43777" w:rsidRPr="00340B0D" w:rsidRDefault="00B43777" w:rsidP="00541D1A">
            <w:pPr>
              <w:jc w:val="center"/>
              <w:rPr>
                <w:ins w:id="8589" w:author="jonathan pritchard" w:date="2025-01-23T13:47:00Z" w16du:dateUtc="2025-01-23T13:47:00Z"/>
                <w:rFonts w:cs="Arial"/>
                <w:sz w:val="18"/>
                <w:szCs w:val="18"/>
              </w:rPr>
            </w:pPr>
          </w:p>
        </w:tc>
      </w:tr>
      <w:tr w:rsidR="00B43777" w:rsidRPr="00340B0D" w14:paraId="4EFAB1B6" w14:textId="77777777" w:rsidTr="00541D1A">
        <w:trPr>
          <w:ins w:id="859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91B7D8" w14:textId="77777777" w:rsidR="00B43777" w:rsidRPr="00340B0D" w:rsidRDefault="00B43777" w:rsidP="00541D1A">
            <w:pPr>
              <w:rPr>
                <w:ins w:id="8591" w:author="jonathan pritchard" w:date="2025-01-23T13:47:00Z" w16du:dateUtc="2025-01-23T13:47:00Z"/>
                <w:rFonts w:cs="Arial"/>
                <w:sz w:val="18"/>
                <w:szCs w:val="18"/>
              </w:rPr>
            </w:pPr>
            <w:ins w:id="8592"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469ABB" w14:textId="77777777" w:rsidR="00B43777" w:rsidRPr="00340B0D" w:rsidRDefault="00B43777" w:rsidP="00541D1A">
            <w:pPr>
              <w:rPr>
                <w:ins w:id="8593" w:author="jonathan pritchard" w:date="2025-01-23T13:47:00Z" w16du:dateUtc="2025-01-23T13:47:00Z"/>
                <w:rFonts w:cs="Arial"/>
                <w:sz w:val="18"/>
                <w:szCs w:val="18"/>
              </w:rPr>
            </w:pPr>
          </w:p>
        </w:tc>
        <w:tc>
          <w:tcPr>
            <w:tcW w:w="3871" w:type="dxa"/>
            <w:gridSpan w:val="5"/>
            <w:tcBorders>
              <w:left w:val="single" w:sz="12" w:space="0" w:color="auto"/>
            </w:tcBorders>
          </w:tcPr>
          <w:p w14:paraId="6EAAD9CA" w14:textId="77777777" w:rsidR="00B43777" w:rsidRPr="00340B0D" w:rsidRDefault="00B43777" w:rsidP="00541D1A">
            <w:pPr>
              <w:rPr>
                <w:ins w:id="8594" w:author="jonathan pritchard" w:date="2025-01-23T13:47:00Z" w16du:dateUtc="2025-01-23T13:47:00Z"/>
                <w:rFonts w:cs="Arial"/>
                <w:sz w:val="18"/>
                <w:szCs w:val="18"/>
              </w:rPr>
            </w:pPr>
            <w:ins w:id="8595"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2B71FCC4" w14:textId="77777777" w:rsidR="00B43777" w:rsidRPr="00340B0D" w:rsidRDefault="00B43777" w:rsidP="00541D1A">
            <w:pPr>
              <w:jc w:val="center"/>
              <w:rPr>
                <w:ins w:id="8596" w:author="jonathan pritchard" w:date="2025-01-23T13:47:00Z" w16du:dateUtc="2025-01-23T13:47:00Z"/>
                <w:rFonts w:cs="Arial"/>
                <w:sz w:val="18"/>
                <w:szCs w:val="18"/>
              </w:rPr>
            </w:pPr>
          </w:p>
        </w:tc>
      </w:tr>
      <w:tr w:rsidR="00B43777" w:rsidRPr="00340B0D" w14:paraId="69157E9F" w14:textId="77777777" w:rsidTr="00541D1A">
        <w:trPr>
          <w:ins w:id="859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806A0A" w14:textId="77777777" w:rsidR="00B43777" w:rsidRPr="00340B0D" w:rsidRDefault="00B43777" w:rsidP="00541D1A">
            <w:pPr>
              <w:rPr>
                <w:ins w:id="8598" w:author="jonathan pritchard" w:date="2025-01-23T13:47:00Z" w16du:dateUtc="2025-01-23T13:47:00Z"/>
                <w:rFonts w:cs="Arial"/>
                <w:sz w:val="18"/>
                <w:szCs w:val="18"/>
              </w:rPr>
            </w:pPr>
            <w:ins w:id="8599"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70A9B9" w14:textId="77777777" w:rsidR="00B43777" w:rsidRPr="00340B0D" w:rsidRDefault="00B43777" w:rsidP="00541D1A">
            <w:pPr>
              <w:rPr>
                <w:ins w:id="8600" w:author="jonathan pritchard" w:date="2025-01-23T13:47:00Z" w16du:dateUtc="2025-01-23T13:47:00Z"/>
                <w:rFonts w:cs="Arial"/>
                <w:sz w:val="18"/>
                <w:szCs w:val="18"/>
              </w:rPr>
            </w:pPr>
          </w:p>
        </w:tc>
        <w:tc>
          <w:tcPr>
            <w:tcW w:w="3871" w:type="dxa"/>
            <w:gridSpan w:val="5"/>
            <w:tcBorders>
              <w:left w:val="single" w:sz="12" w:space="0" w:color="auto"/>
            </w:tcBorders>
          </w:tcPr>
          <w:p w14:paraId="642BD880" w14:textId="77777777" w:rsidR="00B43777" w:rsidRPr="00340B0D" w:rsidRDefault="00B43777" w:rsidP="00541D1A">
            <w:pPr>
              <w:rPr>
                <w:ins w:id="8601" w:author="jonathan pritchard" w:date="2025-01-23T13:47:00Z" w16du:dateUtc="2025-01-23T13:47:00Z"/>
                <w:rFonts w:cs="Arial"/>
                <w:sz w:val="18"/>
                <w:szCs w:val="18"/>
              </w:rPr>
            </w:pPr>
            <w:ins w:id="8602"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11DA37C" w14:textId="77777777" w:rsidR="00B43777" w:rsidRPr="00340B0D" w:rsidRDefault="00B43777" w:rsidP="00541D1A">
            <w:pPr>
              <w:jc w:val="center"/>
              <w:rPr>
                <w:ins w:id="8603" w:author="jonathan pritchard" w:date="2025-01-23T13:47:00Z" w16du:dateUtc="2025-01-23T13:47:00Z"/>
                <w:rFonts w:cs="Arial"/>
                <w:sz w:val="18"/>
                <w:szCs w:val="18"/>
              </w:rPr>
            </w:pPr>
          </w:p>
        </w:tc>
      </w:tr>
      <w:tr w:rsidR="00B43777" w:rsidRPr="00340B0D" w14:paraId="135B0C24" w14:textId="77777777" w:rsidTr="00541D1A">
        <w:trPr>
          <w:ins w:id="860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A78AE7" w14:textId="77777777" w:rsidR="00B43777" w:rsidRPr="00340B0D" w:rsidRDefault="00B43777" w:rsidP="00541D1A">
            <w:pPr>
              <w:rPr>
                <w:ins w:id="8605" w:author="jonathan pritchard" w:date="2025-01-23T13:47:00Z" w16du:dateUtc="2025-01-23T13:47:00Z"/>
                <w:rFonts w:cs="Arial"/>
                <w:sz w:val="18"/>
                <w:szCs w:val="18"/>
              </w:rPr>
            </w:pPr>
            <w:ins w:id="8606"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AFDC" w14:textId="77777777" w:rsidR="00B43777" w:rsidRPr="00340B0D" w:rsidRDefault="00B43777" w:rsidP="00541D1A">
            <w:pPr>
              <w:rPr>
                <w:ins w:id="8607" w:author="jonathan pritchard" w:date="2025-01-23T13:47:00Z" w16du:dateUtc="2025-01-23T13:47:00Z"/>
                <w:rFonts w:cs="Arial"/>
                <w:sz w:val="18"/>
                <w:szCs w:val="18"/>
              </w:rPr>
            </w:pPr>
          </w:p>
        </w:tc>
        <w:tc>
          <w:tcPr>
            <w:tcW w:w="3871" w:type="dxa"/>
            <w:gridSpan w:val="5"/>
            <w:tcBorders>
              <w:left w:val="single" w:sz="12" w:space="0" w:color="auto"/>
            </w:tcBorders>
          </w:tcPr>
          <w:p w14:paraId="6CCF7325" w14:textId="77777777" w:rsidR="00B43777" w:rsidRPr="00340B0D" w:rsidRDefault="00B43777" w:rsidP="00541D1A">
            <w:pPr>
              <w:rPr>
                <w:ins w:id="8608" w:author="jonathan pritchard" w:date="2025-01-23T13:47:00Z" w16du:dateUtc="2025-01-23T13:47:00Z"/>
                <w:rFonts w:cs="Arial"/>
                <w:sz w:val="18"/>
                <w:szCs w:val="18"/>
              </w:rPr>
            </w:pPr>
            <w:ins w:id="8609"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6D8145AE" w14:textId="77777777" w:rsidR="00B43777" w:rsidRPr="00340B0D" w:rsidRDefault="00B43777" w:rsidP="00541D1A">
            <w:pPr>
              <w:jc w:val="center"/>
              <w:rPr>
                <w:ins w:id="8610" w:author="jonathan pritchard" w:date="2025-01-23T13:47:00Z" w16du:dateUtc="2025-01-23T13:47:00Z"/>
                <w:rFonts w:cs="Arial"/>
                <w:sz w:val="18"/>
                <w:szCs w:val="18"/>
              </w:rPr>
            </w:pPr>
          </w:p>
        </w:tc>
      </w:tr>
      <w:tr w:rsidR="00B43777" w:rsidRPr="00340B0D" w14:paraId="46BD8CB1" w14:textId="77777777" w:rsidTr="00541D1A">
        <w:trPr>
          <w:ins w:id="861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ED7228" w14:textId="77777777" w:rsidR="00B43777" w:rsidRPr="00340B0D" w:rsidRDefault="00B43777" w:rsidP="00541D1A">
            <w:pPr>
              <w:rPr>
                <w:ins w:id="8612" w:author="jonathan pritchard" w:date="2025-01-23T13:47:00Z" w16du:dateUtc="2025-01-23T13:47:00Z"/>
                <w:rFonts w:cs="Arial"/>
                <w:sz w:val="18"/>
                <w:szCs w:val="18"/>
              </w:rPr>
            </w:pPr>
            <w:ins w:id="8613"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414165" w14:textId="77777777" w:rsidR="00B43777" w:rsidRPr="00340B0D" w:rsidRDefault="00B43777" w:rsidP="00541D1A">
            <w:pPr>
              <w:rPr>
                <w:ins w:id="8614" w:author="jonathan pritchard" w:date="2025-01-23T13:47:00Z" w16du:dateUtc="2025-01-23T13:47:00Z"/>
                <w:rFonts w:cs="Arial"/>
                <w:sz w:val="18"/>
                <w:szCs w:val="18"/>
              </w:rPr>
            </w:pPr>
          </w:p>
        </w:tc>
        <w:tc>
          <w:tcPr>
            <w:tcW w:w="3871" w:type="dxa"/>
            <w:gridSpan w:val="5"/>
            <w:tcBorders>
              <w:left w:val="single" w:sz="12" w:space="0" w:color="auto"/>
            </w:tcBorders>
          </w:tcPr>
          <w:p w14:paraId="2876A9DE" w14:textId="77777777" w:rsidR="00B43777" w:rsidRPr="00340B0D" w:rsidRDefault="00B43777" w:rsidP="00541D1A">
            <w:pPr>
              <w:rPr>
                <w:ins w:id="8615" w:author="jonathan pritchard" w:date="2025-01-23T13:47:00Z" w16du:dateUtc="2025-01-23T13:47:00Z"/>
                <w:rFonts w:cs="Arial"/>
                <w:b/>
                <w:bCs/>
                <w:sz w:val="18"/>
                <w:szCs w:val="18"/>
              </w:rPr>
            </w:pPr>
            <w:ins w:id="8616"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6B5F6BF5" w14:textId="77777777" w:rsidR="00B43777" w:rsidRPr="00340B0D" w:rsidRDefault="00B43777" w:rsidP="00541D1A">
            <w:pPr>
              <w:jc w:val="center"/>
              <w:rPr>
                <w:ins w:id="8617" w:author="jonathan pritchard" w:date="2025-01-23T13:47:00Z" w16du:dateUtc="2025-01-23T13:47:00Z"/>
                <w:rFonts w:cs="Arial"/>
                <w:sz w:val="18"/>
                <w:szCs w:val="18"/>
              </w:rPr>
            </w:pPr>
          </w:p>
        </w:tc>
      </w:tr>
      <w:tr w:rsidR="00B43777" w:rsidRPr="00340B0D" w14:paraId="140692E3" w14:textId="77777777" w:rsidTr="00541D1A">
        <w:trPr>
          <w:ins w:id="861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CB3159" w14:textId="77777777" w:rsidR="00B43777" w:rsidRPr="00340B0D" w:rsidRDefault="00B43777" w:rsidP="00541D1A">
            <w:pPr>
              <w:rPr>
                <w:ins w:id="8619" w:author="jonathan pritchard" w:date="2025-01-23T13:47:00Z" w16du:dateUtc="2025-01-23T13:47:00Z"/>
                <w:rFonts w:cs="Arial"/>
                <w:sz w:val="18"/>
                <w:szCs w:val="18"/>
              </w:rPr>
            </w:pPr>
            <w:ins w:id="8620"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E311560" w14:textId="77777777" w:rsidR="00B43777" w:rsidRPr="00340B0D" w:rsidRDefault="00B43777" w:rsidP="00541D1A">
            <w:pPr>
              <w:rPr>
                <w:ins w:id="8621" w:author="jonathan pritchard" w:date="2025-01-23T13:47:00Z" w16du:dateUtc="2025-01-23T13:47:00Z"/>
                <w:rFonts w:cs="Arial"/>
                <w:sz w:val="18"/>
                <w:szCs w:val="18"/>
              </w:rPr>
            </w:pPr>
          </w:p>
        </w:tc>
        <w:tc>
          <w:tcPr>
            <w:tcW w:w="3871" w:type="dxa"/>
            <w:gridSpan w:val="5"/>
            <w:tcBorders>
              <w:left w:val="single" w:sz="12" w:space="0" w:color="auto"/>
            </w:tcBorders>
          </w:tcPr>
          <w:p w14:paraId="7C0DC908" w14:textId="77777777" w:rsidR="00B43777" w:rsidRPr="00340B0D" w:rsidRDefault="00B43777" w:rsidP="00541D1A">
            <w:pPr>
              <w:rPr>
                <w:ins w:id="8622" w:author="jonathan pritchard" w:date="2025-01-23T13:47:00Z" w16du:dateUtc="2025-01-23T13:47:00Z"/>
                <w:rFonts w:cs="Arial"/>
                <w:sz w:val="18"/>
                <w:szCs w:val="18"/>
              </w:rPr>
            </w:pPr>
            <w:ins w:id="8623"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37E62AD9" w14:textId="77777777" w:rsidR="00B43777" w:rsidRPr="00340B0D" w:rsidRDefault="00B43777" w:rsidP="00541D1A">
            <w:pPr>
              <w:jc w:val="center"/>
              <w:rPr>
                <w:ins w:id="8624" w:author="jonathan pritchard" w:date="2025-01-23T13:47:00Z" w16du:dateUtc="2025-01-23T13:47:00Z"/>
                <w:rFonts w:cs="Arial"/>
                <w:sz w:val="18"/>
                <w:szCs w:val="18"/>
              </w:rPr>
            </w:pPr>
          </w:p>
        </w:tc>
      </w:tr>
      <w:tr w:rsidR="00B43777" w:rsidRPr="00340B0D" w14:paraId="6C47E339" w14:textId="77777777" w:rsidTr="00541D1A">
        <w:trPr>
          <w:ins w:id="8625"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3DCFF3" w14:textId="77777777" w:rsidR="00B43777" w:rsidRPr="00340B0D" w:rsidRDefault="00B43777" w:rsidP="00541D1A">
            <w:pPr>
              <w:jc w:val="center"/>
              <w:rPr>
                <w:ins w:id="8626" w:author="jonathan pritchard" w:date="2025-01-23T13:47:00Z" w16du:dateUtc="2025-01-23T13:47:00Z"/>
                <w:rFonts w:cs="Arial"/>
                <w:b/>
                <w:bCs/>
                <w:sz w:val="18"/>
                <w:szCs w:val="18"/>
              </w:rPr>
            </w:pPr>
            <w:ins w:id="8627"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6D5F9409" w14:textId="77777777" w:rsidR="00B43777" w:rsidRPr="00340B0D" w:rsidRDefault="00B43777" w:rsidP="00541D1A">
            <w:pPr>
              <w:rPr>
                <w:ins w:id="8628" w:author="jonathan pritchard" w:date="2025-01-23T13:47:00Z" w16du:dateUtc="2025-01-23T13:47:00Z"/>
                <w:rFonts w:cs="Arial"/>
                <w:b/>
                <w:bCs/>
                <w:sz w:val="18"/>
                <w:szCs w:val="18"/>
              </w:rPr>
            </w:pPr>
            <w:ins w:id="8629"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06BF19A8" w14:textId="77777777" w:rsidR="00B43777" w:rsidRPr="00340B0D" w:rsidRDefault="00B43777" w:rsidP="00541D1A">
            <w:pPr>
              <w:jc w:val="center"/>
              <w:rPr>
                <w:ins w:id="8630" w:author="jonathan pritchard" w:date="2025-01-23T13:47:00Z" w16du:dateUtc="2025-01-23T13:47:00Z"/>
                <w:rFonts w:cs="Arial"/>
                <w:sz w:val="18"/>
                <w:szCs w:val="18"/>
              </w:rPr>
            </w:pPr>
          </w:p>
        </w:tc>
      </w:tr>
      <w:tr w:rsidR="00B43777" w:rsidRPr="00340B0D" w14:paraId="275A9994" w14:textId="77777777" w:rsidTr="00541D1A">
        <w:trPr>
          <w:ins w:id="8631" w:author="jonathan pritchard" w:date="2025-01-23T13:47:00Z"/>
        </w:trPr>
        <w:customXmlInsRangeStart w:id="8632" w:author="jonathan pritchard" w:date="2025-01-23T13:47:00Z"/>
        <w:sdt>
          <w:sdtPr>
            <w:rPr>
              <w:rFonts w:cs="Arial"/>
              <w:sz w:val="18"/>
              <w:szCs w:val="18"/>
            </w:rPr>
            <w:alias w:val="Palette"/>
            <w:tag w:val="Palette"/>
            <w:id w:val="375122281"/>
            <w:placeholder>
              <w:docPart w:val="3308309B64584D30A2FC29F20F47A4B0"/>
            </w:placeholder>
            <w:comboBox>
              <w:listItem w:displayText="Day" w:value="Day"/>
              <w:listItem w:displayText="Dusk" w:value="Dusk"/>
              <w:listItem w:displayText="Night" w:value="Night"/>
            </w:comboBox>
          </w:sdtPr>
          <w:sdtContent>
            <w:customXmlInsRangeEnd w:id="8632"/>
            <w:tc>
              <w:tcPr>
                <w:tcW w:w="4656" w:type="dxa"/>
                <w:gridSpan w:val="5"/>
                <w:tcBorders>
                  <w:left w:val="single" w:sz="12" w:space="0" w:color="auto"/>
                  <w:bottom w:val="single" w:sz="12" w:space="0" w:color="auto"/>
                  <w:right w:val="single" w:sz="12" w:space="0" w:color="auto"/>
                </w:tcBorders>
              </w:tcPr>
              <w:p w14:paraId="1CE4ED75" w14:textId="77777777" w:rsidR="00B43777" w:rsidRPr="00340B0D" w:rsidRDefault="00B43777" w:rsidP="00541D1A">
                <w:pPr>
                  <w:rPr>
                    <w:ins w:id="8633" w:author="jonathan pritchard" w:date="2025-01-23T13:47:00Z" w16du:dateUtc="2025-01-23T13:47:00Z"/>
                    <w:rFonts w:cs="Arial"/>
                    <w:sz w:val="18"/>
                    <w:szCs w:val="18"/>
                  </w:rPr>
                </w:pPr>
                <w:ins w:id="8634" w:author="jonathan pritchard" w:date="2025-01-23T13:47:00Z" w16du:dateUtc="2025-01-23T13:47:00Z">
                  <w:r w:rsidRPr="00340B0D">
                    <w:rPr>
                      <w:rFonts w:cs="Arial"/>
                      <w:sz w:val="18"/>
                      <w:szCs w:val="18"/>
                    </w:rPr>
                    <w:t>Day</w:t>
                  </w:r>
                </w:ins>
              </w:p>
            </w:tc>
            <w:customXmlInsRangeStart w:id="8635" w:author="jonathan pritchard" w:date="2025-01-23T13:47:00Z"/>
          </w:sdtContent>
        </w:sdt>
        <w:customXmlInsRangeEnd w:id="8635"/>
        <w:tc>
          <w:tcPr>
            <w:tcW w:w="3871" w:type="dxa"/>
            <w:gridSpan w:val="5"/>
            <w:tcBorders>
              <w:left w:val="single" w:sz="12" w:space="0" w:color="auto"/>
            </w:tcBorders>
          </w:tcPr>
          <w:p w14:paraId="15765CC6" w14:textId="77777777" w:rsidR="00B43777" w:rsidRPr="00340B0D" w:rsidRDefault="00B43777" w:rsidP="00541D1A">
            <w:pPr>
              <w:rPr>
                <w:ins w:id="8636" w:author="jonathan pritchard" w:date="2025-01-23T13:47:00Z" w16du:dateUtc="2025-01-23T13:47:00Z"/>
                <w:rFonts w:cs="Arial"/>
                <w:b/>
                <w:bCs/>
                <w:sz w:val="18"/>
                <w:szCs w:val="18"/>
              </w:rPr>
            </w:pPr>
            <w:ins w:id="8637"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78D1E567" w14:textId="77777777" w:rsidR="00B43777" w:rsidRPr="00340B0D" w:rsidRDefault="00B43777" w:rsidP="00541D1A">
            <w:pPr>
              <w:jc w:val="center"/>
              <w:rPr>
                <w:ins w:id="8638" w:author="jonathan pritchard" w:date="2025-01-23T13:47:00Z" w16du:dateUtc="2025-01-23T13:47:00Z"/>
                <w:rFonts w:cs="Arial"/>
                <w:sz w:val="18"/>
                <w:szCs w:val="18"/>
              </w:rPr>
            </w:pPr>
          </w:p>
        </w:tc>
      </w:tr>
      <w:tr w:rsidR="00B43777" w:rsidRPr="00340B0D" w14:paraId="178EA507" w14:textId="77777777" w:rsidTr="00541D1A">
        <w:trPr>
          <w:ins w:id="8639"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9C291AA" w14:textId="77777777" w:rsidR="00B43777" w:rsidRPr="00340B0D" w:rsidRDefault="00B43777" w:rsidP="00541D1A">
            <w:pPr>
              <w:jc w:val="center"/>
              <w:rPr>
                <w:ins w:id="8640" w:author="jonathan pritchard" w:date="2025-01-23T13:47:00Z" w16du:dateUtc="2025-01-23T13:47:00Z"/>
                <w:rFonts w:cs="Arial"/>
                <w:b/>
                <w:bCs/>
                <w:sz w:val="18"/>
                <w:szCs w:val="18"/>
              </w:rPr>
            </w:pPr>
          </w:p>
        </w:tc>
        <w:tc>
          <w:tcPr>
            <w:tcW w:w="3871" w:type="dxa"/>
            <w:gridSpan w:val="5"/>
            <w:tcBorders>
              <w:left w:val="single" w:sz="12" w:space="0" w:color="auto"/>
            </w:tcBorders>
          </w:tcPr>
          <w:p w14:paraId="185B0ADD" w14:textId="77777777" w:rsidR="00B43777" w:rsidRPr="00340B0D" w:rsidRDefault="00B43777" w:rsidP="00541D1A">
            <w:pPr>
              <w:rPr>
                <w:ins w:id="8641" w:author="jonathan pritchard" w:date="2025-01-23T13:47:00Z" w16du:dateUtc="2025-01-23T13:47:00Z"/>
                <w:rFonts w:cs="Arial"/>
                <w:sz w:val="18"/>
                <w:szCs w:val="18"/>
              </w:rPr>
            </w:pPr>
          </w:p>
        </w:tc>
        <w:tc>
          <w:tcPr>
            <w:tcW w:w="672" w:type="dxa"/>
            <w:tcBorders>
              <w:right w:val="single" w:sz="12" w:space="0" w:color="auto"/>
            </w:tcBorders>
            <w:vAlign w:val="center"/>
          </w:tcPr>
          <w:p w14:paraId="77BC8D88" w14:textId="77777777" w:rsidR="00B43777" w:rsidRPr="00340B0D" w:rsidRDefault="00B43777" w:rsidP="00541D1A">
            <w:pPr>
              <w:jc w:val="center"/>
              <w:rPr>
                <w:ins w:id="8642" w:author="jonathan pritchard" w:date="2025-01-23T13:47:00Z" w16du:dateUtc="2025-01-23T13:47:00Z"/>
                <w:rFonts w:cs="Arial"/>
                <w:sz w:val="18"/>
                <w:szCs w:val="18"/>
              </w:rPr>
            </w:pPr>
          </w:p>
        </w:tc>
      </w:tr>
      <w:tr w:rsidR="00B43777" w:rsidRPr="00340B0D" w14:paraId="1D62DCC1" w14:textId="77777777" w:rsidTr="00541D1A">
        <w:trPr>
          <w:ins w:id="8643"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65DB284" w14:textId="77777777" w:rsidR="00B43777" w:rsidRPr="00340B0D" w:rsidRDefault="00B43777" w:rsidP="00541D1A">
            <w:pPr>
              <w:rPr>
                <w:ins w:id="8644"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3965BE6" w14:textId="77777777" w:rsidR="00B43777" w:rsidRPr="00340B0D" w:rsidRDefault="00B43777" w:rsidP="00541D1A">
            <w:pPr>
              <w:jc w:val="center"/>
              <w:rPr>
                <w:ins w:id="8645"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A50809E" w14:textId="77777777" w:rsidR="00B43777" w:rsidRPr="00340B0D" w:rsidRDefault="00B43777" w:rsidP="00541D1A">
            <w:pPr>
              <w:jc w:val="center"/>
              <w:rPr>
                <w:ins w:id="8646" w:author="jonathan pritchard" w:date="2025-01-23T13:47:00Z" w16du:dateUtc="2025-01-23T13:47:00Z"/>
                <w:rFonts w:cs="Arial"/>
                <w:sz w:val="18"/>
                <w:szCs w:val="18"/>
              </w:rPr>
            </w:pPr>
          </w:p>
        </w:tc>
      </w:tr>
      <w:tr w:rsidR="00B43777" w:rsidRPr="00340B0D" w14:paraId="4C0564F9" w14:textId="77777777" w:rsidTr="00541D1A">
        <w:trPr>
          <w:ins w:id="8647"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BBAA28" w14:textId="77777777" w:rsidR="00B43777" w:rsidRPr="00340B0D" w:rsidRDefault="00B43777" w:rsidP="00541D1A">
            <w:pPr>
              <w:jc w:val="center"/>
              <w:rPr>
                <w:ins w:id="8648" w:author="jonathan pritchard" w:date="2025-01-23T13:47:00Z" w16du:dateUtc="2025-01-23T13:47:00Z"/>
                <w:rFonts w:cs="Arial"/>
                <w:b/>
                <w:bCs/>
                <w:sz w:val="18"/>
                <w:szCs w:val="18"/>
              </w:rPr>
            </w:pPr>
            <w:ins w:id="8649"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7BBCC3" w14:textId="77777777" w:rsidR="00B43777" w:rsidRPr="00340B0D" w:rsidRDefault="00B43777" w:rsidP="00541D1A">
            <w:pPr>
              <w:jc w:val="center"/>
              <w:rPr>
                <w:ins w:id="8650" w:author="jonathan pritchard" w:date="2025-01-23T13:47:00Z" w16du:dateUtc="2025-01-23T13:47:00Z"/>
                <w:rFonts w:cs="Arial"/>
                <w:sz w:val="18"/>
                <w:szCs w:val="18"/>
              </w:rPr>
            </w:pPr>
            <w:ins w:id="8651" w:author="jonathan pritchard" w:date="2025-01-23T13:47:00Z" w16du:dateUtc="2025-01-23T13:47:00Z">
              <w:r w:rsidRPr="00340B0D">
                <w:rPr>
                  <w:rFonts w:cs="Arial"/>
                  <w:b/>
                  <w:bCs/>
                  <w:sz w:val="18"/>
                  <w:szCs w:val="18"/>
                </w:rPr>
                <w:t>Display</w:t>
              </w:r>
            </w:ins>
          </w:p>
        </w:tc>
      </w:tr>
      <w:tr w:rsidR="00B43777" w:rsidRPr="00340B0D" w14:paraId="79AE583A" w14:textId="77777777" w:rsidTr="00541D1A">
        <w:trPr>
          <w:trHeight w:val="287"/>
          <w:ins w:id="8652" w:author="jonathan pritchard" w:date="2025-01-23T13:47:00Z"/>
        </w:trPr>
        <w:tc>
          <w:tcPr>
            <w:tcW w:w="1789" w:type="dxa"/>
            <w:tcBorders>
              <w:left w:val="single" w:sz="12" w:space="0" w:color="auto"/>
              <w:bottom w:val="single" w:sz="4" w:space="0" w:color="auto"/>
            </w:tcBorders>
          </w:tcPr>
          <w:p w14:paraId="05FF8006" w14:textId="77777777" w:rsidR="00B43777" w:rsidRPr="00340B0D" w:rsidRDefault="00B43777" w:rsidP="00541D1A">
            <w:pPr>
              <w:rPr>
                <w:ins w:id="8653" w:author="jonathan pritchard" w:date="2025-01-23T13:47:00Z" w16du:dateUtc="2025-01-23T13:47:00Z"/>
                <w:rFonts w:cs="Arial"/>
                <w:sz w:val="18"/>
                <w:szCs w:val="18"/>
              </w:rPr>
            </w:pPr>
            <w:ins w:id="8654"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DF184F" w14:textId="77777777" w:rsidR="00B43777" w:rsidRPr="00340B0D" w:rsidRDefault="00B43777" w:rsidP="00541D1A">
            <w:pPr>
              <w:rPr>
                <w:ins w:id="8655"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B45608" w14:textId="77777777" w:rsidR="00B43777" w:rsidRPr="00340B0D" w:rsidRDefault="00B43777" w:rsidP="00541D1A">
            <w:pPr>
              <w:rPr>
                <w:ins w:id="8656" w:author="jonathan pritchard" w:date="2025-01-23T13:47:00Z" w16du:dateUtc="2025-01-23T13:47:00Z"/>
                <w:rFonts w:cs="Arial"/>
                <w:sz w:val="18"/>
                <w:szCs w:val="18"/>
              </w:rPr>
            </w:pPr>
            <w:ins w:id="8657"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35547C1" w14:textId="77777777" w:rsidR="00B43777" w:rsidRPr="00C87169" w:rsidRDefault="00B43777" w:rsidP="00541D1A">
            <w:pPr>
              <w:rPr>
                <w:ins w:id="8658" w:author="jonathan pritchard" w:date="2025-01-23T13:47:00Z" w16du:dateUtc="2025-01-23T13:47:00Z"/>
                <w:rFonts w:cs="Arial"/>
              </w:rPr>
            </w:pPr>
          </w:p>
        </w:tc>
      </w:tr>
      <w:tr w:rsidR="00B43777" w:rsidRPr="00340B0D" w14:paraId="0E63ACF9" w14:textId="77777777" w:rsidTr="00541D1A">
        <w:trPr>
          <w:ins w:id="8659" w:author="jonathan pritchard" w:date="2025-01-23T13:47:00Z"/>
        </w:trPr>
        <w:tc>
          <w:tcPr>
            <w:tcW w:w="1789" w:type="dxa"/>
            <w:tcBorders>
              <w:left w:val="single" w:sz="12" w:space="0" w:color="auto"/>
              <w:bottom w:val="single" w:sz="4" w:space="0" w:color="auto"/>
            </w:tcBorders>
          </w:tcPr>
          <w:p w14:paraId="307BB437" w14:textId="77777777" w:rsidR="00B43777" w:rsidRPr="00340B0D" w:rsidRDefault="00B43777" w:rsidP="00541D1A">
            <w:pPr>
              <w:rPr>
                <w:ins w:id="8660" w:author="jonathan pritchard" w:date="2025-01-23T13:47:00Z" w16du:dateUtc="2025-01-23T13:47:00Z"/>
                <w:rFonts w:cs="Arial"/>
                <w:sz w:val="18"/>
                <w:szCs w:val="18"/>
              </w:rPr>
            </w:pPr>
            <w:ins w:id="8661"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4BD783A" w14:textId="77777777" w:rsidR="00B43777" w:rsidRPr="00340B0D" w:rsidRDefault="00B43777" w:rsidP="00541D1A">
            <w:pPr>
              <w:rPr>
                <w:ins w:id="8662"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3B9FF2B" w14:textId="77777777" w:rsidR="00B43777" w:rsidRPr="00340B0D" w:rsidRDefault="00B43777" w:rsidP="00541D1A">
            <w:pPr>
              <w:rPr>
                <w:ins w:id="8663" w:author="jonathan pritchard" w:date="2025-01-23T13:47:00Z" w16du:dateUtc="2025-01-23T13:47:00Z"/>
                <w:rFonts w:cs="Arial"/>
                <w:sz w:val="18"/>
                <w:szCs w:val="18"/>
              </w:rPr>
            </w:pPr>
            <w:ins w:id="8664"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17EF401" w14:textId="77777777" w:rsidR="00B43777" w:rsidRPr="00340B0D" w:rsidRDefault="00B43777" w:rsidP="00541D1A">
            <w:pPr>
              <w:rPr>
                <w:ins w:id="8665" w:author="jonathan pritchard" w:date="2025-01-23T13:47:00Z" w16du:dateUtc="2025-01-23T13:47:00Z"/>
                <w:rFonts w:cs="Arial"/>
                <w:sz w:val="18"/>
                <w:szCs w:val="18"/>
              </w:rPr>
            </w:pPr>
            <w:ins w:id="8666"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7EC0B752" w14:textId="77777777" w:rsidTr="00541D1A">
        <w:trPr>
          <w:ins w:id="8667"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EF816F" w14:textId="77777777" w:rsidR="00B43777" w:rsidRPr="00340B0D" w:rsidRDefault="00B43777" w:rsidP="00541D1A">
            <w:pPr>
              <w:jc w:val="center"/>
              <w:rPr>
                <w:ins w:id="8668"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F4542E9" w14:textId="77777777" w:rsidR="00B43777" w:rsidRPr="00340B0D" w:rsidRDefault="00B43777" w:rsidP="00541D1A">
            <w:pPr>
              <w:rPr>
                <w:ins w:id="8669" w:author="jonathan pritchard" w:date="2025-01-23T13:47:00Z" w16du:dateUtc="2025-01-23T13:47:00Z"/>
                <w:rFonts w:cs="Arial"/>
                <w:sz w:val="18"/>
                <w:szCs w:val="18"/>
              </w:rPr>
            </w:pPr>
            <w:ins w:id="8670"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F24B857" w14:textId="77777777" w:rsidR="00B43777" w:rsidRPr="00340B0D" w:rsidRDefault="00B43777" w:rsidP="00541D1A">
            <w:pPr>
              <w:rPr>
                <w:ins w:id="8671" w:author="jonathan pritchard" w:date="2025-01-23T13:47:00Z" w16du:dateUtc="2025-01-23T13:47:00Z"/>
                <w:rFonts w:cs="Arial"/>
                <w:sz w:val="18"/>
                <w:szCs w:val="18"/>
              </w:rPr>
            </w:pPr>
          </w:p>
        </w:tc>
      </w:tr>
      <w:tr w:rsidR="00B43777" w:rsidRPr="00340B0D" w14:paraId="08782379" w14:textId="77777777" w:rsidTr="00541D1A">
        <w:trPr>
          <w:ins w:id="8672"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4245BD33" w14:textId="77777777" w:rsidR="00B43777" w:rsidRPr="00340B0D" w:rsidRDefault="00B43777" w:rsidP="00541D1A">
            <w:pPr>
              <w:rPr>
                <w:ins w:id="8673" w:author="jonathan pritchard" w:date="2025-01-23T13:47:00Z" w16du:dateUtc="2025-01-23T13:47:00Z"/>
                <w:rFonts w:cs="Arial"/>
                <w:sz w:val="18"/>
                <w:szCs w:val="18"/>
              </w:rPr>
            </w:pPr>
          </w:p>
        </w:tc>
      </w:tr>
      <w:tr w:rsidR="00B43777" w:rsidRPr="00340B0D" w14:paraId="0010595E" w14:textId="77777777" w:rsidTr="00541D1A">
        <w:trPr>
          <w:ins w:id="8674"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F5998D" w14:textId="77777777" w:rsidR="00B43777" w:rsidRPr="00340B0D" w:rsidRDefault="00B43777" w:rsidP="00541D1A">
            <w:pPr>
              <w:jc w:val="center"/>
              <w:rPr>
                <w:ins w:id="8675" w:author="jonathan pritchard" w:date="2025-01-23T13:47:00Z" w16du:dateUtc="2025-01-23T13:47:00Z"/>
                <w:rFonts w:cs="Arial"/>
                <w:b/>
                <w:bCs/>
                <w:sz w:val="18"/>
                <w:szCs w:val="18"/>
              </w:rPr>
            </w:pPr>
            <w:ins w:id="8676"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5C9FE58C" w14:textId="77777777" w:rsidTr="00541D1A">
        <w:trPr>
          <w:ins w:id="8677"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4125E5" w14:textId="77777777" w:rsidR="00B43777" w:rsidRPr="00340B0D" w:rsidRDefault="00B43777" w:rsidP="00541D1A">
            <w:pPr>
              <w:jc w:val="center"/>
              <w:rPr>
                <w:ins w:id="8678" w:author="jonathan pritchard" w:date="2025-01-23T13:47:00Z" w16du:dateUtc="2025-01-23T13:47:00Z"/>
                <w:rFonts w:cs="Arial"/>
                <w:b/>
                <w:bCs/>
                <w:sz w:val="18"/>
                <w:szCs w:val="18"/>
              </w:rPr>
            </w:pPr>
            <w:ins w:id="8679"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78540" w14:textId="77777777" w:rsidR="00B43777" w:rsidRPr="00340B0D" w:rsidRDefault="00B43777" w:rsidP="00541D1A">
            <w:pPr>
              <w:jc w:val="center"/>
              <w:rPr>
                <w:ins w:id="8680" w:author="jonathan pritchard" w:date="2025-01-23T13:47:00Z" w16du:dateUtc="2025-01-23T13:47:00Z"/>
                <w:rFonts w:cs="Arial"/>
                <w:b/>
                <w:bCs/>
                <w:sz w:val="18"/>
                <w:szCs w:val="18"/>
              </w:rPr>
            </w:pPr>
            <w:ins w:id="8681" w:author="jonathan pritchard" w:date="2025-01-23T13:47:00Z" w16du:dateUtc="2025-01-23T13:47:00Z">
              <w:r w:rsidRPr="00340B0D">
                <w:rPr>
                  <w:rFonts w:cs="Arial"/>
                  <w:b/>
                  <w:bCs/>
                  <w:sz w:val="18"/>
                  <w:szCs w:val="18"/>
                </w:rPr>
                <w:t>Other</w:t>
              </w:r>
            </w:ins>
          </w:p>
        </w:tc>
      </w:tr>
      <w:tr w:rsidR="00B43777" w:rsidRPr="00340B0D" w14:paraId="6AFE2D14" w14:textId="77777777" w:rsidTr="00541D1A">
        <w:trPr>
          <w:ins w:id="868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3618E0" w14:textId="77777777" w:rsidR="00B43777" w:rsidRPr="00340B0D" w:rsidRDefault="00B43777" w:rsidP="00541D1A">
            <w:pPr>
              <w:rPr>
                <w:ins w:id="8683" w:author="jonathan pritchard" w:date="2025-01-23T13:47:00Z" w16du:dateUtc="2025-01-23T13:47:00Z"/>
                <w:rFonts w:cs="Arial"/>
                <w:sz w:val="18"/>
                <w:szCs w:val="18"/>
              </w:rPr>
            </w:pPr>
            <w:ins w:id="8684"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F655498" w14:textId="77777777" w:rsidR="00B43777" w:rsidRPr="00340B0D" w:rsidRDefault="00B43777" w:rsidP="00541D1A">
            <w:pPr>
              <w:jc w:val="center"/>
              <w:rPr>
                <w:ins w:id="868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D6B1194" w14:textId="77777777" w:rsidR="00B43777" w:rsidRPr="00340B0D" w:rsidRDefault="00B43777" w:rsidP="00541D1A">
            <w:pPr>
              <w:pStyle w:val="Default"/>
              <w:rPr>
                <w:ins w:id="8686" w:author="jonathan pritchard" w:date="2025-01-23T13:47:00Z" w16du:dateUtc="2025-01-23T13:47:00Z"/>
                <w:sz w:val="18"/>
                <w:szCs w:val="18"/>
              </w:rPr>
            </w:pPr>
            <w:ins w:id="8687"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F8E23BF" w14:textId="77777777" w:rsidR="00B43777" w:rsidRPr="00340B0D" w:rsidRDefault="00B43777" w:rsidP="00541D1A">
            <w:pPr>
              <w:rPr>
                <w:ins w:id="8688" w:author="jonathan pritchard" w:date="2025-01-23T13:47:00Z" w16du:dateUtc="2025-01-23T13:47:00Z"/>
                <w:rFonts w:cs="Arial"/>
                <w:sz w:val="18"/>
                <w:szCs w:val="18"/>
              </w:rPr>
            </w:pPr>
          </w:p>
        </w:tc>
      </w:tr>
      <w:tr w:rsidR="00B43777" w:rsidRPr="00340B0D" w14:paraId="36BE38B5" w14:textId="77777777" w:rsidTr="00541D1A">
        <w:trPr>
          <w:ins w:id="868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14382D" w14:textId="77777777" w:rsidR="00B43777" w:rsidRPr="00340B0D" w:rsidRDefault="00B43777" w:rsidP="00541D1A">
            <w:pPr>
              <w:pStyle w:val="Default"/>
              <w:rPr>
                <w:ins w:id="8690" w:author="jonathan pritchard" w:date="2025-01-23T13:47:00Z" w16du:dateUtc="2025-01-23T13:47:00Z"/>
                <w:sz w:val="18"/>
                <w:szCs w:val="18"/>
              </w:rPr>
            </w:pPr>
            <w:ins w:id="8691"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6BBDD02" w14:textId="77777777" w:rsidR="00B43777" w:rsidRPr="00340B0D" w:rsidRDefault="00B43777" w:rsidP="00541D1A">
            <w:pPr>
              <w:jc w:val="center"/>
              <w:rPr>
                <w:ins w:id="869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01A5437" w14:textId="77777777" w:rsidR="00B43777" w:rsidRPr="00340B0D" w:rsidRDefault="00B43777" w:rsidP="00541D1A">
            <w:pPr>
              <w:pStyle w:val="Default"/>
              <w:rPr>
                <w:ins w:id="8693" w:author="jonathan pritchard" w:date="2025-01-23T13:47:00Z" w16du:dateUtc="2025-01-23T13:47:00Z"/>
                <w:sz w:val="18"/>
                <w:szCs w:val="18"/>
              </w:rPr>
            </w:pPr>
            <w:ins w:id="8694"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1DAE8D" w14:textId="77777777" w:rsidR="00B43777" w:rsidRPr="00340B0D" w:rsidRDefault="00B43777" w:rsidP="00541D1A">
            <w:pPr>
              <w:rPr>
                <w:ins w:id="8695" w:author="jonathan pritchard" w:date="2025-01-23T13:47:00Z" w16du:dateUtc="2025-01-23T13:47:00Z"/>
                <w:rFonts w:cs="Arial"/>
                <w:sz w:val="18"/>
                <w:szCs w:val="18"/>
              </w:rPr>
            </w:pPr>
          </w:p>
        </w:tc>
      </w:tr>
      <w:tr w:rsidR="00B43777" w:rsidRPr="00340B0D" w14:paraId="7915C959" w14:textId="77777777" w:rsidTr="00541D1A">
        <w:trPr>
          <w:ins w:id="869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A92374B" w14:textId="77777777" w:rsidR="00B43777" w:rsidRPr="00340B0D" w:rsidRDefault="00B43777" w:rsidP="00541D1A">
            <w:pPr>
              <w:pStyle w:val="Default"/>
              <w:ind w:left="720"/>
              <w:rPr>
                <w:ins w:id="8697" w:author="jonathan pritchard" w:date="2025-01-23T13:47:00Z" w16du:dateUtc="2025-01-23T13:47:00Z"/>
                <w:sz w:val="18"/>
                <w:szCs w:val="18"/>
              </w:rPr>
            </w:pPr>
            <w:ins w:id="8698"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16601349" w14:textId="77777777" w:rsidR="00B43777" w:rsidRPr="00340B0D" w:rsidRDefault="00B43777" w:rsidP="00541D1A">
            <w:pPr>
              <w:jc w:val="center"/>
              <w:rPr>
                <w:ins w:id="869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ED0A597" w14:textId="77777777" w:rsidR="00B43777" w:rsidRPr="00340B0D" w:rsidRDefault="00B43777" w:rsidP="00541D1A">
            <w:pPr>
              <w:pStyle w:val="Default"/>
              <w:rPr>
                <w:ins w:id="8700" w:author="jonathan pritchard" w:date="2025-01-23T13:47:00Z" w16du:dateUtc="2025-01-23T13:47:00Z"/>
                <w:sz w:val="18"/>
                <w:szCs w:val="18"/>
              </w:rPr>
            </w:pPr>
            <w:ins w:id="8701"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56D9C66" w14:textId="77777777" w:rsidR="00B43777" w:rsidRPr="00340B0D" w:rsidRDefault="00B43777" w:rsidP="00541D1A">
            <w:pPr>
              <w:rPr>
                <w:ins w:id="8702" w:author="jonathan pritchard" w:date="2025-01-23T13:47:00Z" w16du:dateUtc="2025-01-23T13:47:00Z"/>
                <w:rFonts w:cs="Arial"/>
                <w:sz w:val="18"/>
                <w:szCs w:val="18"/>
              </w:rPr>
            </w:pPr>
          </w:p>
        </w:tc>
      </w:tr>
      <w:tr w:rsidR="00B43777" w:rsidRPr="00340B0D" w14:paraId="519913AC" w14:textId="77777777" w:rsidTr="00541D1A">
        <w:trPr>
          <w:ins w:id="870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3DA426F" w14:textId="77777777" w:rsidR="00B43777" w:rsidRPr="00340B0D" w:rsidRDefault="00B43777" w:rsidP="00541D1A">
            <w:pPr>
              <w:pStyle w:val="Default"/>
              <w:ind w:left="720"/>
              <w:rPr>
                <w:ins w:id="8704" w:author="jonathan pritchard" w:date="2025-01-23T13:47:00Z" w16du:dateUtc="2025-01-23T13:47:00Z"/>
                <w:sz w:val="18"/>
                <w:szCs w:val="18"/>
              </w:rPr>
            </w:pPr>
            <w:ins w:id="8705"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73373C3" w14:textId="77777777" w:rsidR="00B43777" w:rsidRPr="00340B0D" w:rsidRDefault="00B43777" w:rsidP="00541D1A">
            <w:pPr>
              <w:jc w:val="center"/>
              <w:rPr>
                <w:ins w:id="870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BECFF12" w14:textId="77777777" w:rsidR="00B43777" w:rsidRPr="00340B0D" w:rsidRDefault="00B43777" w:rsidP="00541D1A">
            <w:pPr>
              <w:pStyle w:val="Default"/>
              <w:rPr>
                <w:ins w:id="8707" w:author="jonathan pritchard" w:date="2025-01-23T13:47:00Z" w16du:dateUtc="2025-01-23T13:47:00Z"/>
                <w:sz w:val="18"/>
                <w:szCs w:val="18"/>
              </w:rPr>
            </w:pPr>
            <w:ins w:id="8708"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E021980" w14:textId="77777777" w:rsidR="00B43777" w:rsidRPr="00340B0D" w:rsidRDefault="00B43777" w:rsidP="00541D1A">
            <w:pPr>
              <w:rPr>
                <w:ins w:id="8709" w:author="jonathan pritchard" w:date="2025-01-23T13:47:00Z" w16du:dateUtc="2025-01-23T13:47:00Z"/>
                <w:rFonts w:cs="Arial"/>
                <w:sz w:val="18"/>
                <w:szCs w:val="18"/>
              </w:rPr>
            </w:pPr>
          </w:p>
        </w:tc>
      </w:tr>
      <w:tr w:rsidR="00B43777" w:rsidRPr="00340B0D" w14:paraId="66452B7C" w14:textId="77777777" w:rsidTr="00541D1A">
        <w:trPr>
          <w:ins w:id="871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89494F5" w14:textId="77777777" w:rsidR="00B43777" w:rsidRPr="00340B0D" w:rsidRDefault="00B43777" w:rsidP="00541D1A">
            <w:pPr>
              <w:pStyle w:val="Default"/>
              <w:rPr>
                <w:ins w:id="8711" w:author="jonathan pritchard" w:date="2025-01-23T13:47:00Z" w16du:dateUtc="2025-01-23T13:47:00Z"/>
                <w:sz w:val="18"/>
                <w:szCs w:val="18"/>
              </w:rPr>
            </w:pPr>
            <w:ins w:id="8712"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7237549" w14:textId="77777777" w:rsidR="00B43777" w:rsidRPr="00340B0D" w:rsidRDefault="00B43777" w:rsidP="00541D1A">
            <w:pPr>
              <w:jc w:val="center"/>
              <w:rPr>
                <w:ins w:id="871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575C25" w14:textId="77777777" w:rsidR="00B43777" w:rsidRPr="00340B0D" w:rsidRDefault="00B43777" w:rsidP="00541D1A">
            <w:pPr>
              <w:pStyle w:val="Default"/>
              <w:rPr>
                <w:ins w:id="8714" w:author="jonathan pritchard" w:date="2025-01-23T13:47:00Z" w16du:dateUtc="2025-01-23T13:47:00Z"/>
                <w:sz w:val="18"/>
                <w:szCs w:val="18"/>
              </w:rPr>
            </w:pPr>
            <w:ins w:id="8715"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076BD34" w14:textId="77777777" w:rsidR="00B43777" w:rsidRPr="00340B0D" w:rsidRDefault="00B43777" w:rsidP="00541D1A">
            <w:pPr>
              <w:rPr>
                <w:ins w:id="8716" w:author="jonathan pritchard" w:date="2025-01-23T13:47:00Z" w16du:dateUtc="2025-01-23T13:47:00Z"/>
                <w:rFonts w:cs="Arial"/>
                <w:sz w:val="18"/>
                <w:szCs w:val="18"/>
              </w:rPr>
            </w:pPr>
          </w:p>
        </w:tc>
      </w:tr>
      <w:tr w:rsidR="00B43777" w:rsidRPr="00340B0D" w14:paraId="7AC2BDFA" w14:textId="77777777" w:rsidTr="00541D1A">
        <w:trPr>
          <w:ins w:id="871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A22BB6" w14:textId="77777777" w:rsidR="00B43777" w:rsidRPr="00340B0D" w:rsidRDefault="00B43777" w:rsidP="00541D1A">
            <w:pPr>
              <w:pStyle w:val="Default"/>
              <w:rPr>
                <w:ins w:id="8718" w:author="jonathan pritchard" w:date="2025-01-23T13:47:00Z" w16du:dateUtc="2025-01-23T13:47:00Z"/>
                <w:sz w:val="18"/>
                <w:szCs w:val="18"/>
              </w:rPr>
            </w:pPr>
            <w:ins w:id="8719"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673A722" w14:textId="77777777" w:rsidR="00B43777" w:rsidRPr="00340B0D" w:rsidRDefault="00B43777" w:rsidP="00541D1A">
            <w:pPr>
              <w:jc w:val="center"/>
              <w:rPr>
                <w:ins w:id="872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DF77CD" w14:textId="77777777" w:rsidR="00B43777" w:rsidRPr="00340B0D" w:rsidRDefault="00B43777" w:rsidP="00541D1A">
            <w:pPr>
              <w:pStyle w:val="Default"/>
              <w:rPr>
                <w:ins w:id="8721" w:author="jonathan pritchard" w:date="2025-01-23T13:47:00Z" w16du:dateUtc="2025-01-23T13:47:00Z"/>
                <w:sz w:val="18"/>
                <w:szCs w:val="18"/>
              </w:rPr>
            </w:pPr>
            <w:ins w:id="8722"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03D302" w14:textId="77777777" w:rsidR="00B43777" w:rsidRPr="00340B0D" w:rsidRDefault="00B43777" w:rsidP="00541D1A">
            <w:pPr>
              <w:rPr>
                <w:ins w:id="8723" w:author="jonathan pritchard" w:date="2025-01-23T13:47:00Z" w16du:dateUtc="2025-01-23T13:47:00Z"/>
                <w:rFonts w:cs="Arial"/>
                <w:sz w:val="18"/>
                <w:szCs w:val="18"/>
              </w:rPr>
            </w:pPr>
          </w:p>
        </w:tc>
      </w:tr>
      <w:tr w:rsidR="00B43777" w:rsidRPr="00340B0D" w14:paraId="4FBB042F" w14:textId="77777777" w:rsidTr="00541D1A">
        <w:trPr>
          <w:ins w:id="872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BFF2040" w14:textId="77777777" w:rsidR="00B43777" w:rsidRPr="00340B0D" w:rsidRDefault="00B43777" w:rsidP="00541D1A">
            <w:pPr>
              <w:pStyle w:val="Default"/>
              <w:rPr>
                <w:ins w:id="8725" w:author="jonathan pritchard" w:date="2025-01-23T13:47:00Z" w16du:dateUtc="2025-01-23T13:47:00Z"/>
                <w:sz w:val="18"/>
                <w:szCs w:val="18"/>
              </w:rPr>
            </w:pPr>
            <w:ins w:id="8726"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84F79E" w14:textId="77777777" w:rsidR="00B43777" w:rsidRPr="00340B0D" w:rsidRDefault="00B43777" w:rsidP="00541D1A">
            <w:pPr>
              <w:jc w:val="center"/>
              <w:rPr>
                <w:ins w:id="872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1C1CFF" w14:textId="77777777" w:rsidR="00B43777" w:rsidRPr="00340B0D" w:rsidRDefault="00B43777" w:rsidP="00541D1A">
            <w:pPr>
              <w:pStyle w:val="Default"/>
              <w:rPr>
                <w:ins w:id="8728" w:author="jonathan pritchard" w:date="2025-01-23T13:47:00Z" w16du:dateUtc="2025-01-23T13:47:00Z"/>
                <w:sz w:val="18"/>
                <w:szCs w:val="18"/>
              </w:rPr>
            </w:pPr>
            <w:ins w:id="8729"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691501B" w14:textId="77777777" w:rsidR="00B43777" w:rsidRPr="00340B0D" w:rsidRDefault="00B43777" w:rsidP="00541D1A">
            <w:pPr>
              <w:rPr>
                <w:ins w:id="8730" w:author="jonathan pritchard" w:date="2025-01-23T13:47:00Z" w16du:dateUtc="2025-01-23T13:47:00Z"/>
                <w:rFonts w:cs="Arial"/>
                <w:sz w:val="18"/>
                <w:szCs w:val="18"/>
              </w:rPr>
            </w:pPr>
          </w:p>
        </w:tc>
      </w:tr>
      <w:tr w:rsidR="00B43777" w:rsidRPr="00340B0D" w14:paraId="7429FB88" w14:textId="77777777" w:rsidTr="00541D1A">
        <w:trPr>
          <w:ins w:id="873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49C59E3" w14:textId="77777777" w:rsidR="00B43777" w:rsidRPr="00340B0D" w:rsidRDefault="00B43777" w:rsidP="00541D1A">
            <w:pPr>
              <w:pStyle w:val="Default"/>
              <w:rPr>
                <w:ins w:id="8732" w:author="jonathan pritchard" w:date="2025-01-23T13:47:00Z" w16du:dateUtc="2025-01-23T13:47:00Z"/>
                <w:sz w:val="18"/>
                <w:szCs w:val="18"/>
              </w:rPr>
            </w:pPr>
            <w:ins w:id="8733"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D313900" w14:textId="77777777" w:rsidR="00B43777" w:rsidRPr="00340B0D" w:rsidRDefault="00B43777" w:rsidP="00541D1A">
            <w:pPr>
              <w:jc w:val="center"/>
              <w:rPr>
                <w:ins w:id="873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4647F2E" w14:textId="77777777" w:rsidR="00B43777" w:rsidRPr="00340B0D" w:rsidRDefault="00B43777" w:rsidP="00541D1A">
            <w:pPr>
              <w:pStyle w:val="Default"/>
              <w:rPr>
                <w:ins w:id="8735" w:author="jonathan pritchard" w:date="2025-01-23T13:47:00Z" w16du:dateUtc="2025-01-23T13:47:00Z"/>
                <w:sz w:val="18"/>
                <w:szCs w:val="18"/>
              </w:rPr>
            </w:pPr>
            <w:ins w:id="8736"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6FDACF" w14:textId="77777777" w:rsidR="00B43777" w:rsidRPr="00340B0D" w:rsidRDefault="00B43777" w:rsidP="00541D1A">
            <w:pPr>
              <w:rPr>
                <w:ins w:id="8737" w:author="jonathan pritchard" w:date="2025-01-23T13:47:00Z" w16du:dateUtc="2025-01-23T13:47:00Z"/>
                <w:rFonts w:cs="Arial"/>
                <w:sz w:val="18"/>
                <w:szCs w:val="18"/>
              </w:rPr>
            </w:pPr>
          </w:p>
        </w:tc>
      </w:tr>
      <w:tr w:rsidR="00B43777" w:rsidRPr="00340B0D" w14:paraId="44446151" w14:textId="77777777" w:rsidTr="00541D1A">
        <w:trPr>
          <w:ins w:id="873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A3836D" w14:textId="77777777" w:rsidR="00B43777" w:rsidRPr="00340B0D" w:rsidRDefault="00B43777" w:rsidP="00541D1A">
            <w:pPr>
              <w:pStyle w:val="Default"/>
              <w:rPr>
                <w:ins w:id="8739" w:author="jonathan pritchard" w:date="2025-01-23T13:47:00Z" w16du:dateUtc="2025-01-23T13:47:00Z"/>
                <w:sz w:val="18"/>
                <w:szCs w:val="18"/>
              </w:rPr>
            </w:pPr>
            <w:ins w:id="8740"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F5992E" w14:textId="77777777" w:rsidR="00B43777" w:rsidRPr="00340B0D" w:rsidRDefault="00B43777" w:rsidP="00541D1A">
            <w:pPr>
              <w:jc w:val="center"/>
              <w:rPr>
                <w:ins w:id="874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9025679" w14:textId="77777777" w:rsidR="00B43777" w:rsidRPr="00340B0D" w:rsidRDefault="00B43777" w:rsidP="00541D1A">
            <w:pPr>
              <w:rPr>
                <w:ins w:id="874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9BC34D9" w14:textId="77777777" w:rsidR="00B43777" w:rsidRPr="00340B0D" w:rsidRDefault="00B43777" w:rsidP="00541D1A">
            <w:pPr>
              <w:rPr>
                <w:ins w:id="8743" w:author="jonathan pritchard" w:date="2025-01-23T13:47:00Z" w16du:dateUtc="2025-01-23T13:47:00Z"/>
                <w:rFonts w:cs="Arial"/>
                <w:sz w:val="18"/>
                <w:szCs w:val="18"/>
              </w:rPr>
            </w:pPr>
          </w:p>
        </w:tc>
      </w:tr>
      <w:tr w:rsidR="00B43777" w:rsidRPr="00340B0D" w14:paraId="59CCE2F9" w14:textId="77777777" w:rsidTr="00541D1A">
        <w:trPr>
          <w:ins w:id="874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563D44" w14:textId="77777777" w:rsidR="00B43777" w:rsidRPr="00340B0D" w:rsidRDefault="00B43777" w:rsidP="00541D1A">
            <w:pPr>
              <w:pStyle w:val="Default"/>
              <w:rPr>
                <w:ins w:id="8745" w:author="jonathan pritchard" w:date="2025-01-23T13:47:00Z" w16du:dateUtc="2025-01-23T13:47:00Z"/>
                <w:sz w:val="18"/>
                <w:szCs w:val="18"/>
              </w:rPr>
            </w:pPr>
            <w:ins w:id="8746"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D790F34" w14:textId="77777777" w:rsidR="00B43777" w:rsidRPr="00340B0D" w:rsidRDefault="00B43777" w:rsidP="00541D1A">
            <w:pPr>
              <w:jc w:val="center"/>
              <w:rPr>
                <w:ins w:id="874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8490BE4" w14:textId="77777777" w:rsidR="00B43777" w:rsidRPr="00340B0D" w:rsidRDefault="00B43777" w:rsidP="00541D1A">
            <w:pPr>
              <w:rPr>
                <w:ins w:id="874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55A070A" w14:textId="77777777" w:rsidR="00B43777" w:rsidRPr="00340B0D" w:rsidRDefault="00B43777" w:rsidP="00541D1A">
            <w:pPr>
              <w:rPr>
                <w:ins w:id="8749" w:author="jonathan pritchard" w:date="2025-01-23T13:47:00Z" w16du:dateUtc="2025-01-23T13:47:00Z"/>
                <w:rFonts w:cs="Arial"/>
                <w:sz w:val="18"/>
                <w:szCs w:val="18"/>
              </w:rPr>
            </w:pPr>
          </w:p>
        </w:tc>
      </w:tr>
      <w:tr w:rsidR="00B43777" w:rsidRPr="00340B0D" w14:paraId="53151AE5" w14:textId="77777777" w:rsidTr="00541D1A">
        <w:trPr>
          <w:ins w:id="875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42C4A38" w14:textId="77777777" w:rsidR="00B43777" w:rsidRPr="00340B0D" w:rsidRDefault="00B43777" w:rsidP="00541D1A">
            <w:pPr>
              <w:pStyle w:val="Default"/>
              <w:rPr>
                <w:ins w:id="8751" w:author="jonathan pritchard" w:date="2025-01-23T13:47:00Z" w16du:dateUtc="2025-01-23T13:47:00Z"/>
                <w:sz w:val="18"/>
                <w:szCs w:val="18"/>
              </w:rPr>
            </w:pPr>
            <w:ins w:id="8752"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227FF10" w14:textId="77777777" w:rsidR="00B43777" w:rsidRPr="00340B0D" w:rsidRDefault="00B43777" w:rsidP="00541D1A">
            <w:pPr>
              <w:jc w:val="center"/>
              <w:rPr>
                <w:ins w:id="875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70F5E8" w14:textId="77777777" w:rsidR="00B43777" w:rsidRPr="00340B0D" w:rsidRDefault="00B43777" w:rsidP="00541D1A">
            <w:pPr>
              <w:rPr>
                <w:ins w:id="875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F96B119" w14:textId="77777777" w:rsidR="00B43777" w:rsidRPr="00340B0D" w:rsidRDefault="00B43777" w:rsidP="00541D1A">
            <w:pPr>
              <w:rPr>
                <w:ins w:id="8755" w:author="jonathan pritchard" w:date="2025-01-23T13:47:00Z" w16du:dateUtc="2025-01-23T13:47:00Z"/>
                <w:rFonts w:cs="Arial"/>
                <w:sz w:val="18"/>
                <w:szCs w:val="18"/>
              </w:rPr>
            </w:pPr>
          </w:p>
        </w:tc>
      </w:tr>
      <w:tr w:rsidR="00B43777" w:rsidRPr="00340B0D" w14:paraId="2F2F69DD" w14:textId="77777777" w:rsidTr="00541D1A">
        <w:trPr>
          <w:ins w:id="875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BB5A51F" w14:textId="77777777" w:rsidR="00B43777" w:rsidRPr="00340B0D" w:rsidRDefault="00B43777" w:rsidP="00541D1A">
            <w:pPr>
              <w:pStyle w:val="Default"/>
              <w:ind w:left="720"/>
              <w:rPr>
                <w:ins w:id="8757" w:author="jonathan pritchard" w:date="2025-01-23T13:47:00Z" w16du:dateUtc="2025-01-23T13:47:00Z"/>
                <w:sz w:val="18"/>
                <w:szCs w:val="18"/>
              </w:rPr>
            </w:pPr>
            <w:ins w:id="8758"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8C7F9D" w14:textId="77777777" w:rsidR="00B43777" w:rsidRPr="00340B0D" w:rsidRDefault="00B43777" w:rsidP="00541D1A">
            <w:pPr>
              <w:jc w:val="center"/>
              <w:rPr>
                <w:ins w:id="875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53086C7F" w14:textId="77777777" w:rsidR="00B43777" w:rsidRPr="00340B0D" w:rsidRDefault="00B43777" w:rsidP="00541D1A">
            <w:pPr>
              <w:rPr>
                <w:ins w:id="8760"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5372267" w14:textId="77777777" w:rsidR="00B43777" w:rsidRPr="00340B0D" w:rsidRDefault="00B43777" w:rsidP="00541D1A">
            <w:pPr>
              <w:rPr>
                <w:ins w:id="8761" w:author="jonathan pritchard" w:date="2025-01-23T13:47:00Z" w16du:dateUtc="2025-01-23T13:47:00Z"/>
                <w:rFonts w:cs="Arial"/>
                <w:sz w:val="18"/>
                <w:szCs w:val="18"/>
              </w:rPr>
            </w:pPr>
          </w:p>
        </w:tc>
      </w:tr>
      <w:tr w:rsidR="00B43777" w:rsidRPr="00340B0D" w14:paraId="1F3A5EC6" w14:textId="77777777" w:rsidTr="00541D1A">
        <w:trPr>
          <w:ins w:id="8762"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48FD0FB6" w14:textId="77777777" w:rsidR="00B43777" w:rsidRPr="00340B0D" w:rsidRDefault="00B43777" w:rsidP="00541D1A">
            <w:pPr>
              <w:pStyle w:val="Default"/>
              <w:ind w:left="720"/>
              <w:rPr>
                <w:ins w:id="8763" w:author="jonathan pritchard" w:date="2025-01-23T13:47:00Z" w16du:dateUtc="2025-01-23T13:47:00Z"/>
                <w:sz w:val="18"/>
                <w:szCs w:val="18"/>
              </w:rPr>
            </w:pPr>
            <w:ins w:id="8764"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F509D73" w14:textId="77777777" w:rsidR="00B43777" w:rsidRPr="00340B0D" w:rsidRDefault="00B43777" w:rsidP="00541D1A">
            <w:pPr>
              <w:jc w:val="center"/>
              <w:rPr>
                <w:ins w:id="876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2B50092" w14:textId="77777777" w:rsidR="00B43777" w:rsidRPr="00340B0D" w:rsidRDefault="00B43777" w:rsidP="00541D1A">
            <w:pPr>
              <w:rPr>
                <w:ins w:id="8766"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E3B8EE" w14:textId="77777777" w:rsidR="00B43777" w:rsidRPr="00340B0D" w:rsidRDefault="00B43777" w:rsidP="00541D1A">
            <w:pPr>
              <w:rPr>
                <w:ins w:id="8767" w:author="jonathan pritchard" w:date="2025-01-23T13:47:00Z" w16du:dateUtc="2025-01-23T13:47:00Z"/>
                <w:rFonts w:cs="Arial"/>
                <w:sz w:val="18"/>
                <w:szCs w:val="18"/>
              </w:rPr>
            </w:pPr>
          </w:p>
        </w:tc>
      </w:tr>
      <w:tr w:rsidR="00B43777" w:rsidRPr="00340B0D" w14:paraId="065284BA" w14:textId="77777777" w:rsidTr="00541D1A">
        <w:trPr>
          <w:ins w:id="8768"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52A361" w14:textId="77777777" w:rsidR="00B43777" w:rsidRPr="00EF63B4" w:rsidRDefault="00B43777" w:rsidP="00541D1A">
            <w:pPr>
              <w:jc w:val="center"/>
              <w:rPr>
                <w:ins w:id="8769" w:author="jonathan pritchard" w:date="2025-01-23T13:47:00Z" w16du:dateUtc="2025-01-23T13:47:00Z"/>
                <w:rFonts w:cs="Arial"/>
                <w:sz w:val="18"/>
                <w:szCs w:val="18"/>
              </w:rPr>
            </w:pPr>
            <w:ins w:id="8770" w:author="jonathan pritchard" w:date="2025-01-23T13:47:00Z" w16du:dateUtc="2025-01-23T13:47:00Z">
              <w:r>
                <w:rPr>
                  <w:rFonts w:cs="Arial"/>
                  <w:b/>
                  <w:bCs/>
                  <w:sz w:val="18"/>
                  <w:szCs w:val="18"/>
                </w:rPr>
                <w:t>Additional</w:t>
              </w:r>
            </w:ins>
          </w:p>
        </w:tc>
      </w:tr>
      <w:tr w:rsidR="00B43777" w:rsidRPr="00340B0D" w14:paraId="14BACD30" w14:textId="77777777" w:rsidTr="00541D1A">
        <w:trPr>
          <w:ins w:id="877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6BA87CC" w14:textId="77777777" w:rsidR="00B43777" w:rsidRPr="00340B0D" w:rsidRDefault="00B43777" w:rsidP="00541D1A">
            <w:pPr>
              <w:pStyle w:val="Default"/>
              <w:ind w:left="720"/>
              <w:rPr>
                <w:ins w:id="8772"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CF867BD" w14:textId="77777777" w:rsidR="00B43777" w:rsidRPr="00340B0D" w:rsidRDefault="00B43777" w:rsidP="00541D1A">
            <w:pPr>
              <w:jc w:val="center"/>
              <w:rPr>
                <w:ins w:id="8773"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40B09434" w14:textId="77777777" w:rsidR="00B43777" w:rsidRPr="00340B0D" w:rsidRDefault="00B43777" w:rsidP="00541D1A">
            <w:pPr>
              <w:rPr>
                <w:ins w:id="877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13260DD" w14:textId="77777777" w:rsidR="00B43777" w:rsidRPr="00340B0D" w:rsidRDefault="00B43777" w:rsidP="00541D1A">
            <w:pPr>
              <w:rPr>
                <w:ins w:id="8775" w:author="jonathan pritchard" w:date="2025-01-23T13:47:00Z" w16du:dateUtc="2025-01-23T13:47:00Z"/>
                <w:rFonts w:cs="Arial"/>
                <w:sz w:val="18"/>
                <w:szCs w:val="18"/>
              </w:rPr>
            </w:pPr>
          </w:p>
        </w:tc>
      </w:tr>
      <w:tr w:rsidR="00B43777" w:rsidRPr="00340B0D" w14:paraId="007B625E" w14:textId="77777777" w:rsidTr="00541D1A">
        <w:trPr>
          <w:ins w:id="877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D5E682D" w14:textId="77777777" w:rsidR="00B43777" w:rsidRPr="00340B0D" w:rsidRDefault="00B43777" w:rsidP="00541D1A">
            <w:pPr>
              <w:pStyle w:val="Default"/>
              <w:ind w:left="720"/>
              <w:rPr>
                <w:ins w:id="8777"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9CF79F7" w14:textId="77777777" w:rsidR="00B43777" w:rsidRPr="00340B0D" w:rsidRDefault="00B43777" w:rsidP="00541D1A">
            <w:pPr>
              <w:jc w:val="center"/>
              <w:rPr>
                <w:ins w:id="8778"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786B69E" w14:textId="77777777" w:rsidR="00B43777" w:rsidRPr="00340B0D" w:rsidRDefault="00B43777" w:rsidP="00541D1A">
            <w:pPr>
              <w:rPr>
                <w:ins w:id="877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618CCF4" w14:textId="77777777" w:rsidR="00B43777" w:rsidRPr="00340B0D" w:rsidRDefault="00B43777" w:rsidP="00541D1A">
            <w:pPr>
              <w:rPr>
                <w:ins w:id="8780" w:author="jonathan pritchard" w:date="2025-01-23T13:47:00Z" w16du:dateUtc="2025-01-23T13:47:00Z"/>
                <w:rFonts w:cs="Arial"/>
                <w:sz w:val="18"/>
                <w:szCs w:val="18"/>
              </w:rPr>
            </w:pPr>
          </w:p>
        </w:tc>
      </w:tr>
      <w:tr w:rsidR="00B43777" w:rsidRPr="00340B0D" w14:paraId="054B9327" w14:textId="77777777" w:rsidTr="00541D1A">
        <w:trPr>
          <w:ins w:id="8781"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796CB1" w14:textId="77777777" w:rsidR="00B43777" w:rsidRPr="00340B0D" w:rsidRDefault="00B43777" w:rsidP="00541D1A">
            <w:pPr>
              <w:jc w:val="center"/>
              <w:rPr>
                <w:ins w:id="8782" w:author="jonathan pritchard" w:date="2025-01-23T13:47:00Z" w16du:dateUtc="2025-01-23T13:47:00Z"/>
                <w:rFonts w:cs="Arial"/>
                <w:b/>
                <w:bCs/>
                <w:sz w:val="18"/>
                <w:szCs w:val="18"/>
              </w:rPr>
            </w:pPr>
            <w:ins w:id="8783" w:author="jonathan pritchard" w:date="2025-01-23T13:47:00Z" w16du:dateUtc="2025-01-23T13:47:00Z">
              <w:r w:rsidRPr="00340B0D">
                <w:rPr>
                  <w:rFonts w:cs="Arial"/>
                  <w:b/>
                  <w:bCs/>
                  <w:sz w:val="18"/>
                  <w:szCs w:val="18"/>
                </w:rPr>
                <w:t>Setup</w:t>
              </w:r>
            </w:ins>
          </w:p>
        </w:tc>
      </w:tr>
      <w:tr w:rsidR="00B43777" w:rsidRPr="00340B0D" w14:paraId="743FD6DE" w14:textId="77777777" w:rsidTr="00541D1A">
        <w:trPr>
          <w:ins w:id="8784"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3F58FDC5" w14:textId="77777777" w:rsidR="00B43777" w:rsidRDefault="00B43777" w:rsidP="00541D1A">
            <w:pPr>
              <w:rPr>
                <w:ins w:id="8785" w:author="jonathan pritchard" w:date="2025-01-23T13:47:00Z" w16du:dateUtc="2025-01-23T13:47:00Z"/>
                <w:rFonts w:cs="Arial"/>
                <w:sz w:val="18"/>
                <w:szCs w:val="18"/>
              </w:rPr>
            </w:pPr>
          </w:p>
          <w:p w14:paraId="7147C46C" w14:textId="77777777" w:rsidR="00A55C32" w:rsidRPr="002054D9" w:rsidRDefault="00B43777" w:rsidP="00A55C32">
            <w:pPr>
              <w:rPr>
                <w:rFonts w:cs="Arial"/>
                <w:i/>
              </w:rPr>
            </w:pPr>
            <w:ins w:id="8786" w:author="jonathan pritchard" w:date="2025-01-23T13:47:00Z" w16du:dateUtc="2025-01-23T13:47:00Z">
              <w:r>
                <w:rPr>
                  <w:rFonts w:cs="Arial"/>
                  <w:i/>
                </w:rPr>
                <w:t>.</w:t>
              </w:r>
              <w:r w:rsidRPr="00110428">
                <w:rPr>
                  <w:rFonts w:cs="Arial"/>
                  <w:i/>
                </w:rPr>
                <w:t xml:space="preserve">. </w:t>
              </w:r>
            </w:ins>
            <w:r w:rsidR="00A55C32" w:rsidRPr="002054D9">
              <w:rPr>
                <w:rFonts w:cs="Arial"/>
                <w:i/>
              </w:rPr>
              <w:t xml:space="preserve">Load the exchange set </w:t>
            </w:r>
            <w:proofErr w:type="spellStart"/>
            <w:r w:rsidR="00A55C32" w:rsidRPr="002054D9">
              <w:rPr>
                <w:rFonts w:cs="Arial"/>
                <w:b/>
                <w:bCs/>
                <w:i/>
              </w:rPr>
              <w:t>PowerUp</w:t>
            </w:r>
            <w:proofErr w:type="spellEnd"/>
            <w:r w:rsidR="00A55C32" w:rsidRPr="002054D9">
              <w:rPr>
                <w:rFonts w:cs="Arial"/>
                <w:b/>
                <w:bCs/>
                <w:i/>
              </w:rPr>
              <w:t xml:space="preserve"> </w:t>
            </w:r>
            <w:r w:rsidR="00A55C32" w:rsidRPr="002054D9">
              <w:rPr>
                <w:rFonts w:cs="Arial"/>
                <w:i/>
              </w:rPr>
              <w:t>with the following settings.</w:t>
            </w:r>
          </w:p>
          <w:p w14:paraId="694766A8" w14:textId="77777777" w:rsidR="00A55C32" w:rsidRPr="002054D9" w:rsidRDefault="00A55C32" w:rsidP="00A55C32">
            <w:pPr>
              <w:pStyle w:val="ListParagraph"/>
              <w:numPr>
                <w:ilvl w:val="0"/>
                <w:numId w:val="51"/>
              </w:numPr>
              <w:jc w:val="left"/>
              <w:rPr>
                <w:rFonts w:cs="Arial"/>
                <w:i/>
              </w:rPr>
            </w:pPr>
            <w:r w:rsidRPr="002054D9">
              <w:rPr>
                <w:rFonts w:cs="Arial"/>
                <w:i/>
              </w:rPr>
              <w:lastRenderedPageBreak/>
              <w:t>User Selected Safety Contour = 11.4m</w:t>
            </w:r>
          </w:p>
          <w:p w14:paraId="733A2BF2" w14:textId="77777777" w:rsidR="00A55C32" w:rsidRPr="002054D9" w:rsidRDefault="00A55C32" w:rsidP="00A55C32">
            <w:pPr>
              <w:pStyle w:val="ListParagraph"/>
              <w:numPr>
                <w:ilvl w:val="0"/>
                <w:numId w:val="51"/>
              </w:numPr>
              <w:jc w:val="left"/>
              <w:rPr>
                <w:rFonts w:cs="Arial"/>
                <w:i/>
              </w:rPr>
            </w:pPr>
            <w:r w:rsidRPr="002054D9">
              <w:rPr>
                <w:rFonts w:cs="Arial"/>
                <w:i/>
              </w:rPr>
              <w:t>Water Level Adjustment = true</w:t>
            </w:r>
          </w:p>
          <w:p w14:paraId="19B4D8DB" w14:textId="77777777" w:rsidR="00A55C32" w:rsidRPr="002054D9" w:rsidRDefault="00A55C32" w:rsidP="00A55C32">
            <w:pPr>
              <w:pStyle w:val="ListParagraph"/>
              <w:numPr>
                <w:ilvl w:val="0"/>
                <w:numId w:val="51"/>
              </w:numPr>
              <w:jc w:val="left"/>
              <w:rPr>
                <w:rFonts w:cs="Arial"/>
                <w:i/>
              </w:rPr>
            </w:pPr>
            <w:r w:rsidRPr="002054D9">
              <w:rPr>
                <w:rFonts w:cs="Arial"/>
                <w:i/>
              </w:rPr>
              <w:t>Interoperability Level = 2</w:t>
            </w:r>
          </w:p>
          <w:p w14:paraId="49EFF970" w14:textId="77777777" w:rsidR="00A55C32" w:rsidRPr="002054D9" w:rsidRDefault="00A55C32" w:rsidP="00A55C32">
            <w:pPr>
              <w:pStyle w:val="ListParagraph"/>
              <w:numPr>
                <w:ilvl w:val="0"/>
                <w:numId w:val="51"/>
              </w:numPr>
              <w:jc w:val="left"/>
              <w:rPr>
                <w:rFonts w:cs="Arial"/>
                <w:i/>
              </w:rPr>
            </w:pPr>
            <w:r w:rsidRPr="002054D9">
              <w:rPr>
                <w:rFonts w:cs="Arial"/>
                <w:i/>
              </w:rPr>
              <w:t>Water Level Adjustment boundary = 100 metres (S-98 Annex C C-4.2.7)</w:t>
            </w:r>
          </w:p>
          <w:p w14:paraId="540C5268" w14:textId="16411A27" w:rsidR="00B43777" w:rsidRPr="00110428" w:rsidRDefault="00B43777" w:rsidP="00541D1A">
            <w:pPr>
              <w:rPr>
                <w:ins w:id="8787" w:author="jonathan pritchard" w:date="2025-01-23T13:47:00Z" w16du:dateUtc="2025-01-23T13:47:00Z"/>
                <w:rFonts w:cs="Arial"/>
              </w:rPr>
            </w:pPr>
          </w:p>
          <w:p w14:paraId="77C24E39" w14:textId="77777777" w:rsidR="00B43777" w:rsidRPr="00340B0D" w:rsidRDefault="00B43777" w:rsidP="00541D1A">
            <w:pPr>
              <w:rPr>
                <w:ins w:id="8788" w:author="jonathan pritchard" w:date="2025-01-23T13:47:00Z" w16du:dateUtc="2025-01-23T13:47:00Z"/>
                <w:rFonts w:cs="Arial"/>
                <w:sz w:val="18"/>
                <w:szCs w:val="18"/>
              </w:rPr>
            </w:pPr>
          </w:p>
        </w:tc>
      </w:tr>
      <w:tr w:rsidR="00B43777" w:rsidRPr="00340B0D" w14:paraId="67069B69" w14:textId="77777777" w:rsidTr="00541D1A">
        <w:trPr>
          <w:ins w:id="878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22EDB8" w14:textId="77777777" w:rsidR="00B43777" w:rsidRPr="00340B0D" w:rsidRDefault="00B43777" w:rsidP="00541D1A">
            <w:pPr>
              <w:jc w:val="center"/>
              <w:rPr>
                <w:ins w:id="8790" w:author="jonathan pritchard" w:date="2025-01-23T13:47:00Z" w16du:dateUtc="2025-01-23T13:47:00Z"/>
                <w:rFonts w:cs="Arial"/>
                <w:b/>
                <w:bCs/>
                <w:sz w:val="18"/>
                <w:szCs w:val="18"/>
              </w:rPr>
            </w:pPr>
            <w:ins w:id="8791" w:author="jonathan pritchard" w:date="2025-01-23T13:47:00Z" w16du:dateUtc="2025-01-23T13:47:00Z">
              <w:r w:rsidRPr="00340B0D">
                <w:rPr>
                  <w:rFonts w:cs="Arial"/>
                  <w:b/>
                  <w:bCs/>
                  <w:sz w:val="18"/>
                  <w:szCs w:val="18"/>
                </w:rPr>
                <w:lastRenderedPageBreak/>
                <w:t>Action</w:t>
              </w:r>
            </w:ins>
          </w:p>
        </w:tc>
      </w:tr>
      <w:tr w:rsidR="00B43777" w:rsidRPr="00340B0D" w14:paraId="1EFAAA92" w14:textId="77777777" w:rsidTr="00541D1A">
        <w:trPr>
          <w:ins w:id="879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92E68C9" w14:textId="77777777" w:rsidR="00A55C32" w:rsidRPr="002054D9" w:rsidRDefault="00A55C32" w:rsidP="00A55C32">
            <w:pPr>
              <w:rPr>
                <w:rFonts w:cs="Arial"/>
                <w:i/>
              </w:rPr>
            </w:pPr>
            <w:r>
              <w:rPr>
                <w:rFonts w:cs="Arial"/>
                <w:b/>
                <w:bCs/>
              </w:rPr>
              <w:br/>
            </w:r>
          </w:p>
          <w:p w14:paraId="5C4549D5" w14:textId="3476E340" w:rsidR="00B43777" w:rsidRDefault="00A55C32" w:rsidP="00A55C32">
            <w:pPr>
              <w:rPr>
                <w:rFonts w:cs="Arial"/>
                <w:b/>
                <w:bCs/>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0384F6BF" w14:textId="404D46D4" w:rsidR="00A55C32" w:rsidRPr="00110428" w:rsidRDefault="00A55C32" w:rsidP="00541D1A">
            <w:pPr>
              <w:rPr>
                <w:ins w:id="8793" w:author="jonathan pritchard" w:date="2025-01-23T13:47:00Z" w16du:dateUtc="2025-01-23T13:47:00Z"/>
                <w:rFonts w:cs="Arial"/>
                <w:b/>
                <w:bCs/>
              </w:rPr>
            </w:pPr>
          </w:p>
        </w:tc>
      </w:tr>
      <w:tr w:rsidR="00B43777" w:rsidRPr="00340B0D" w14:paraId="5404D494" w14:textId="77777777" w:rsidTr="00541D1A">
        <w:trPr>
          <w:ins w:id="879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16E6AD3" w14:textId="77777777" w:rsidR="00B43777" w:rsidRPr="00340B0D" w:rsidRDefault="00B43777" w:rsidP="00541D1A">
            <w:pPr>
              <w:jc w:val="center"/>
              <w:rPr>
                <w:ins w:id="8795" w:author="jonathan pritchard" w:date="2025-01-23T13:47:00Z" w16du:dateUtc="2025-01-23T13:47:00Z"/>
                <w:rFonts w:cs="Arial"/>
                <w:sz w:val="18"/>
                <w:szCs w:val="18"/>
              </w:rPr>
            </w:pPr>
            <w:ins w:id="8796" w:author="jonathan pritchard" w:date="2025-01-23T13:47:00Z" w16du:dateUtc="2025-01-23T13:47:00Z">
              <w:r w:rsidRPr="00340B0D">
                <w:rPr>
                  <w:rFonts w:cs="Arial"/>
                  <w:b/>
                  <w:bCs/>
                  <w:sz w:val="18"/>
                  <w:szCs w:val="18"/>
                </w:rPr>
                <w:t>Results</w:t>
              </w:r>
            </w:ins>
          </w:p>
        </w:tc>
      </w:tr>
      <w:tr w:rsidR="00B43777" w:rsidRPr="00340B0D" w14:paraId="6112059C" w14:textId="77777777" w:rsidTr="00541D1A">
        <w:trPr>
          <w:ins w:id="879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585C06E2" w14:textId="77777777" w:rsidR="00B43777" w:rsidRDefault="00B43777" w:rsidP="00541D1A">
            <w:pPr>
              <w:rPr>
                <w:ins w:id="8798" w:author="jonathan pritchard" w:date="2025-01-23T13:47:00Z" w16du:dateUtc="2025-01-23T13:47:00Z"/>
                <w:rFonts w:cs="Arial"/>
                <w:sz w:val="18"/>
                <w:szCs w:val="18"/>
              </w:rPr>
            </w:pPr>
          </w:p>
          <w:p w14:paraId="5D80F320" w14:textId="77777777" w:rsidR="00B43777" w:rsidRDefault="00B43777" w:rsidP="00541D1A">
            <w:pPr>
              <w:rPr>
                <w:ins w:id="8799" w:author="jonathan pritchard" w:date="2025-01-23T13:47:00Z" w16du:dateUtc="2025-01-23T13:47:00Z"/>
                <w:rFonts w:cs="Arial"/>
                <w:sz w:val="18"/>
                <w:szCs w:val="18"/>
              </w:rPr>
            </w:pPr>
          </w:p>
          <w:p w14:paraId="0F0474A5" w14:textId="77777777" w:rsidR="00A55C32" w:rsidRPr="00A55C32" w:rsidRDefault="00A55C32" w:rsidP="00A55C32">
            <w:pPr>
              <w:rPr>
                <w:rFonts w:cs="Arial"/>
                <w:sz w:val="18"/>
                <w:szCs w:val="18"/>
              </w:rPr>
            </w:pPr>
            <w:r w:rsidRPr="00A55C32">
              <w:rPr>
                <w:rFonts w:cs="Arial"/>
                <w:sz w:val="18"/>
                <w:szCs w:val="18"/>
              </w:rPr>
              <w:t xml:space="preserve">Verify </w:t>
            </w:r>
          </w:p>
          <w:p w14:paraId="38FB9457" w14:textId="77777777" w:rsidR="00A55C32" w:rsidRPr="00A55C32" w:rsidRDefault="00A55C32" w:rsidP="00A55C32">
            <w:pPr>
              <w:rPr>
                <w:rFonts w:cs="Arial"/>
                <w:sz w:val="18"/>
                <w:szCs w:val="18"/>
              </w:rPr>
            </w:pPr>
          </w:p>
          <w:p w14:paraId="2676A280" w14:textId="77777777" w:rsidR="00A55C32" w:rsidRPr="00A55C32" w:rsidRDefault="00A55C32" w:rsidP="00A55C32">
            <w:pPr>
              <w:rPr>
                <w:rFonts w:cs="Arial"/>
                <w:sz w:val="18"/>
                <w:szCs w:val="18"/>
              </w:rPr>
            </w:pPr>
            <w:r w:rsidRPr="00A55C32">
              <w:rPr>
                <w:rFonts w:cs="Arial"/>
                <w:sz w:val="18"/>
                <w:szCs w:val="18"/>
              </w:rPr>
              <w:t>1.</w:t>
            </w:r>
            <w:r w:rsidRPr="00A55C32">
              <w:rPr>
                <w:rFonts w:cs="Arial"/>
                <w:sz w:val="18"/>
                <w:szCs w:val="18"/>
              </w:rPr>
              <w:tab/>
              <w:t>Water Level Adjustment is enabled and a permanent message is displayed to user as per S-98 Annex C Appendix C-4.2</w:t>
            </w:r>
          </w:p>
          <w:p w14:paraId="3044DA9F" w14:textId="77777777" w:rsidR="00A55C32" w:rsidRPr="00A55C32" w:rsidRDefault="00A55C32" w:rsidP="00A55C32">
            <w:pPr>
              <w:rPr>
                <w:rFonts w:cs="Arial"/>
                <w:sz w:val="18"/>
                <w:szCs w:val="18"/>
              </w:rPr>
            </w:pPr>
            <w:r w:rsidRPr="00A55C32">
              <w:rPr>
                <w:rFonts w:cs="Arial"/>
                <w:sz w:val="18"/>
                <w:szCs w:val="18"/>
              </w:rPr>
              <w:t xml:space="preserve"> </w:t>
            </w:r>
          </w:p>
          <w:p w14:paraId="5C83E299" w14:textId="77777777" w:rsidR="00A55C32" w:rsidRPr="00A55C32" w:rsidRDefault="00A55C32" w:rsidP="00A55C32">
            <w:pPr>
              <w:rPr>
                <w:rFonts w:cs="Arial"/>
                <w:sz w:val="18"/>
                <w:szCs w:val="18"/>
              </w:rPr>
            </w:pPr>
          </w:p>
          <w:p w14:paraId="4A98E372" w14:textId="77777777" w:rsidR="00A55C32" w:rsidRPr="00A55C32" w:rsidRDefault="00A55C32" w:rsidP="00A55C32">
            <w:pPr>
              <w:rPr>
                <w:rFonts w:cs="Arial"/>
                <w:sz w:val="18"/>
                <w:szCs w:val="18"/>
              </w:rPr>
            </w:pPr>
            <w:r w:rsidRPr="00A55C32">
              <w:rPr>
                <w:rFonts w:cs="Arial"/>
                <w:sz w:val="18"/>
                <w:szCs w:val="18"/>
              </w:rPr>
              <w:t>2.</w:t>
            </w:r>
            <w:r w:rsidRPr="00A55C32">
              <w:rPr>
                <w:rFonts w:cs="Arial"/>
                <w:sz w:val="18"/>
                <w:szCs w:val="18"/>
              </w:rPr>
              <w:tab/>
              <w:t>The boundary of the Water Level Adjustment is shown.</w:t>
            </w:r>
          </w:p>
          <w:p w14:paraId="665A5A6A" w14:textId="77777777" w:rsidR="00A55C32" w:rsidRDefault="00A55C32" w:rsidP="00A55C32">
            <w:pPr>
              <w:rPr>
                <w:rFonts w:cs="Arial"/>
                <w:sz w:val="18"/>
                <w:szCs w:val="18"/>
              </w:rPr>
            </w:pPr>
            <w:r w:rsidRPr="00A55C32">
              <w:rPr>
                <w:rFonts w:cs="Arial"/>
                <w:sz w:val="18"/>
                <w:szCs w:val="18"/>
              </w:rPr>
              <w:t xml:space="preserve"> </w:t>
            </w:r>
          </w:p>
          <w:p w14:paraId="615A4608" w14:textId="4269ABE9" w:rsidR="00A55C32" w:rsidRDefault="00A55C32" w:rsidP="00A55C32">
            <w:pPr>
              <w:jc w:val="center"/>
              <w:rPr>
                <w:rFonts w:cs="Arial"/>
                <w:sz w:val="18"/>
                <w:szCs w:val="18"/>
              </w:rPr>
            </w:pPr>
            <w:r w:rsidRPr="002054D9">
              <w:rPr>
                <w:rFonts w:cs="Arial"/>
                <w:noProof/>
                <w:lang w:val="en-IN" w:eastAsia="en-IN"/>
              </w:rPr>
              <w:drawing>
                <wp:inline distT="0" distB="0" distL="0" distR="0" wp14:anchorId="6AF4ED73" wp14:editId="51464385">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2A65724" w14:textId="77777777" w:rsidR="00A55C32" w:rsidRPr="00A55C32" w:rsidRDefault="00A55C32" w:rsidP="00A55C32">
            <w:pPr>
              <w:rPr>
                <w:rFonts w:cs="Arial"/>
                <w:sz w:val="18"/>
                <w:szCs w:val="18"/>
              </w:rPr>
            </w:pPr>
          </w:p>
          <w:p w14:paraId="36FC0976" w14:textId="334B71B8" w:rsidR="00B43777" w:rsidRDefault="00A55C32" w:rsidP="00A55C32">
            <w:pPr>
              <w:rPr>
                <w:ins w:id="8800" w:author="jonathan pritchard" w:date="2025-01-23T13:47:00Z" w16du:dateUtc="2025-01-23T13:47:00Z"/>
                <w:rFonts w:cs="Arial"/>
                <w:sz w:val="18"/>
                <w:szCs w:val="18"/>
              </w:rPr>
            </w:pPr>
            <w:r w:rsidRPr="00A55C32">
              <w:rPr>
                <w:rFonts w:cs="Arial"/>
                <w:sz w:val="18"/>
                <w:szCs w:val="18"/>
              </w:rPr>
              <w:t>3.</w:t>
            </w:r>
            <w:r w:rsidRPr="00A55C32">
              <w:rPr>
                <w:rFonts w:cs="Arial"/>
                <w:sz w:val="18"/>
                <w:szCs w:val="18"/>
              </w:rPr>
              <w:tab/>
              <w:t xml:space="preserve">Verify the ECDIS legend correctly reports the vertical datum of the S-102 and S-104 data (S-98 Annex C C-4-3.2) </w:t>
            </w:r>
            <w:proofErr w:type="spellStart"/>
            <w:r w:rsidRPr="00A55C32">
              <w:rPr>
                <w:rFonts w:cs="Arial"/>
                <w:sz w:val="18"/>
                <w:szCs w:val="18"/>
              </w:rPr>
              <w:t>tbd</w:t>
            </w:r>
            <w:proofErr w:type="spellEnd"/>
          </w:p>
          <w:p w14:paraId="7E03D0DA" w14:textId="77777777" w:rsidR="00B43777" w:rsidRPr="00340B0D" w:rsidRDefault="00B43777" w:rsidP="00541D1A">
            <w:pPr>
              <w:jc w:val="center"/>
              <w:rPr>
                <w:ins w:id="8801" w:author="jonathan pritchard" w:date="2025-01-23T13:47:00Z" w16du:dateUtc="2025-01-23T13:47:00Z"/>
                <w:rFonts w:cs="Arial"/>
                <w:sz w:val="18"/>
                <w:szCs w:val="18"/>
              </w:rPr>
            </w:pPr>
          </w:p>
          <w:p w14:paraId="737024FE" w14:textId="77777777" w:rsidR="00B43777" w:rsidRDefault="00B43777" w:rsidP="00541D1A">
            <w:pPr>
              <w:tabs>
                <w:tab w:val="left" w:pos="3048"/>
              </w:tabs>
              <w:jc w:val="center"/>
              <w:rPr>
                <w:ins w:id="8802" w:author="jonathan pritchard" w:date="2025-01-23T13:47:00Z" w16du:dateUtc="2025-01-23T13:47:00Z"/>
                <w:rFonts w:cs="Arial"/>
                <w:sz w:val="18"/>
                <w:szCs w:val="18"/>
              </w:rPr>
            </w:pPr>
          </w:p>
          <w:p w14:paraId="30481065" w14:textId="77777777" w:rsidR="00B43777" w:rsidRPr="00340B0D" w:rsidRDefault="00B43777" w:rsidP="00541D1A">
            <w:pPr>
              <w:tabs>
                <w:tab w:val="left" w:pos="3048"/>
              </w:tabs>
              <w:jc w:val="center"/>
              <w:rPr>
                <w:ins w:id="8803" w:author="jonathan pritchard" w:date="2025-01-23T13:47:00Z" w16du:dateUtc="2025-01-23T13:47:00Z"/>
                <w:rFonts w:cs="Arial"/>
                <w:sz w:val="18"/>
                <w:szCs w:val="18"/>
              </w:rPr>
            </w:pPr>
          </w:p>
          <w:p w14:paraId="57A9D0BA" w14:textId="77777777" w:rsidR="00B43777" w:rsidRDefault="00B43777" w:rsidP="00541D1A">
            <w:pPr>
              <w:jc w:val="center"/>
              <w:rPr>
                <w:ins w:id="8804" w:author="jonathan pritchard" w:date="2025-01-23T13:47:00Z" w16du:dateUtc="2025-01-23T13:47:00Z"/>
                <w:rFonts w:cs="Arial"/>
                <w:sz w:val="18"/>
                <w:szCs w:val="18"/>
              </w:rPr>
            </w:pPr>
          </w:p>
          <w:p w14:paraId="28B947D6" w14:textId="77777777" w:rsidR="00B43777" w:rsidRDefault="00B43777" w:rsidP="00541D1A">
            <w:pPr>
              <w:jc w:val="center"/>
              <w:rPr>
                <w:ins w:id="8805" w:author="jonathan pritchard" w:date="2025-01-23T13:47:00Z" w16du:dateUtc="2025-01-23T13:47:00Z"/>
                <w:rFonts w:cs="Arial"/>
                <w:sz w:val="18"/>
                <w:szCs w:val="18"/>
              </w:rPr>
            </w:pPr>
          </w:p>
          <w:p w14:paraId="6705B588" w14:textId="77777777" w:rsidR="00B43777" w:rsidRPr="00340B0D" w:rsidRDefault="00B43777" w:rsidP="00541D1A">
            <w:pPr>
              <w:rPr>
                <w:ins w:id="8806" w:author="jonathan pritchard" w:date="2025-01-23T13:47:00Z" w16du:dateUtc="2025-01-23T13:47:00Z"/>
                <w:rFonts w:cs="Arial"/>
                <w:sz w:val="18"/>
                <w:szCs w:val="18"/>
              </w:rPr>
            </w:pPr>
          </w:p>
        </w:tc>
      </w:tr>
    </w:tbl>
    <w:p w14:paraId="73542FD5" w14:textId="77777777" w:rsidR="00B43777" w:rsidRDefault="00B43777" w:rsidP="00B43777">
      <w:pPr>
        <w:rPr>
          <w:ins w:id="8807" w:author="jonathan pritchard" w:date="2025-01-23T13:47:00Z" w16du:dateUtc="2025-01-23T13:47:00Z"/>
        </w:rPr>
      </w:pPr>
    </w:p>
    <w:p w14:paraId="3D6D2D8F" w14:textId="77777777" w:rsidR="00B43777" w:rsidRPr="00B43777" w:rsidRDefault="00B43777">
      <w:pPr>
        <w:rPr>
          <w:b/>
          <w:rPrChange w:id="8808" w:author="jonathan pritchard" w:date="2025-01-23T13:47:00Z" w16du:dateUtc="2025-01-23T13:47:00Z">
            <w:rPr>
              <w:rFonts w:cs="Arial"/>
              <w:b w:val="0"/>
              <w:color w:val="000000" w:themeColor="text1"/>
            </w:rPr>
          </w:rPrChange>
        </w:rPr>
        <w:pPrChange w:id="8809"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245EDDBF" w14:textId="77777777" w:rsidR="006C7785" w:rsidRPr="002054D9" w:rsidRDefault="006C7785" w:rsidP="006C7785">
      <w:pPr>
        <w:rPr>
          <w:rFonts w:cs="Arial"/>
        </w:rPr>
      </w:pPr>
    </w:p>
    <w:p w14:paraId="666DAD8B" w14:textId="21E41082" w:rsidR="00B43777" w:rsidRDefault="00B43777">
      <w:pPr>
        <w:widowControl/>
        <w:spacing w:line="240" w:lineRule="auto"/>
        <w:jc w:val="left"/>
        <w:rPr>
          <w:ins w:id="8810" w:author="jonathan pritchard" w:date="2025-01-23T13:47:00Z" w16du:dateUtc="2025-01-23T13:47:00Z"/>
          <w:rFonts w:cs="Arial"/>
        </w:rPr>
      </w:pPr>
      <w:ins w:id="8811" w:author="jonathan pritchard" w:date="2025-01-23T13:47:00Z" w16du:dateUtc="2025-01-23T13:47:00Z">
        <w:r>
          <w:rPr>
            <w:rFonts w:cs="Arial"/>
          </w:rPr>
          <w:br w:type="page"/>
        </w:r>
      </w:ins>
    </w:p>
    <w:p w14:paraId="4559FF9A" w14:textId="77777777" w:rsidR="006C7785" w:rsidRPr="002054D9" w:rsidRDefault="006C7785" w:rsidP="006C7785">
      <w:pPr>
        <w:rPr>
          <w:rFonts w:cs="Arial"/>
        </w:rPr>
      </w:pPr>
    </w:p>
    <w:p w14:paraId="18A7A070" w14:textId="77777777" w:rsidR="006C7785" w:rsidRDefault="006C7785" w:rsidP="006C7785">
      <w:pPr>
        <w:pStyle w:val="Heading1"/>
        <w:numPr>
          <w:ilvl w:val="2"/>
          <w:numId w:val="73"/>
        </w:numPr>
        <w:tabs>
          <w:tab w:val="left" w:pos="567"/>
        </w:tabs>
        <w:spacing w:after="120"/>
        <w:ind w:left="567" w:hanging="567"/>
        <w:rPr>
          <w:ins w:id="8812" w:author="jonathan pritchard" w:date="2025-01-23T13:47:00Z" w16du:dateUtc="2025-01-23T13:47:00Z"/>
          <w:rFonts w:cs="Arial"/>
          <w:color w:val="000000" w:themeColor="text1"/>
          <w:highlight w:val="yellow"/>
        </w:rPr>
      </w:pPr>
      <w:r w:rsidRPr="00B43777">
        <w:rPr>
          <w:rFonts w:cs="Arial"/>
          <w:color w:val="000000" w:themeColor="text1"/>
          <w:highlight w:val="yellow"/>
          <w:rPrChange w:id="8813" w:author="jonathan pritchard" w:date="2025-01-23T13:47:00Z" w16du:dateUtc="2025-01-23T13:47:00Z">
            <w:rPr>
              <w:rFonts w:cs="Arial"/>
              <w:color w:val="000000" w:themeColor="text1"/>
            </w:rPr>
          </w:rPrChange>
        </w:rPr>
        <w:t>Adjustment of Other Depth Values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B9174A7" w14:textId="77777777" w:rsidTr="00541D1A">
        <w:trPr>
          <w:trHeight w:val="416"/>
          <w:ins w:id="8814"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3CE5F09" w14:textId="77777777" w:rsidR="00B43777" w:rsidRPr="00340B0D" w:rsidRDefault="00B43777" w:rsidP="00541D1A">
            <w:pPr>
              <w:jc w:val="center"/>
              <w:rPr>
                <w:ins w:id="8815" w:author="jonathan pritchard" w:date="2025-01-23T13:47:00Z" w16du:dateUtc="2025-01-23T13:47:00Z"/>
                <w:rFonts w:cs="Arial"/>
                <w:b/>
                <w:bCs/>
                <w:sz w:val="18"/>
                <w:szCs w:val="18"/>
              </w:rPr>
            </w:pPr>
            <w:ins w:id="8816"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F20AE2B" w14:textId="511EA5F4" w:rsidR="00B43777" w:rsidRPr="00C87169" w:rsidRDefault="005614DA" w:rsidP="00541D1A">
            <w:pPr>
              <w:jc w:val="center"/>
              <w:rPr>
                <w:ins w:id="8817" w:author="jonathan pritchard" w:date="2025-01-23T13:47:00Z" w16du:dateUtc="2025-01-23T13:47:00Z"/>
                <w:rFonts w:cs="Arial"/>
                <w:bCs/>
              </w:rPr>
            </w:pPr>
            <w:proofErr w:type="spellStart"/>
            <w:r w:rsidRPr="002054D9">
              <w:rPr>
                <w:rFonts w:cs="Arial"/>
              </w:rPr>
              <w:t>AdjustmentOfDepthValues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3C66F8E" w14:textId="77777777" w:rsidR="00B43777" w:rsidRPr="00340B0D" w:rsidRDefault="00B43777" w:rsidP="00541D1A">
            <w:pPr>
              <w:jc w:val="center"/>
              <w:rPr>
                <w:ins w:id="8818" w:author="jonathan pritchard" w:date="2025-01-23T13:47:00Z" w16du:dateUtc="2025-01-23T13:47:00Z"/>
                <w:rFonts w:cs="Arial"/>
                <w:b/>
                <w:bCs/>
                <w:sz w:val="18"/>
                <w:szCs w:val="18"/>
              </w:rPr>
            </w:pPr>
            <w:ins w:id="8819"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334DDC7" w14:textId="77777777" w:rsidR="005614DA" w:rsidRPr="002054D9" w:rsidDel="00C859B7" w:rsidRDefault="005614DA" w:rsidP="005614DA">
            <w:pPr>
              <w:rPr>
                <w:rFonts w:cs="Arial"/>
              </w:rPr>
            </w:pPr>
            <w:r w:rsidRPr="002054D9">
              <w:rPr>
                <w:rFonts w:cs="Arial"/>
              </w:rPr>
              <w:t>(S-100 Part 9/S-98</w:t>
            </w:r>
          </w:p>
          <w:p w14:paraId="3EB25C73" w14:textId="6C71BA48" w:rsidR="00B43777" w:rsidRPr="005614DA" w:rsidRDefault="005614DA" w:rsidP="005614DA">
            <w:pPr>
              <w:spacing w:line="240" w:lineRule="auto"/>
              <w:rPr>
                <w:ins w:id="8820" w:author="jonathan pritchard" w:date="2025-01-23T13:47:00Z" w16du:dateUtc="2025-01-23T13:47:00Z"/>
                <w:rFonts w:cs="Arial"/>
                <w:color w:val="000000"/>
              </w:rPr>
            </w:pPr>
            <w:r w:rsidRPr="002054D9">
              <w:rPr>
                <w:rFonts w:cs="Arial"/>
                <w:color w:val="000000"/>
              </w:rPr>
              <w:t>S-98 C-4-2</w:t>
            </w:r>
          </w:p>
        </w:tc>
      </w:tr>
      <w:tr w:rsidR="00B43777" w:rsidRPr="00340B0D" w14:paraId="6D1168D7" w14:textId="77777777" w:rsidTr="00541D1A">
        <w:trPr>
          <w:ins w:id="8821"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351271" w14:textId="77777777" w:rsidR="00B43777" w:rsidRPr="00340B0D" w:rsidRDefault="00B43777" w:rsidP="00541D1A">
            <w:pPr>
              <w:rPr>
                <w:ins w:id="8822" w:author="jonathan pritchard" w:date="2025-01-23T13:47:00Z" w16du:dateUtc="2025-01-23T13:47:00Z"/>
                <w:rFonts w:cs="Arial"/>
                <w:b/>
                <w:bCs/>
                <w:sz w:val="18"/>
                <w:szCs w:val="18"/>
              </w:rPr>
            </w:pPr>
            <w:ins w:id="8823" w:author="jonathan pritchard" w:date="2025-01-23T13:47:00Z" w16du:dateUtc="2025-01-23T13:47:00Z">
              <w:r w:rsidRPr="00340B0D">
                <w:rPr>
                  <w:rFonts w:cs="Arial"/>
                  <w:b/>
                  <w:bCs/>
                  <w:sz w:val="18"/>
                  <w:szCs w:val="18"/>
                </w:rPr>
                <w:t>Test Description</w:t>
              </w:r>
            </w:ins>
          </w:p>
        </w:tc>
      </w:tr>
      <w:tr w:rsidR="00B43777" w:rsidRPr="00340B0D" w14:paraId="488CA556" w14:textId="77777777" w:rsidTr="00541D1A">
        <w:trPr>
          <w:ins w:id="882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FF0009B" w14:textId="77777777" w:rsidR="00B43777" w:rsidRDefault="00B43777" w:rsidP="00541D1A">
            <w:pPr>
              <w:rPr>
                <w:rFonts w:cs="Arial"/>
                <w:i/>
              </w:rPr>
            </w:pPr>
          </w:p>
          <w:p w14:paraId="4F3F7069" w14:textId="4FC8568B" w:rsidR="005614DA" w:rsidRPr="009C22F4" w:rsidRDefault="005614DA" w:rsidP="00541D1A">
            <w:pPr>
              <w:rPr>
                <w:ins w:id="8825" w:author="jonathan pritchard" w:date="2025-01-23T13:47:00Z" w16du:dateUtc="2025-01-23T13:47:00Z"/>
                <w:rFonts w:cs="Arial"/>
                <w:i/>
              </w:rPr>
            </w:pPr>
            <w:r w:rsidRPr="002054D9">
              <w:rPr>
                <w:rFonts w:cs="Arial"/>
                <w:i/>
              </w:rPr>
              <w:t>This test verifies the ECDIS can harmonise S-104 Water Level with S-101 Depth Values on other features</w:t>
            </w:r>
          </w:p>
          <w:p w14:paraId="455427EE" w14:textId="77777777" w:rsidR="00B43777" w:rsidRPr="009C22F4" w:rsidRDefault="00B43777" w:rsidP="00541D1A">
            <w:pPr>
              <w:rPr>
                <w:ins w:id="8826" w:author="jonathan pritchard" w:date="2025-01-23T13:47:00Z" w16du:dateUtc="2025-01-23T13:47:00Z"/>
                <w:rFonts w:cs="Arial"/>
                <w:i/>
              </w:rPr>
            </w:pPr>
          </w:p>
        </w:tc>
      </w:tr>
      <w:tr w:rsidR="00B43777" w:rsidRPr="00340B0D" w14:paraId="2A9405E0" w14:textId="77777777" w:rsidTr="00541D1A">
        <w:trPr>
          <w:ins w:id="8827"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F9FD8" w14:textId="77777777" w:rsidR="00B43777" w:rsidRPr="00340B0D" w:rsidRDefault="00B43777" w:rsidP="00541D1A">
            <w:pPr>
              <w:jc w:val="center"/>
              <w:rPr>
                <w:ins w:id="8828" w:author="jonathan pritchard" w:date="2025-01-23T13:47:00Z" w16du:dateUtc="2025-01-23T13:47:00Z"/>
                <w:rFonts w:cs="Arial"/>
                <w:b/>
                <w:bCs/>
                <w:sz w:val="18"/>
                <w:szCs w:val="18"/>
              </w:rPr>
            </w:pPr>
            <w:ins w:id="8829" w:author="jonathan pritchard" w:date="2025-01-23T13:47:00Z" w16du:dateUtc="2025-01-23T13:47:00Z">
              <w:r w:rsidRPr="00340B0D">
                <w:rPr>
                  <w:rFonts w:cs="Arial"/>
                  <w:b/>
                  <w:bCs/>
                  <w:sz w:val="18"/>
                  <w:szCs w:val="18"/>
                </w:rPr>
                <w:t>Loaded Data</w:t>
              </w:r>
            </w:ins>
          </w:p>
        </w:tc>
      </w:tr>
      <w:tr w:rsidR="00B43777" w:rsidRPr="00340B0D" w14:paraId="6E8C08BB" w14:textId="77777777" w:rsidTr="00541D1A">
        <w:trPr>
          <w:ins w:id="8830"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B22524" w14:textId="77777777" w:rsidR="00B43777" w:rsidRPr="00340B0D" w:rsidRDefault="00B43777" w:rsidP="00541D1A">
            <w:pPr>
              <w:jc w:val="center"/>
              <w:rPr>
                <w:ins w:id="8831" w:author="jonathan pritchard" w:date="2025-01-23T13:47:00Z" w16du:dateUtc="2025-01-23T13:47:00Z"/>
                <w:rFonts w:cs="Arial"/>
                <w:b/>
                <w:bCs/>
                <w:sz w:val="18"/>
                <w:szCs w:val="18"/>
              </w:rPr>
            </w:pPr>
            <w:ins w:id="8832"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C47837C" w14:textId="77777777" w:rsidR="00B43777" w:rsidRPr="00340B0D" w:rsidRDefault="00B43777" w:rsidP="00541D1A">
            <w:pPr>
              <w:jc w:val="center"/>
              <w:rPr>
                <w:ins w:id="8833" w:author="jonathan pritchard" w:date="2025-01-23T13:47:00Z" w16du:dateUtc="2025-01-23T13:47:00Z"/>
                <w:rFonts w:cs="Arial"/>
                <w:b/>
                <w:bCs/>
                <w:sz w:val="18"/>
                <w:szCs w:val="18"/>
              </w:rPr>
            </w:pPr>
          </w:p>
        </w:tc>
      </w:tr>
      <w:tr w:rsidR="00B43777" w:rsidRPr="00340B0D" w14:paraId="5EEF98BD" w14:textId="77777777" w:rsidTr="00541D1A">
        <w:trPr>
          <w:ins w:id="8834"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D37E23A" w14:textId="77777777" w:rsidR="00B43777" w:rsidRPr="00340B0D" w:rsidRDefault="00B43777" w:rsidP="00541D1A">
            <w:pPr>
              <w:rPr>
                <w:ins w:id="8835"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3EE7AF3" w14:textId="77777777" w:rsidR="00B43777" w:rsidRPr="00340B0D" w:rsidRDefault="00B43777" w:rsidP="00541D1A">
            <w:pPr>
              <w:rPr>
                <w:ins w:id="8836" w:author="jonathan pritchard" w:date="2025-01-23T13:47:00Z" w16du:dateUtc="2025-01-23T13:47:00Z"/>
                <w:rFonts w:cs="Arial"/>
                <w:sz w:val="18"/>
                <w:szCs w:val="18"/>
              </w:rPr>
            </w:pPr>
          </w:p>
        </w:tc>
      </w:tr>
      <w:tr w:rsidR="00B43777" w:rsidRPr="00340B0D" w14:paraId="744B9148" w14:textId="77777777" w:rsidTr="00541D1A">
        <w:trPr>
          <w:ins w:id="8837"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8C36A0C" w14:textId="77777777" w:rsidR="00B43777" w:rsidRPr="00340B0D" w:rsidRDefault="00B43777" w:rsidP="00541D1A">
            <w:pPr>
              <w:rPr>
                <w:ins w:id="8838"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BC80A99" w14:textId="77777777" w:rsidR="00B43777" w:rsidRPr="00340B0D" w:rsidRDefault="00B43777" w:rsidP="00541D1A">
            <w:pPr>
              <w:rPr>
                <w:ins w:id="8839" w:author="jonathan pritchard" w:date="2025-01-23T13:47:00Z" w16du:dateUtc="2025-01-23T13:47:00Z"/>
                <w:rFonts w:cs="Arial"/>
                <w:sz w:val="18"/>
                <w:szCs w:val="18"/>
              </w:rPr>
            </w:pPr>
          </w:p>
        </w:tc>
      </w:tr>
      <w:tr w:rsidR="00B43777" w:rsidRPr="00340B0D" w14:paraId="42E6A058" w14:textId="77777777" w:rsidTr="00541D1A">
        <w:trPr>
          <w:ins w:id="8840"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11612F" w14:textId="77777777" w:rsidR="00B43777" w:rsidRPr="00340B0D" w:rsidRDefault="00B43777" w:rsidP="00541D1A">
            <w:pPr>
              <w:jc w:val="center"/>
              <w:rPr>
                <w:ins w:id="8841" w:author="jonathan pritchard" w:date="2025-01-23T13:47:00Z" w16du:dateUtc="2025-01-23T13:47:00Z"/>
                <w:rFonts w:cs="Arial"/>
                <w:b/>
                <w:bCs/>
                <w:sz w:val="18"/>
                <w:szCs w:val="18"/>
              </w:rPr>
            </w:pPr>
            <w:ins w:id="8842"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FC9FC73" w14:textId="77777777" w:rsidR="00B43777" w:rsidRPr="00340B0D" w:rsidRDefault="00B43777" w:rsidP="00541D1A">
            <w:pPr>
              <w:jc w:val="center"/>
              <w:rPr>
                <w:ins w:id="8843" w:author="jonathan pritchard" w:date="2025-01-23T13:47:00Z" w16du:dateUtc="2025-01-23T13:47:00Z"/>
                <w:rFonts w:cs="Arial"/>
                <w:b/>
                <w:bCs/>
                <w:sz w:val="18"/>
                <w:szCs w:val="18"/>
              </w:rPr>
            </w:pPr>
            <w:ins w:id="8844"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6BB6857D" w14:textId="77777777" w:rsidTr="00541D1A">
        <w:trPr>
          <w:ins w:id="8845" w:author="jonathan pritchard" w:date="2025-01-23T13:47:00Z"/>
        </w:trPr>
        <w:customXmlInsRangeStart w:id="8846" w:author="jonathan pritchard" w:date="2025-01-23T13:47:00Z"/>
        <w:sdt>
          <w:sdtPr>
            <w:rPr>
              <w:rFonts w:cs="Arial"/>
              <w:sz w:val="18"/>
              <w:szCs w:val="18"/>
            </w:rPr>
            <w:alias w:val="Diplay Category"/>
            <w:tag w:val="Diplay Categor"/>
            <w:id w:val="-653366941"/>
            <w:placeholder>
              <w:docPart w:val="D6746FCB629842BAABF1F098D822D00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846"/>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4A21E45" w14:textId="77777777" w:rsidR="00B43777" w:rsidRPr="00340B0D" w:rsidRDefault="00B43777" w:rsidP="00541D1A">
                <w:pPr>
                  <w:rPr>
                    <w:ins w:id="8847" w:author="jonathan pritchard" w:date="2025-01-23T13:47:00Z" w16du:dateUtc="2025-01-23T13:47:00Z"/>
                    <w:rFonts w:cs="Arial"/>
                    <w:sz w:val="18"/>
                    <w:szCs w:val="18"/>
                  </w:rPr>
                </w:pPr>
                <w:ins w:id="8848" w:author="jonathan pritchard" w:date="2025-01-23T13:47:00Z" w16du:dateUtc="2025-01-23T13:47:00Z">
                  <w:r>
                    <w:rPr>
                      <w:rFonts w:cs="Arial"/>
                      <w:sz w:val="18"/>
                      <w:szCs w:val="18"/>
                    </w:rPr>
                    <w:t>Other</w:t>
                  </w:r>
                </w:ins>
              </w:p>
            </w:tc>
            <w:customXmlInsRangeStart w:id="8849" w:author="jonathan pritchard" w:date="2025-01-23T13:47:00Z"/>
          </w:sdtContent>
        </w:sdt>
        <w:customXmlInsRangeEnd w:id="8849"/>
        <w:tc>
          <w:tcPr>
            <w:tcW w:w="3871" w:type="dxa"/>
            <w:gridSpan w:val="5"/>
            <w:tcBorders>
              <w:left w:val="single" w:sz="12" w:space="0" w:color="auto"/>
              <w:bottom w:val="single" w:sz="4" w:space="0" w:color="auto"/>
              <w:right w:val="single" w:sz="4" w:space="0" w:color="auto"/>
            </w:tcBorders>
            <w:shd w:val="clear" w:color="auto" w:fill="auto"/>
          </w:tcPr>
          <w:p w14:paraId="7A700FC9" w14:textId="77777777" w:rsidR="00B43777" w:rsidRPr="00340B0D" w:rsidRDefault="00B43777" w:rsidP="00541D1A">
            <w:pPr>
              <w:rPr>
                <w:ins w:id="8850" w:author="jonathan pritchard" w:date="2025-01-23T13:47:00Z" w16du:dateUtc="2025-01-23T13:47:00Z"/>
                <w:rFonts w:cs="Arial"/>
                <w:sz w:val="18"/>
                <w:szCs w:val="18"/>
              </w:rPr>
            </w:pPr>
            <w:ins w:id="8851"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81A803D" w14:textId="77777777" w:rsidR="00B43777" w:rsidRPr="00340B0D" w:rsidRDefault="00B43777" w:rsidP="00541D1A">
            <w:pPr>
              <w:jc w:val="center"/>
              <w:rPr>
                <w:ins w:id="8852" w:author="jonathan pritchard" w:date="2025-01-23T13:47:00Z" w16du:dateUtc="2025-01-23T13:47:00Z"/>
                <w:rFonts w:cs="Arial"/>
                <w:sz w:val="18"/>
                <w:szCs w:val="18"/>
              </w:rPr>
            </w:pPr>
          </w:p>
        </w:tc>
      </w:tr>
      <w:tr w:rsidR="00B43777" w:rsidRPr="00340B0D" w14:paraId="30642161" w14:textId="77777777" w:rsidTr="00541D1A">
        <w:trPr>
          <w:ins w:id="8853"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42C0ABD" w14:textId="77777777" w:rsidR="00B43777" w:rsidRPr="00340B0D" w:rsidRDefault="00B43777" w:rsidP="00541D1A">
            <w:pPr>
              <w:jc w:val="center"/>
              <w:rPr>
                <w:ins w:id="8854" w:author="jonathan pritchard" w:date="2025-01-23T13:47:00Z" w16du:dateUtc="2025-01-23T13:47:00Z"/>
                <w:rFonts w:cs="Arial"/>
                <w:b/>
                <w:bCs/>
                <w:sz w:val="18"/>
                <w:szCs w:val="18"/>
              </w:rPr>
            </w:pPr>
            <w:ins w:id="8855"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A4D817" w14:textId="77777777" w:rsidR="00B43777" w:rsidRPr="00340B0D" w:rsidRDefault="00B43777" w:rsidP="00541D1A">
            <w:pPr>
              <w:rPr>
                <w:ins w:id="8856" w:author="jonathan pritchard" w:date="2025-01-23T13:47:00Z" w16du:dateUtc="2025-01-23T13:47:00Z"/>
                <w:rFonts w:cs="Arial"/>
                <w:sz w:val="18"/>
                <w:szCs w:val="18"/>
              </w:rPr>
            </w:pPr>
            <w:ins w:id="8857"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702C59F" w14:textId="77777777" w:rsidR="00B43777" w:rsidRPr="00340B0D" w:rsidRDefault="00B43777" w:rsidP="00541D1A">
            <w:pPr>
              <w:jc w:val="center"/>
              <w:rPr>
                <w:ins w:id="8858" w:author="jonathan pritchard" w:date="2025-01-23T13:47:00Z" w16du:dateUtc="2025-01-23T13:47:00Z"/>
                <w:rFonts w:cs="Arial"/>
                <w:sz w:val="18"/>
                <w:szCs w:val="18"/>
              </w:rPr>
            </w:pPr>
          </w:p>
        </w:tc>
      </w:tr>
      <w:tr w:rsidR="00B43777" w:rsidRPr="00340B0D" w14:paraId="23051411" w14:textId="77777777" w:rsidTr="00541D1A">
        <w:trPr>
          <w:ins w:id="885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615E0F" w14:textId="77777777" w:rsidR="00B43777" w:rsidRPr="00340B0D" w:rsidRDefault="00B43777" w:rsidP="00541D1A">
            <w:pPr>
              <w:rPr>
                <w:ins w:id="8860" w:author="jonathan pritchard" w:date="2025-01-23T13:47:00Z" w16du:dateUtc="2025-01-23T13:47:00Z"/>
                <w:rFonts w:cs="Arial"/>
                <w:sz w:val="18"/>
                <w:szCs w:val="18"/>
              </w:rPr>
            </w:pPr>
            <w:ins w:id="8861"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62146F" w14:textId="77777777" w:rsidR="00B43777" w:rsidRPr="00340B0D" w:rsidRDefault="00B43777" w:rsidP="00541D1A">
            <w:pPr>
              <w:rPr>
                <w:ins w:id="8862" w:author="jonathan pritchard" w:date="2025-01-23T13:47:00Z" w16du:dateUtc="2025-01-23T13:47:00Z"/>
                <w:rFonts w:cs="Arial"/>
                <w:sz w:val="18"/>
                <w:szCs w:val="18"/>
              </w:rPr>
            </w:pPr>
          </w:p>
        </w:tc>
        <w:tc>
          <w:tcPr>
            <w:tcW w:w="3871" w:type="dxa"/>
            <w:gridSpan w:val="5"/>
            <w:tcBorders>
              <w:left w:val="single" w:sz="12" w:space="0" w:color="auto"/>
            </w:tcBorders>
          </w:tcPr>
          <w:p w14:paraId="63B69587" w14:textId="77777777" w:rsidR="00B43777" w:rsidRPr="00340B0D" w:rsidRDefault="00B43777" w:rsidP="00541D1A">
            <w:pPr>
              <w:rPr>
                <w:ins w:id="8863" w:author="jonathan pritchard" w:date="2025-01-23T13:47:00Z" w16du:dateUtc="2025-01-23T13:47:00Z"/>
                <w:rFonts w:cs="Arial"/>
                <w:sz w:val="18"/>
                <w:szCs w:val="18"/>
              </w:rPr>
            </w:pPr>
            <w:ins w:id="8864"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E934683" w14:textId="77777777" w:rsidR="00B43777" w:rsidRPr="00340B0D" w:rsidRDefault="00B43777" w:rsidP="00541D1A">
            <w:pPr>
              <w:jc w:val="center"/>
              <w:rPr>
                <w:ins w:id="8865" w:author="jonathan pritchard" w:date="2025-01-23T13:47:00Z" w16du:dateUtc="2025-01-23T13:47:00Z"/>
                <w:rFonts w:cs="Arial"/>
                <w:sz w:val="18"/>
                <w:szCs w:val="18"/>
              </w:rPr>
            </w:pPr>
          </w:p>
        </w:tc>
      </w:tr>
      <w:tr w:rsidR="00B43777" w:rsidRPr="00340B0D" w14:paraId="66638D9A" w14:textId="77777777" w:rsidTr="00541D1A">
        <w:trPr>
          <w:ins w:id="886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DF890D" w14:textId="77777777" w:rsidR="00B43777" w:rsidRPr="00340B0D" w:rsidRDefault="00B43777" w:rsidP="00541D1A">
            <w:pPr>
              <w:rPr>
                <w:ins w:id="8867" w:author="jonathan pritchard" w:date="2025-01-23T13:47:00Z" w16du:dateUtc="2025-01-23T13:47:00Z"/>
                <w:rFonts w:cs="Arial"/>
                <w:sz w:val="18"/>
                <w:szCs w:val="18"/>
              </w:rPr>
            </w:pPr>
            <w:ins w:id="8868"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996607" w14:textId="77777777" w:rsidR="00B43777" w:rsidRPr="00340B0D" w:rsidRDefault="00B43777" w:rsidP="00541D1A">
            <w:pPr>
              <w:rPr>
                <w:ins w:id="8869" w:author="jonathan pritchard" w:date="2025-01-23T13:47:00Z" w16du:dateUtc="2025-01-23T13:47:00Z"/>
                <w:rFonts w:cs="Arial"/>
                <w:sz w:val="18"/>
                <w:szCs w:val="18"/>
              </w:rPr>
            </w:pPr>
          </w:p>
        </w:tc>
        <w:tc>
          <w:tcPr>
            <w:tcW w:w="3871" w:type="dxa"/>
            <w:gridSpan w:val="5"/>
            <w:tcBorders>
              <w:left w:val="single" w:sz="12" w:space="0" w:color="auto"/>
            </w:tcBorders>
          </w:tcPr>
          <w:p w14:paraId="3DEBFE20" w14:textId="77777777" w:rsidR="00B43777" w:rsidRPr="00340B0D" w:rsidRDefault="00B43777" w:rsidP="00541D1A">
            <w:pPr>
              <w:rPr>
                <w:ins w:id="8870" w:author="jonathan pritchard" w:date="2025-01-23T13:47:00Z" w16du:dateUtc="2025-01-23T13:47:00Z"/>
                <w:rFonts w:cs="Arial"/>
                <w:sz w:val="18"/>
                <w:szCs w:val="18"/>
              </w:rPr>
            </w:pPr>
            <w:ins w:id="8871"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2180D477" w14:textId="77777777" w:rsidR="00B43777" w:rsidRPr="00340B0D" w:rsidRDefault="00B43777" w:rsidP="00541D1A">
            <w:pPr>
              <w:jc w:val="center"/>
              <w:rPr>
                <w:ins w:id="8872" w:author="jonathan pritchard" w:date="2025-01-23T13:47:00Z" w16du:dateUtc="2025-01-23T13:47:00Z"/>
                <w:rFonts w:cs="Arial"/>
                <w:sz w:val="18"/>
                <w:szCs w:val="18"/>
              </w:rPr>
            </w:pPr>
          </w:p>
        </w:tc>
      </w:tr>
      <w:tr w:rsidR="00B43777" w:rsidRPr="00340B0D" w14:paraId="3FAB4773" w14:textId="77777777" w:rsidTr="00541D1A">
        <w:trPr>
          <w:ins w:id="887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3C4BE0" w14:textId="77777777" w:rsidR="00B43777" w:rsidRPr="00340B0D" w:rsidRDefault="00B43777" w:rsidP="00541D1A">
            <w:pPr>
              <w:rPr>
                <w:ins w:id="8874" w:author="jonathan pritchard" w:date="2025-01-23T13:47:00Z" w16du:dateUtc="2025-01-23T13:47:00Z"/>
                <w:rFonts w:cs="Arial"/>
                <w:sz w:val="18"/>
                <w:szCs w:val="18"/>
              </w:rPr>
            </w:pPr>
            <w:ins w:id="8875"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379EAC" w14:textId="77777777" w:rsidR="00B43777" w:rsidRPr="00340B0D" w:rsidRDefault="00B43777" w:rsidP="00541D1A">
            <w:pPr>
              <w:rPr>
                <w:ins w:id="8876" w:author="jonathan pritchard" w:date="2025-01-23T13:47:00Z" w16du:dateUtc="2025-01-23T13:47:00Z"/>
                <w:rFonts w:cs="Arial"/>
                <w:sz w:val="18"/>
                <w:szCs w:val="18"/>
              </w:rPr>
            </w:pPr>
          </w:p>
        </w:tc>
        <w:tc>
          <w:tcPr>
            <w:tcW w:w="3871" w:type="dxa"/>
            <w:gridSpan w:val="5"/>
            <w:tcBorders>
              <w:left w:val="single" w:sz="12" w:space="0" w:color="auto"/>
            </w:tcBorders>
          </w:tcPr>
          <w:p w14:paraId="38CF2592" w14:textId="77777777" w:rsidR="00B43777" w:rsidRPr="00340B0D" w:rsidRDefault="00B43777" w:rsidP="00541D1A">
            <w:pPr>
              <w:rPr>
                <w:ins w:id="8877" w:author="jonathan pritchard" w:date="2025-01-23T13:47:00Z" w16du:dateUtc="2025-01-23T13:47:00Z"/>
                <w:rFonts w:cs="Arial"/>
                <w:b/>
                <w:bCs/>
                <w:sz w:val="18"/>
                <w:szCs w:val="18"/>
              </w:rPr>
            </w:pPr>
            <w:ins w:id="8878"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E119E4" w14:textId="77777777" w:rsidR="00B43777" w:rsidRPr="00340B0D" w:rsidRDefault="00B43777" w:rsidP="00541D1A">
            <w:pPr>
              <w:jc w:val="center"/>
              <w:rPr>
                <w:ins w:id="8879" w:author="jonathan pritchard" w:date="2025-01-23T13:47:00Z" w16du:dateUtc="2025-01-23T13:47:00Z"/>
                <w:rFonts w:cs="Arial"/>
                <w:sz w:val="18"/>
                <w:szCs w:val="18"/>
              </w:rPr>
            </w:pPr>
          </w:p>
        </w:tc>
      </w:tr>
      <w:tr w:rsidR="00B43777" w:rsidRPr="00340B0D" w14:paraId="2C29AAE3" w14:textId="77777777" w:rsidTr="00541D1A">
        <w:trPr>
          <w:ins w:id="888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0D7ED" w14:textId="77777777" w:rsidR="00B43777" w:rsidRPr="00340B0D" w:rsidRDefault="00B43777" w:rsidP="00541D1A">
            <w:pPr>
              <w:rPr>
                <w:ins w:id="8881" w:author="jonathan pritchard" w:date="2025-01-23T13:47:00Z" w16du:dateUtc="2025-01-23T13:47:00Z"/>
                <w:rFonts w:cs="Arial"/>
                <w:sz w:val="18"/>
                <w:szCs w:val="18"/>
              </w:rPr>
            </w:pPr>
            <w:ins w:id="8882"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C86E12" w14:textId="77777777" w:rsidR="00B43777" w:rsidRPr="00340B0D" w:rsidRDefault="00B43777" w:rsidP="00541D1A">
            <w:pPr>
              <w:rPr>
                <w:ins w:id="8883" w:author="jonathan pritchard" w:date="2025-01-23T13:47:00Z" w16du:dateUtc="2025-01-23T13:47:00Z"/>
                <w:rFonts w:cs="Arial"/>
                <w:sz w:val="18"/>
                <w:szCs w:val="18"/>
              </w:rPr>
            </w:pPr>
          </w:p>
        </w:tc>
        <w:tc>
          <w:tcPr>
            <w:tcW w:w="3871" w:type="dxa"/>
            <w:gridSpan w:val="5"/>
            <w:tcBorders>
              <w:left w:val="single" w:sz="12" w:space="0" w:color="auto"/>
            </w:tcBorders>
          </w:tcPr>
          <w:p w14:paraId="2833939D" w14:textId="77777777" w:rsidR="00B43777" w:rsidRPr="00340B0D" w:rsidRDefault="00B43777" w:rsidP="00541D1A">
            <w:pPr>
              <w:rPr>
                <w:ins w:id="8884" w:author="jonathan pritchard" w:date="2025-01-23T13:47:00Z" w16du:dateUtc="2025-01-23T13:47:00Z"/>
                <w:rFonts w:cs="Arial"/>
                <w:sz w:val="18"/>
                <w:szCs w:val="18"/>
              </w:rPr>
            </w:pPr>
            <w:ins w:id="8885"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5DB2B72A" w14:textId="77777777" w:rsidR="00B43777" w:rsidRPr="00340B0D" w:rsidRDefault="00B43777" w:rsidP="00541D1A">
            <w:pPr>
              <w:jc w:val="center"/>
              <w:rPr>
                <w:ins w:id="8886" w:author="jonathan pritchard" w:date="2025-01-23T13:47:00Z" w16du:dateUtc="2025-01-23T13:47:00Z"/>
                <w:rFonts w:cs="Arial"/>
                <w:sz w:val="18"/>
                <w:szCs w:val="18"/>
              </w:rPr>
            </w:pPr>
          </w:p>
        </w:tc>
      </w:tr>
      <w:tr w:rsidR="00B43777" w:rsidRPr="00340B0D" w14:paraId="34FB2AAD" w14:textId="77777777" w:rsidTr="00541D1A">
        <w:trPr>
          <w:ins w:id="888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D9E21" w14:textId="77777777" w:rsidR="00B43777" w:rsidRPr="00340B0D" w:rsidRDefault="00B43777" w:rsidP="00541D1A">
            <w:pPr>
              <w:rPr>
                <w:ins w:id="8888" w:author="jonathan pritchard" w:date="2025-01-23T13:47:00Z" w16du:dateUtc="2025-01-23T13:47:00Z"/>
                <w:rFonts w:cs="Arial"/>
                <w:sz w:val="18"/>
                <w:szCs w:val="18"/>
              </w:rPr>
            </w:pPr>
            <w:ins w:id="8889"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F845C2" w14:textId="77777777" w:rsidR="00B43777" w:rsidRPr="00340B0D" w:rsidRDefault="00B43777" w:rsidP="00541D1A">
            <w:pPr>
              <w:rPr>
                <w:ins w:id="8890" w:author="jonathan pritchard" w:date="2025-01-23T13:47:00Z" w16du:dateUtc="2025-01-23T13:47:00Z"/>
                <w:rFonts w:cs="Arial"/>
                <w:sz w:val="18"/>
                <w:szCs w:val="18"/>
              </w:rPr>
            </w:pPr>
          </w:p>
        </w:tc>
        <w:tc>
          <w:tcPr>
            <w:tcW w:w="3871" w:type="dxa"/>
            <w:gridSpan w:val="5"/>
            <w:tcBorders>
              <w:left w:val="single" w:sz="12" w:space="0" w:color="auto"/>
            </w:tcBorders>
          </w:tcPr>
          <w:p w14:paraId="3399014A" w14:textId="77777777" w:rsidR="00B43777" w:rsidRPr="00340B0D" w:rsidRDefault="00B43777" w:rsidP="00541D1A">
            <w:pPr>
              <w:rPr>
                <w:ins w:id="8891" w:author="jonathan pritchard" w:date="2025-01-23T13:47:00Z" w16du:dateUtc="2025-01-23T13:47:00Z"/>
                <w:rFonts w:cs="Arial"/>
                <w:sz w:val="18"/>
                <w:szCs w:val="18"/>
              </w:rPr>
            </w:pPr>
            <w:ins w:id="8892"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0FD3373F" w14:textId="77777777" w:rsidR="00B43777" w:rsidRPr="00340B0D" w:rsidRDefault="00B43777" w:rsidP="00541D1A">
            <w:pPr>
              <w:jc w:val="center"/>
              <w:rPr>
                <w:ins w:id="8893" w:author="jonathan pritchard" w:date="2025-01-23T13:47:00Z" w16du:dateUtc="2025-01-23T13:47:00Z"/>
                <w:rFonts w:cs="Arial"/>
                <w:sz w:val="18"/>
                <w:szCs w:val="18"/>
              </w:rPr>
            </w:pPr>
          </w:p>
        </w:tc>
      </w:tr>
      <w:tr w:rsidR="00B43777" w:rsidRPr="00340B0D" w14:paraId="7767C0F9" w14:textId="77777777" w:rsidTr="00541D1A">
        <w:trPr>
          <w:ins w:id="889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A110EE" w14:textId="77777777" w:rsidR="00B43777" w:rsidRPr="00340B0D" w:rsidRDefault="00B43777" w:rsidP="00541D1A">
            <w:pPr>
              <w:rPr>
                <w:ins w:id="8895" w:author="jonathan pritchard" w:date="2025-01-23T13:47:00Z" w16du:dateUtc="2025-01-23T13:47:00Z"/>
                <w:rFonts w:cs="Arial"/>
                <w:sz w:val="18"/>
                <w:szCs w:val="18"/>
              </w:rPr>
            </w:pPr>
            <w:ins w:id="8896"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134B63" w14:textId="77777777" w:rsidR="00B43777" w:rsidRPr="00340B0D" w:rsidRDefault="00B43777" w:rsidP="00541D1A">
            <w:pPr>
              <w:rPr>
                <w:ins w:id="8897" w:author="jonathan pritchard" w:date="2025-01-23T13:47:00Z" w16du:dateUtc="2025-01-23T13:47:00Z"/>
                <w:rFonts w:cs="Arial"/>
                <w:sz w:val="18"/>
                <w:szCs w:val="18"/>
              </w:rPr>
            </w:pPr>
          </w:p>
        </w:tc>
        <w:tc>
          <w:tcPr>
            <w:tcW w:w="3871" w:type="dxa"/>
            <w:gridSpan w:val="5"/>
            <w:tcBorders>
              <w:left w:val="single" w:sz="12" w:space="0" w:color="auto"/>
            </w:tcBorders>
          </w:tcPr>
          <w:p w14:paraId="373FCF09" w14:textId="77777777" w:rsidR="00B43777" w:rsidRPr="00340B0D" w:rsidRDefault="00B43777" w:rsidP="00541D1A">
            <w:pPr>
              <w:rPr>
                <w:ins w:id="8898" w:author="jonathan pritchard" w:date="2025-01-23T13:47:00Z" w16du:dateUtc="2025-01-23T13:47:00Z"/>
                <w:rFonts w:cs="Arial"/>
                <w:sz w:val="18"/>
                <w:szCs w:val="18"/>
              </w:rPr>
            </w:pPr>
            <w:ins w:id="8899"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5F65D58" w14:textId="77777777" w:rsidR="00B43777" w:rsidRPr="00340B0D" w:rsidRDefault="00B43777" w:rsidP="00541D1A">
            <w:pPr>
              <w:jc w:val="center"/>
              <w:rPr>
                <w:ins w:id="8900" w:author="jonathan pritchard" w:date="2025-01-23T13:47:00Z" w16du:dateUtc="2025-01-23T13:47:00Z"/>
                <w:rFonts w:cs="Arial"/>
                <w:sz w:val="18"/>
                <w:szCs w:val="18"/>
              </w:rPr>
            </w:pPr>
          </w:p>
        </w:tc>
      </w:tr>
      <w:tr w:rsidR="00B43777" w:rsidRPr="00340B0D" w14:paraId="2FE9EEE9" w14:textId="77777777" w:rsidTr="00541D1A">
        <w:trPr>
          <w:ins w:id="890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62FFA6" w14:textId="77777777" w:rsidR="00B43777" w:rsidRPr="00340B0D" w:rsidRDefault="00B43777" w:rsidP="00541D1A">
            <w:pPr>
              <w:rPr>
                <w:ins w:id="8902" w:author="jonathan pritchard" w:date="2025-01-23T13:47:00Z" w16du:dateUtc="2025-01-23T13:47:00Z"/>
                <w:rFonts w:cs="Arial"/>
                <w:sz w:val="18"/>
                <w:szCs w:val="18"/>
              </w:rPr>
            </w:pPr>
            <w:ins w:id="8903"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F6726D" w14:textId="77777777" w:rsidR="00B43777" w:rsidRPr="00340B0D" w:rsidRDefault="00B43777" w:rsidP="00541D1A">
            <w:pPr>
              <w:rPr>
                <w:ins w:id="8904" w:author="jonathan pritchard" w:date="2025-01-23T13:47:00Z" w16du:dateUtc="2025-01-23T13:47:00Z"/>
                <w:rFonts w:cs="Arial"/>
                <w:sz w:val="18"/>
                <w:szCs w:val="18"/>
              </w:rPr>
            </w:pPr>
          </w:p>
        </w:tc>
        <w:tc>
          <w:tcPr>
            <w:tcW w:w="3871" w:type="dxa"/>
            <w:gridSpan w:val="5"/>
            <w:tcBorders>
              <w:left w:val="single" w:sz="12" w:space="0" w:color="auto"/>
            </w:tcBorders>
          </w:tcPr>
          <w:p w14:paraId="2B908163" w14:textId="77777777" w:rsidR="00B43777" w:rsidRPr="00340B0D" w:rsidRDefault="00B43777" w:rsidP="00541D1A">
            <w:pPr>
              <w:rPr>
                <w:ins w:id="8905" w:author="jonathan pritchard" w:date="2025-01-23T13:47:00Z" w16du:dateUtc="2025-01-23T13:47:00Z"/>
                <w:rFonts w:cs="Arial"/>
                <w:sz w:val="18"/>
                <w:szCs w:val="18"/>
              </w:rPr>
            </w:pPr>
            <w:ins w:id="8906"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1C078DF" w14:textId="77777777" w:rsidR="00B43777" w:rsidRPr="00340B0D" w:rsidRDefault="00B43777" w:rsidP="00541D1A">
            <w:pPr>
              <w:jc w:val="center"/>
              <w:rPr>
                <w:ins w:id="8907" w:author="jonathan pritchard" w:date="2025-01-23T13:47:00Z" w16du:dateUtc="2025-01-23T13:47:00Z"/>
                <w:rFonts w:cs="Arial"/>
                <w:sz w:val="18"/>
                <w:szCs w:val="18"/>
              </w:rPr>
            </w:pPr>
          </w:p>
        </w:tc>
      </w:tr>
      <w:tr w:rsidR="00B43777" w:rsidRPr="00340B0D" w14:paraId="15815F27" w14:textId="77777777" w:rsidTr="00541D1A">
        <w:trPr>
          <w:ins w:id="890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7F29B3" w14:textId="77777777" w:rsidR="00B43777" w:rsidRPr="00340B0D" w:rsidRDefault="00B43777" w:rsidP="00541D1A">
            <w:pPr>
              <w:rPr>
                <w:ins w:id="8909" w:author="jonathan pritchard" w:date="2025-01-23T13:47:00Z" w16du:dateUtc="2025-01-23T13:47:00Z"/>
                <w:rFonts w:cs="Arial"/>
                <w:sz w:val="18"/>
                <w:szCs w:val="18"/>
              </w:rPr>
            </w:pPr>
            <w:ins w:id="8910"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F95AF" w14:textId="77777777" w:rsidR="00B43777" w:rsidRPr="00340B0D" w:rsidRDefault="00B43777" w:rsidP="00541D1A">
            <w:pPr>
              <w:rPr>
                <w:ins w:id="8911" w:author="jonathan pritchard" w:date="2025-01-23T13:47:00Z" w16du:dateUtc="2025-01-23T13:47:00Z"/>
                <w:rFonts w:cs="Arial"/>
                <w:sz w:val="18"/>
                <w:szCs w:val="18"/>
              </w:rPr>
            </w:pPr>
          </w:p>
        </w:tc>
        <w:tc>
          <w:tcPr>
            <w:tcW w:w="3871" w:type="dxa"/>
            <w:gridSpan w:val="5"/>
            <w:tcBorders>
              <w:left w:val="single" w:sz="12" w:space="0" w:color="auto"/>
            </w:tcBorders>
          </w:tcPr>
          <w:p w14:paraId="54CE5CB9" w14:textId="77777777" w:rsidR="00B43777" w:rsidRPr="00340B0D" w:rsidRDefault="00B43777" w:rsidP="00541D1A">
            <w:pPr>
              <w:rPr>
                <w:ins w:id="8912" w:author="jonathan pritchard" w:date="2025-01-23T13:47:00Z" w16du:dateUtc="2025-01-23T13:47:00Z"/>
                <w:rFonts w:cs="Arial"/>
                <w:sz w:val="18"/>
                <w:szCs w:val="18"/>
              </w:rPr>
            </w:pPr>
            <w:ins w:id="8913"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BC812AE" w14:textId="77777777" w:rsidR="00B43777" w:rsidRPr="00340B0D" w:rsidRDefault="00B43777" w:rsidP="00541D1A">
            <w:pPr>
              <w:jc w:val="center"/>
              <w:rPr>
                <w:ins w:id="8914" w:author="jonathan pritchard" w:date="2025-01-23T13:47:00Z" w16du:dateUtc="2025-01-23T13:47:00Z"/>
                <w:rFonts w:cs="Arial"/>
                <w:sz w:val="18"/>
                <w:szCs w:val="18"/>
              </w:rPr>
            </w:pPr>
          </w:p>
        </w:tc>
      </w:tr>
      <w:tr w:rsidR="00B43777" w:rsidRPr="00340B0D" w14:paraId="5A1038C1" w14:textId="77777777" w:rsidTr="00541D1A">
        <w:trPr>
          <w:ins w:id="891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2C08A7" w14:textId="77777777" w:rsidR="00B43777" w:rsidRPr="00340B0D" w:rsidRDefault="00B43777" w:rsidP="00541D1A">
            <w:pPr>
              <w:rPr>
                <w:ins w:id="8916" w:author="jonathan pritchard" w:date="2025-01-23T13:47:00Z" w16du:dateUtc="2025-01-23T13:47:00Z"/>
                <w:rFonts w:cs="Arial"/>
                <w:sz w:val="18"/>
                <w:szCs w:val="18"/>
              </w:rPr>
            </w:pPr>
            <w:ins w:id="8917"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54ABF5" w14:textId="77777777" w:rsidR="00B43777" w:rsidRPr="00340B0D" w:rsidRDefault="00B43777" w:rsidP="00541D1A">
            <w:pPr>
              <w:rPr>
                <w:ins w:id="8918" w:author="jonathan pritchard" w:date="2025-01-23T13:47:00Z" w16du:dateUtc="2025-01-23T13:47:00Z"/>
                <w:rFonts w:cs="Arial"/>
                <w:sz w:val="18"/>
                <w:szCs w:val="18"/>
              </w:rPr>
            </w:pPr>
          </w:p>
        </w:tc>
        <w:tc>
          <w:tcPr>
            <w:tcW w:w="3871" w:type="dxa"/>
            <w:gridSpan w:val="5"/>
            <w:tcBorders>
              <w:left w:val="single" w:sz="12" w:space="0" w:color="auto"/>
            </w:tcBorders>
          </w:tcPr>
          <w:p w14:paraId="0655C62D" w14:textId="77777777" w:rsidR="00B43777" w:rsidRPr="00340B0D" w:rsidRDefault="00B43777" w:rsidP="00541D1A">
            <w:pPr>
              <w:rPr>
                <w:ins w:id="8919" w:author="jonathan pritchard" w:date="2025-01-23T13:47:00Z" w16du:dateUtc="2025-01-23T13:47:00Z"/>
                <w:rFonts w:cs="Arial"/>
                <w:sz w:val="18"/>
                <w:szCs w:val="18"/>
              </w:rPr>
            </w:pPr>
            <w:ins w:id="8920"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23A05CAE" w14:textId="77777777" w:rsidR="00B43777" w:rsidRPr="00340B0D" w:rsidRDefault="00B43777" w:rsidP="00541D1A">
            <w:pPr>
              <w:jc w:val="center"/>
              <w:rPr>
                <w:ins w:id="8921" w:author="jonathan pritchard" w:date="2025-01-23T13:47:00Z" w16du:dateUtc="2025-01-23T13:47:00Z"/>
                <w:rFonts w:cs="Arial"/>
                <w:sz w:val="18"/>
                <w:szCs w:val="18"/>
              </w:rPr>
            </w:pPr>
          </w:p>
        </w:tc>
      </w:tr>
      <w:tr w:rsidR="00B43777" w:rsidRPr="00340B0D" w14:paraId="2F8F4D5D" w14:textId="77777777" w:rsidTr="00541D1A">
        <w:trPr>
          <w:ins w:id="892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B5E3122" w14:textId="77777777" w:rsidR="00B43777" w:rsidRPr="00340B0D" w:rsidRDefault="00B43777" w:rsidP="00541D1A">
            <w:pPr>
              <w:rPr>
                <w:ins w:id="8923" w:author="jonathan pritchard" w:date="2025-01-23T13:47:00Z" w16du:dateUtc="2025-01-23T13:47:00Z"/>
                <w:rFonts w:cs="Arial"/>
                <w:sz w:val="18"/>
                <w:szCs w:val="18"/>
              </w:rPr>
            </w:pPr>
            <w:ins w:id="8924"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8FCA35" w14:textId="77777777" w:rsidR="00B43777" w:rsidRPr="00340B0D" w:rsidRDefault="00B43777" w:rsidP="00541D1A">
            <w:pPr>
              <w:rPr>
                <w:ins w:id="8925" w:author="jonathan pritchard" w:date="2025-01-23T13:47:00Z" w16du:dateUtc="2025-01-23T13:47:00Z"/>
                <w:rFonts w:cs="Arial"/>
                <w:sz w:val="18"/>
                <w:szCs w:val="18"/>
              </w:rPr>
            </w:pPr>
          </w:p>
        </w:tc>
        <w:tc>
          <w:tcPr>
            <w:tcW w:w="3871" w:type="dxa"/>
            <w:gridSpan w:val="5"/>
            <w:tcBorders>
              <w:left w:val="single" w:sz="12" w:space="0" w:color="auto"/>
            </w:tcBorders>
          </w:tcPr>
          <w:p w14:paraId="524D1976" w14:textId="77777777" w:rsidR="00B43777" w:rsidRPr="00340B0D" w:rsidRDefault="00B43777" w:rsidP="00541D1A">
            <w:pPr>
              <w:rPr>
                <w:ins w:id="8926" w:author="jonathan pritchard" w:date="2025-01-23T13:47:00Z" w16du:dateUtc="2025-01-23T13:47:00Z"/>
                <w:rFonts w:cs="Arial"/>
                <w:b/>
                <w:bCs/>
                <w:sz w:val="18"/>
                <w:szCs w:val="18"/>
              </w:rPr>
            </w:pPr>
            <w:ins w:id="8927"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2D6A545" w14:textId="77777777" w:rsidR="00B43777" w:rsidRPr="00340B0D" w:rsidRDefault="00B43777" w:rsidP="00541D1A">
            <w:pPr>
              <w:jc w:val="center"/>
              <w:rPr>
                <w:ins w:id="8928" w:author="jonathan pritchard" w:date="2025-01-23T13:47:00Z" w16du:dateUtc="2025-01-23T13:47:00Z"/>
                <w:rFonts w:cs="Arial"/>
                <w:sz w:val="18"/>
                <w:szCs w:val="18"/>
              </w:rPr>
            </w:pPr>
          </w:p>
        </w:tc>
      </w:tr>
      <w:tr w:rsidR="00B43777" w:rsidRPr="00340B0D" w14:paraId="03C525E5" w14:textId="77777777" w:rsidTr="00541D1A">
        <w:trPr>
          <w:ins w:id="892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97C805" w14:textId="77777777" w:rsidR="00B43777" w:rsidRPr="00340B0D" w:rsidRDefault="00B43777" w:rsidP="00541D1A">
            <w:pPr>
              <w:rPr>
                <w:ins w:id="8930" w:author="jonathan pritchard" w:date="2025-01-23T13:47:00Z" w16du:dateUtc="2025-01-23T13:47:00Z"/>
                <w:rFonts w:cs="Arial"/>
                <w:sz w:val="18"/>
                <w:szCs w:val="18"/>
              </w:rPr>
            </w:pPr>
            <w:ins w:id="8931"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4E13C7D" w14:textId="77777777" w:rsidR="00B43777" w:rsidRPr="00340B0D" w:rsidRDefault="00B43777" w:rsidP="00541D1A">
            <w:pPr>
              <w:rPr>
                <w:ins w:id="8932" w:author="jonathan pritchard" w:date="2025-01-23T13:47:00Z" w16du:dateUtc="2025-01-23T13:47:00Z"/>
                <w:rFonts w:cs="Arial"/>
                <w:sz w:val="18"/>
                <w:szCs w:val="18"/>
              </w:rPr>
            </w:pPr>
          </w:p>
        </w:tc>
        <w:tc>
          <w:tcPr>
            <w:tcW w:w="3871" w:type="dxa"/>
            <w:gridSpan w:val="5"/>
            <w:tcBorders>
              <w:left w:val="single" w:sz="12" w:space="0" w:color="auto"/>
            </w:tcBorders>
          </w:tcPr>
          <w:p w14:paraId="4FDA44A0" w14:textId="77777777" w:rsidR="00B43777" w:rsidRPr="00340B0D" w:rsidRDefault="00B43777" w:rsidP="00541D1A">
            <w:pPr>
              <w:rPr>
                <w:ins w:id="8933" w:author="jonathan pritchard" w:date="2025-01-23T13:47:00Z" w16du:dateUtc="2025-01-23T13:47:00Z"/>
                <w:rFonts w:cs="Arial"/>
                <w:sz w:val="18"/>
                <w:szCs w:val="18"/>
              </w:rPr>
            </w:pPr>
            <w:ins w:id="8934"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03879754" w14:textId="77777777" w:rsidR="00B43777" w:rsidRPr="00340B0D" w:rsidRDefault="00B43777" w:rsidP="00541D1A">
            <w:pPr>
              <w:jc w:val="center"/>
              <w:rPr>
                <w:ins w:id="8935" w:author="jonathan pritchard" w:date="2025-01-23T13:47:00Z" w16du:dateUtc="2025-01-23T13:47:00Z"/>
                <w:rFonts w:cs="Arial"/>
                <w:sz w:val="18"/>
                <w:szCs w:val="18"/>
              </w:rPr>
            </w:pPr>
          </w:p>
        </w:tc>
      </w:tr>
      <w:tr w:rsidR="00B43777" w:rsidRPr="00340B0D" w14:paraId="4473CC7E" w14:textId="77777777" w:rsidTr="00541D1A">
        <w:trPr>
          <w:ins w:id="8936"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D4B7465" w14:textId="77777777" w:rsidR="00B43777" w:rsidRPr="00340B0D" w:rsidRDefault="00B43777" w:rsidP="00541D1A">
            <w:pPr>
              <w:jc w:val="center"/>
              <w:rPr>
                <w:ins w:id="8937" w:author="jonathan pritchard" w:date="2025-01-23T13:47:00Z" w16du:dateUtc="2025-01-23T13:47:00Z"/>
                <w:rFonts w:cs="Arial"/>
                <w:b/>
                <w:bCs/>
                <w:sz w:val="18"/>
                <w:szCs w:val="18"/>
              </w:rPr>
            </w:pPr>
            <w:ins w:id="8938"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12BD14FF" w14:textId="77777777" w:rsidR="00B43777" w:rsidRPr="00340B0D" w:rsidRDefault="00B43777" w:rsidP="00541D1A">
            <w:pPr>
              <w:rPr>
                <w:ins w:id="8939" w:author="jonathan pritchard" w:date="2025-01-23T13:47:00Z" w16du:dateUtc="2025-01-23T13:47:00Z"/>
                <w:rFonts w:cs="Arial"/>
                <w:b/>
                <w:bCs/>
                <w:sz w:val="18"/>
                <w:szCs w:val="18"/>
              </w:rPr>
            </w:pPr>
            <w:ins w:id="8940"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7ADB26FE" w14:textId="77777777" w:rsidR="00B43777" w:rsidRPr="00340B0D" w:rsidRDefault="00B43777" w:rsidP="00541D1A">
            <w:pPr>
              <w:jc w:val="center"/>
              <w:rPr>
                <w:ins w:id="8941" w:author="jonathan pritchard" w:date="2025-01-23T13:47:00Z" w16du:dateUtc="2025-01-23T13:47:00Z"/>
                <w:rFonts w:cs="Arial"/>
                <w:sz w:val="18"/>
                <w:szCs w:val="18"/>
              </w:rPr>
            </w:pPr>
          </w:p>
        </w:tc>
      </w:tr>
      <w:tr w:rsidR="00B43777" w:rsidRPr="00340B0D" w14:paraId="6A326DF1" w14:textId="77777777" w:rsidTr="00541D1A">
        <w:trPr>
          <w:ins w:id="8942" w:author="jonathan pritchard" w:date="2025-01-23T13:47:00Z"/>
        </w:trPr>
        <w:customXmlInsRangeStart w:id="8943" w:author="jonathan pritchard" w:date="2025-01-23T13:47:00Z"/>
        <w:sdt>
          <w:sdtPr>
            <w:rPr>
              <w:rFonts w:cs="Arial"/>
              <w:sz w:val="18"/>
              <w:szCs w:val="18"/>
            </w:rPr>
            <w:alias w:val="Palette"/>
            <w:tag w:val="Palette"/>
            <w:id w:val="1162730732"/>
            <w:placeholder>
              <w:docPart w:val="8F897F2229C64C03A08293D06A6D65CB"/>
            </w:placeholder>
            <w:comboBox>
              <w:listItem w:displayText="Day" w:value="Day"/>
              <w:listItem w:displayText="Dusk" w:value="Dusk"/>
              <w:listItem w:displayText="Night" w:value="Night"/>
            </w:comboBox>
          </w:sdtPr>
          <w:sdtContent>
            <w:customXmlInsRangeEnd w:id="8943"/>
            <w:tc>
              <w:tcPr>
                <w:tcW w:w="4656" w:type="dxa"/>
                <w:gridSpan w:val="5"/>
                <w:tcBorders>
                  <w:left w:val="single" w:sz="12" w:space="0" w:color="auto"/>
                  <w:bottom w:val="single" w:sz="12" w:space="0" w:color="auto"/>
                  <w:right w:val="single" w:sz="12" w:space="0" w:color="auto"/>
                </w:tcBorders>
              </w:tcPr>
              <w:p w14:paraId="2978DF1B" w14:textId="77777777" w:rsidR="00B43777" w:rsidRPr="00340B0D" w:rsidRDefault="00B43777" w:rsidP="00541D1A">
                <w:pPr>
                  <w:rPr>
                    <w:ins w:id="8944" w:author="jonathan pritchard" w:date="2025-01-23T13:47:00Z" w16du:dateUtc="2025-01-23T13:47:00Z"/>
                    <w:rFonts w:cs="Arial"/>
                    <w:sz w:val="18"/>
                    <w:szCs w:val="18"/>
                  </w:rPr>
                </w:pPr>
                <w:ins w:id="8945" w:author="jonathan pritchard" w:date="2025-01-23T13:47:00Z" w16du:dateUtc="2025-01-23T13:47:00Z">
                  <w:r w:rsidRPr="00340B0D">
                    <w:rPr>
                      <w:rFonts w:cs="Arial"/>
                      <w:sz w:val="18"/>
                      <w:szCs w:val="18"/>
                    </w:rPr>
                    <w:t>Day</w:t>
                  </w:r>
                </w:ins>
              </w:p>
            </w:tc>
            <w:customXmlInsRangeStart w:id="8946" w:author="jonathan pritchard" w:date="2025-01-23T13:47:00Z"/>
          </w:sdtContent>
        </w:sdt>
        <w:customXmlInsRangeEnd w:id="8946"/>
        <w:tc>
          <w:tcPr>
            <w:tcW w:w="3871" w:type="dxa"/>
            <w:gridSpan w:val="5"/>
            <w:tcBorders>
              <w:left w:val="single" w:sz="12" w:space="0" w:color="auto"/>
            </w:tcBorders>
          </w:tcPr>
          <w:p w14:paraId="1D13E6C7" w14:textId="77777777" w:rsidR="00B43777" w:rsidRPr="00340B0D" w:rsidRDefault="00B43777" w:rsidP="00541D1A">
            <w:pPr>
              <w:rPr>
                <w:ins w:id="8947" w:author="jonathan pritchard" w:date="2025-01-23T13:47:00Z" w16du:dateUtc="2025-01-23T13:47:00Z"/>
                <w:rFonts w:cs="Arial"/>
                <w:b/>
                <w:bCs/>
                <w:sz w:val="18"/>
                <w:szCs w:val="18"/>
              </w:rPr>
            </w:pPr>
            <w:ins w:id="8948"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F891D36" w14:textId="77777777" w:rsidR="00B43777" w:rsidRPr="00340B0D" w:rsidRDefault="00B43777" w:rsidP="00541D1A">
            <w:pPr>
              <w:jc w:val="center"/>
              <w:rPr>
                <w:ins w:id="8949" w:author="jonathan pritchard" w:date="2025-01-23T13:47:00Z" w16du:dateUtc="2025-01-23T13:47:00Z"/>
                <w:rFonts w:cs="Arial"/>
                <w:sz w:val="18"/>
                <w:szCs w:val="18"/>
              </w:rPr>
            </w:pPr>
          </w:p>
        </w:tc>
      </w:tr>
      <w:tr w:rsidR="00B43777" w:rsidRPr="00340B0D" w14:paraId="5102DC98" w14:textId="77777777" w:rsidTr="00541D1A">
        <w:trPr>
          <w:ins w:id="8950"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BB0A1C6" w14:textId="77777777" w:rsidR="00B43777" w:rsidRPr="00340B0D" w:rsidRDefault="00B43777" w:rsidP="00541D1A">
            <w:pPr>
              <w:jc w:val="center"/>
              <w:rPr>
                <w:ins w:id="8951" w:author="jonathan pritchard" w:date="2025-01-23T13:47:00Z" w16du:dateUtc="2025-01-23T13:47:00Z"/>
                <w:rFonts w:cs="Arial"/>
                <w:b/>
                <w:bCs/>
                <w:sz w:val="18"/>
                <w:szCs w:val="18"/>
              </w:rPr>
            </w:pPr>
          </w:p>
        </w:tc>
        <w:tc>
          <w:tcPr>
            <w:tcW w:w="3871" w:type="dxa"/>
            <w:gridSpan w:val="5"/>
            <w:tcBorders>
              <w:left w:val="single" w:sz="12" w:space="0" w:color="auto"/>
            </w:tcBorders>
          </w:tcPr>
          <w:p w14:paraId="323AFFFF" w14:textId="77777777" w:rsidR="00B43777" w:rsidRPr="00340B0D" w:rsidRDefault="00B43777" w:rsidP="00541D1A">
            <w:pPr>
              <w:rPr>
                <w:ins w:id="8952" w:author="jonathan pritchard" w:date="2025-01-23T13:47:00Z" w16du:dateUtc="2025-01-23T13:47:00Z"/>
                <w:rFonts w:cs="Arial"/>
                <w:sz w:val="18"/>
                <w:szCs w:val="18"/>
              </w:rPr>
            </w:pPr>
          </w:p>
        </w:tc>
        <w:tc>
          <w:tcPr>
            <w:tcW w:w="672" w:type="dxa"/>
            <w:tcBorders>
              <w:right w:val="single" w:sz="12" w:space="0" w:color="auto"/>
            </w:tcBorders>
            <w:vAlign w:val="center"/>
          </w:tcPr>
          <w:p w14:paraId="1C7BB607" w14:textId="77777777" w:rsidR="00B43777" w:rsidRPr="00340B0D" w:rsidRDefault="00B43777" w:rsidP="00541D1A">
            <w:pPr>
              <w:jc w:val="center"/>
              <w:rPr>
                <w:ins w:id="8953" w:author="jonathan pritchard" w:date="2025-01-23T13:47:00Z" w16du:dateUtc="2025-01-23T13:47:00Z"/>
                <w:rFonts w:cs="Arial"/>
                <w:sz w:val="18"/>
                <w:szCs w:val="18"/>
              </w:rPr>
            </w:pPr>
          </w:p>
        </w:tc>
      </w:tr>
      <w:tr w:rsidR="00B43777" w:rsidRPr="00340B0D" w14:paraId="28355783" w14:textId="77777777" w:rsidTr="00541D1A">
        <w:trPr>
          <w:ins w:id="8954"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5D599F1" w14:textId="77777777" w:rsidR="00B43777" w:rsidRPr="00340B0D" w:rsidRDefault="00B43777" w:rsidP="00541D1A">
            <w:pPr>
              <w:rPr>
                <w:ins w:id="8955"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1E7FB3E1" w14:textId="77777777" w:rsidR="00B43777" w:rsidRPr="00340B0D" w:rsidRDefault="00B43777" w:rsidP="00541D1A">
            <w:pPr>
              <w:jc w:val="center"/>
              <w:rPr>
                <w:ins w:id="8956"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242485FF" w14:textId="77777777" w:rsidR="00B43777" w:rsidRPr="00340B0D" w:rsidRDefault="00B43777" w:rsidP="00541D1A">
            <w:pPr>
              <w:jc w:val="center"/>
              <w:rPr>
                <w:ins w:id="8957" w:author="jonathan pritchard" w:date="2025-01-23T13:47:00Z" w16du:dateUtc="2025-01-23T13:47:00Z"/>
                <w:rFonts w:cs="Arial"/>
                <w:sz w:val="18"/>
                <w:szCs w:val="18"/>
              </w:rPr>
            </w:pPr>
          </w:p>
        </w:tc>
      </w:tr>
      <w:tr w:rsidR="00B43777" w:rsidRPr="00340B0D" w14:paraId="2C47C804" w14:textId="77777777" w:rsidTr="00541D1A">
        <w:trPr>
          <w:ins w:id="8958"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16B0832" w14:textId="77777777" w:rsidR="00B43777" w:rsidRPr="00340B0D" w:rsidRDefault="00B43777" w:rsidP="00541D1A">
            <w:pPr>
              <w:jc w:val="center"/>
              <w:rPr>
                <w:ins w:id="8959" w:author="jonathan pritchard" w:date="2025-01-23T13:47:00Z" w16du:dateUtc="2025-01-23T13:47:00Z"/>
                <w:rFonts w:cs="Arial"/>
                <w:b/>
                <w:bCs/>
                <w:sz w:val="18"/>
                <w:szCs w:val="18"/>
              </w:rPr>
            </w:pPr>
            <w:ins w:id="8960"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262435" w14:textId="77777777" w:rsidR="00B43777" w:rsidRPr="00340B0D" w:rsidRDefault="00B43777" w:rsidP="00541D1A">
            <w:pPr>
              <w:jc w:val="center"/>
              <w:rPr>
                <w:ins w:id="8961" w:author="jonathan pritchard" w:date="2025-01-23T13:47:00Z" w16du:dateUtc="2025-01-23T13:47:00Z"/>
                <w:rFonts w:cs="Arial"/>
                <w:sz w:val="18"/>
                <w:szCs w:val="18"/>
              </w:rPr>
            </w:pPr>
            <w:ins w:id="8962" w:author="jonathan pritchard" w:date="2025-01-23T13:47:00Z" w16du:dateUtc="2025-01-23T13:47:00Z">
              <w:r w:rsidRPr="00340B0D">
                <w:rPr>
                  <w:rFonts w:cs="Arial"/>
                  <w:b/>
                  <w:bCs/>
                  <w:sz w:val="18"/>
                  <w:szCs w:val="18"/>
                </w:rPr>
                <w:t>Display</w:t>
              </w:r>
            </w:ins>
          </w:p>
        </w:tc>
      </w:tr>
      <w:tr w:rsidR="00B43777" w:rsidRPr="00340B0D" w14:paraId="43029F0A" w14:textId="77777777" w:rsidTr="00541D1A">
        <w:trPr>
          <w:trHeight w:val="287"/>
          <w:ins w:id="8963" w:author="jonathan pritchard" w:date="2025-01-23T13:47:00Z"/>
        </w:trPr>
        <w:tc>
          <w:tcPr>
            <w:tcW w:w="1789" w:type="dxa"/>
            <w:tcBorders>
              <w:left w:val="single" w:sz="12" w:space="0" w:color="auto"/>
              <w:bottom w:val="single" w:sz="4" w:space="0" w:color="auto"/>
            </w:tcBorders>
          </w:tcPr>
          <w:p w14:paraId="58D11539" w14:textId="77777777" w:rsidR="00B43777" w:rsidRPr="00340B0D" w:rsidRDefault="00B43777" w:rsidP="00541D1A">
            <w:pPr>
              <w:rPr>
                <w:ins w:id="8964" w:author="jonathan pritchard" w:date="2025-01-23T13:47:00Z" w16du:dateUtc="2025-01-23T13:47:00Z"/>
                <w:rFonts w:cs="Arial"/>
                <w:sz w:val="18"/>
                <w:szCs w:val="18"/>
              </w:rPr>
            </w:pPr>
            <w:ins w:id="8965"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68280864" w14:textId="77777777" w:rsidR="00B43777" w:rsidRPr="00340B0D" w:rsidRDefault="00B43777" w:rsidP="00541D1A">
            <w:pPr>
              <w:rPr>
                <w:ins w:id="8966"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2D6D89D" w14:textId="77777777" w:rsidR="00B43777" w:rsidRPr="00340B0D" w:rsidRDefault="00B43777" w:rsidP="00541D1A">
            <w:pPr>
              <w:rPr>
                <w:ins w:id="8967" w:author="jonathan pritchard" w:date="2025-01-23T13:47:00Z" w16du:dateUtc="2025-01-23T13:47:00Z"/>
                <w:rFonts w:cs="Arial"/>
                <w:sz w:val="18"/>
                <w:szCs w:val="18"/>
              </w:rPr>
            </w:pPr>
            <w:ins w:id="8968"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740FBA4" w14:textId="77777777" w:rsidR="00B43777" w:rsidRPr="00C87169" w:rsidRDefault="00B43777" w:rsidP="00541D1A">
            <w:pPr>
              <w:rPr>
                <w:ins w:id="8969" w:author="jonathan pritchard" w:date="2025-01-23T13:47:00Z" w16du:dateUtc="2025-01-23T13:47:00Z"/>
                <w:rFonts w:cs="Arial"/>
              </w:rPr>
            </w:pPr>
          </w:p>
        </w:tc>
      </w:tr>
      <w:tr w:rsidR="00B43777" w:rsidRPr="00340B0D" w14:paraId="335A7DCA" w14:textId="77777777" w:rsidTr="00541D1A">
        <w:trPr>
          <w:ins w:id="8970" w:author="jonathan pritchard" w:date="2025-01-23T13:47:00Z"/>
        </w:trPr>
        <w:tc>
          <w:tcPr>
            <w:tcW w:w="1789" w:type="dxa"/>
            <w:tcBorders>
              <w:left w:val="single" w:sz="12" w:space="0" w:color="auto"/>
              <w:bottom w:val="single" w:sz="4" w:space="0" w:color="auto"/>
            </w:tcBorders>
          </w:tcPr>
          <w:p w14:paraId="569C2204" w14:textId="77777777" w:rsidR="00B43777" w:rsidRPr="00340B0D" w:rsidRDefault="00B43777" w:rsidP="00541D1A">
            <w:pPr>
              <w:rPr>
                <w:ins w:id="8971" w:author="jonathan pritchard" w:date="2025-01-23T13:47:00Z" w16du:dateUtc="2025-01-23T13:47:00Z"/>
                <w:rFonts w:cs="Arial"/>
                <w:sz w:val="18"/>
                <w:szCs w:val="18"/>
              </w:rPr>
            </w:pPr>
            <w:ins w:id="8972"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ED1D60F" w14:textId="77777777" w:rsidR="00B43777" w:rsidRPr="00340B0D" w:rsidRDefault="00B43777" w:rsidP="00541D1A">
            <w:pPr>
              <w:rPr>
                <w:ins w:id="8973"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0DD8CA" w14:textId="77777777" w:rsidR="00B43777" w:rsidRPr="00340B0D" w:rsidRDefault="00B43777" w:rsidP="00541D1A">
            <w:pPr>
              <w:rPr>
                <w:ins w:id="8974" w:author="jonathan pritchard" w:date="2025-01-23T13:47:00Z" w16du:dateUtc="2025-01-23T13:47:00Z"/>
                <w:rFonts w:cs="Arial"/>
                <w:sz w:val="18"/>
                <w:szCs w:val="18"/>
              </w:rPr>
            </w:pPr>
            <w:ins w:id="8975"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4280F9" w14:textId="77777777" w:rsidR="00B43777" w:rsidRPr="00340B0D" w:rsidRDefault="00B43777" w:rsidP="00541D1A">
            <w:pPr>
              <w:rPr>
                <w:ins w:id="8976" w:author="jonathan pritchard" w:date="2025-01-23T13:47:00Z" w16du:dateUtc="2025-01-23T13:47:00Z"/>
                <w:rFonts w:cs="Arial"/>
                <w:sz w:val="18"/>
                <w:szCs w:val="18"/>
              </w:rPr>
            </w:pPr>
            <w:ins w:id="8977"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362A3190" w14:textId="77777777" w:rsidTr="00541D1A">
        <w:trPr>
          <w:ins w:id="8978"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198841A" w14:textId="77777777" w:rsidR="00B43777" w:rsidRPr="00340B0D" w:rsidRDefault="00B43777" w:rsidP="00541D1A">
            <w:pPr>
              <w:jc w:val="center"/>
              <w:rPr>
                <w:ins w:id="8979"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310AB7E" w14:textId="77777777" w:rsidR="00B43777" w:rsidRPr="00340B0D" w:rsidRDefault="00B43777" w:rsidP="00541D1A">
            <w:pPr>
              <w:rPr>
                <w:ins w:id="8980" w:author="jonathan pritchard" w:date="2025-01-23T13:47:00Z" w16du:dateUtc="2025-01-23T13:47:00Z"/>
                <w:rFonts w:cs="Arial"/>
                <w:sz w:val="18"/>
                <w:szCs w:val="18"/>
              </w:rPr>
            </w:pPr>
            <w:ins w:id="8981"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18FD6A3" w14:textId="77777777" w:rsidR="00B43777" w:rsidRPr="00340B0D" w:rsidRDefault="00B43777" w:rsidP="00541D1A">
            <w:pPr>
              <w:rPr>
                <w:ins w:id="8982" w:author="jonathan pritchard" w:date="2025-01-23T13:47:00Z" w16du:dateUtc="2025-01-23T13:47:00Z"/>
                <w:rFonts w:cs="Arial"/>
                <w:sz w:val="18"/>
                <w:szCs w:val="18"/>
              </w:rPr>
            </w:pPr>
          </w:p>
        </w:tc>
      </w:tr>
      <w:tr w:rsidR="00B43777" w:rsidRPr="00340B0D" w14:paraId="4D646DCA" w14:textId="77777777" w:rsidTr="00541D1A">
        <w:trPr>
          <w:ins w:id="898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0BBC2F04" w14:textId="77777777" w:rsidR="00B43777" w:rsidRPr="00340B0D" w:rsidRDefault="00B43777" w:rsidP="00541D1A">
            <w:pPr>
              <w:rPr>
                <w:ins w:id="8984" w:author="jonathan pritchard" w:date="2025-01-23T13:47:00Z" w16du:dateUtc="2025-01-23T13:47:00Z"/>
                <w:rFonts w:cs="Arial"/>
                <w:sz w:val="18"/>
                <w:szCs w:val="18"/>
              </w:rPr>
            </w:pPr>
          </w:p>
        </w:tc>
      </w:tr>
      <w:tr w:rsidR="00B43777" w:rsidRPr="00340B0D" w14:paraId="1DEB1A84" w14:textId="77777777" w:rsidTr="00541D1A">
        <w:trPr>
          <w:ins w:id="898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4C736" w14:textId="77777777" w:rsidR="00B43777" w:rsidRPr="00340B0D" w:rsidRDefault="00B43777" w:rsidP="00541D1A">
            <w:pPr>
              <w:jc w:val="center"/>
              <w:rPr>
                <w:ins w:id="8986" w:author="jonathan pritchard" w:date="2025-01-23T13:47:00Z" w16du:dateUtc="2025-01-23T13:47:00Z"/>
                <w:rFonts w:cs="Arial"/>
                <w:b/>
                <w:bCs/>
                <w:sz w:val="18"/>
                <w:szCs w:val="18"/>
              </w:rPr>
            </w:pPr>
            <w:ins w:id="8987"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2D65E609" w14:textId="77777777" w:rsidTr="00541D1A">
        <w:trPr>
          <w:ins w:id="8988"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6500C2" w14:textId="77777777" w:rsidR="00B43777" w:rsidRPr="00340B0D" w:rsidRDefault="00B43777" w:rsidP="00541D1A">
            <w:pPr>
              <w:jc w:val="center"/>
              <w:rPr>
                <w:ins w:id="8989" w:author="jonathan pritchard" w:date="2025-01-23T13:47:00Z" w16du:dateUtc="2025-01-23T13:47:00Z"/>
                <w:rFonts w:cs="Arial"/>
                <w:b/>
                <w:bCs/>
                <w:sz w:val="18"/>
                <w:szCs w:val="18"/>
              </w:rPr>
            </w:pPr>
            <w:ins w:id="8990"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DB0544" w14:textId="77777777" w:rsidR="00B43777" w:rsidRPr="00340B0D" w:rsidRDefault="00B43777" w:rsidP="00541D1A">
            <w:pPr>
              <w:jc w:val="center"/>
              <w:rPr>
                <w:ins w:id="8991" w:author="jonathan pritchard" w:date="2025-01-23T13:47:00Z" w16du:dateUtc="2025-01-23T13:47:00Z"/>
                <w:rFonts w:cs="Arial"/>
                <w:b/>
                <w:bCs/>
                <w:sz w:val="18"/>
                <w:szCs w:val="18"/>
              </w:rPr>
            </w:pPr>
            <w:ins w:id="8992" w:author="jonathan pritchard" w:date="2025-01-23T13:47:00Z" w16du:dateUtc="2025-01-23T13:47:00Z">
              <w:r w:rsidRPr="00340B0D">
                <w:rPr>
                  <w:rFonts w:cs="Arial"/>
                  <w:b/>
                  <w:bCs/>
                  <w:sz w:val="18"/>
                  <w:szCs w:val="18"/>
                </w:rPr>
                <w:t>Other</w:t>
              </w:r>
            </w:ins>
          </w:p>
        </w:tc>
      </w:tr>
      <w:tr w:rsidR="00B43777" w:rsidRPr="00340B0D" w14:paraId="4D48EDF5" w14:textId="77777777" w:rsidTr="00541D1A">
        <w:trPr>
          <w:ins w:id="899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936A310" w14:textId="77777777" w:rsidR="00B43777" w:rsidRPr="00340B0D" w:rsidRDefault="00B43777" w:rsidP="00541D1A">
            <w:pPr>
              <w:rPr>
                <w:ins w:id="8994" w:author="jonathan pritchard" w:date="2025-01-23T13:47:00Z" w16du:dateUtc="2025-01-23T13:47:00Z"/>
                <w:rFonts w:cs="Arial"/>
                <w:sz w:val="18"/>
                <w:szCs w:val="18"/>
              </w:rPr>
            </w:pPr>
            <w:ins w:id="8995"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01A74B5" w14:textId="77777777" w:rsidR="00B43777" w:rsidRPr="00340B0D" w:rsidRDefault="00B43777" w:rsidP="00541D1A">
            <w:pPr>
              <w:jc w:val="center"/>
              <w:rPr>
                <w:ins w:id="899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1FBF9B5" w14:textId="77777777" w:rsidR="00B43777" w:rsidRPr="00340B0D" w:rsidRDefault="00B43777" w:rsidP="00541D1A">
            <w:pPr>
              <w:pStyle w:val="Default"/>
              <w:rPr>
                <w:ins w:id="8997" w:author="jonathan pritchard" w:date="2025-01-23T13:47:00Z" w16du:dateUtc="2025-01-23T13:47:00Z"/>
                <w:sz w:val="18"/>
                <w:szCs w:val="18"/>
              </w:rPr>
            </w:pPr>
            <w:ins w:id="8998"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AA73FD8" w14:textId="77777777" w:rsidR="00B43777" w:rsidRPr="00340B0D" w:rsidRDefault="00B43777" w:rsidP="00541D1A">
            <w:pPr>
              <w:rPr>
                <w:ins w:id="8999" w:author="jonathan pritchard" w:date="2025-01-23T13:47:00Z" w16du:dateUtc="2025-01-23T13:47:00Z"/>
                <w:rFonts w:cs="Arial"/>
                <w:sz w:val="18"/>
                <w:szCs w:val="18"/>
              </w:rPr>
            </w:pPr>
          </w:p>
        </w:tc>
      </w:tr>
      <w:tr w:rsidR="00B43777" w:rsidRPr="00340B0D" w14:paraId="714A1E5D" w14:textId="77777777" w:rsidTr="00541D1A">
        <w:trPr>
          <w:ins w:id="900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1DDADA6" w14:textId="77777777" w:rsidR="00B43777" w:rsidRPr="00340B0D" w:rsidRDefault="00B43777" w:rsidP="00541D1A">
            <w:pPr>
              <w:pStyle w:val="Default"/>
              <w:rPr>
                <w:ins w:id="9001" w:author="jonathan pritchard" w:date="2025-01-23T13:47:00Z" w16du:dateUtc="2025-01-23T13:47:00Z"/>
                <w:sz w:val="18"/>
                <w:szCs w:val="18"/>
              </w:rPr>
            </w:pPr>
            <w:ins w:id="9002"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05B7699" w14:textId="77777777" w:rsidR="00B43777" w:rsidRPr="00340B0D" w:rsidRDefault="00B43777" w:rsidP="00541D1A">
            <w:pPr>
              <w:jc w:val="center"/>
              <w:rPr>
                <w:ins w:id="900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FE19564" w14:textId="77777777" w:rsidR="00B43777" w:rsidRPr="00340B0D" w:rsidRDefault="00B43777" w:rsidP="00541D1A">
            <w:pPr>
              <w:pStyle w:val="Default"/>
              <w:rPr>
                <w:ins w:id="9004" w:author="jonathan pritchard" w:date="2025-01-23T13:47:00Z" w16du:dateUtc="2025-01-23T13:47:00Z"/>
                <w:sz w:val="18"/>
                <w:szCs w:val="18"/>
              </w:rPr>
            </w:pPr>
            <w:ins w:id="9005"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C2CE496" w14:textId="77777777" w:rsidR="00B43777" w:rsidRPr="00340B0D" w:rsidRDefault="00B43777" w:rsidP="00541D1A">
            <w:pPr>
              <w:rPr>
                <w:ins w:id="9006" w:author="jonathan pritchard" w:date="2025-01-23T13:47:00Z" w16du:dateUtc="2025-01-23T13:47:00Z"/>
                <w:rFonts w:cs="Arial"/>
                <w:sz w:val="18"/>
                <w:szCs w:val="18"/>
              </w:rPr>
            </w:pPr>
          </w:p>
        </w:tc>
      </w:tr>
      <w:tr w:rsidR="00B43777" w:rsidRPr="00340B0D" w14:paraId="1993456B" w14:textId="77777777" w:rsidTr="00541D1A">
        <w:trPr>
          <w:ins w:id="900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37BC7C0" w14:textId="77777777" w:rsidR="00B43777" w:rsidRPr="00340B0D" w:rsidRDefault="00B43777" w:rsidP="00541D1A">
            <w:pPr>
              <w:pStyle w:val="Default"/>
              <w:ind w:left="720"/>
              <w:rPr>
                <w:ins w:id="9008" w:author="jonathan pritchard" w:date="2025-01-23T13:47:00Z" w16du:dateUtc="2025-01-23T13:47:00Z"/>
                <w:sz w:val="18"/>
                <w:szCs w:val="18"/>
              </w:rPr>
            </w:pPr>
            <w:ins w:id="9009"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EAAF53A" w14:textId="77777777" w:rsidR="00B43777" w:rsidRPr="00340B0D" w:rsidRDefault="00B43777" w:rsidP="00541D1A">
            <w:pPr>
              <w:jc w:val="center"/>
              <w:rPr>
                <w:ins w:id="901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EA229" w14:textId="77777777" w:rsidR="00B43777" w:rsidRPr="00340B0D" w:rsidRDefault="00B43777" w:rsidP="00541D1A">
            <w:pPr>
              <w:pStyle w:val="Default"/>
              <w:rPr>
                <w:ins w:id="9011" w:author="jonathan pritchard" w:date="2025-01-23T13:47:00Z" w16du:dateUtc="2025-01-23T13:47:00Z"/>
                <w:sz w:val="18"/>
                <w:szCs w:val="18"/>
              </w:rPr>
            </w:pPr>
            <w:ins w:id="9012"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EFF4E9" w14:textId="77777777" w:rsidR="00B43777" w:rsidRPr="00340B0D" w:rsidRDefault="00B43777" w:rsidP="00541D1A">
            <w:pPr>
              <w:rPr>
                <w:ins w:id="9013" w:author="jonathan pritchard" w:date="2025-01-23T13:47:00Z" w16du:dateUtc="2025-01-23T13:47:00Z"/>
                <w:rFonts w:cs="Arial"/>
                <w:sz w:val="18"/>
                <w:szCs w:val="18"/>
              </w:rPr>
            </w:pPr>
          </w:p>
        </w:tc>
      </w:tr>
      <w:tr w:rsidR="00B43777" w:rsidRPr="00340B0D" w14:paraId="70E46F96" w14:textId="77777777" w:rsidTr="00541D1A">
        <w:trPr>
          <w:ins w:id="901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1DAEB3E" w14:textId="77777777" w:rsidR="00B43777" w:rsidRPr="00340B0D" w:rsidRDefault="00B43777" w:rsidP="00541D1A">
            <w:pPr>
              <w:pStyle w:val="Default"/>
              <w:ind w:left="720"/>
              <w:rPr>
                <w:ins w:id="9015" w:author="jonathan pritchard" w:date="2025-01-23T13:47:00Z" w16du:dateUtc="2025-01-23T13:47:00Z"/>
                <w:sz w:val="18"/>
                <w:szCs w:val="18"/>
              </w:rPr>
            </w:pPr>
            <w:ins w:id="9016"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67F8D68" w14:textId="77777777" w:rsidR="00B43777" w:rsidRPr="00340B0D" w:rsidRDefault="00B43777" w:rsidP="00541D1A">
            <w:pPr>
              <w:jc w:val="center"/>
              <w:rPr>
                <w:ins w:id="901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6608720" w14:textId="77777777" w:rsidR="00B43777" w:rsidRPr="00340B0D" w:rsidRDefault="00B43777" w:rsidP="00541D1A">
            <w:pPr>
              <w:pStyle w:val="Default"/>
              <w:rPr>
                <w:ins w:id="9018" w:author="jonathan pritchard" w:date="2025-01-23T13:47:00Z" w16du:dateUtc="2025-01-23T13:47:00Z"/>
                <w:sz w:val="18"/>
                <w:szCs w:val="18"/>
              </w:rPr>
            </w:pPr>
            <w:ins w:id="9019"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02CC73F" w14:textId="77777777" w:rsidR="00B43777" w:rsidRPr="00340B0D" w:rsidRDefault="00B43777" w:rsidP="00541D1A">
            <w:pPr>
              <w:rPr>
                <w:ins w:id="9020" w:author="jonathan pritchard" w:date="2025-01-23T13:47:00Z" w16du:dateUtc="2025-01-23T13:47:00Z"/>
                <w:rFonts w:cs="Arial"/>
                <w:sz w:val="18"/>
                <w:szCs w:val="18"/>
              </w:rPr>
            </w:pPr>
          </w:p>
        </w:tc>
      </w:tr>
      <w:tr w:rsidR="00B43777" w:rsidRPr="00340B0D" w14:paraId="4D547306" w14:textId="77777777" w:rsidTr="00541D1A">
        <w:trPr>
          <w:ins w:id="902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9B413" w14:textId="77777777" w:rsidR="00B43777" w:rsidRPr="00340B0D" w:rsidRDefault="00B43777" w:rsidP="00541D1A">
            <w:pPr>
              <w:pStyle w:val="Default"/>
              <w:rPr>
                <w:ins w:id="9022" w:author="jonathan pritchard" w:date="2025-01-23T13:47:00Z" w16du:dateUtc="2025-01-23T13:47:00Z"/>
                <w:sz w:val="18"/>
                <w:szCs w:val="18"/>
              </w:rPr>
            </w:pPr>
            <w:ins w:id="9023"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19DE3A4" w14:textId="77777777" w:rsidR="00B43777" w:rsidRPr="00340B0D" w:rsidRDefault="00B43777" w:rsidP="00541D1A">
            <w:pPr>
              <w:jc w:val="center"/>
              <w:rPr>
                <w:ins w:id="902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132E0E6" w14:textId="77777777" w:rsidR="00B43777" w:rsidRPr="00340B0D" w:rsidRDefault="00B43777" w:rsidP="00541D1A">
            <w:pPr>
              <w:pStyle w:val="Default"/>
              <w:rPr>
                <w:ins w:id="9025" w:author="jonathan pritchard" w:date="2025-01-23T13:47:00Z" w16du:dateUtc="2025-01-23T13:47:00Z"/>
                <w:sz w:val="18"/>
                <w:szCs w:val="18"/>
              </w:rPr>
            </w:pPr>
            <w:ins w:id="9026"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7EA94A0" w14:textId="77777777" w:rsidR="00B43777" w:rsidRPr="00340B0D" w:rsidRDefault="00B43777" w:rsidP="00541D1A">
            <w:pPr>
              <w:rPr>
                <w:ins w:id="9027" w:author="jonathan pritchard" w:date="2025-01-23T13:47:00Z" w16du:dateUtc="2025-01-23T13:47:00Z"/>
                <w:rFonts w:cs="Arial"/>
                <w:sz w:val="18"/>
                <w:szCs w:val="18"/>
              </w:rPr>
            </w:pPr>
          </w:p>
        </w:tc>
      </w:tr>
      <w:tr w:rsidR="00B43777" w:rsidRPr="00340B0D" w14:paraId="28392FCD" w14:textId="77777777" w:rsidTr="00541D1A">
        <w:trPr>
          <w:ins w:id="902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BCD9029" w14:textId="77777777" w:rsidR="00B43777" w:rsidRPr="00340B0D" w:rsidRDefault="00B43777" w:rsidP="00541D1A">
            <w:pPr>
              <w:pStyle w:val="Default"/>
              <w:rPr>
                <w:ins w:id="9029" w:author="jonathan pritchard" w:date="2025-01-23T13:47:00Z" w16du:dateUtc="2025-01-23T13:47:00Z"/>
                <w:sz w:val="18"/>
                <w:szCs w:val="18"/>
              </w:rPr>
            </w:pPr>
            <w:ins w:id="9030"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8204CB6" w14:textId="77777777" w:rsidR="00B43777" w:rsidRPr="00340B0D" w:rsidRDefault="00B43777" w:rsidP="00541D1A">
            <w:pPr>
              <w:jc w:val="center"/>
              <w:rPr>
                <w:ins w:id="903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2BB775" w14:textId="77777777" w:rsidR="00B43777" w:rsidRPr="00340B0D" w:rsidRDefault="00B43777" w:rsidP="00541D1A">
            <w:pPr>
              <w:pStyle w:val="Default"/>
              <w:rPr>
                <w:ins w:id="9032" w:author="jonathan pritchard" w:date="2025-01-23T13:47:00Z" w16du:dateUtc="2025-01-23T13:47:00Z"/>
                <w:sz w:val="18"/>
                <w:szCs w:val="18"/>
              </w:rPr>
            </w:pPr>
            <w:ins w:id="9033"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A29FF70" w14:textId="77777777" w:rsidR="00B43777" w:rsidRPr="00340B0D" w:rsidRDefault="00B43777" w:rsidP="00541D1A">
            <w:pPr>
              <w:rPr>
                <w:ins w:id="9034" w:author="jonathan pritchard" w:date="2025-01-23T13:47:00Z" w16du:dateUtc="2025-01-23T13:47:00Z"/>
                <w:rFonts w:cs="Arial"/>
                <w:sz w:val="18"/>
                <w:szCs w:val="18"/>
              </w:rPr>
            </w:pPr>
          </w:p>
        </w:tc>
      </w:tr>
      <w:tr w:rsidR="00B43777" w:rsidRPr="00340B0D" w14:paraId="2E5AAC1E" w14:textId="77777777" w:rsidTr="00541D1A">
        <w:trPr>
          <w:ins w:id="903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EB8338" w14:textId="77777777" w:rsidR="00B43777" w:rsidRPr="00340B0D" w:rsidRDefault="00B43777" w:rsidP="00541D1A">
            <w:pPr>
              <w:pStyle w:val="Default"/>
              <w:rPr>
                <w:ins w:id="9036" w:author="jonathan pritchard" w:date="2025-01-23T13:47:00Z" w16du:dateUtc="2025-01-23T13:47:00Z"/>
                <w:sz w:val="18"/>
                <w:szCs w:val="18"/>
              </w:rPr>
            </w:pPr>
            <w:ins w:id="9037"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A15DA94" w14:textId="77777777" w:rsidR="00B43777" w:rsidRPr="00340B0D" w:rsidRDefault="00B43777" w:rsidP="00541D1A">
            <w:pPr>
              <w:jc w:val="center"/>
              <w:rPr>
                <w:ins w:id="903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6F346F" w14:textId="77777777" w:rsidR="00B43777" w:rsidRPr="00340B0D" w:rsidRDefault="00B43777" w:rsidP="00541D1A">
            <w:pPr>
              <w:pStyle w:val="Default"/>
              <w:rPr>
                <w:ins w:id="9039" w:author="jonathan pritchard" w:date="2025-01-23T13:47:00Z" w16du:dateUtc="2025-01-23T13:47:00Z"/>
                <w:sz w:val="18"/>
                <w:szCs w:val="18"/>
              </w:rPr>
            </w:pPr>
            <w:ins w:id="9040"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C3B69E8" w14:textId="77777777" w:rsidR="00B43777" w:rsidRPr="00340B0D" w:rsidRDefault="00B43777" w:rsidP="00541D1A">
            <w:pPr>
              <w:rPr>
                <w:ins w:id="9041" w:author="jonathan pritchard" w:date="2025-01-23T13:47:00Z" w16du:dateUtc="2025-01-23T13:47:00Z"/>
                <w:rFonts w:cs="Arial"/>
                <w:sz w:val="18"/>
                <w:szCs w:val="18"/>
              </w:rPr>
            </w:pPr>
          </w:p>
        </w:tc>
      </w:tr>
      <w:tr w:rsidR="00B43777" w:rsidRPr="00340B0D" w14:paraId="1A1D206E" w14:textId="77777777" w:rsidTr="00541D1A">
        <w:trPr>
          <w:ins w:id="904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789D5A2" w14:textId="77777777" w:rsidR="00B43777" w:rsidRPr="00340B0D" w:rsidRDefault="00B43777" w:rsidP="00541D1A">
            <w:pPr>
              <w:pStyle w:val="Default"/>
              <w:rPr>
                <w:ins w:id="9043" w:author="jonathan pritchard" w:date="2025-01-23T13:47:00Z" w16du:dateUtc="2025-01-23T13:47:00Z"/>
                <w:sz w:val="18"/>
                <w:szCs w:val="18"/>
              </w:rPr>
            </w:pPr>
            <w:ins w:id="9044"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DD5A6C8" w14:textId="77777777" w:rsidR="00B43777" w:rsidRPr="00340B0D" w:rsidRDefault="00B43777" w:rsidP="00541D1A">
            <w:pPr>
              <w:jc w:val="center"/>
              <w:rPr>
                <w:ins w:id="904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86C14F4" w14:textId="77777777" w:rsidR="00B43777" w:rsidRPr="00340B0D" w:rsidRDefault="00B43777" w:rsidP="00541D1A">
            <w:pPr>
              <w:pStyle w:val="Default"/>
              <w:rPr>
                <w:ins w:id="9046" w:author="jonathan pritchard" w:date="2025-01-23T13:47:00Z" w16du:dateUtc="2025-01-23T13:47:00Z"/>
                <w:sz w:val="18"/>
                <w:szCs w:val="18"/>
              </w:rPr>
            </w:pPr>
            <w:ins w:id="9047"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56CCDB9" w14:textId="77777777" w:rsidR="00B43777" w:rsidRPr="00340B0D" w:rsidRDefault="00B43777" w:rsidP="00541D1A">
            <w:pPr>
              <w:rPr>
                <w:ins w:id="9048" w:author="jonathan pritchard" w:date="2025-01-23T13:47:00Z" w16du:dateUtc="2025-01-23T13:47:00Z"/>
                <w:rFonts w:cs="Arial"/>
                <w:sz w:val="18"/>
                <w:szCs w:val="18"/>
              </w:rPr>
            </w:pPr>
          </w:p>
        </w:tc>
      </w:tr>
      <w:tr w:rsidR="00B43777" w:rsidRPr="00340B0D" w14:paraId="07E802AB" w14:textId="77777777" w:rsidTr="00541D1A">
        <w:trPr>
          <w:ins w:id="904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71D6DA" w14:textId="77777777" w:rsidR="00B43777" w:rsidRPr="00340B0D" w:rsidRDefault="00B43777" w:rsidP="00541D1A">
            <w:pPr>
              <w:pStyle w:val="Default"/>
              <w:rPr>
                <w:ins w:id="9050" w:author="jonathan pritchard" w:date="2025-01-23T13:47:00Z" w16du:dateUtc="2025-01-23T13:47:00Z"/>
                <w:sz w:val="18"/>
                <w:szCs w:val="18"/>
              </w:rPr>
            </w:pPr>
            <w:ins w:id="9051"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C4C608F" w14:textId="77777777" w:rsidR="00B43777" w:rsidRPr="00340B0D" w:rsidRDefault="00B43777" w:rsidP="00541D1A">
            <w:pPr>
              <w:jc w:val="center"/>
              <w:rPr>
                <w:ins w:id="905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9210EFE" w14:textId="77777777" w:rsidR="00B43777" w:rsidRPr="00340B0D" w:rsidRDefault="00B43777" w:rsidP="00541D1A">
            <w:pPr>
              <w:rPr>
                <w:ins w:id="905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448CCDC" w14:textId="77777777" w:rsidR="00B43777" w:rsidRPr="00340B0D" w:rsidRDefault="00B43777" w:rsidP="00541D1A">
            <w:pPr>
              <w:rPr>
                <w:ins w:id="9054" w:author="jonathan pritchard" w:date="2025-01-23T13:47:00Z" w16du:dateUtc="2025-01-23T13:47:00Z"/>
                <w:rFonts w:cs="Arial"/>
                <w:sz w:val="18"/>
                <w:szCs w:val="18"/>
              </w:rPr>
            </w:pPr>
          </w:p>
        </w:tc>
      </w:tr>
      <w:tr w:rsidR="00B43777" w:rsidRPr="00340B0D" w14:paraId="06AB316F" w14:textId="77777777" w:rsidTr="00541D1A">
        <w:trPr>
          <w:ins w:id="905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BB1F6D" w14:textId="77777777" w:rsidR="00B43777" w:rsidRPr="00340B0D" w:rsidRDefault="00B43777" w:rsidP="00541D1A">
            <w:pPr>
              <w:pStyle w:val="Default"/>
              <w:rPr>
                <w:ins w:id="9056" w:author="jonathan pritchard" w:date="2025-01-23T13:47:00Z" w16du:dateUtc="2025-01-23T13:47:00Z"/>
                <w:sz w:val="18"/>
                <w:szCs w:val="18"/>
              </w:rPr>
            </w:pPr>
            <w:ins w:id="9057"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7B1997A" w14:textId="77777777" w:rsidR="00B43777" w:rsidRPr="00340B0D" w:rsidRDefault="00B43777" w:rsidP="00541D1A">
            <w:pPr>
              <w:jc w:val="center"/>
              <w:rPr>
                <w:ins w:id="905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59A0FB" w14:textId="77777777" w:rsidR="00B43777" w:rsidRPr="00340B0D" w:rsidRDefault="00B43777" w:rsidP="00541D1A">
            <w:pPr>
              <w:rPr>
                <w:ins w:id="905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08197DA" w14:textId="77777777" w:rsidR="00B43777" w:rsidRPr="00340B0D" w:rsidRDefault="00B43777" w:rsidP="00541D1A">
            <w:pPr>
              <w:rPr>
                <w:ins w:id="9060" w:author="jonathan pritchard" w:date="2025-01-23T13:47:00Z" w16du:dateUtc="2025-01-23T13:47:00Z"/>
                <w:rFonts w:cs="Arial"/>
                <w:sz w:val="18"/>
                <w:szCs w:val="18"/>
              </w:rPr>
            </w:pPr>
          </w:p>
        </w:tc>
      </w:tr>
      <w:tr w:rsidR="00B43777" w:rsidRPr="00340B0D" w14:paraId="6DFE8691" w14:textId="77777777" w:rsidTr="00541D1A">
        <w:trPr>
          <w:ins w:id="90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0941B61" w14:textId="77777777" w:rsidR="00B43777" w:rsidRPr="00340B0D" w:rsidRDefault="00B43777" w:rsidP="00541D1A">
            <w:pPr>
              <w:pStyle w:val="Default"/>
              <w:rPr>
                <w:ins w:id="9062" w:author="jonathan pritchard" w:date="2025-01-23T13:47:00Z" w16du:dateUtc="2025-01-23T13:47:00Z"/>
                <w:sz w:val="18"/>
                <w:szCs w:val="18"/>
              </w:rPr>
            </w:pPr>
            <w:ins w:id="9063"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CEB5C71" w14:textId="77777777" w:rsidR="00B43777" w:rsidRPr="00340B0D" w:rsidRDefault="00B43777" w:rsidP="00541D1A">
            <w:pPr>
              <w:jc w:val="center"/>
              <w:rPr>
                <w:ins w:id="906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C4653E8" w14:textId="77777777" w:rsidR="00B43777" w:rsidRPr="00340B0D" w:rsidRDefault="00B43777" w:rsidP="00541D1A">
            <w:pPr>
              <w:rPr>
                <w:ins w:id="906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0DEB08" w14:textId="77777777" w:rsidR="00B43777" w:rsidRPr="00340B0D" w:rsidRDefault="00B43777" w:rsidP="00541D1A">
            <w:pPr>
              <w:rPr>
                <w:ins w:id="9066" w:author="jonathan pritchard" w:date="2025-01-23T13:47:00Z" w16du:dateUtc="2025-01-23T13:47:00Z"/>
                <w:rFonts w:cs="Arial"/>
                <w:sz w:val="18"/>
                <w:szCs w:val="18"/>
              </w:rPr>
            </w:pPr>
          </w:p>
        </w:tc>
      </w:tr>
      <w:tr w:rsidR="00B43777" w:rsidRPr="00340B0D" w14:paraId="02D98957" w14:textId="77777777" w:rsidTr="00541D1A">
        <w:trPr>
          <w:ins w:id="906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7D61C2" w14:textId="77777777" w:rsidR="00B43777" w:rsidRPr="00340B0D" w:rsidRDefault="00B43777" w:rsidP="00541D1A">
            <w:pPr>
              <w:pStyle w:val="Default"/>
              <w:ind w:left="720"/>
              <w:rPr>
                <w:ins w:id="9068" w:author="jonathan pritchard" w:date="2025-01-23T13:47:00Z" w16du:dateUtc="2025-01-23T13:47:00Z"/>
                <w:sz w:val="18"/>
                <w:szCs w:val="18"/>
              </w:rPr>
            </w:pPr>
            <w:ins w:id="9069"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1C3DB2" w14:textId="77777777" w:rsidR="00B43777" w:rsidRPr="00340B0D" w:rsidRDefault="00B43777" w:rsidP="00541D1A">
            <w:pPr>
              <w:jc w:val="center"/>
              <w:rPr>
                <w:ins w:id="907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77B6EC" w14:textId="77777777" w:rsidR="00B43777" w:rsidRPr="00340B0D" w:rsidRDefault="00B43777" w:rsidP="00541D1A">
            <w:pPr>
              <w:rPr>
                <w:ins w:id="9071"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B14CBB" w14:textId="77777777" w:rsidR="00B43777" w:rsidRPr="00340B0D" w:rsidRDefault="00B43777" w:rsidP="00541D1A">
            <w:pPr>
              <w:rPr>
                <w:ins w:id="9072" w:author="jonathan pritchard" w:date="2025-01-23T13:47:00Z" w16du:dateUtc="2025-01-23T13:47:00Z"/>
                <w:rFonts w:cs="Arial"/>
                <w:sz w:val="18"/>
                <w:szCs w:val="18"/>
              </w:rPr>
            </w:pPr>
          </w:p>
        </w:tc>
      </w:tr>
      <w:tr w:rsidR="00B43777" w:rsidRPr="00340B0D" w14:paraId="7B31A7B2" w14:textId="77777777" w:rsidTr="00541D1A">
        <w:trPr>
          <w:ins w:id="9073"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E767531" w14:textId="77777777" w:rsidR="00B43777" w:rsidRPr="00340B0D" w:rsidRDefault="00B43777" w:rsidP="00541D1A">
            <w:pPr>
              <w:pStyle w:val="Default"/>
              <w:ind w:left="720"/>
              <w:rPr>
                <w:ins w:id="9074" w:author="jonathan pritchard" w:date="2025-01-23T13:47:00Z" w16du:dateUtc="2025-01-23T13:47:00Z"/>
                <w:sz w:val="18"/>
                <w:szCs w:val="18"/>
              </w:rPr>
            </w:pPr>
            <w:ins w:id="9075"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17AC78C" w14:textId="77777777" w:rsidR="00B43777" w:rsidRPr="00340B0D" w:rsidRDefault="00B43777" w:rsidP="00541D1A">
            <w:pPr>
              <w:jc w:val="center"/>
              <w:rPr>
                <w:ins w:id="907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6E46223E" w14:textId="77777777" w:rsidR="00B43777" w:rsidRPr="00340B0D" w:rsidRDefault="00B43777" w:rsidP="00541D1A">
            <w:pPr>
              <w:rPr>
                <w:ins w:id="9077"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139CA34E" w14:textId="77777777" w:rsidR="00B43777" w:rsidRPr="00340B0D" w:rsidRDefault="00B43777" w:rsidP="00541D1A">
            <w:pPr>
              <w:rPr>
                <w:ins w:id="9078" w:author="jonathan pritchard" w:date="2025-01-23T13:47:00Z" w16du:dateUtc="2025-01-23T13:47:00Z"/>
                <w:rFonts w:cs="Arial"/>
                <w:sz w:val="18"/>
                <w:szCs w:val="18"/>
              </w:rPr>
            </w:pPr>
          </w:p>
        </w:tc>
      </w:tr>
      <w:tr w:rsidR="00B43777" w:rsidRPr="00340B0D" w14:paraId="5791CF87" w14:textId="77777777" w:rsidTr="00541D1A">
        <w:trPr>
          <w:ins w:id="9079"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AFB58FE" w14:textId="77777777" w:rsidR="00B43777" w:rsidRPr="00EF63B4" w:rsidRDefault="00B43777" w:rsidP="00541D1A">
            <w:pPr>
              <w:jc w:val="center"/>
              <w:rPr>
                <w:ins w:id="9080" w:author="jonathan pritchard" w:date="2025-01-23T13:47:00Z" w16du:dateUtc="2025-01-23T13:47:00Z"/>
                <w:rFonts w:cs="Arial"/>
                <w:sz w:val="18"/>
                <w:szCs w:val="18"/>
              </w:rPr>
            </w:pPr>
            <w:ins w:id="9081" w:author="jonathan pritchard" w:date="2025-01-23T13:47:00Z" w16du:dateUtc="2025-01-23T13:47:00Z">
              <w:r>
                <w:rPr>
                  <w:rFonts w:cs="Arial"/>
                  <w:b/>
                  <w:bCs/>
                  <w:sz w:val="18"/>
                  <w:szCs w:val="18"/>
                </w:rPr>
                <w:t>Additional</w:t>
              </w:r>
            </w:ins>
          </w:p>
        </w:tc>
      </w:tr>
      <w:tr w:rsidR="00B43777" w:rsidRPr="00340B0D" w14:paraId="7B1CC50D" w14:textId="77777777" w:rsidTr="00541D1A">
        <w:trPr>
          <w:ins w:id="908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FD36448" w14:textId="77777777" w:rsidR="00B43777" w:rsidRPr="00340B0D" w:rsidRDefault="00B43777" w:rsidP="00541D1A">
            <w:pPr>
              <w:pStyle w:val="Default"/>
              <w:ind w:left="720"/>
              <w:rPr>
                <w:ins w:id="9083"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BBAE9C2" w14:textId="77777777" w:rsidR="00B43777" w:rsidRPr="00340B0D" w:rsidRDefault="00B43777" w:rsidP="00541D1A">
            <w:pPr>
              <w:jc w:val="center"/>
              <w:rPr>
                <w:ins w:id="9084"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CA69BE2" w14:textId="77777777" w:rsidR="00B43777" w:rsidRPr="00340B0D" w:rsidRDefault="00B43777" w:rsidP="00541D1A">
            <w:pPr>
              <w:rPr>
                <w:ins w:id="908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EB6EFDC" w14:textId="77777777" w:rsidR="00B43777" w:rsidRPr="00340B0D" w:rsidRDefault="00B43777" w:rsidP="00541D1A">
            <w:pPr>
              <w:rPr>
                <w:ins w:id="9086" w:author="jonathan pritchard" w:date="2025-01-23T13:47:00Z" w16du:dateUtc="2025-01-23T13:47:00Z"/>
                <w:rFonts w:cs="Arial"/>
                <w:sz w:val="18"/>
                <w:szCs w:val="18"/>
              </w:rPr>
            </w:pPr>
          </w:p>
        </w:tc>
      </w:tr>
      <w:tr w:rsidR="00B43777" w:rsidRPr="00340B0D" w14:paraId="54225539" w14:textId="77777777" w:rsidTr="00541D1A">
        <w:trPr>
          <w:ins w:id="908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9C086ED" w14:textId="77777777" w:rsidR="00B43777" w:rsidRPr="00340B0D" w:rsidRDefault="00B43777" w:rsidP="00541D1A">
            <w:pPr>
              <w:pStyle w:val="Default"/>
              <w:ind w:left="720"/>
              <w:rPr>
                <w:ins w:id="9088"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04E7AD" w14:textId="77777777" w:rsidR="00B43777" w:rsidRPr="00340B0D" w:rsidRDefault="00B43777" w:rsidP="00541D1A">
            <w:pPr>
              <w:jc w:val="center"/>
              <w:rPr>
                <w:ins w:id="9089"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9388673" w14:textId="77777777" w:rsidR="00B43777" w:rsidRPr="00340B0D" w:rsidRDefault="00B43777" w:rsidP="00541D1A">
            <w:pPr>
              <w:rPr>
                <w:ins w:id="9090"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88AE93C" w14:textId="77777777" w:rsidR="00B43777" w:rsidRPr="00340B0D" w:rsidRDefault="00B43777" w:rsidP="00541D1A">
            <w:pPr>
              <w:rPr>
                <w:ins w:id="9091" w:author="jonathan pritchard" w:date="2025-01-23T13:47:00Z" w16du:dateUtc="2025-01-23T13:47:00Z"/>
                <w:rFonts w:cs="Arial"/>
                <w:sz w:val="18"/>
                <w:szCs w:val="18"/>
              </w:rPr>
            </w:pPr>
          </w:p>
        </w:tc>
      </w:tr>
      <w:tr w:rsidR="00B43777" w:rsidRPr="00340B0D" w14:paraId="72DC2D5D" w14:textId="77777777" w:rsidTr="00541D1A">
        <w:trPr>
          <w:ins w:id="9092"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C4EEA" w14:textId="77777777" w:rsidR="00B43777" w:rsidRPr="00340B0D" w:rsidRDefault="00B43777" w:rsidP="00541D1A">
            <w:pPr>
              <w:jc w:val="center"/>
              <w:rPr>
                <w:ins w:id="9093" w:author="jonathan pritchard" w:date="2025-01-23T13:47:00Z" w16du:dateUtc="2025-01-23T13:47:00Z"/>
                <w:rFonts w:cs="Arial"/>
                <w:b/>
                <w:bCs/>
                <w:sz w:val="18"/>
                <w:szCs w:val="18"/>
              </w:rPr>
            </w:pPr>
            <w:ins w:id="9094" w:author="jonathan pritchard" w:date="2025-01-23T13:47:00Z" w16du:dateUtc="2025-01-23T13:47:00Z">
              <w:r w:rsidRPr="00340B0D">
                <w:rPr>
                  <w:rFonts w:cs="Arial"/>
                  <w:b/>
                  <w:bCs/>
                  <w:sz w:val="18"/>
                  <w:szCs w:val="18"/>
                </w:rPr>
                <w:t>Setup</w:t>
              </w:r>
            </w:ins>
          </w:p>
        </w:tc>
      </w:tr>
      <w:tr w:rsidR="00B43777" w:rsidRPr="00340B0D" w14:paraId="050EA6B4" w14:textId="77777777" w:rsidTr="00541D1A">
        <w:trPr>
          <w:ins w:id="9095"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65239ACB" w14:textId="77777777" w:rsidR="005614DA" w:rsidRDefault="005614DA" w:rsidP="00541D1A">
            <w:pPr>
              <w:rPr>
                <w:rFonts w:cs="Arial"/>
                <w:sz w:val="18"/>
                <w:szCs w:val="18"/>
              </w:rPr>
            </w:pPr>
          </w:p>
          <w:p w14:paraId="400720D5" w14:textId="3FCAE0EC" w:rsidR="00B43777" w:rsidRDefault="005614DA" w:rsidP="00541D1A">
            <w:pPr>
              <w:rPr>
                <w:rFonts w:cs="Arial"/>
                <w:i/>
              </w:rPr>
            </w:pPr>
            <w:r w:rsidRPr="002054D9">
              <w:rPr>
                <w:rFonts w:cs="Arial"/>
                <w:i/>
              </w:rPr>
              <w:t xml:space="preserve">As for test </w:t>
            </w:r>
            <w:proofErr w:type="spellStart"/>
            <w:r w:rsidRPr="002054D9">
              <w:rPr>
                <w:rFonts w:cs="Arial"/>
                <w:i/>
              </w:rPr>
              <w:t>WaterLevelAdjustment</w:t>
            </w:r>
            <w:proofErr w:type="spellEnd"/>
          </w:p>
          <w:p w14:paraId="1C148011" w14:textId="77777777" w:rsidR="005614DA" w:rsidRPr="00110428" w:rsidRDefault="005614DA" w:rsidP="00541D1A">
            <w:pPr>
              <w:rPr>
                <w:ins w:id="9096" w:author="jonathan pritchard" w:date="2025-01-23T13:47:00Z" w16du:dateUtc="2025-01-23T13:47:00Z"/>
                <w:rFonts w:cs="Arial"/>
              </w:rPr>
            </w:pPr>
          </w:p>
          <w:p w14:paraId="6C8352DC" w14:textId="77777777" w:rsidR="00B43777" w:rsidRPr="00340B0D" w:rsidRDefault="00B43777" w:rsidP="00541D1A">
            <w:pPr>
              <w:rPr>
                <w:ins w:id="9097" w:author="jonathan pritchard" w:date="2025-01-23T13:47:00Z" w16du:dateUtc="2025-01-23T13:47:00Z"/>
                <w:rFonts w:cs="Arial"/>
                <w:sz w:val="18"/>
                <w:szCs w:val="18"/>
              </w:rPr>
            </w:pPr>
          </w:p>
        </w:tc>
      </w:tr>
      <w:tr w:rsidR="00B43777" w:rsidRPr="00340B0D" w14:paraId="00F413E4" w14:textId="77777777" w:rsidTr="00541D1A">
        <w:trPr>
          <w:ins w:id="909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1E06B5" w14:textId="77777777" w:rsidR="00B43777" w:rsidRPr="00340B0D" w:rsidRDefault="00B43777" w:rsidP="00541D1A">
            <w:pPr>
              <w:jc w:val="center"/>
              <w:rPr>
                <w:ins w:id="9099" w:author="jonathan pritchard" w:date="2025-01-23T13:47:00Z" w16du:dateUtc="2025-01-23T13:47:00Z"/>
                <w:rFonts w:cs="Arial"/>
                <w:b/>
                <w:bCs/>
                <w:sz w:val="18"/>
                <w:szCs w:val="18"/>
              </w:rPr>
            </w:pPr>
            <w:ins w:id="9100" w:author="jonathan pritchard" w:date="2025-01-23T13:47:00Z" w16du:dateUtc="2025-01-23T13:47:00Z">
              <w:r w:rsidRPr="00340B0D">
                <w:rPr>
                  <w:rFonts w:cs="Arial"/>
                  <w:b/>
                  <w:bCs/>
                  <w:sz w:val="18"/>
                  <w:szCs w:val="18"/>
                </w:rPr>
                <w:lastRenderedPageBreak/>
                <w:t>Action</w:t>
              </w:r>
            </w:ins>
          </w:p>
        </w:tc>
      </w:tr>
      <w:tr w:rsidR="00B43777" w:rsidRPr="00340B0D" w14:paraId="0ED411FA" w14:textId="77777777" w:rsidTr="00541D1A">
        <w:trPr>
          <w:ins w:id="910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90A3855" w14:textId="77777777" w:rsidR="00B43777" w:rsidRDefault="00B43777" w:rsidP="00541D1A">
            <w:pPr>
              <w:rPr>
                <w:rFonts w:cs="Arial"/>
                <w:b/>
                <w:bCs/>
              </w:rPr>
            </w:pPr>
          </w:p>
          <w:p w14:paraId="681FB851" w14:textId="77777777" w:rsidR="005614DA" w:rsidRPr="002054D9" w:rsidRDefault="005614DA" w:rsidP="005614DA">
            <w:pPr>
              <w:rPr>
                <w:rFonts w:cs="Arial"/>
                <w:i/>
              </w:rPr>
            </w:pPr>
            <w:r w:rsidRPr="002054D9">
              <w:rPr>
                <w:rFonts w:cs="Arial"/>
                <w:i/>
              </w:rPr>
              <w:t>A) Navigate to Point (XX,YY). Inspect Adjusted Depth Values (S-102 and S-104)</w:t>
            </w:r>
          </w:p>
          <w:p w14:paraId="588931FC" w14:textId="77777777" w:rsidR="005614DA" w:rsidRDefault="005614DA" w:rsidP="005614DA">
            <w:pPr>
              <w:rPr>
                <w:rFonts w:cs="Arial"/>
                <w:i/>
              </w:rPr>
            </w:pPr>
            <w:r w:rsidRPr="002054D9">
              <w:rPr>
                <w:rFonts w:cs="Arial"/>
                <w:i/>
              </w:rPr>
              <w:t>B) Navigate to Point (XX,YY) Inspect Adjusted Depth Values (S-104 only</w:t>
            </w:r>
          </w:p>
          <w:p w14:paraId="2EABC5E8" w14:textId="23EEF869" w:rsidR="005614DA" w:rsidRPr="00110428" w:rsidRDefault="005614DA" w:rsidP="005614DA">
            <w:pPr>
              <w:rPr>
                <w:ins w:id="9102" w:author="jonathan pritchard" w:date="2025-01-23T13:47:00Z" w16du:dateUtc="2025-01-23T13:47:00Z"/>
                <w:rFonts w:cs="Arial"/>
                <w:b/>
                <w:bCs/>
              </w:rPr>
            </w:pPr>
          </w:p>
        </w:tc>
      </w:tr>
      <w:tr w:rsidR="00B43777" w:rsidRPr="00340B0D" w14:paraId="5512C3E5" w14:textId="77777777" w:rsidTr="00541D1A">
        <w:trPr>
          <w:ins w:id="9103"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8C267BD" w14:textId="77777777" w:rsidR="00B43777" w:rsidRPr="00340B0D" w:rsidRDefault="00B43777" w:rsidP="00541D1A">
            <w:pPr>
              <w:jc w:val="center"/>
              <w:rPr>
                <w:ins w:id="9104" w:author="jonathan pritchard" w:date="2025-01-23T13:47:00Z" w16du:dateUtc="2025-01-23T13:47:00Z"/>
                <w:rFonts w:cs="Arial"/>
                <w:sz w:val="18"/>
                <w:szCs w:val="18"/>
              </w:rPr>
            </w:pPr>
            <w:ins w:id="9105" w:author="jonathan pritchard" w:date="2025-01-23T13:47:00Z" w16du:dateUtc="2025-01-23T13:47:00Z">
              <w:r w:rsidRPr="00340B0D">
                <w:rPr>
                  <w:rFonts w:cs="Arial"/>
                  <w:b/>
                  <w:bCs/>
                  <w:sz w:val="18"/>
                  <w:szCs w:val="18"/>
                </w:rPr>
                <w:t>Results</w:t>
              </w:r>
            </w:ins>
          </w:p>
        </w:tc>
      </w:tr>
      <w:tr w:rsidR="00B43777" w:rsidRPr="00340B0D" w14:paraId="7823DA86" w14:textId="77777777" w:rsidTr="00541D1A">
        <w:trPr>
          <w:ins w:id="910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BF1FE95" w14:textId="77777777" w:rsidR="00B43777" w:rsidRDefault="00B43777" w:rsidP="00541D1A">
            <w:pPr>
              <w:rPr>
                <w:ins w:id="9107" w:author="jonathan pritchard" w:date="2025-01-23T13:47:00Z" w16du:dateUtc="2025-01-23T13:47:00Z"/>
                <w:rFonts w:cs="Arial"/>
                <w:sz w:val="18"/>
                <w:szCs w:val="18"/>
              </w:rPr>
            </w:pPr>
          </w:p>
          <w:p w14:paraId="1DC08488" w14:textId="77777777" w:rsidR="00B43777" w:rsidRDefault="00B43777" w:rsidP="00541D1A">
            <w:pPr>
              <w:rPr>
                <w:ins w:id="9108" w:author="jonathan pritchard" w:date="2025-01-23T13:47:00Z" w16du:dateUtc="2025-01-23T13:47:00Z"/>
                <w:rFonts w:cs="Arial"/>
                <w:sz w:val="18"/>
                <w:szCs w:val="18"/>
              </w:rPr>
            </w:pPr>
          </w:p>
          <w:p w14:paraId="34C52454" w14:textId="77777777" w:rsidR="005614DA" w:rsidRPr="002054D9" w:rsidRDefault="005614DA" w:rsidP="005614DA">
            <w:pPr>
              <w:rPr>
                <w:rFonts w:cs="Arial"/>
                <w:i/>
                <w:iCs/>
                <w:position w:val="-1"/>
                <w:lang w:val="en-US"/>
              </w:rPr>
            </w:pPr>
            <w:r w:rsidRPr="002054D9">
              <w:rPr>
                <w:rFonts w:cs="Arial"/>
                <w:i/>
                <w:iCs/>
                <w:position w:val="-1"/>
                <w:lang w:val="en-US"/>
              </w:rPr>
              <w:t xml:space="preserve">Verify </w:t>
            </w:r>
          </w:p>
          <w:p w14:paraId="0A0F74EC" w14:textId="77777777" w:rsidR="005614DA" w:rsidRPr="002054D9" w:rsidRDefault="005614DA" w:rsidP="005614DA">
            <w:pPr>
              <w:pStyle w:val="ListParagraph"/>
              <w:numPr>
                <w:ilvl w:val="0"/>
                <w:numId w:val="45"/>
              </w:numPr>
              <w:jc w:val="left"/>
              <w:rPr>
                <w:rFonts w:cs="Arial"/>
              </w:rPr>
            </w:pPr>
            <w:r w:rsidRPr="002054D9">
              <w:rPr>
                <w:rFonts w:cs="Arial"/>
              </w:rPr>
              <w:t>All depth values in ENC are adjusted according to the S-104 values as shown</w:t>
            </w:r>
          </w:p>
          <w:p w14:paraId="7DA9062E" w14:textId="77777777" w:rsidR="00B43777" w:rsidRDefault="00B43777" w:rsidP="00541D1A">
            <w:pPr>
              <w:rPr>
                <w:ins w:id="9109" w:author="jonathan pritchard" w:date="2025-01-23T13:47:00Z" w16du:dateUtc="2025-01-23T13:47:00Z"/>
                <w:rFonts w:cs="Arial"/>
                <w:sz w:val="18"/>
                <w:szCs w:val="18"/>
              </w:rPr>
            </w:pPr>
          </w:p>
          <w:p w14:paraId="585F1C6E" w14:textId="61823A43" w:rsidR="00B43777" w:rsidRDefault="005614DA" w:rsidP="00541D1A">
            <w:pPr>
              <w:jc w:val="center"/>
              <w:rPr>
                <w:rFonts w:cs="Arial"/>
                <w:sz w:val="18"/>
                <w:szCs w:val="18"/>
              </w:rPr>
            </w:pPr>
            <w:r w:rsidRPr="002054D9">
              <w:rPr>
                <w:rFonts w:cs="Arial"/>
                <w:noProof/>
                <w:lang w:val="en-IN" w:eastAsia="en-IN"/>
              </w:rPr>
              <w:drawing>
                <wp:inline distT="0" distB="0" distL="0" distR="0" wp14:anchorId="5C021918" wp14:editId="5789A394">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p>
          <w:p w14:paraId="23744243" w14:textId="0F5865C0" w:rsidR="005614DA" w:rsidRPr="00340B0D" w:rsidRDefault="005614DA" w:rsidP="00541D1A">
            <w:pPr>
              <w:jc w:val="center"/>
              <w:rPr>
                <w:ins w:id="9110" w:author="jonathan pritchard" w:date="2025-01-23T13:47:00Z" w16du:dateUtc="2025-01-23T13:47:00Z"/>
                <w:rFonts w:cs="Arial"/>
                <w:sz w:val="18"/>
                <w:szCs w:val="18"/>
              </w:rPr>
            </w:pPr>
            <w:proofErr w:type="spellStart"/>
            <w:r>
              <w:rPr>
                <w:rFonts w:cs="Arial"/>
                <w:sz w:val="18"/>
                <w:szCs w:val="18"/>
              </w:rPr>
              <w:t>tbd</w:t>
            </w:r>
            <w:proofErr w:type="spellEnd"/>
          </w:p>
          <w:p w14:paraId="53D27C67" w14:textId="77777777" w:rsidR="00B43777" w:rsidRDefault="00B43777" w:rsidP="00541D1A">
            <w:pPr>
              <w:tabs>
                <w:tab w:val="left" w:pos="3048"/>
              </w:tabs>
              <w:jc w:val="center"/>
              <w:rPr>
                <w:ins w:id="9111" w:author="jonathan pritchard" w:date="2025-01-23T13:47:00Z" w16du:dateUtc="2025-01-23T13:47:00Z"/>
                <w:rFonts w:cs="Arial"/>
                <w:sz w:val="18"/>
                <w:szCs w:val="18"/>
              </w:rPr>
            </w:pPr>
          </w:p>
          <w:p w14:paraId="4CFB7075" w14:textId="77777777" w:rsidR="00B43777" w:rsidRPr="00340B0D" w:rsidRDefault="00B43777" w:rsidP="00541D1A">
            <w:pPr>
              <w:tabs>
                <w:tab w:val="left" w:pos="3048"/>
              </w:tabs>
              <w:jc w:val="center"/>
              <w:rPr>
                <w:ins w:id="9112" w:author="jonathan pritchard" w:date="2025-01-23T13:47:00Z" w16du:dateUtc="2025-01-23T13:47:00Z"/>
                <w:rFonts w:cs="Arial"/>
                <w:sz w:val="18"/>
                <w:szCs w:val="18"/>
              </w:rPr>
            </w:pPr>
          </w:p>
          <w:p w14:paraId="651607B4" w14:textId="77777777" w:rsidR="00B43777" w:rsidRDefault="00B43777" w:rsidP="00541D1A">
            <w:pPr>
              <w:jc w:val="center"/>
              <w:rPr>
                <w:ins w:id="9113" w:author="jonathan pritchard" w:date="2025-01-23T13:47:00Z" w16du:dateUtc="2025-01-23T13:47:00Z"/>
                <w:rFonts w:cs="Arial"/>
                <w:sz w:val="18"/>
                <w:szCs w:val="18"/>
              </w:rPr>
            </w:pPr>
          </w:p>
          <w:p w14:paraId="19325E02" w14:textId="77777777" w:rsidR="00B43777" w:rsidRDefault="00B43777" w:rsidP="00541D1A">
            <w:pPr>
              <w:jc w:val="center"/>
              <w:rPr>
                <w:ins w:id="9114" w:author="jonathan pritchard" w:date="2025-01-23T13:47:00Z" w16du:dateUtc="2025-01-23T13:47:00Z"/>
                <w:rFonts w:cs="Arial"/>
                <w:sz w:val="18"/>
                <w:szCs w:val="18"/>
              </w:rPr>
            </w:pPr>
          </w:p>
          <w:p w14:paraId="3C4D2F7E" w14:textId="77777777" w:rsidR="00B43777" w:rsidRPr="00340B0D" w:rsidRDefault="00B43777" w:rsidP="00541D1A">
            <w:pPr>
              <w:rPr>
                <w:ins w:id="9115" w:author="jonathan pritchard" w:date="2025-01-23T13:47:00Z" w16du:dateUtc="2025-01-23T13:47:00Z"/>
                <w:rFonts w:cs="Arial"/>
                <w:sz w:val="18"/>
                <w:szCs w:val="18"/>
              </w:rPr>
            </w:pPr>
          </w:p>
        </w:tc>
      </w:tr>
    </w:tbl>
    <w:p w14:paraId="51455265" w14:textId="77777777" w:rsidR="00B43777" w:rsidRDefault="00B43777" w:rsidP="00B43777">
      <w:pPr>
        <w:rPr>
          <w:ins w:id="9116" w:author="jonathan pritchard" w:date="2025-01-23T13:47:00Z" w16du:dateUtc="2025-01-23T13:47:00Z"/>
          <w:highlight w:val="yellow"/>
        </w:rPr>
      </w:pPr>
    </w:p>
    <w:p w14:paraId="22FE85C4" w14:textId="77777777" w:rsidR="00B43777" w:rsidRPr="00B43777" w:rsidRDefault="00B43777">
      <w:pPr>
        <w:rPr>
          <w:b/>
          <w:highlight w:val="yellow"/>
          <w:rPrChange w:id="9117" w:author="jonathan pritchard" w:date="2025-01-23T13:47:00Z" w16du:dateUtc="2025-01-23T13:47:00Z">
            <w:rPr>
              <w:rFonts w:cs="Arial"/>
              <w:b w:val="0"/>
              <w:color w:val="000000" w:themeColor="text1"/>
            </w:rPr>
          </w:rPrChange>
        </w:rPr>
        <w:pPrChange w:id="9118"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0BBE02CE" w14:textId="1BD17E1E" w:rsidR="00B43777" w:rsidRDefault="00B43777" w:rsidP="006C7785">
      <w:pPr>
        <w:rPr>
          <w:ins w:id="9119" w:author="jonathan pritchard" w:date="2025-01-23T13:48:00Z" w16du:dateUtc="2025-01-23T13:48:00Z"/>
          <w:rFonts w:cs="Arial"/>
        </w:rPr>
      </w:pPr>
    </w:p>
    <w:p w14:paraId="4EDFF2AE" w14:textId="77777777" w:rsidR="00B43777" w:rsidRDefault="00B43777">
      <w:pPr>
        <w:widowControl/>
        <w:spacing w:line="240" w:lineRule="auto"/>
        <w:jc w:val="left"/>
        <w:rPr>
          <w:ins w:id="9120" w:author="jonathan pritchard" w:date="2025-01-23T13:48:00Z" w16du:dateUtc="2025-01-23T13:48:00Z"/>
          <w:rFonts w:cs="Arial"/>
        </w:rPr>
      </w:pPr>
      <w:ins w:id="9121" w:author="jonathan pritchard" w:date="2025-01-23T13:48:00Z" w16du:dateUtc="2025-01-23T13:48:00Z">
        <w:r>
          <w:rPr>
            <w:rFonts w:cs="Arial"/>
          </w:rPr>
          <w:br w:type="page"/>
        </w:r>
      </w:ins>
    </w:p>
    <w:p w14:paraId="19EFB3CD" w14:textId="77777777" w:rsidR="006C7785" w:rsidRPr="002054D9" w:rsidRDefault="006C7785" w:rsidP="006C7785">
      <w:pPr>
        <w:rPr>
          <w:rFonts w:cs="Arial"/>
        </w:rPr>
      </w:pPr>
    </w:p>
    <w:p w14:paraId="137E5D66" w14:textId="77777777" w:rsidR="006C7785" w:rsidRDefault="006C7785" w:rsidP="006C7785">
      <w:pPr>
        <w:pStyle w:val="Heading1"/>
        <w:numPr>
          <w:ilvl w:val="2"/>
          <w:numId w:val="73"/>
        </w:numPr>
        <w:tabs>
          <w:tab w:val="left" w:pos="567"/>
        </w:tabs>
        <w:spacing w:after="120"/>
        <w:ind w:left="709" w:hanging="709"/>
        <w:rPr>
          <w:ins w:id="9122" w:author="jonathan pritchard" w:date="2025-01-23T13:47:00Z" w16du:dateUtc="2025-01-23T13:47:00Z"/>
          <w:rFonts w:cs="Arial"/>
          <w:color w:val="000000" w:themeColor="text1"/>
        </w:rPr>
      </w:pPr>
      <w:r w:rsidRPr="00C31E99">
        <w:rPr>
          <w:rFonts w:cs="Arial"/>
          <w:color w:val="000000" w:themeColor="text1"/>
        </w:rPr>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1C617481" w14:textId="77777777" w:rsidTr="00541D1A">
        <w:trPr>
          <w:trHeight w:val="416"/>
          <w:ins w:id="9123" w:author="jonathan pritchard" w:date="2025-01-23T13:4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C893FE2" w14:textId="77777777" w:rsidR="00B43777" w:rsidRPr="00340B0D" w:rsidRDefault="00B43777" w:rsidP="00541D1A">
            <w:pPr>
              <w:jc w:val="center"/>
              <w:rPr>
                <w:ins w:id="9124" w:author="jonathan pritchard" w:date="2025-01-23T13:48:00Z" w16du:dateUtc="2025-01-23T13:48:00Z"/>
                <w:rFonts w:cs="Arial"/>
                <w:b/>
                <w:bCs/>
                <w:sz w:val="18"/>
                <w:szCs w:val="18"/>
              </w:rPr>
            </w:pPr>
            <w:ins w:id="9125" w:author="jonathan pritchard" w:date="2025-01-23T13:48:00Z" w16du:dateUtc="2025-01-23T13:4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864B073" w14:textId="1EAD26D4" w:rsidR="00B43777" w:rsidRPr="00C87169" w:rsidRDefault="005614DA" w:rsidP="00541D1A">
            <w:pPr>
              <w:jc w:val="center"/>
              <w:rPr>
                <w:ins w:id="9126" w:author="jonathan pritchard" w:date="2025-01-23T13:48:00Z" w16du:dateUtc="2025-01-23T13:48:00Z"/>
                <w:rFonts w:cs="Arial"/>
                <w:bCs/>
              </w:rPr>
            </w:pPr>
            <w:proofErr w:type="spellStart"/>
            <w:r w:rsidRPr="00C31E99">
              <w:rPr>
                <w:rFonts w:cs="Arial"/>
              </w:rPr>
              <w:t>WLAFeatureInformation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9D1DC1B" w14:textId="77777777" w:rsidR="00B43777" w:rsidRPr="00340B0D" w:rsidRDefault="00B43777" w:rsidP="00541D1A">
            <w:pPr>
              <w:jc w:val="center"/>
              <w:rPr>
                <w:ins w:id="9127" w:author="jonathan pritchard" w:date="2025-01-23T13:48:00Z" w16du:dateUtc="2025-01-23T13:48:00Z"/>
                <w:rFonts w:cs="Arial"/>
                <w:b/>
                <w:bCs/>
                <w:sz w:val="18"/>
                <w:szCs w:val="18"/>
              </w:rPr>
            </w:pPr>
            <w:ins w:id="9128" w:author="jonathan pritchard" w:date="2025-01-23T13:48:00Z" w16du:dateUtc="2025-01-23T13:4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F5D7B8" w14:textId="312F1209" w:rsidR="00B43777" w:rsidRPr="005614DA" w:rsidRDefault="005614DA" w:rsidP="005614DA">
            <w:pPr>
              <w:spacing w:line="240" w:lineRule="auto"/>
              <w:rPr>
                <w:ins w:id="9129" w:author="jonathan pritchard" w:date="2025-01-23T13:48:00Z" w16du:dateUtc="2025-01-23T13:48:00Z"/>
                <w:rFonts w:cs="Arial"/>
                <w:color w:val="000000"/>
              </w:rPr>
            </w:pPr>
            <w:r w:rsidRPr="00C31E99">
              <w:rPr>
                <w:rFonts w:cs="Arial"/>
                <w:color w:val="000000"/>
              </w:rPr>
              <w:t>S-98 C-4-2</w:t>
            </w:r>
          </w:p>
        </w:tc>
      </w:tr>
      <w:tr w:rsidR="00B43777" w:rsidRPr="00340B0D" w14:paraId="7FBB6443" w14:textId="77777777" w:rsidTr="00541D1A">
        <w:trPr>
          <w:ins w:id="9130"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BF375A" w14:textId="77777777" w:rsidR="00B43777" w:rsidRPr="00340B0D" w:rsidRDefault="00B43777" w:rsidP="00541D1A">
            <w:pPr>
              <w:rPr>
                <w:ins w:id="9131" w:author="jonathan pritchard" w:date="2025-01-23T13:48:00Z" w16du:dateUtc="2025-01-23T13:48:00Z"/>
                <w:rFonts w:cs="Arial"/>
                <w:b/>
                <w:bCs/>
                <w:sz w:val="18"/>
                <w:szCs w:val="18"/>
              </w:rPr>
            </w:pPr>
            <w:ins w:id="9132" w:author="jonathan pritchard" w:date="2025-01-23T13:48:00Z" w16du:dateUtc="2025-01-23T13:48:00Z">
              <w:r w:rsidRPr="00340B0D">
                <w:rPr>
                  <w:rFonts w:cs="Arial"/>
                  <w:b/>
                  <w:bCs/>
                  <w:sz w:val="18"/>
                  <w:szCs w:val="18"/>
                </w:rPr>
                <w:t>Test Description</w:t>
              </w:r>
            </w:ins>
          </w:p>
        </w:tc>
      </w:tr>
      <w:tr w:rsidR="00B43777" w:rsidRPr="00340B0D" w14:paraId="04FA2DF9" w14:textId="77777777" w:rsidTr="00541D1A">
        <w:trPr>
          <w:ins w:id="9133"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302661C" w14:textId="77777777" w:rsidR="00B43777" w:rsidRPr="009C22F4" w:rsidRDefault="00B43777" w:rsidP="00541D1A">
            <w:pPr>
              <w:rPr>
                <w:ins w:id="9134" w:author="jonathan pritchard" w:date="2025-01-23T13:48:00Z" w16du:dateUtc="2025-01-23T13:48:00Z"/>
                <w:rFonts w:cs="Arial"/>
                <w:i/>
              </w:rPr>
            </w:pPr>
          </w:p>
          <w:p w14:paraId="590399EC" w14:textId="77777777" w:rsidR="00B43777" w:rsidRDefault="005614DA" w:rsidP="00541D1A">
            <w:pPr>
              <w:rPr>
                <w:rFonts w:cs="Arial"/>
                <w:i/>
              </w:rPr>
            </w:pPr>
            <w:r w:rsidRPr="00C31E99">
              <w:rPr>
                <w:rFonts w:cs="Arial"/>
                <w:i/>
              </w:rPr>
              <w:t>This test verifies the ECDIS Water Level Adjustment communicates correct information to the user during feature interrogation</w:t>
            </w:r>
          </w:p>
          <w:p w14:paraId="1E141F1C" w14:textId="5B5E6B20" w:rsidR="005614DA" w:rsidRPr="009C22F4" w:rsidRDefault="005614DA" w:rsidP="00541D1A">
            <w:pPr>
              <w:rPr>
                <w:ins w:id="9135" w:author="jonathan pritchard" w:date="2025-01-23T13:48:00Z" w16du:dateUtc="2025-01-23T13:48:00Z"/>
                <w:rFonts w:cs="Arial"/>
                <w:i/>
              </w:rPr>
            </w:pPr>
          </w:p>
        </w:tc>
      </w:tr>
      <w:tr w:rsidR="00B43777" w:rsidRPr="00340B0D" w14:paraId="15A26373" w14:textId="77777777" w:rsidTr="00541D1A">
        <w:trPr>
          <w:ins w:id="9136"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250CC" w14:textId="77777777" w:rsidR="00B43777" w:rsidRPr="00340B0D" w:rsidRDefault="00B43777" w:rsidP="00541D1A">
            <w:pPr>
              <w:jc w:val="center"/>
              <w:rPr>
                <w:ins w:id="9137" w:author="jonathan pritchard" w:date="2025-01-23T13:48:00Z" w16du:dateUtc="2025-01-23T13:48:00Z"/>
                <w:rFonts w:cs="Arial"/>
                <w:b/>
                <w:bCs/>
                <w:sz w:val="18"/>
                <w:szCs w:val="18"/>
              </w:rPr>
            </w:pPr>
            <w:ins w:id="9138" w:author="jonathan pritchard" w:date="2025-01-23T13:48:00Z" w16du:dateUtc="2025-01-23T13:48:00Z">
              <w:r w:rsidRPr="00340B0D">
                <w:rPr>
                  <w:rFonts w:cs="Arial"/>
                  <w:b/>
                  <w:bCs/>
                  <w:sz w:val="18"/>
                  <w:szCs w:val="18"/>
                </w:rPr>
                <w:t>Loaded Data</w:t>
              </w:r>
            </w:ins>
          </w:p>
        </w:tc>
      </w:tr>
      <w:tr w:rsidR="00B43777" w:rsidRPr="00340B0D" w14:paraId="09FE0D0C" w14:textId="77777777" w:rsidTr="00541D1A">
        <w:trPr>
          <w:ins w:id="9139"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1CDF53E" w14:textId="77777777" w:rsidR="00B43777" w:rsidRPr="00340B0D" w:rsidRDefault="00B43777" w:rsidP="00541D1A">
            <w:pPr>
              <w:jc w:val="center"/>
              <w:rPr>
                <w:ins w:id="9140" w:author="jonathan pritchard" w:date="2025-01-23T13:48:00Z" w16du:dateUtc="2025-01-23T13:48:00Z"/>
                <w:rFonts w:cs="Arial"/>
                <w:b/>
                <w:bCs/>
                <w:sz w:val="18"/>
                <w:szCs w:val="18"/>
              </w:rPr>
            </w:pPr>
            <w:ins w:id="9141" w:author="jonathan pritchard" w:date="2025-01-23T13:48:00Z" w16du:dateUtc="2025-01-23T13:4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46036C" w14:textId="77777777" w:rsidR="00B43777" w:rsidRPr="00340B0D" w:rsidRDefault="00B43777" w:rsidP="00541D1A">
            <w:pPr>
              <w:jc w:val="center"/>
              <w:rPr>
                <w:ins w:id="9142" w:author="jonathan pritchard" w:date="2025-01-23T13:48:00Z" w16du:dateUtc="2025-01-23T13:48:00Z"/>
                <w:rFonts w:cs="Arial"/>
                <w:b/>
                <w:bCs/>
                <w:sz w:val="18"/>
                <w:szCs w:val="18"/>
              </w:rPr>
            </w:pPr>
          </w:p>
        </w:tc>
      </w:tr>
      <w:tr w:rsidR="00B43777" w:rsidRPr="00340B0D" w14:paraId="1F24208C" w14:textId="77777777" w:rsidTr="00541D1A">
        <w:trPr>
          <w:ins w:id="9143"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472B6C" w14:textId="77777777" w:rsidR="00B43777" w:rsidRPr="00340B0D" w:rsidRDefault="00B43777" w:rsidP="00541D1A">
            <w:pPr>
              <w:rPr>
                <w:ins w:id="9144"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F59B291" w14:textId="77777777" w:rsidR="00B43777" w:rsidRPr="00340B0D" w:rsidRDefault="00B43777" w:rsidP="00541D1A">
            <w:pPr>
              <w:rPr>
                <w:ins w:id="9145" w:author="jonathan pritchard" w:date="2025-01-23T13:48:00Z" w16du:dateUtc="2025-01-23T13:48:00Z"/>
                <w:rFonts w:cs="Arial"/>
                <w:sz w:val="18"/>
                <w:szCs w:val="18"/>
              </w:rPr>
            </w:pPr>
          </w:p>
        </w:tc>
      </w:tr>
      <w:tr w:rsidR="00B43777" w:rsidRPr="00340B0D" w14:paraId="52484312" w14:textId="77777777" w:rsidTr="00541D1A">
        <w:trPr>
          <w:ins w:id="9146" w:author="jonathan pritchard" w:date="2025-01-23T13:4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801535B" w14:textId="77777777" w:rsidR="00B43777" w:rsidRPr="00340B0D" w:rsidRDefault="00B43777" w:rsidP="00541D1A">
            <w:pPr>
              <w:rPr>
                <w:ins w:id="9147"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5E7A23F" w14:textId="77777777" w:rsidR="00B43777" w:rsidRPr="00340B0D" w:rsidRDefault="00B43777" w:rsidP="00541D1A">
            <w:pPr>
              <w:rPr>
                <w:ins w:id="9148" w:author="jonathan pritchard" w:date="2025-01-23T13:48:00Z" w16du:dateUtc="2025-01-23T13:48:00Z"/>
                <w:rFonts w:cs="Arial"/>
                <w:sz w:val="18"/>
                <w:szCs w:val="18"/>
              </w:rPr>
            </w:pPr>
          </w:p>
        </w:tc>
      </w:tr>
      <w:tr w:rsidR="00B43777" w:rsidRPr="00340B0D" w14:paraId="0350255B" w14:textId="77777777" w:rsidTr="00541D1A">
        <w:trPr>
          <w:ins w:id="9149" w:author="jonathan pritchard" w:date="2025-01-23T13:4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41F0DE" w14:textId="77777777" w:rsidR="00B43777" w:rsidRPr="00340B0D" w:rsidRDefault="00B43777" w:rsidP="00541D1A">
            <w:pPr>
              <w:jc w:val="center"/>
              <w:rPr>
                <w:ins w:id="9150" w:author="jonathan pritchard" w:date="2025-01-23T13:48:00Z" w16du:dateUtc="2025-01-23T13:48:00Z"/>
                <w:rFonts w:cs="Arial"/>
                <w:b/>
                <w:bCs/>
                <w:sz w:val="18"/>
                <w:szCs w:val="18"/>
              </w:rPr>
            </w:pPr>
            <w:ins w:id="9151" w:author="jonathan pritchard" w:date="2025-01-23T13:48:00Z" w16du:dateUtc="2025-01-23T13:4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C23AA2" w14:textId="77777777" w:rsidR="00B43777" w:rsidRPr="00340B0D" w:rsidRDefault="00B43777" w:rsidP="00541D1A">
            <w:pPr>
              <w:jc w:val="center"/>
              <w:rPr>
                <w:ins w:id="9152" w:author="jonathan pritchard" w:date="2025-01-23T13:48:00Z" w16du:dateUtc="2025-01-23T13:48:00Z"/>
                <w:rFonts w:cs="Arial"/>
                <w:b/>
                <w:bCs/>
                <w:sz w:val="18"/>
                <w:szCs w:val="18"/>
              </w:rPr>
            </w:pPr>
            <w:ins w:id="9153" w:author="jonathan pritchard" w:date="2025-01-23T13:48:00Z" w16du:dateUtc="2025-01-23T13:48: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76FA0D1" w14:textId="77777777" w:rsidTr="00541D1A">
        <w:trPr>
          <w:ins w:id="9154" w:author="jonathan pritchard" w:date="2025-01-23T13:48:00Z"/>
        </w:trPr>
        <w:customXmlInsRangeStart w:id="9155" w:author="jonathan pritchard" w:date="2025-01-23T13:48:00Z"/>
        <w:sdt>
          <w:sdtPr>
            <w:rPr>
              <w:rFonts w:cs="Arial"/>
              <w:sz w:val="18"/>
              <w:szCs w:val="18"/>
            </w:rPr>
            <w:alias w:val="Diplay Category"/>
            <w:tag w:val="Diplay Categor"/>
            <w:id w:val="-1342233757"/>
            <w:placeholder>
              <w:docPart w:val="3FA79581A017420EB2B6B4B59EF764E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155"/>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4B5D8FE" w14:textId="77777777" w:rsidR="00B43777" w:rsidRPr="00340B0D" w:rsidRDefault="00B43777" w:rsidP="00541D1A">
                <w:pPr>
                  <w:rPr>
                    <w:ins w:id="9156" w:author="jonathan pritchard" w:date="2025-01-23T13:48:00Z" w16du:dateUtc="2025-01-23T13:48:00Z"/>
                    <w:rFonts w:cs="Arial"/>
                    <w:sz w:val="18"/>
                    <w:szCs w:val="18"/>
                  </w:rPr>
                </w:pPr>
                <w:ins w:id="9157" w:author="jonathan pritchard" w:date="2025-01-23T13:48:00Z" w16du:dateUtc="2025-01-23T13:48:00Z">
                  <w:r>
                    <w:rPr>
                      <w:rFonts w:cs="Arial"/>
                      <w:sz w:val="18"/>
                      <w:szCs w:val="18"/>
                    </w:rPr>
                    <w:t>Other</w:t>
                  </w:r>
                </w:ins>
              </w:p>
            </w:tc>
            <w:customXmlInsRangeStart w:id="9158" w:author="jonathan pritchard" w:date="2025-01-23T13:48:00Z"/>
          </w:sdtContent>
        </w:sdt>
        <w:customXmlInsRangeEnd w:id="9158"/>
        <w:tc>
          <w:tcPr>
            <w:tcW w:w="3871" w:type="dxa"/>
            <w:gridSpan w:val="5"/>
            <w:tcBorders>
              <w:left w:val="single" w:sz="12" w:space="0" w:color="auto"/>
              <w:bottom w:val="single" w:sz="4" w:space="0" w:color="auto"/>
              <w:right w:val="single" w:sz="4" w:space="0" w:color="auto"/>
            </w:tcBorders>
            <w:shd w:val="clear" w:color="auto" w:fill="auto"/>
          </w:tcPr>
          <w:p w14:paraId="3F526650" w14:textId="77777777" w:rsidR="00B43777" w:rsidRPr="00340B0D" w:rsidRDefault="00B43777" w:rsidP="00541D1A">
            <w:pPr>
              <w:rPr>
                <w:ins w:id="9159" w:author="jonathan pritchard" w:date="2025-01-23T13:48:00Z" w16du:dateUtc="2025-01-23T13:48:00Z"/>
                <w:rFonts w:cs="Arial"/>
                <w:sz w:val="18"/>
                <w:szCs w:val="18"/>
              </w:rPr>
            </w:pPr>
            <w:ins w:id="9160" w:author="jonathan pritchard" w:date="2025-01-23T13:48:00Z" w16du:dateUtc="2025-01-23T13:4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72BD3F7" w14:textId="77777777" w:rsidR="00B43777" w:rsidRPr="00340B0D" w:rsidRDefault="00B43777" w:rsidP="00541D1A">
            <w:pPr>
              <w:jc w:val="center"/>
              <w:rPr>
                <w:ins w:id="9161" w:author="jonathan pritchard" w:date="2025-01-23T13:48:00Z" w16du:dateUtc="2025-01-23T13:48:00Z"/>
                <w:rFonts w:cs="Arial"/>
                <w:sz w:val="18"/>
                <w:szCs w:val="18"/>
              </w:rPr>
            </w:pPr>
          </w:p>
        </w:tc>
      </w:tr>
      <w:tr w:rsidR="00B43777" w:rsidRPr="00340B0D" w14:paraId="1ED37202" w14:textId="77777777" w:rsidTr="00541D1A">
        <w:trPr>
          <w:ins w:id="9162" w:author="jonathan pritchard" w:date="2025-01-23T13:4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7955F5" w14:textId="77777777" w:rsidR="00B43777" w:rsidRPr="00340B0D" w:rsidRDefault="00B43777" w:rsidP="00541D1A">
            <w:pPr>
              <w:jc w:val="center"/>
              <w:rPr>
                <w:ins w:id="9163" w:author="jonathan pritchard" w:date="2025-01-23T13:48:00Z" w16du:dateUtc="2025-01-23T13:48:00Z"/>
                <w:rFonts w:cs="Arial"/>
                <w:b/>
                <w:bCs/>
                <w:sz w:val="18"/>
                <w:szCs w:val="18"/>
              </w:rPr>
            </w:pPr>
            <w:ins w:id="9164" w:author="jonathan pritchard" w:date="2025-01-23T13:48:00Z" w16du:dateUtc="2025-01-23T13:4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9E35E49" w14:textId="77777777" w:rsidR="00B43777" w:rsidRPr="00340B0D" w:rsidRDefault="00B43777" w:rsidP="00541D1A">
            <w:pPr>
              <w:rPr>
                <w:ins w:id="9165" w:author="jonathan pritchard" w:date="2025-01-23T13:48:00Z" w16du:dateUtc="2025-01-23T13:48:00Z"/>
                <w:rFonts w:cs="Arial"/>
                <w:sz w:val="18"/>
                <w:szCs w:val="18"/>
              </w:rPr>
            </w:pPr>
            <w:ins w:id="9166" w:author="jonathan pritchard" w:date="2025-01-23T13:48:00Z" w16du:dateUtc="2025-01-23T13:4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2A4FEE5" w14:textId="77777777" w:rsidR="00B43777" w:rsidRPr="00340B0D" w:rsidRDefault="00B43777" w:rsidP="00541D1A">
            <w:pPr>
              <w:jc w:val="center"/>
              <w:rPr>
                <w:ins w:id="9167" w:author="jonathan pritchard" w:date="2025-01-23T13:48:00Z" w16du:dateUtc="2025-01-23T13:48:00Z"/>
                <w:rFonts w:cs="Arial"/>
                <w:sz w:val="18"/>
                <w:szCs w:val="18"/>
              </w:rPr>
            </w:pPr>
          </w:p>
        </w:tc>
      </w:tr>
      <w:tr w:rsidR="00B43777" w:rsidRPr="00340B0D" w14:paraId="36BEDF32" w14:textId="77777777" w:rsidTr="00541D1A">
        <w:trPr>
          <w:ins w:id="9168"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C96FE6" w14:textId="77777777" w:rsidR="00B43777" w:rsidRPr="00340B0D" w:rsidRDefault="00B43777" w:rsidP="00541D1A">
            <w:pPr>
              <w:rPr>
                <w:ins w:id="9169" w:author="jonathan pritchard" w:date="2025-01-23T13:48:00Z" w16du:dateUtc="2025-01-23T13:48:00Z"/>
                <w:rFonts w:cs="Arial"/>
                <w:sz w:val="18"/>
                <w:szCs w:val="18"/>
              </w:rPr>
            </w:pPr>
            <w:ins w:id="9170" w:author="jonathan pritchard" w:date="2025-01-23T13:48:00Z" w16du:dateUtc="2025-01-23T13:4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694BC" w14:textId="77777777" w:rsidR="00B43777" w:rsidRPr="00340B0D" w:rsidRDefault="00B43777" w:rsidP="00541D1A">
            <w:pPr>
              <w:rPr>
                <w:ins w:id="9171" w:author="jonathan pritchard" w:date="2025-01-23T13:48:00Z" w16du:dateUtc="2025-01-23T13:48:00Z"/>
                <w:rFonts w:cs="Arial"/>
                <w:sz w:val="18"/>
                <w:szCs w:val="18"/>
              </w:rPr>
            </w:pPr>
          </w:p>
        </w:tc>
        <w:tc>
          <w:tcPr>
            <w:tcW w:w="3871" w:type="dxa"/>
            <w:gridSpan w:val="5"/>
            <w:tcBorders>
              <w:left w:val="single" w:sz="12" w:space="0" w:color="auto"/>
            </w:tcBorders>
          </w:tcPr>
          <w:p w14:paraId="5514C364" w14:textId="77777777" w:rsidR="00B43777" w:rsidRPr="00340B0D" w:rsidRDefault="00B43777" w:rsidP="00541D1A">
            <w:pPr>
              <w:rPr>
                <w:ins w:id="9172" w:author="jonathan pritchard" w:date="2025-01-23T13:48:00Z" w16du:dateUtc="2025-01-23T13:48:00Z"/>
                <w:rFonts w:cs="Arial"/>
                <w:sz w:val="18"/>
                <w:szCs w:val="18"/>
              </w:rPr>
            </w:pPr>
            <w:ins w:id="9173" w:author="jonathan pritchard" w:date="2025-01-23T13:48:00Z" w16du:dateUtc="2025-01-23T13:48:00Z">
              <w:r w:rsidRPr="00340B0D">
                <w:rPr>
                  <w:rFonts w:cs="Arial"/>
                  <w:sz w:val="18"/>
                  <w:szCs w:val="18"/>
                </w:rPr>
                <w:t>Highlight date dependent</w:t>
              </w:r>
            </w:ins>
          </w:p>
        </w:tc>
        <w:tc>
          <w:tcPr>
            <w:tcW w:w="672" w:type="dxa"/>
            <w:tcBorders>
              <w:right w:val="single" w:sz="12" w:space="0" w:color="auto"/>
            </w:tcBorders>
          </w:tcPr>
          <w:p w14:paraId="1898BE07" w14:textId="77777777" w:rsidR="00B43777" w:rsidRPr="00340B0D" w:rsidRDefault="00B43777" w:rsidP="00541D1A">
            <w:pPr>
              <w:jc w:val="center"/>
              <w:rPr>
                <w:ins w:id="9174" w:author="jonathan pritchard" w:date="2025-01-23T13:48:00Z" w16du:dateUtc="2025-01-23T13:48:00Z"/>
                <w:rFonts w:cs="Arial"/>
                <w:sz w:val="18"/>
                <w:szCs w:val="18"/>
              </w:rPr>
            </w:pPr>
          </w:p>
        </w:tc>
      </w:tr>
      <w:tr w:rsidR="00B43777" w:rsidRPr="00340B0D" w14:paraId="0802C434" w14:textId="77777777" w:rsidTr="00541D1A">
        <w:trPr>
          <w:ins w:id="9175"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855409" w14:textId="77777777" w:rsidR="00B43777" w:rsidRPr="00340B0D" w:rsidRDefault="00B43777" w:rsidP="00541D1A">
            <w:pPr>
              <w:rPr>
                <w:ins w:id="9176" w:author="jonathan pritchard" w:date="2025-01-23T13:48:00Z" w16du:dateUtc="2025-01-23T13:48:00Z"/>
                <w:rFonts w:cs="Arial"/>
                <w:sz w:val="18"/>
                <w:szCs w:val="18"/>
              </w:rPr>
            </w:pPr>
            <w:ins w:id="9177" w:author="jonathan pritchard" w:date="2025-01-23T13:48:00Z" w16du:dateUtc="2025-01-23T13:4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F5B310" w14:textId="77777777" w:rsidR="00B43777" w:rsidRPr="00340B0D" w:rsidRDefault="00B43777" w:rsidP="00541D1A">
            <w:pPr>
              <w:rPr>
                <w:ins w:id="9178" w:author="jonathan pritchard" w:date="2025-01-23T13:48:00Z" w16du:dateUtc="2025-01-23T13:48:00Z"/>
                <w:rFonts w:cs="Arial"/>
                <w:sz w:val="18"/>
                <w:szCs w:val="18"/>
              </w:rPr>
            </w:pPr>
          </w:p>
        </w:tc>
        <w:tc>
          <w:tcPr>
            <w:tcW w:w="3871" w:type="dxa"/>
            <w:gridSpan w:val="5"/>
            <w:tcBorders>
              <w:left w:val="single" w:sz="12" w:space="0" w:color="auto"/>
            </w:tcBorders>
          </w:tcPr>
          <w:p w14:paraId="38E345D4" w14:textId="77777777" w:rsidR="00B43777" w:rsidRPr="00340B0D" w:rsidRDefault="00B43777" w:rsidP="00541D1A">
            <w:pPr>
              <w:rPr>
                <w:ins w:id="9179" w:author="jonathan pritchard" w:date="2025-01-23T13:48:00Z" w16du:dateUtc="2025-01-23T13:48:00Z"/>
                <w:rFonts w:cs="Arial"/>
                <w:sz w:val="18"/>
                <w:szCs w:val="18"/>
              </w:rPr>
            </w:pPr>
            <w:ins w:id="9180" w:author="jonathan pritchard" w:date="2025-01-23T13:48:00Z" w16du:dateUtc="2025-01-23T13:48:00Z">
              <w:r w:rsidRPr="00340B0D">
                <w:rPr>
                  <w:rFonts w:cs="Arial"/>
                  <w:sz w:val="18"/>
                  <w:szCs w:val="18"/>
                </w:rPr>
                <w:t>Highlight document</w:t>
              </w:r>
            </w:ins>
          </w:p>
        </w:tc>
        <w:tc>
          <w:tcPr>
            <w:tcW w:w="672" w:type="dxa"/>
            <w:tcBorders>
              <w:right w:val="single" w:sz="12" w:space="0" w:color="auto"/>
            </w:tcBorders>
          </w:tcPr>
          <w:p w14:paraId="01FAA7C4" w14:textId="77777777" w:rsidR="00B43777" w:rsidRPr="00340B0D" w:rsidRDefault="00B43777" w:rsidP="00541D1A">
            <w:pPr>
              <w:jc w:val="center"/>
              <w:rPr>
                <w:ins w:id="9181" w:author="jonathan pritchard" w:date="2025-01-23T13:48:00Z" w16du:dateUtc="2025-01-23T13:48:00Z"/>
                <w:rFonts w:cs="Arial"/>
                <w:sz w:val="18"/>
                <w:szCs w:val="18"/>
              </w:rPr>
            </w:pPr>
          </w:p>
        </w:tc>
      </w:tr>
      <w:tr w:rsidR="00B43777" w:rsidRPr="00340B0D" w14:paraId="693CBA5B" w14:textId="77777777" w:rsidTr="00541D1A">
        <w:trPr>
          <w:ins w:id="9182"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DA2A2" w14:textId="77777777" w:rsidR="00B43777" w:rsidRPr="00340B0D" w:rsidRDefault="00B43777" w:rsidP="00541D1A">
            <w:pPr>
              <w:rPr>
                <w:ins w:id="9183" w:author="jonathan pritchard" w:date="2025-01-23T13:48:00Z" w16du:dateUtc="2025-01-23T13:48:00Z"/>
                <w:rFonts w:cs="Arial"/>
                <w:sz w:val="18"/>
                <w:szCs w:val="18"/>
              </w:rPr>
            </w:pPr>
            <w:ins w:id="9184" w:author="jonathan pritchard" w:date="2025-01-23T13:48:00Z" w16du:dateUtc="2025-01-23T13:4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C503FA" w14:textId="77777777" w:rsidR="00B43777" w:rsidRPr="00340B0D" w:rsidRDefault="00B43777" w:rsidP="00541D1A">
            <w:pPr>
              <w:rPr>
                <w:ins w:id="9185" w:author="jonathan pritchard" w:date="2025-01-23T13:48:00Z" w16du:dateUtc="2025-01-23T13:48:00Z"/>
                <w:rFonts w:cs="Arial"/>
                <w:sz w:val="18"/>
                <w:szCs w:val="18"/>
              </w:rPr>
            </w:pPr>
          </w:p>
        </w:tc>
        <w:tc>
          <w:tcPr>
            <w:tcW w:w="3871" w:type="dxa"/>
            <w:gridSpan w:val="5"/>
            <w:tcBorders>
              <w:left w:val="single" w:sz="12" w:space="0" w:color="auto"/>
            </w:tcBorders>
          </w:tcPr>
          <w:p w14:paraId="43363E00" w14:textId="77777777" w:rsidR="00B43777" w:rsidRPr="00340B0D" w:rsidRDefault="00B43777" w:rsidP="00541D1A">
            <w:pPr>
              <w:rPr>
                <w:ins w:id="9186" w:author="jonathan pritchard" w:date="2025-01-23T13:48:00Z" w16du:dateUtc="2025-01-23T13:48:00Z"/>
                <w:rFonts w:cs="Arial"/>
                <w:b/>
                <w:bCs/>
                <w:sz w:val="18"/>
                <w:szCs w:val="18"/>
              </w:rPr>
            </w:pPr>
            <w:ins w:id="9187" w:author="jonathan pritchard" w:date="2025-01-23T13:48:00Z" w16du:dateUtc="2025-01-23T13:48:00Z">
              <w:r w:rsidRPr="00340B0D">
                <w:rPr>
                  <w:rFonts w:cs="Arial"/>
                  <w:sz w:val="18"/>
                  <w:szCs w:val="18"/>
                </w:rPr>
                <w:t>Highlight info</w:t>
              </w:r>
            </w:ins>
          </w:p>
        </w:tc>
        <w:tc>
          <w:tcPr>
            <w:tcW w:w="672" w:type="dxa"/>
            <w:tcBorders>
              <w:right w:val="single" w:sz="12" w:space="0" w:color="auto"/>
            </w:tcBorders>
          </w:tcPr>
          <w:p w14:paraId="12F557FA" w14:textId="77777777" w:rsidR="00B43777" w:rsidRPr="00340B0D" w:rsidRDefault="00B43777" w:rsidP="00541D1A">
            <w:pPr>
              <w:jc w:val="center"/>
              <w:rPr>
                <w:ins w:id="9188" w:author="jonathan pritchard" w:date="2025-01-23T13:48:00Z" w16du:dateUtc="2025-01-23T13:48:00Z"/>
                <w:rFonts w:cs="Arial"/>
                <w:sz w:val="18"/>
                <w:szCs w:val="18"/>
              </w:rPr>
            </w:pPr>
          </w:p>
        </w:tc>
      </w:tr>
      <w:tr w:rsidR="00B43777" w:rsidRPr="00340B0D" w14:paraId="06D84407" w14:textId="77777777" w:rsidTr="00541D1A">
        <w:trPr>
          <w:ins w:id="9189"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9C61929" w14:textId="77777777" w:rsidR="00B43777" w:rsidRPr="00340B0D" w:rsidRDefault="00B43777" w:rsidP="00541D1A">
            <w:pPr>
              <w:rPr>
                <w:ins w:id="9190" w:author="jonathan pritchard" w:date="2025-01-23T13:48:00Z" w16du:dateUtc="2025-01-23T13:48:00Z"/>
                <w:rFonts w:cs="Arial"/>
                <w:sz w:val="18"/>
                <w:szCs w:val="18"/>
              </w:rPr>
            </w:pPr>
            <w:ins w:id="9191" w:author="jonathan pritchard" w:date="2025-01-23T13:48:00Z" w16du:dateUtc="2025-01-23T13:4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C02D83" w14:textId="77777777" w:rsidR="00B43777" w:rsidRPr="00340B0D" w:rsidRDefault="00B43777" w:rsidP="00541D1A">
            <w:pPr>
              <w:rPr>
                <w:ins w:id="9192" w:author="jonathan pritchard" w:date="2025-01-23T13:48:00Z" w16du:dateUtc="2025-01-23T13:48:00Z"/>
                <w:rFonts w:cs="Arial"/>
                <w:sz w:val="18"/>
                <w:szCs w:val="18"/>
              </w:rPr>
            </w:pPr>
          </w:p>
        </w:tc>
        <w:tc>
          <w:tcPr>
            <w:tcW w:w="3871" w:type="dxa"/>
            <w:gridSpan w:val="5"/>
            <w:tcBorders>
              <w:left w:val="single" w:sz="12" w:space="0" w:color="auto"/>
            </w:tcBorders>
          </w:tcPr>
          <w:p w14:paraId="2A9EB87B" w14:textId="77777777" w:rsidR="00B43777" w:rsidRPr="00340B0D" w:rsidRDefault="00B43777" w:rsidP="00541D1A">
            <w:pPr>
              <w:rPr>
                <w:ins w:id="9193" w:author="jonathan pritchard" w:date="2025-01-23T13:48:00Z" w16du:dateUtc="2025-01-23T13:48:00Z"/>
                <w:rFonts w:cs="Arial"/>
                <w:sz w:val="18"/>
                <w:szCs w:val="18"/>
              </w:rPr>
            </w:pPr>
            <w:ins w:id="9194" w:author="jonathan pritchard" w:date="2025-01-23T13:48:00Z" w16du:dateUtc="2025-01-23T13:48:00Z">
              <w:r w:rsidRPr="00340B0D">
                <w:rPr>
                  <w:rFonts w:cs="Arial"/>
                  <w:sz w:val="18"/>
                  <w:szCs w:val="18"/>
                </w:rPr>
                <w:t>Shallow Pattern</w:t>
              </w:r>
            </w:ins>
          </w:p>
        </w:tc>
        <w:tc>
          <w:tcPr>
            <w:tcW w:w="672" w:type="dxa"/>
            <w:tcBorders>
              <w:right w:val="single" w:sz="12" w:space="0" w:color="auto"/>
            </w:tcBorders>
          </w:tcPr>
          <w:p w14:paraId="261821E0" w14:textId="77777777" w:rsidR="00B43777" w:rsidRPr="00340B0D" w:rsidRDefault="00B43777" w:rsidP="00541D1A">
            <w:pPr>
              <w:jc w:val="center"/>
              <w:rPr>
                <w:ins w:id="9195" w:author="jonathan pritchard" w:date="2025-01-23T13:48:00Z" w16du:dateUtc="2025-01-23T13:48:00Z"/>
                <w:rFonts w:cs="Arial"/>
                <w:sz w:val="18"/>
                <w:szCs w:val="18"/>
              </w:rPr>
            </w:pPr>
          </w:p>
        </w:tc>
      </w:tr>
      <w:tr w:rsidR="00B43777" w:rsidRPr="00340B0D" w14:paraId="53AE981C" w14:textId="77777777" w:rsidTr="00541D1A">
        <w:trPr>
          <w:ins w:id="9196"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B6761E" w14:textId="77777777" w:rsidR="00B43777" w:rsidRPr="00340B0D" w:rsidRDefault="00B43777" w:rsidP="00541D1A">
            <w:pPr>
              <w:rPr>
                <w:ins w:id="9197" w:author="jonathan pritchard" w:date="2025-01-23T13:48:00Z" w16du:dateUtc="2025-01-23T13:48:00Z"/>
                <w:rFonts w:cs="Arial"/>
                <w:sz w:val="18"/>
                <w:szCs w:val="18"/>
              </w:rPr>
            </w:pPr>
            <w:ins w:id="9198" w:author="jonathan pritchard" w:date="2025-01-23T13:48:00Z" w16du:dateUtc="2025-01-23T13:4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DE31DE" w14:textId="77777777" w:rsidR="00B43777" w:rsidRPr="00340B0D" w:rsidRDefault="00B43777" w:rsidP="00541D1A">
            <w:pPr>
              <w:rPr>
                <w:ins w:id="9199" w:author="jonathan pritchard" w:date="2025-01-23T13:48:00Z" w16du:dateUtc="2025-01-23T13:48:00Z"/>
                <w:rFonts w:cs="Arial"/>
                <w:sz w:val="18"/>
                <w:szCs w:val="18"/>
              </w:rPr>
            </w:pPr>
          </w:p>
        </w:tc>
        <w:tc>
          <w:tcPr>
            <w:tcW w:w="3871" w:type="dxa"/>
            <w:gridSpan w:val="5"/>
            <w:tcBorders>
              <w:left w:val="single" w:sz="12" w:space="0" w:color="auto"/>
            </w:tcBorders>
          </w:tcPr>
          <w:p w14:paraId="4A2BEABD" w14:textId="77777777" w:rsidR="00B43777" w:rsidRPr="00340B0D" w:rsidRDefault="00B43777" w:rsidP="00541D1A">
            <w:pPr>
              <w:rPr>
                <w:ins w:id="9200" w:author="jonathan pritchard" w:date="2025-01-23T13:48:00Z" w16du:dateUtc="2025-01-23T13:48:00Z"/>
                <w:rFonts w:cs="Arial"/>
                <w:sz w:val="18"/>
                <w:szCs w:val="18"/>
              </w:rPr>
            </w:pPr>
            <w:ins w:id="9201" w:author="jonathan pritchard" w:date="2025-01-23T13:48:00Z" w16du:dateUtc="2025-01-23T13:48:00Z">
              <w:r w:rsidRPr="00340B0D">
                <w:rPr>
                  <w:rFonts w:cs="Arial"/>
                  <w:sz w:val="18"/>
                  <w:szCs w:val="18"/>
                </w:rPr>
                <w:t>Unknown</w:t>
              </w:r>
            </w:ins>
          </w:p>
        </w:tc>
        <w:tc>
          <w:tcPr>
            <w:tcW w:w="672" w:type="dxa"/>
            <w:tcBorders>
              <w:right w:val="single" w:sz="12" w:space="0" w:color="auto"/>
            </w:tcBorders>
          </w:tcPr>
          <w:p w14:paraId="11D92D61" w14:textId="77777777" w:rsidR="00B43777" w:rsidRPr="00340B0D" w:rsidRDefault="00B43777" w:rsidP="00541D1A">
            <w:pPr>
              <w:jc w:val="center"/>
              <w:rPr>
                <w:ins w:id="9202" w:author="jonathan pritchard" w:date="2025-01-23T13:48:00Z" w16du:dateUtc="2025-01-23T13:48:00Z"/>
                <w:rFonts w:cs="Arial"/>
                <w:sz w:val="18"/>
                <w:szCs w:val="18"/>
              </w:rPr>
            </w:pPr>
          </w:p>
        </w:tc>
      </w:tr>
      <w:tr w:rsidR="00B43777" w:rsidRPr="00340B0D" w14:paraId="40629A31" w14:textId="77777777" w:rsidTr="00541D1A">
        <w:trPr>
          <w:ins w:id="9203"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0E5B03" w14:textId="77777777" w:rsidR="00B43777" w:rsidRPr="00340B0D" w:rsidRDefault="00B43777" w:rsidP="00541D1A">
            <w:pPr>
              <w:rPr>
                <w:ins w:id="9204" w:author="jonathan pritchard" w:date="2025-01-23T13:48:00Z" w16du:dateUtc="2025-01-23T13:48:00Z"/>
                <w:rFonts w:cs="Arial"/>
                <w:sz w:val="18"/>
                <w:szCs w:val="18"/>
              </w:rPr>
            </w:pPr>
            <w:ins w:id="9205" w:author="jonathan pritchard" w:date="2025-01-23T13:48:00Z" w16du:dateUtc="2025-01-23T13:4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C6710E" w14:textId="77777777" w:rsidR="00B43777" w:rsidRPr="00340B0D" w:rsidRDefault="00B43777" w:rsidP="00541D1A">
            <w:pPr>
              <w:rPr>
                <w:ins w:id="9206" w:author="jonathan pritchard" w:date="2025-01-23T13:48:00Z" w16du:dateUtc="2025-01-23T13:48:00Z"/>
                <w:rFonts w:cs="Arial"/>
                <w:sz w:val="18"/>
                <w:szCs w:val="18"/>
              </w:rPr>
            </w:pPr>
          </w:p>
        </w:tc>
        <w:tc>
          <w:tcPr>
            <w:tcW w:w="3871" w:type="dxa"/>
            <w:gridSpan w:val="5"/>
            <w:tcBorders>
              <w:left w:val="single" w:sz="12" w:space="0" w:color="auto"/>
            </w:tcBorders>
          </w:tcPr>
          <w:p w14:paraId="40EC26BD" w14:textId="77777777" w:rsidR="00B43777" w:rsidRPr="00340B0D" w:rsidRDefault="00B43777" w:rsidP="00541D1A">
            <w:pPr>
              <w:rPr>
                <w:ins w:id="9207" w:author="jonathan pritchard" w:date="2025-01-23T13:48:00Z" w16du:dateUtc="2025-01-23T13:48:00Z"/>
                <w:rFonts w:cs="Arial"/>
                <w:sz w:val="18"/>
                <w:szCs w:val="18"/>
              </w:rPr>
            </w:pPr>
            <w:ins w:id="9208" w:author="jonathan pritchard" w:date="2025-01-23T13:48:00Z" w16du:dateUtc="2025-01-23T13:48:00Z">
              <w:r w:rsidRPr="00340B0D">
                <w:rPr>
                  <w:rFonts w:cs="Arial"/>
                  <w:sz w:val="18"/>
                  <w:szCs w:val="18"/>
                </w:rPr>
                <w:t>Update Review</w:t>
              </w:r>
            </w:ins>
          </w:p>
        </w:tc>
        <w:tc>
          <w:tcPr>
            <w:tcW w:w="672" w:type="dxa"/>
            <w:tcBorders>
              <w:right w:val="single" w:sz="12" w:space="0" w:color="auto"/>
            </w:tcBorders>
          </w:tcPr>
          <w:p w14:paraId="3E96F5DB" w14:textId="77777777" w:rsidR="00B43777" w:rsidRPr="00340B0D" w:rsidRDefault="00B43777" w:rsidP="00541D1A">
            <w:pPr>
              <w:jc w:val="center"/>
              <w:rPr>
                <w:ins w:id="9209" w:author="jonathan pritchard" w:date="2025-01-23T13:48:00Z" w16du:dateUtc="2025-01-23T13:48:00Z"/>
                <w:rFonts w:cs="Arial"/>
                <w:sz w:val="18"/>
                <w:szCs w:val="18"/>
              </w:rPr>
            </w:pPr>
          </w:p>
        </w:tc>
      </w:tr>
      <w:tr w:rsidR="00B43777" w:rsidRPr="00340B0D" w14:paraId="4992F52B" w14:textId="77777777" w:rsidTr="00541D1A">
        <w:trPr>
          <w:ins w:id="9210"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C21628" w14:textId="77777777" w:rsidR="00B43777" w:rsidRPr="00340B0D" w:rsidRDefault="00B43777" w:rsidP="00541D1A">
            <w:pPr>
              <w:rPr>
                <w:ins w:id="9211" w:author="jonathan pritchard" w:date="2025-01-23T13:48:00Z" w16du:dateUtc="2025-01-23T13:48:00Z"/>
                <w:rFonts w:cs="Arial"/>
                <w:sz w:val="18"/>
                <w:szCs w:val="18"/>
              </w:rPr>
            </w:pPr>
            <w:ins w:id="9212" w:author="jonathan pritchard" w:date="2025-01-23T13:48:00Z" w16du:dateUtc="2025-01-23T13:4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8B388" w14:textId="77777777" w:rsidR="00B43777" w:rsidRPr="00340B0D" w:rsidRDefault="00B43777" w:rsidP="00541D1A">
            <w:pPr>
              <w:rPr>
                <w:ins w:id="9213" w:author="jonathan pritchard" w:date="2025-01-23T13:48:00Z" w16du:dateUtc="2025-01-23T13:48:00Z"/>
                <w:rFonts w:cs="Arial"/>
                <w:sz w:val="18"/>
                <w:szCs w:val="18"/>
              </w:rPr>
            </w:pPr>
          </w:p>
        </w:tc>
        <w:tc>
          <w:tcPr>
            <w:tcW w:w="3871" w:type="dxa"/>
            <w:gridSpan w:val="5"/>
            <w:tcBorders>
              <w:left w:val="single" w:sz="12" w:space="0" w:color="auto"/>
            </w:tcBorders>
          </w:tcPr>
          <w:p w14:paraId="6D6C2851" w14:textId="77777777" w:rsidR="00B43777" w:rsidRPr="00340B0D" w:rsidRDefault="00B43777" w:rsidP="00541D1A">
            <w:pPr>
              <w:rPr>
                <w:ins w:id="9214" w:author="jonathan pritchard" w:date="2025-01-23T13:48:00Z" w16du:dateUtc="2025-01-23T13:48:00Z"/>
                <w:rFonts w:cs="Arial"/>
                <w:sz w:val="18"/>
                <w:szCs w:val="18"/>
              </w:rPr>
            </w:pPr>
            <w:ins w:id="9215" w:author="jonathan pritchard" w:date="2025-01-23T13:48:00Z" w16du:dateUtc="2025-01-23T13:48:00Z">
              <w:r w:rsidRPr="00340B0D">
                <w:rPr>
                  <w:rFonts w:cs="Arial"/>
                  <w:b/>
                  <w:bCs/>
                  <w:sz w:val="18"/>
                  <w:szCs w:val="18"/>
                </w:rPr>
                <w:t>Text Groups</w:t>
              </w:r>
            </w:ins>
          </w:p>
        </w:tc>
        <w:tc>
          <w:tcPr>
            <w:tcW w:w="672" w:type="dxa"/>
            <w:tcBorders>
              <w:right w:val="single" w:sz="12" w:space="0" w:color="auto"/>
            </w:tcBorders>
          </w:tcPr>
          <w:p w14:paraId="6953A94E" w14:textId="77777777" w:rsidR="00B43777" w:rsidRPr="00340B0D" w:rsidRDefault="00B43777" w:rsidP="00541D1A">
            <w:pPr>
              <w:jc w:val="center"/>
              <w:rPr>
                <w:ins w:id="9216" w:author="jonathan pritchard" w:date="2025-01-23T13:48:00Z" w16du:dateUtc="2025-01-23T13:48:00Z"/>
                <w:rFonts w:cs="Arial"/>
                <w:sz w:val="18"/>
                <w:szCs w:val="18"/>
              </w:rPr>
            </w:pPr>
          </w:p>
        </w:tc>
      </w:tr>
      <w:tr w:rsidR="00B43777" w:rsidRPr="00340B0D" w14:paraId="7F93562D" w14:textId="77777777" w:rsidTr="00541D1A">
        <w:trPr>
          <w:ins w:id="9217"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D458AD" w14:textId="77777777" w:rsidR="00B43777" w:rsidRPr="00340B0D" w:rsidRDefault="00B43777" w:rsidP="00541D1A">
            <w:pPr>
              <w:rPr>
                <w:ins w:id="9218" w:author="jonathan pritchard" w:date="2025-01-23T13:48:00Z" w16du:dateUtc="2025-01-23T13:48:00Z"/>
                <w:rFonts w:cs="Arial"/>
                <w:sz w:val="18"/>
                <w:szCs w:val="18"/>
              </w:rPr>
            </w:pPr>
            <w:ins w:id="9219" w:author="jonathan pritchard" w:date="2025-01-23T13:48:00Z" w16du:dateUtc="2025-01-23T13:4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5AA775" w14:textId="77777777" w:rsidR="00B43777" w:rsidRPr="00340B0D" w:rsidRDefault="00B43777" w:rsidP="00541D1A">
            <w:pPr>
              <w:rPr>
                <w:ins w:id="9220" w:author="jonathan pritchard" w:date="2025-01-23T13:48:00Z" w16du:dateUtc="2025-01-23T13:48:00Z"/>
                <w:rFonts w:cs="Arial"/>
                <w:sz w:val="18"/>
                <w:szCs w:val="18"/>
              </w:rPr>
            </w:pPr>
          </w:p>
        </w:tc>
        <w:tc>
          <w:tcPr>
            <w:tcW w:w="3871" w:type="dxa"/>
            <w:gridSpan w:val="5"/>
            <w:tcBorders>
              <w:left w:val="single" w:sz="12" w:space="0" w:color="auto"/>
            </w:tcBorders>
          </w:tcPr>
          <w:p w14:paraId="56D71FB3" w14:textId="77777777" w:rsidR="00B43777" w:rsidRPr="00340B0D" w:rsidRDefault="00B43777" w:rsidP="00541D1A">
            <w:pPr>
              <w:rPr>
                <w:ins w:id="9221" w:author="jonathan pritchard" w:date="2025-01-23T13:48:00Z" w16du:dateUtc="2025-01-23T13:48:00Z"/>
                <w:rFonts w:cs="Arial"/>
                <w:sz w:val="18"/>
                <w:szCs w:val="18"/>
              </w:rPr>
            </w:pPr>
            <w:ins w:id="9222" w:author="jonathan pritchard" w:date="2025-01-23T13:48:00Z" w16du:dateUtc="2025-01-23T13:48:00Z">
              <w:r w:rsidRPr="00340B0D">
                <w:rPr>
                  <w:rFonts w:cs="Arial"/>
                  <w:sz w:val="18"/>
                  <w:szCs w:val="18"/>
                </w:rPr>
                <w:t>Chart Text</w:t>
              </w:r>
            </w:ins>
          </w:p>
        </w:tc>
        <w:tc>
          <w:tcPr>
            <w:tcW w:w="672" w:type="dxa"/>
            <w:tcBorders>
              <w:right w:val="single" w:sz="12" w:space="0" w:color="auto"/>
            </w:tcBorders>
          </w:tcPr>
          <w:p w14:paraId="15E7FAF5" w14:textId="77777777" w:rsidR="00B43777" w:rsidRPr="00340B0D" w:rsidRDefault="00B43777" w:rsidP="00541D1A">
            <w:pPr>
              <w:jc w:val="center"/>
              <w:rPr>
                <w:ins w:id="9223" w:author="jonathan pritchard" w:date="2025-01-23T13:48:00Z" w16du:dateUtc="2025-01-23T13:48:00Z"/>
                <w:rFonts w:cs="Arial"/>
                <w:sz w:val="18"/>
                <w:szCs w:val="18"/>
              </w:rPr>
            </w:pPr>
          </w:p>
        </w:tc>
      </w:tr>
      <w:tr w:rsidR="00B43777" w:rsidRPr="00340B0D" w14:paraId="73FF3BFC" w14:textId="77777777" w:rsidTr="00541D1A">
        <w:trPr>
          <w:ins w:id="9224"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5DFFFF" w14:textId="77777777" w:rsidR="00B43777" w:rsidRPr="00340B0D" w:rsidRDefault="00B43777" w:rsidP="00541D1A">
            <w:pPr>
              <w:rPr>
                <w:ins w:id="9225" w:author="jonathan pritchard" w:date="2025-01-23T13:48:00Z" w16du:dateUtc="2025-01-23T13:48:00Z"/>
                <w:rFonts w:cs="Arial"/>
                <w:sz w:val="18"/>
                <w:szCs w:val="18"/>
              </w:rPr>
            </w:pPr>
            <w:ins w:id="9226" w:author="jonathan pritchard" w:date="2025-01-23T13:48:00Z" w16du:dateUtc="2025-01-23T13:4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32B904" w14:textId="77777777" w:rsidR="00B43777" w:rsidRPr="00340B0D" w:rsidRDefault="00B43777" w:rsidP="00541D1A">
            <w:pPr>
              <w:rPr>
                <w:ins w:id="9227" w:author="jonathan pritchard" w:date="2025-01-23T13:48:00Z" w16du:dateUtc="2025-01-23T13:48:00Z"/>
                <w:rFonts w:cs="Arial"/>
                <w:sz w:val="18"/>
                <w:szCs w:val="18"/>
              </w:rPr>
            </w:pPr>
          </w:p>
        </w:tc>
        <w:tc>
          <w:tcPr>
            <w:tcW w:w="3871" w:type="dxa"/>
            <w:gridSpan w:val="5"/>
            <w:tcBorders>
              <w:left w:val="single" w:sz="12" w:space="0" w:color="auto"/>
            </w:tcBorders>
          </w:tcPr>
          <w:p w14:paraId="63F0D76C" w14:textId="77777777" w:rsidR="00B43777" w:rsidRPr="00340B0D" w:rsidRDefault="00B43777" w:rsidP="00541D1A">
            <w:pPr>
              <w:rPr>
                <w:ins w:id="9228" w:author="jonathan pritchard" w:date="2025-01-23T13:48:00Z" w16du:dateUtc="2025-01-23T13:48:00Z"/>
                <w:rFonts w:cs="Arial"/>
                <w:sz w:val="18"/>
                <w:szCs w:val="18"/>
              </w:rPr>
            </w:pPr>
            <w:ins w:id="9229" w:author="jonathan pritchard" w:date="2025-01-23T13:48:00Z" w16du:dateUtc="2025-01-23T13:48:00Z">
              <w:r w:rsidRPr="00340B0D">
                <w:rPr>
                  <w:rFonts w:cs="Arial"/>
                  <w:sz w:val="18"/>
                  <w:szCs w:val="18"/>
                </w:rPr>
                <w:t xml:space="preserve">    Important text</w:t>
              </w:r>
            </w:ins>
          </w:p>
        </w:tc>
        <w:tc>
          <w:tcPr>
            <w:tcW w:w="672" w:type="dxa"/>
            <w:tcBorders>
              <w:right w:val="single" w:sz="12" w:space="0" w:color="auto"/>
            </w:tcBorders>
          </w:tcPr>
          <w:p w14:paraId="29852593" w14:textId="77777777" w:rsidR="00B43777" w:rsidRPr="00340B0D" w:rsidRDefault="00B43777" w:rsidP="00541D1A">
            <w:pPr>
              <w:jc w:val="center"/>
              <w:rPr>
                <w:ins w:id="9230" w:author="jonathan pritchard" w:date="2025-01-23T13:48:00Z" w16du:dateUtc="2025-01-23T13:48:00Z"/>
                <w:rFonts w:cs="Arial"/>
                <w:sz w:val="18"/>
                <w:szCs w:val="18"/>
              </w:rPr>
            </w:pPr>
          </w:p>
        </w:tc>
      </w:tr>
      <w:tr w:rsidR="00B43777" w:rsidRPr="00340B0D" w14:paraId="69ED5177" w14:textId="77777777" w:rsidTr="00541D1A">
        <w:trPr>
          <w:ins w:id="9231"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AD2C9B" w14:textId="77777777" w:rsidR="00B43777" w:rsidRPr="00340B0D" w:rsidRDefault="00B43777" w:rsidP="00541D1A">
            <w:pPr>
              <w:rPr>
                <w:ins w:id="9232" w:author="jonathan pritchard" w:date="2025-01-23T13:48:00Z" w16du:dateUtc="2025-01-23T13:48:00Z"/>
                <w:rFonts w:cs="Arial"/>
                <w:sz w:val="18"/>
                <w:szCs w:val="18"/>
              </w:rPr>
            </w:pPr>
            <w:ins w:id="9233" w:author="jonathan pritchard" w:date="2025-01-23T13:48:00Z" w16du:dateUtc="2025-01-23T13:4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0C1B" w14:textId="77777777" w:rsidR="00B43777" w:rsidRPr="00340B0D" w:rsidRDefault="00B43777" w:rsidP="00541D1A">
            <w:pPr>
              <w:rPr>
                <w:ins w:id="9234" w:author="jonathan pritchard" w:date="2025-01-23T13:48:00Z" w16du:dateUtc="2025-01-23T13:48:00Z"/>
                <w:rFonts w:cs="Arial"/>
                <w:sz w:val="18"/>
                <w:szCs w:val="18"/>
              </w:rPr>
            </w:pPr>
          </w:p>
        </w:tc>
        <w:tc>
          <w:tcPr>
            <w:tcW w:w="3871" w:type="dxa"/>
            <w:gridSpan w:val="5"/>
            <w:tcBorders>
              <w:left w:val="single" w:sz="12" w:space="0" w:color="auto"/>
            </w:tcBorders>
          </w:tcPr>
          <w:p w14:paraId="6FFE1A75" w14:textId="77777777" w:rsidR="00B43777" w:rsidRPr="00340B0D" w:rsidRDefault="00B43777" w:rsidP="00541D1A">
            <w:pPr>
              <w:rPr>
                <w:ins w:id="9235" w:author="jonathan pritchard" w:date="2025-01-23T13:48:00Z" w16du:dateUtc="2025-01-23T13:48:00Z"/>
                <w:rFonts w:cs="Arial"/>
                <w:b/>
                <w:bCs/>
                <w:sz w:val="18"/>
                <w:szCs w:val="18"/>
              </w:rPr>
            </w:pPr>
            <w:ins w:id="9236" w:author="jonathan pritchard" w:date="2025-01-23T13:48:00Z" w16du:dateUtc="2025-01-23T13:48:00Z">
              <w:r w:rsidRPr="00340B0D">
                <w:rPr>
                  <w:rFonts w:cs="Arial"/>
                  <w:b/>
                  <w:bCs/>
                  <w:sz w:val="18"/>
                  <w:szCs w:val="18"/>
                </w:rPr>
                <w:t xml:space="preserve">    Other Text</w:t>
              </w:r>
            </w:ins>
          </w:p>
        </w:tc>
        <w:tc>
          <w:tcPr>
            <w:tcW w:w="672" w:type="dxa"/>
            <w:tcBorders>
              <w:right w:val="single" w:sz="12" w:space="0" w:color="auto"/>
            </w:tcBorders>
          </w:tcPr>
          <w:p w14:paraId="0249F29E" w14:textId="77777777" w:rsidR="00B43777" w:rsidRPr="00340B0D" w:rsidRDefault="00B43777" w:rsidP="00541D1A">
            <w:pPr>
              <w:jc w:val="center"/>
              <w:rPr>
                <w:ins w:id="9237" w:author="jonathan pritchard" w:date="2025-01-23T13:48:00Z" w16du:dateUtc="2025-01-23T13:48:00Z"/>
                <w:rFonts w:cs="Arial"/>
                <w:sz w:val="18"/>
                <w:szCs w:val="18"/>
              </w:rPr>
            </w:pPr>
          </w:p>
        </w:tc>
      </w:tr>
      <w:tr w:rsidR="00B43777" w:rsidRPr="00340B0D" w14:paraId="4CF1F465" w14:textId="77777777" w:rsidTr="00541D1A">
        <w:trPr>
          <w:ins w:id="9238"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5B39AB" w14:textId="77777777" w:rsidR="00B43777" w:rsidRPr="00340B0D" w:rsidRDefault="00B43777" w:rsidP="00541D1A">
            <w:pPr>
              <w:rPr>
                <w:ins w:id="9239" w:author="jonathan pritchard" w:date="2025-01-23T13:48:00Z" w16du:dateUtc="2025-01-23T13:48:00Z"/>
                <w:rFonts w:cs="Arial"/>
                <w:sz w:val="18"/>
                <w:szCs w:val="18"/>
              </w:rPr>
            </w:pPr>
            <w:ins w:id="9240" w:author="jonathan pritchard" w:date="2025-01-23T13:48:00Z" w16du:dateUtc="2025-01-23T13:4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6C03421" w14:textId="77777777" w:rsidR="00B43777" w:rsidRPr="00340B0D" w:rsidRDefault="00B43777" w:rsidP="00541D1A">
            <w:pPr>
              <w:rPr>
                <w:ins w:id="9241" w:author="jonathan pritchard" w:date="2025-01-23T13:48:00Z" w16du:dateUtc="2025-01-23T13:48:00Z"/>
                <w:rFonts w:cs="Arial"/>
                <w:sz w:val="18"/>
                <w:szCs w:val="18"/>
              </w:rPr>
            </w:pPr>
          </w:p>
        </w:tc>
        <w:tc>
          <w:tcPr>
            <w:tcW w:w="3871" w:type="dxa"/>
            <w:gridSpan w:val="5"/>
            <w:tcBorders>
              <w:left w:val="single" w:sz="12" w:space="0" w:color="auto"/>
            </w:tcBorders>
          </w:tcPr>
          <w:p w14:paraId="269CBC1E" w14:textId="77777777" w:rsidR="00B43777" w:rsidRPr="00340B0D" w:rsidRDefault="00B43777" w:rsidP="00541D1A">
            <w:pPr>
              <w:rPr>
                <w:ins w:id="9242" w:author="jonathan pritchard" w:date="2025-01-23T13:48:00Z" w16du:dateUtc="2025-01-23T13:48:00Z"/>
                <w:rFonts w:cs="Arial"/>
                <w:sz w:val="18"/>
                <w:szCs w:val="18"/>
              </w:rPr>
            </w:pPr>
            <w:ins w:id="9243" w:author="jonathan pritchard" w:date="2025-01-23T13:48:00Z" w16du:dateUtc="2025-01-23T13:48:00Z">
              <w:r w:rsidRPr="00340B0D">
                <w:rPr>
                  <w:rFonts w:cs="Arial"/>
                  <w:sz w:val="18"/>
                  <w:szCs w:val="18"/>
                </w:rPr>
                <w:t xml:space="preserve">        Names</w:t>
              </w:r>
            </w:ins>
          </w:p>
        </w:tc>
        <w:tc>
          <w:tcPr>
            <w:tcW w:w="672" w:type="dxa"/>
            <w:tcBorders>
              <w:right w:val="single" w:sz="12" w:space="0" w:color="auto"/>
            </w:tcBorders>
          </w:tcPr>
          <w:p w14:paraId="65E9947A" w14:textId="77777777" w:rsidR="00B43777" w:rsidRPr="00340B0D" w:rsidRDefault="00B43777" w:rsidP="00541D1A">
            <w:pPr>
              <w:jc w:val="center"/>
              <w:rPr>
                <w:ins w:id="9244" w:author="jonathan pritchard" w:date="2025-01-23T13:48:00Z" w16du:dateUtc="2025-01-23T13:48:00Z"/>
                <w:rFonts w:cs="Arial"/>
                <w:sz w:val="18"/>
                <w:szCs w:val="18"/>
              </w:rPr>
            </w:pPr>
          </w:p>
        </w:tc>
      </w:tr>
      <w:tr w:rsidR="00B43777" w:rsidRPr="00340B0D" w14:paraId="626E6D26" w14:textId="77777777" w:rsidTr="00541D1A">
        <w:trPr>
          <w:ins w:id="9245" w:author="jonathan pritchard" w:date="2025-01-23T13:4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939ABFE" w14:textId="77777777" w:rsidR="00B43777" w:rsidRPr="00340B0D" w:rsidRDefault="00B43777" w:rsidP="00541D1A">
            <w:pPr>
              <w:jc w:val="center"/>
              <w:rPr>
                <w:ins w:id="9246" w:author="jonathan pritchard" w:date="2025-01-23T13:48:00Z" w16du:dateUtc="2025-01-23T13:48:00Z"/>
                <w:rFonts w:cs="Arial"/>
                <w:b/>
                <w:bCs/>
                <w:sz w:val="18"/>
                <w:szCs w:val="18"/>
              </w:rPr>
            </w:pPr>
            <w:ins w:id="9247" w:author="jonathan pritchard" w:date="2025-01-23T13:48:00Z" w16du:dateUtc="2025-01-23T13:48:00Z">
              <w:r w:rsidRPr="00340B0D">
                <w:rPr>
                  <w:rFonts w:cs="Arial"/>
                  <w:b/>
                  <w:bCs/>
                  <w:sz w:val="18"/>
                  <w:szCs w:val="18"/>
                </w:rPr>
                <w:t>Palette</w:t>
              </w:r>
            </w:ins>
          </w:p>
        </w:tc>
        <w:tc>
          <w:tcPr>
            <w:tcW w:w="3871" w:type="dxa"/>
            <w:gridSpan w:val="5"/>
            <w:tcBorders>
              <w:left w:val="single" w:sz="12" w:space="0" w:color="auto"/>
            </w:tcBorders>
          </w:tcPr>
          <w:p w14:paraId="34881F4B" w14:textId="77777777" w:rsidR="00B43777" w:rsidRPr="00340B0D" w:rsidRDefault="00B43777" w:rsidP="00541D1A">
            <w:pPr>
              <w:rPr>
                <w:ins w:id="9248" w:author="jonathan pritchard" w:date="2025-01-23T13:48:00Z" w16du:dateUtc="2025-01-23T13:48:00Z"/>
                <w:rFonts w:cs="Arial"/>
                <w:b/>
                <w:bCs/>
                <w:sz w:val="18"/>
                <w:szCs w:val="18"/>
              </w:rPr>
            </w:pPr>
            <w:ins w:id="9249" w:author="jonathan pritchard" w:date="2025-01-23T13:48:00Z" w16du:dateUtc="2025-01-23T13:48:00Z">
              <w:r w:rsidRPr="00340B0D">
                <w:rPr>
                  <w:rFonts w:cs="Arial"/>
                  <w:sz w:val="18"/>
                  <w:szCs w:val="18"/>
                </w:rPr>
                <w:t xml:space="preserve">        Light description</w:t>
              </w:r>
            </w:ins>
          </w:p>
        </w:tc>
        <w:tc>
          <w:tcPr>
            <w:tcW w:w="672" w:type="dxa"/>
            <w:tcBorders>
              <w:right w:val="single" w:sz="12" w:space="0" w:color="auto"/>
            </w:tcBorders>
          </w:tcPr>
          <w:p w14:paraId="65254900" w14:textId="77777777" w:rsidR="00B43777" w:rsidRPr="00340B0D" w:rsidRDefault="00B43777" w:rsidP="00541D1A">
            <w:pPr>
              <w:jc w:val="center"/>
              <w:rPr>
                <w:ins w:id="9250" w:author="jonathan pritchard" w:date="2025-01-23T13:48:00Z" w16du:dateUtc="2025-01-23T13:48:00Z"/>
                <w:rFonts w:cs="Arial"/>
                <w:sz w:val="18"/>
                <w:szCs w:val="18"/>
              </w:rPr>
            </w:pPr>
          </w:p>
        </w:tc>
      </w:tr>
      <w:tr w:rsidR="00B43777" w:rsidRPr="00340B0D" w14:paraId="44F8ECB4" w14:textId="77777777" w:rsidTr="00541D1A">
        <w:trPr>
          <w:ins w:id="9251" w:author="jonathan pritchard" w:date="2025-01-23T13:48:00Z"/>
        </w:trPr>
        <w:customXmlInsRangeStart w:id="9252" w:author="jonathan pritchard" w:date="2025-01-23T13:48:00Z"/>
        <w:sdt>
          <w:sdtPr>
            <w:rPr>
              <w:rFonts w:cs="Arial"/>
              <w:sz w:val="18"/>
              <w:szCs w:val="18"/>
            </w:rPr>
            <w:alias w:val="Palette"/>
            <w:tag w:val="Palette"/>
            <w:id w:val="-357274783"/>
            <w:placeholder>
              <w:docPart w:val="959B87C0E0694ECE9A55F6A20BFF3B15"/>
            </w:placeholder>
            <w:comboBox>
              <w:listItem w:displayText="Day" w:value="Day"/>
              <w:listItem w:displayText="Dusk" w:value="Dusk"/>
              <w:listItem w:displayText="Night" w:value="Night"/>
            </w:comboBox>
          </w:sdtPr>
          <w:sdtContent>
            <w:customXmlInsRangeEnd w:id="9252"/>
            <w:tc>
              <w:tcPr>
                <w:tcW w:w="4656" w:type="dxa"/>
                <w:gridSpan w:val="5"/>
                <w:tcBorders>
                  <w:left w:val="single" w:sz="12" w:space="0" w:color="auto"/>
                  <w:bottom w:val="single" w:sz="12" w:space="0" w:color="auto"/>
                  <w:right w:val="single" w:sz="12" w:space="0" w:color="auto"/>
                </w:tcBorders>
              </w:tcPr>
              <w:p w14:paraId="415E3714" w14:textId="77777777" w:rsidR="00B43777" w:rsidRPr="00340B0D" w:rsidRDefault="00B43777" w:rsidP="00541D1A">
                <w:pPr>
                  <w:rPr>
                    <w:ins w:id="9253" w:author="jonathan pritchard" w:date="2025-01-23T13:48:00Z" w16du:dateUtc="2025-01-23T13:48:00Z"/>
                    <w:rFonts w:cs="Arial"/>
                    <w:sz w:val="18"/>
                    <w:szCs w:val="18"/>
                  </w:rPr>
                </w:pPr>
                <w:ins w:id="9254" w:author="jonathan pritchard" w:date="2025-01-23T13:48:00Z" w16du:dateUtc="2025-01-23T13:48:00Z">
                  <w:r w:rsidRPr="00340B0D">
                    <w:rPr>
                      <w:rFonts w:cs="Arial"/>
                      <w:sz w:val="18"/>
                      <w:szCs w:val="18"/>
                    </w:rPr>
                    <w:t>Day</w:t>
                  </w:r>
                </w:ins>
              </w:p>
            </w:tc>
            <w:customXmlInsRangeStart w:id="9255" w:author="jonathan pritchard" w:date="2025-01-23T13:48:00Z"/>
          </w:sdtContent>
        </w:sdt>
        <w:customXmlInsRangeEnd w:id="9255"/>
        <w:tc>
          <w:tcPr>
            <w:tcW w:w="3871" w:type="dxa"/>
            <w:gridSpan w:val="5"/>
            <w:tcBorders>
              <w:left w:val="single" w:sz="12" w:space="0" w:color="auto"/>
            </w:tcBorders>
          </w:tcPr>
          <w:p w14:paraId="5673BFCC" w14:textId="77777777" w:rsidR="00B43777" w:rsidRPr="00340B0D" w:rsidRDefault="00B43777" w:rsidP="00541D1A">
            <w:pPr>
              <w:rPr>
                <w:ins w:id="9256" w:author="jonathan pritchard" w:date="2025-01-23T13:48:00Z" w16du:dateUtc="2025-01-23T13:48:00Z"/>
                <w:rFonts w:cs="Arial"/>
                <w:b/>
                <w:bCs/>
                <w:sz w:val="18"/>
                <w:szCs w:val="18"/>
              </w:rPr>
            </w:pPr>
            <w:ins w:id="9257" w:author="jonathan pritchard" w:date="2025-01-23T13:48:00Z" w16du:dateUtc="2025-01-23T13:48:00Z">
              <w:r w:rsidRPr="00340B0D">
                <w:rPr>
                  <w:rFonts w:cs="Arial"/>
                  <w:sz w:val="18"/>
                  <w:szCs w:val="18"/>
                </w:rPr>
                <w:t xml:space="preserve">        All other chart text</w:t>
              </w:r>
            </w:ins>
          </w:p>
        </w:tc>
        <w:tc>
          <w:tcPr>
            <w:tcW w:w="672" w:type="dxa"/>
            <w:tcBorders>
              <w:right w:val="single" w:sz="12" w:space="0" w:color="auto"/>
            </w:tcBorders>
          </w:tcPr>
          <w:p w14:paraId="3191E487" w14:textId="77777777" w:rsidR="00B43777" w:rsidRPr="00340B0D" w:rsidRDefault="00B43777" w:rsidP="00541D1A">
            <w:pPr>
              <w:jc w:val="center"/>
              <w:rPr>
                <w:ins w:id="9258" w:author="jonathan pritchard" w:date="2025-01-23T13:48:00Z" w16du:dateUtc="2025-01-23T13:48:00Z"/>
                <w:rFonts w:cs="Arial"/>
                <w:sz w:val="18"/>
                <w:szCs w:val="18"/>
              </w:rPr>
            </w:pPr>
          </w:p>
        </w:tc>
      </w:tr>
      <w:tr w:rsidR="00B43777" w:rsidRPr="00340B0D" w14:paraId="24884507" w14:textId="77777777" w:rsidTr="00541D1A">
        <w:trPr>
          <w:ins w:id="9259"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C9D912E" w14:textId="77777777" w:rsidR="00B43777" w:rsidRPr="00340B0D" w:rsidRDefault="00B43777" w:rsidP="00541D1A">
            <w:pPr>
              <w:jc w:val="center"/>
              <w:rPr>
                <w:ins w:id="9260" w:author="jonathan pritchard" w:date="2025-01-23T13:48:00Z" w16du:dateUtc="2025-01-23T13:48:00Z"/>
                <w:rFonts w:cs="Arial"/>
                <w:b/>
                <w:bCs/>
                <w:sz w:val="18"/>
                <w:szCs w:val="18"/>
              </w:rPr>
            </w:pPr>
          </w:p>
        </w:tc>
        <w:tc>
          <w:tcPr>
            <w:tcW w:w="3871" w:type="dxa"/>
            <w:gridSpan w:val="5"/>
            <w:tcBorders>
              <w:left w:val="single" w:sz="12" w:space="0" w:color="auto"/>
            </w:tcBorders>
          </w:tcPr>
          <w:p w14:paraId="63D758BE" w14:textId="77777777" w:rsidR="00B43777" w:rsidRPr="00340B0D" w:rsidRDefault="00B43777" w:rsidP="00541D1A">
            <w:pPr>
              <w:rPr>
                <w:ins w:id="9261" w:author="jonathan pritchard" w:date="2025-01-23T13:48:00Z" w16du:dateUtc="2025-01-23T13:48:00Z"/>
                <w:rFonts w:cs="Arial"/>
                <w:sz w:val="18"/>
                <w:szCs w:val="18"/>
              </w:rPr>
            </w:pPr>
          </w:p>
        </w:tc>
        <w:tc>
          <w:tcPr>
            <w:tcW w:w="672" w:type="dxa"/>
            <w:tcBorders>
              <w:right w:val="single" w:sz="12" w:space="0" w:color="auto"/>
            </w:tcBorders>
            <w:vAlign w:val="center"/>
          </w:tcPr>
          <w:p w14:paraId="5774525B" w14:textId="77777777" w:rsidR="00B43777" w:rsidRPr="00340B0D" w:rsidRDefault="00B43777" w:rsidP="00541D1A">
            <w:pPr>
              <w:jc w:val="center"/>
              <w:rPr>
                <w:ins w:id="9262" w:author="jonathan pritchard" w:date="2025-01-23T13:48:00Z" w16du:dateUtc="2025-01-23T13:48:00Z"/>
                <w:rFonts w:cs="Arial"/>
                <w:sz w:val="18"/>
                <w:szCs w:val="18"/>
              </w:rPr>
            </w:pPr>
          </w:p>
        </w:tc>
      </w:tr>
      <w:tr w:rsidR="00B43777" w:rsidRPr="00340B0D" w14:paraId="0227B240" w14:textId="77777777" w:rsidTr="00541D1A">
        <w:trPr>
          <w:ins w:id="9263" w:author="jonathan pritchard" w:date="2025-01-23T13:4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ACCDA76" w14:textId="77777777" w:rsidR="00B43777" w:rsidRPr="00340B0D" w:rsidRDefault="00B43777" w:rsidP="00541D1A">
            <w:pPr>
              <w:rPr>
                <w:ins w:id="9264" w:author="jonathan pritchard" w:date="2025-01-23T13:48:00Z" w16du:dateUtc="2025-01-23T13:48:00Z"/>
                <w:rFonts w:cs="Arial"/>
                <w:sz w:val="18"/>
                <w:szCs w:val="18"/>
              </w:rPr>
            </w:pPr>
          </w:p>
        </w:tc>
        <w:tc>
          <w:tcPr>
            <w:tcW w:w="3871" w:type="dxa"/>
            <w:gridSpan w:val="5"/>
            <w:tcBorders>
              <w:left w:val="single" w:sz="12" w:space="0" w:color="auto"/>
              <w:bottom w:val="single" w:sz="12" w:space="0" w:color="auto"/>
            </w:tcBorders>
          </w:tcPr>
          <w:p w14:paraId="3FE5AE32" w14:textId="77777777" w:rsidR="00B43777" w:rsidRPr="00340B0D" w:rsidRDefault="00B43777" w:rsidP="00541D1A">
            <w:pPr>
              <w:jc w:val="center"/>
              <w:rPr>
                <w:ins w:id="9265" w:author="jonathan pritchard" w:date="2025-01-23T13:48:00Z" w16du:dateUtc="2025-01-23T13:48:00Z"/>
                <w:rFonts w:cs="Arial"/>
                <w:sz w:val="18"/>
                <w:szCs w:val="18"/>
              </w:rPr>
            </w:pPr>
          </w:p>
        </w:tc>
        <w:tc>
          <w:tcPr>
            <w:tcW w:w="672" w:type="dxa"/>
            <w:tcBorders>
              <w:bottom w:val="single" w:sz="12" w:space="0" w:color="auto"/>
              <w:right w:val="single" w:sz="12" w:space="0" w:color="auto"/>
            </w:tcBorders>
            <w:vAlign w:val="center"/>
          </w:tcPr>
          <w:p w14:paraId="69587905" w14:textId="77777777" w:rsidR="00B43777" w:rsidRPr="00340B0D" w:rsidRDefault="00B43777" w:rsidP="00541D1A">
            <w:pPr>
              <w:jc w:val="center"/>
              <w:rPr>
                <w:ins w:id="9266" w:author="jonathan pritchard" w:date="2025-01-23T13:48:00Z" w16du:dateUtc="2025-01-23T13:48:00Z"/>
                <w:rFonts w:cs="Arial"/>
                <w:sz w:val="18"/>
                <w:szCs w:val="18"/>
              </w:rPr>
            </w:pPr>
          </w:p>
        </w:tc>
      </w:tr>
      <w:tr w:rsidR="00B43777" w:rsidRPr="00340B0D" w14:paraId="5B772C32" w14:textId="77777777" w:rsidTr="00541D1A">
        <w:trPr>
          <w:ins w:id="9267"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DF746" w14:textId="77777777" w:rsidR="00B43777" w:rsidRPr="00340B0D" w:rsidRDefault="00B43777" w:rsidP="00541D1A">
            <w:pPr>
              <w:jc w:val="center"/>
              <w:rPr>
                <w:ins w:id="9268" w:author="jonathan pritchard" w:date="2025-01-23T13:48:00Z" w16du:dateUtc="2025-01-23T13:48:00Z"/>
                <w:rFonts w:cs="Arial"/>
                <w:b/>
                <w:bCs/>
                <w:sz w:val="18"/>
                <w:szCs w:val="18"/>
              </w:rPr>
            </w:pPr>
            <w:ins w:id="9269" w:author="jonathan pritchard" w:date="2025-01-23T13:48:00Z" w16du:dateUtc="2025-01-23T13:4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3410DA" w14:textId="77777777" w:rsidR="00B43777" w:rsidRPr="00340B0D" w:rsidRDefault="00B43777" w:rsidP="00541D1A">
            <w:pPr>
              <w:jc w:val="center"/>
              <w:rPr>
                <w:ins w:id="9270" w:author="jonathan pritchard" w:date="2025-01-23T13:48:00Z" w16du:dateUtc="2025-01-23T13:48:00Z"/>
                <w:rFonts w:cs="Arial"/>
                <w:sz w:val="18"/>
                <w:szCs w:val="18"/>
              </w:rPr>
            </w:pPr>
            <w:ins w:id="9271" w:author="jonathan pritchard" w:date="2025-01-23T13:48:00Z" w16du:dateUtc="2025-01-23T13:48:00Z">
              <w:r w:rsidRPr="00340B0D">
                <w:rPr>
                  <w:rFonts w:cs="Arial"/>
                  <w:b/>
                  <w:bCs/>
                  <w:sz w:val="18"/>
                  <w:szCs w:val="18"/>
                </w:rPr>
                <w:t>Display</w:t>
              </w:r>
            </w:ins>
          </w:p>
        </w:tc>
      </w:tr>
      <w:tr w:rsidR="00B43777" w:rsidRPr="00340B0D" w14:paraId="20B1DA54" w14:textId="77777777" w:rsidTr="00541D1A">
        <w:trPr>
          <w:trHeight w:val="287"/>
          <w:ins w:id="9272" w:author="jonathan pritchard" w:date="2025-01-23T13:48:00Z"/>
        </w:trPr>
        <w:tc>
          <w:tcPr>
            <w:tcW w:w="1789" w:type="dxa"/>
            <w:tcBorders>
              <w:left w:val="single" w:sz="12" w:space="0" w:color="auto"/>
              <w:bottom w:val="single" w:sz="4" w:space="0" w:color="auto"/>
            </w:tcBorders>
          </w:tcPr>
          <w:p w14:paraId="05E7726E" w14:textId="77777777" w:rsidR="00B43777" w:rsidRPr="00340B0D" w:rsidRDefault="00B43777" w:rsidP="00541D1A">
            <w:pPr>
              <w:rPr>
                <w:ins w:id="9273" w:author="jonathan pritchard" w:date="2025-01-23T13:48:00Z" w16du:dateUtc="2025-01-23T13:48:00Z"/>
                <w:rFonts w:cs="Arial"/>
                <w:sz w:val="18"/>
                <w:szCs w:val="18"/>
              </w:rPr>
            </w:pPr>
            <w:ins w:id="9274" w:author="jonathan pritchard" w:date="2025-01-23T13:48:00Z" w16du:dateUtc="2025-01-23T13:48:00Z">
              <w:r w:rsidRPr="00340B0D">
                <w:rPr>
                  <w:rFonts w:cs="Arial"/>
                  <w:sz w:val="18"/>
                  <w:szCs w:val="18"/>
                </w:rPr>
                <w:t>Start Date</w:t>
              </w:r>
            </w:ins>
          </w:p>
        </w:tc>
        <w:tc>
          <w:tcPr>
            <w:tcW w:w="2867" w:type="dxa"/>
            <w:gridSpan w:val="4"/>
            <w:tcBorders>
              <w:bottom w:val="single" w:sz="4" w:space="0" w:color="auto"/>
              <w:right w:val="single" w:sz="12" w:space="0" w:color="auto"/>
            </w:tcBorders>
          </w:tcPr>
          <w:p w14:paraId="1B1D8788" w14:textId="77777777" w:rsidR="00B43777" w:rsidRPr="00340B0D" w:rsidRDefault="00B43777" w:rsidP="00541D1A">
            <w:pPr>
              <w:rPr>
                <w:ins w:id="9275" w:author="jonathan pritchard" w:date="2025-01-23T13:48:00Z" w16du:dateUtc="2025-01-23T13:4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6E52E44" w14:textId="77777777" w:rsidR="00B43777" w:rsidRPr="00340B0D" w:rsidRDefault="00B43777" w:rsidP="00541D1A">
            <w:pPr>
              <w:rPr>
                <w:ins w:id="9276" w:author="jonathan pritchard" w:date="2025-01-23T13:48:00Z" w16du:dateUtc="2025-01-23T13:48:00Z"/>
                <w:rFonts w:cs="Arial"/>
                <w:sz w:val="18"/>
                <w:szCs w:val="18"/>
              </w:rPr>
            </w:pPr>
            <w:ins w:id="9277" w:author="jonathan pritchard" w:date="2025-01-23T13:48:00Z" w16du:dateUtc="2025-01-23T13:4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12CD9F2" w14:textId="77777777" w:rsidR="00B43777" w:rsidRPr="00C87169" w:rsidRDefault="00B43777" w:rsidP="00541D1A">
            <w:pPr>
              <w:rPr>
                <w:ins w:id="9278" w:author="jonathan pritchard" w:date="2025-01-23T13:48:00Z" w16du:dateUtc="2025-01-23T13:48:00Z"/>
                <w:rFonts w:cs="Arial"/>
              </w:rPr>
            </w:pPr>
          </w:p>
        </w:tc>
      </w:tr>
      <w:tr w:rsidR="00B43777" w:rsidRPr="00340B0D" w14:paraId="1E543A42" w14:textId="77777777" w:rsidTr="00541D1A">
        <w:trPr>
          <w:ins w:id="9279" w:author="jonathan pritchard" w:date="2025-01-23T13:48:00Z"/>
        </w:trPr>
        <w:tc>
          <w:tcPr>
            <w:tcW w:w="1789" w:type="dxa"/>
            <w:tcBorders>
              <w:left w:val="single" w:sz="12" w:space="0" w:color="auto"/>
              <w:bottom w:val="single" w:sz="4" w:space="0" w:color="auto"/>
            </w:tcBorders>
          </w:tcPr>
          <w:p w14:paraId="621191F2" w14:textId="77777777" w:rsidR="00B43777" w:rsidRPr="00340B0D" w:rsidRDefault="00B43777" w:rsidP="00541D1A">
            <w:pPr>
              <w:rPr>
                <w:ins w:id="9280" w:author="jonathan pritchard" w:date="2025-01-23T13:48:00Z" w16du:dateUtc="2025-01-23T13:48:00Z"/>
                <w:rFonts w:cs="Arial"/>
                <w:sz w:val="18"/>
                <w:szCs w:val="18"/>
              </w:rPr>
            </w:pPr>
            <w:ins w:id="9281" w:author="jonathan pritchard" w:date="2025-01-23T13:48:00Z" w16du:dateUtc="2025-01-23T13:4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718CB0D" w14:textId="77777777" w:rsidR="00B43777" w:rsidRPr="00340B0D" w:rsidRDefault="00B43777" w:rsidP="00541D1A">
            <w:pPr>
              <w:rPr>
                <w:ins w:id="9282" w:author="jonathan pritchard" w:date="2025-01-23T13:48:00Z" w16du:dateUtc="2025-01-23T13:4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329F44" w14:textId="77777777" w:rsidR="00B43777" w:rsidRPr="00340B0D" w:rsidRDefault="00B43777" w:rsidP="00541D1A">
            <w:pPr>
              <w:rPr>
                <w:ins w:id="9283" w:author="jonathan pritchard" w:date="2025-01-23T13:48:00Z" w16du:dateUtc="2025-01-23T13:48:00Z"/>
                <w:rFonts w:cs="Arial"/>
                <w:sz w:val="18"/>
                <w:szCs w:val="18"/>
              </w:rPr>
            </w:pPr>
            <w:ins w:id="9284" w:author="jonathan pritchard" w:date="2025-01-23T13:48:00Z" w16du:dateUtc="2025-01-23T13:4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14E2F9" w14:textId="77777777" w:rsidR="00B43777" w:rsidRPr="00340B0D" w:rsidRDefault="00B43777" w:rsidP="00541D1A">
            <w:pPr>
              <w:rPr>
                <w:ins w:id="9285" w:author="jonathan pritchard" w:date="2025-01-23T13:48:00Z" w16du:dateUtc="2025-01-23T13:48:00Z"/>
                <w:rFonts w:cs="Arial"/>
                <w:sz w:val="18"/>
                <w:szCs w:val="18"/>
              </w:rPr>
            </w:pPr>
            <w:ins w:id="9286" w:author="jonathan pritchard" w:date="2025-01-23T13:48:00Z" w16du:dateUtc="2025-01-23T13:48:00Z">
              <w:r w:rsidRPr="00340B0D">
                <w:rPr>
                  <w:rFonts w:cs="Arial"/>
                  <w:sz w:val="18"/>
                  <w:szCs w:val="18"/>
                </w:rPr>
                <w:t>1:</w:t>
              </w:r>
              <w:r>
                <w:rPr>
                  <w:rFonts w:cs="Arial"/>
                  <w:sz w:val="18"/>
                  <w:szCs w:val="18"/>
                </w:rPr>
                <w:t>60000</w:t>
              </w:r>
            </w:ins>
          </w:p>
        </w:tc>
      </w:tr>
      <w:tr w:rsidR="00B43777" w:rsidRPr="00340B0D" w14:paraId="21E9E94D" w14:textId="77777777" w:rsidTr="00541D1A">
        <w:trPr>
          <w:ins w:id="9287" w:author="jonathan pritchard" w:date="2025-01-23T13:4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4BBA9D" w14:textId="77777777" w:rsidR="00B43777" w:rsidRPr="00340B0D" w:rsidRDefault="00B43777" w:rsidP="00541D1A">
            <w:pPr>
              <w:jc w:val="center"/>
              <w:rPr>
                <w:ins w:id="9288" w:author="jonathan pritchard" w:date="2025-01-23T13:48:00Z" w16du:dateUtc="2025-01-23T13:4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442DB33" w14:textId="77777777" w:rsidR="00B43777" w:rsidRPr="00340B0D" w:rsidRDefault="00B43777" w:rsidP="00541D1A">
            <w:pPr>
              <w:rPr>
                <w:ins w:id="9289" w:author="jonathan pritchard" w:date="2025-01-23T13:48:00Z" w16du:dateUtc="2025-01-23T13:48:00Z"/>
                <w:rFonts w:cs="Arial"/>
                <w:sz w:val="18"/>
                <w:szCs w:val="18"/>
              </w:rPr>
            </w:pPr>
            <w:ins w:id="9290" w:author="jonathan pritchard" w:date="2025-01-23T13:48:00Z" w16du:dateUtc="2025-01-23T13:4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3DFF5E9" w14:textId="77777777" w:rsidR="00B43777" w:rsidRPr="00340B0D" w:rsidRDefault="00B43777" w:rsidP="00541D1A">
            <w:pPr>
              <w:rPr>
                <w:ins w:id="9291" w:author="jonathan pritchard" w:date="2025-01-23T13:48:00Z" w16du:dateUtc="2025-01-23T13:48:00Z"/>
                <w:rFonts w:cs="Arial"/>
                <w:sz w:val="18"/>
                <w:szCs w:val="18"/>
              </w:rPr>
            </w:pPr>
          </w:p>
        </w:tc>
      </w:tr>
      <w:tr w:rsidR="00B43777" w:rsidRPr="00340B0D" w14:paraId="382ADEF9" w14:textId="77777777" w:rsidTr="00541D1A">
        <w:trPr>
          <w:ins w:id="9292"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5A7F9E7" w14:textId="77777777" w:rsidR="00B43777" w:rsidRPr="00340B0D" w:rsidRDefault="00B43777" w:rsidP="00541D1A">
            <w:pPr>
              <w:rPr>
                <w:ins w:id="9293" w:author="jonathan pritchard" w:date="2025-01-23T13:48:00Z" w16du:dateUtc="2025-01-23T13:48:00Z"/>
                <w:rFonts w:cs="Arial"/>
                <w:sz w:val="18"/>
                <w:szCs w:val="18"/>
              </w:rPr>
            </w:pPr>
          </w:p>
        </w:tc>
      </w:tr>
      <w:tr w:rsidR="00B43777" w:rsidRPr="00340B0D" w14:paraId="4C758F50" w14:textId="77777777" w:rsidTr="00541D1A">
        <w:trPr>
          <w:ins w:id="9294"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B8B7F1" w14:textId="77777777" w:rsidR="00B43777" w:rsidRPr="00340B0D" w:rsidRDefault="00B43777" w:rsidP="00541D1A">
            <w:pPr>
              <w:jc w:val="center"/>
              <w:rPr>
                <w:ins w:id="9295" w:author="jonathan pritchard" w:date="2025-01-23T13:48:00Z" w16du:dateUtc="2025-01-23T13:48:00Z"/>
                <w:rFonts w:cs="Arial"/>
                <w:b/>
                <w:bCs/>
                <w:sz w:val="18"/>
                <w:szCs w:val="18"/>
              </w:rPr>
            </w:pPr>
            <w:ins w:id="9296" w:author="jonathan pritchard" w:date="2025-01-23T13:48:00Z" w16du:dateUtc="2025-01-23T13:48:00Z">
              <w:r w:rsidRPr="00340B0D">
                <w:rPr>
                  <w:rFonts w:cs="Arial"/>
                  <w:b/>
                  <w:bCs/>
                  <w:sz w:val="18"/>
                  <w:szCs w:val="18"/>
                </w:rPr>
                <w:t>Viewing Group</w:t>
              </w:r>
              <w:r>
                <w:rPr>
                  <w:rFonts w:cs="Arial"/>
                  <w:b/>
                  <w:bCs/>
                  <w:sz w:val="18"/>
                  <w:szCs w:val="18"/>
                </w:rPr>
                <w:t>s (Default = On)</w:t>
              </w:r>
            </w:ins>
          </w:p>
        </w:tc>
      </w:tr>
      <w:tr w:rsidR="00B43777" w:rsidRPr="00340B0D" w14:paraId="075385D3" w14:textId="77777777" w:rsidTr="00541D1A">
        <w:trPr>
          <w:ins w:id="9297" w:author="jonathan pritchard" w:date="2025-01-23T13:4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7C614" w14:textId="77777777" w:rsidR="00B43777" w:rsidRPr="00340B0D" w:rsidRDefault="00B43777" w:rsidP="00541D1A">
            <w:pPr>
              <w:jc w:val="center"/>
              <w:rPr>
                <w:ins w:id="9298" w:author="jonathan pritchard" w:date="2025-01-23T13:48:00Z" w16du:dateUtc="2025-01-23T13:48:00Z"/>
                <w:rFonts w:cs="Arial"/>
                <w:b/>
                <w:bCs/>
                <w:sz w:val="18"/>
                <w:szCs w:val="18"/>
              </w:rPr>
            </w:pPr>
            <w:ins w:id="9299" w:author="jonathan pritchard" w:date="2025-01-23T13:48:00Z" w16du:dateUtc="2025-01-23T13:4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46DB30" w14:textId="77777777" w:rsidR="00B43777" w:rsidRPr="00340B0D" w:rsidRDefault="00B43777" w:rsidP="00541D1A">
            <w:pPr>
              <w:jc w:val="center"/>
              <w:rPr>
                <w:ins w:id="9300" w:author="jonathan pritchard" w:date="2025-01-23T13:48:00Z" w16du:dateUtc="2025-01-23T13:48:00Z"/>
                <w:rFonts w:cs="Arial"/>
                <w:b/>
                <w:bCs/>
                <w:sz w:val="18"/>
                <w:szCs w:val="18"/>
              </w:rPr>
            </w:pPr>
            <w:ins w:id="9301" w:author="jonathan pritchard" w:date="2025-01-23T13:48:00Z" w16du:dateUtc="2025-01-23T13:48:00Z">
              <w:r w:rsidRPr="00340B0D">
                <w:rPr>
                  <w:rFonts w:cs="Arial"/>
                  <w:b/>
                  <w:bCs/>
                  <w:sz w:val="18"/>
                  <w:szCs w:val="18"/>
                </w:rPr>
                <w:t>Other</w:t>
              </w:r>
            </w:ins>
          </w:p>
        </w:tc>
      </w:tr>
      <w:tr w:rsidR="00B43777" w:rsidRPr="00340B0D" w14:paraId="39429347" w14:textId="77777777" w:rsidTr="00541D1A">
        <w:trPr>
          <w:ins w:id="9302"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A41AAC6" w14:textId="77777777" w:rsidR="00B43777" w:rsidRPr="00340B0D" w:rsidRDefault="00B43777" w:rsidP="00541D1A">
            <w:pPr>
              <w:rPr>
                <w:ins w:id="9303" w:author="jonathan pritchard" w:date="2025-01-23T13:48:00Z" w16du:dateUtc="2025-01-23T13:48:00Z"/>
                <w:rFonts w:cs="Arial"/>
                <w:sz w:val="18"/>
                <w:szCs w:val="18"/>
              </w:rPr>
            </w:pPr>
            <w:ins w:id="9304" w:author="jonathan pritchard" w:date="2025-01-23T13:48:00Z" w16du:dateUtc="2025-01-23T13:4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4412D78" w14:textId="77777777" w:rsidR="00B43777" w:rsidRPr="00340B0D" w:rsidRDefault="00B43777" w:rsidP="00541D1A">
            <w:pPr>
              <w:jc w:val="center"/>
              <w:rPr>
                <w:ins w:id="9305"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37A2FA2" w14:textId="77777777" w:rsidR="00B43777" w:rsidRPr="00340B0D" w:rsidRDefault="00B43777" w:rsidP="00541D1A">
            <w:pPr>
              <w:pStyle w:val="Default"/>
              <w:rPr>
                <w:ins w:id="9306" w:author="jonathan pritchard" w:date="2025-01-23T13:48:00Z" w16du:dateUtc="2025-01-23T13:48:00Z"/>
                <w:sz w:val="18"/>
                <w:szCs w:val="18"/>
              </w:rPr>
            </w:pPr>
            <w:ins w:id="9307" w:author="jonathan pritchard" w:date="2025-01-23T13:48:00Z" w16du:dateUtc="2025-01-23T13:4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18227ED" w14:textId="77777777" w:rsidR="00B43777" w:rsidRPr="00340B0D" w:rsidRDefault="00B43777" w:rsidP="00541D1A">
            <w:pPr>
              <w:rPr>
                <w:ins w:id="9308" w:author="jonathan pritchard" w:date="2025-01-23T13:48:00Z" w16du:dateUtc="2025-01-23T13:48:00Z"/>
                <w:rFonts w:cs="Arial"/>
                <w:sz w:val="18"/>
                <w:szCs w:val="18"/>
              </w:rPr>
            </w:pPr>
          </w:p>
        </w:tc>
      </w:tr>
      <w:tr w:rsidR="00B43777" w:rsidRPr="00340B0D" w14:paraId="46C50C48" w14:textId="77777777" w:rsidTr="00541D1A">
        <w:trPr>
          <w:ins w:id="9309"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A18DF03" w14:textId="77777777" w:rsidR="00B43777" w:rsidRPr="00340B0D" w:rsidRDefault="00B43777" w:rsidP="00541D1A">
            <w:pPr>
              <w:pStyle w:val="Default"/>
              <w:rPr>
                <w:ins w:id="9310" w:author="jonathan pritchard" w:date="2025-01-23T13:48:00Z" w16du:dateUtc="2025-01-23T13:48:00Z"/>
                <w:sz w:val="18"/>
                <w:szCs w:val="18"/>
              </w:rPr>
            </w:pPr>
            <w:ins w:id="9311" w:author="jonathan pritchard" w:date="2025-01-23T13:48:00Z" w16du:dateUtc="2025-01-23T13:4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7305639" w14:textId="77777777" w:rsidR="00B43777" w:rsidRPr="00340B0D" w:rsidRDefault="00B43777" w:rsidP="00541D1A">
            <w:pPr>
              <w:jc w:val="center"/>
              <w:rPr>
                <w:ins w:id="9312"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5468A445" w14:textId="77777777" w:rsidR="00B43777" w:rsidRPr="00340B0D" w:rsidRDefault="00B43777" w:rsidP="00541D1A">
            <w:pPr>
              <w:pStyle w:val="Default"/>
              <w:rPr>
                <w:ins w:id="9313" w:author="jonathan pritchard" w:date="2025-01-23T13:48:00Z" w16du:dateUtc="2025-01-23T13:48:00Z"/>
                <w:sz w:val="18"/>
                <w:szCs w:val="18"/>
              </w:rPr>
            </w:pPr>
            <w:ins w:id="9314" w:author="jonathan pritchard" w:date="2025-01-23T13:48:00Z" w16du:dateUtc="2025-01-23T13:4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72C38E" w14:textId="77777777" w:rsidR="00B43777" w:rsidRPr="00340B0D" w:rsidRDefault="00B43777" w:rsidP="00541D1A">
            <w:pPr>
              <w:rPr>
                <w:ins w:id="9315" w:author="jonathan pritchard" w:date="2025-01-23T13:48:00Z" w16du:dateUtc="2025-01-23T13:48:00Z"/>
                <w:rFonts w:cs="Arial"/>
                <w:sz w:val="18"/>
                <w:szCs w:val="18"/>
              </w:rPr>
            </w:pPr>
          </w:p>
        </w:tc>
      </w:tr>
      <w:tr w:rsidR="00B43777" w:rsidRPr="00340B0D" w14:paraId="011A1FFF" w14:textId="77777777" w:rsidTr="00541D1A">
        <w:trPr>
          <w:ins w:id="931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074FD00" w14:textId="77777777" w:rsidR="00B43777" w:rsidRPr="00340B0D" w:rsidRDefault="00B43777" w:rsidP="00541D1A">
            <w:pPr>
              <w:pStyle w:val="Default"/>
              <w:ind w:left="720"/>
              <w:rPr>
                <w:ins w:id="9317" w:author="jonathan pritchard" w:date="2025-01-23T13:48:00Z" w16du:dateUtc="2025-01-23T13:48:00Z"/>
                <w:sz w:val="18"/>
                <w:szCs w:val="18"/>
              </w:rPr>
            </w:pPr>
            <w:ins w:id="9318" w:author="jonathan pritchard" w:date="2025-01-23T13:48:00Z" w16du:dateUtc="2025-01-23T13:4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31AB07B" w14:textId="77777777" w:rsidR="00B43777" w:rsidRPr="00340B0D" w:rsidRDefault="00B43777" w:rsidP="00541D1A">
            <w:pPr>
              <w:jc w:val="center"/>
              <w:rPr>
                <w:ins w:id="9319"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61F14376" w14:textId="77777777" w:rsidR="00B43777" w:rsidRPr="00340B0D" w:rsidRDefault="00B43777" w:rsidP="00541D1A">
            <w:pPr>
              <w:pStyle w:val="Default"/>
              <w:rPr>
                <w:ins w:id="9320" w:author="jonathan pritchard" w:date="2025-01-23T13:48:00Z" w16du:dateUtc="2025-01-23T13:48:00Z"/>
                <w:sz w:val="18"/>
                <w:szCs w:val="18"/>
              </w:rPr>
            </w:pPr>
            <w:ins w:id="9321" w:author="jonathan pritchard" w:date="2025-01-23T13:48:00Z" w16du:dateUtc="2025-01-23T13:4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B5EB8B" w14:textId="77777777" w:rsidR="00B43777" w:rsidRPr="00340B0D" w:rsidRDefault="00B43777" w:rsidP="00541D1A">
            <w:pPr>
              <w:rPr>
                <w:ins w:id="9322" w:author="jonathan pritchard" w:date="2025-01-23T13:48:00Z" w16du:dateUtc="2025-01-23T13:48:00Z"/>
                <w:rFonts w:cs="Arial"/>
                <w:sz w:val="18"/>
                <w:szCs w:val="18"/>
              </w:rPr>
            </w:pPr>
          </w:p>
        </w:tc>
      </w:tr>
      <w:tr w:rsidR="00B43777" w:rsidRPr="00340B0D" w14:paraId="3E45D2AC" w14:textId="77777777" w:rsidTr="00541D1A">
        <w:trPr>
          <w:ins w:id="9323"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24A2DB6" w14:textId="77777777" w:rsidR="00B43777" w:rsidRPr="00340B0D" w:rsidRDefault="00B43777" w:rsidP="00541D1A">
            <w:pPr>
              <w:pStyle w:val="Default"/>
              <w:ind w:left="720"/>
              <w:rPr>
                <w:ins w:id="9324" w:author="jonathan pritchard" w:date="2025-01-23T13:48:00Z" w16du:dateUtc="2025-01-23T13:48:00Z"/>
                <w:sz w:val="18"/>
                <w:szCs w:val="18"/>
              </w:rPr>
            </w:pPr>
            <w:ins w:id="9325" w:author="jonathan pritchard" w:date="2025-01-23T13:48:00Z" w16du:dateUtc="2025-01-23T13:4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2C8822C" w14:textId="77777777" w:rsidR="00B43777" w:rsidRPr="00340B0D" w:rsidRDefault="00B43777" w:rsidP="00541D1A">
            <w:pPr>
              <w:jc w:val="center"/>
              <w:rPr>
                <w:ins w:id="9326"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136BC3B" w14:textId="77777777" w:rsidR="00B43777" w:rsidRPr="00340B0D" w:rsidRDefault="00B43777" w:rsidP="00541D1A">
            <w:pPr>
              <w:pStyle w:val="Default"/>
              <w:rPr>
                <w:ins w:id="9327" w:author="jonathan pritchard" w:date="2025-01-23T13:48:00Z" w16du:dateUtc="2025-01-23T13:48:00Z"/>
                <w:sz w:val="18"/>
                <w:szCs w:val="18"/>
              </w:rPr>
            </w:pPr>
            <w:ins w:id="9328" w:author="jonathan pritchard" w:date="2025-01-23T13:48:00Z" w16du:dateUtc="2025-01-23T13:4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BE01300" w14:textId="77777777" w:rsidR="00B43777" w:rsidRPr="00340B0D" w:rsidRDefault="00B43777" w:rsidP="00541D1A">
            <w:pPr>
              <w:rPr>
                <w:ins w:id="9329" w:author="jonathan pritchard" w:date="2025-01-23T13:48:00Z" w16du:dateUtc="2025-01-23T13:48:00Z"/>
                <w:rFonts w:cs="Arial"/>
                <w:sz w:val="18"/>
                <w:szCs w:val="18"/>
              </w:rPr>
            </w:pPr>
          </w:p>
        </w:tc>
      </w:tr>
      <w:tr w:rsidR="00B43777" w:rsidRPr="00340B0D" w14:paraId="35C193C8" w14:textId="77777777" w:rsidTr="00541D1A">
        <w:trPr>
          <w:ins w:id="9330"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7AFEB00" w14:textId="77777777" w:rsidR="00B43777" w:rsidRPr="00340B0D" w:rsidRDefault="00B43777" w:rsidP="00541D1A">
            <w:pPr>
              <w:pStyle w:val="Default"/>
              <w:rPr>
                <w:ins w:id="9331" w:author="jonathan pritchard" w:date="2025-01-23T13:48:00Z" w16du:dateUtc="2025-01-23T13:48:00Z"/>
                <w:sz w:val="18"/>
                <w:szCs w:val="18"/>
              </w:rPr>
            </w:pPr>
            <w:ins w:id="9332" w:author="jonathan pritchard" w:date="2025-01-23T13:48:00Z" w16du:dateUtc="2025-01-23T13:4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2D722A9" w14:textId="77777777" w:rsidR="00B43777" w:rsidRPr="00340B0D" w:rsidRDefault="00B43777" w:rsidP="00541D1A">
            <w:pPr>
              <w:jc w:val="center"/>
              <w:rPr>
                <w:ins w:id="9333"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259880F" w14:textId="77777777" w:rsidR="00B43777" w:rsidRPr="00340B0D" w:rsidRDefault="00B43777" w:rsidP="00541D1A">
            <w:pPr>
              <w:pStyle w:val="Default"/>
              <w:rPr>
                <w:ins w:id="9334" w:author="jonathan pritchard" w:date="2025-01-23T13:48:00Z" w16du:dateUtc="2025-01-23T13:48:00Z"/>
                <w:sz w:val="18"/>
                <w:szCs w:val="18"/>
              </w:rPr>
            </w:pPr>
            <w:ins w:id="9335" w:author="jonathan pritchard" w:date="2025-01-23T13:48:00Z" w16du:dateUtc="2025-01-23T13:4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5790B" w14:textId="77777777" w:rsidR="00B43777" w:rsidRPr="00340B0D" w:rsidRDefault="00B43777" w:rsidP="00541D1A">
            <w:pPr>
              <w:rPr>
                <w:ins w:id="9336" w:author="jonathan pritchard" w:date="2025-01-23T13:48:00Z" w16du:dateUtc="2025-01-23T13:48:00Z"/>
                <w:rFonts w:cs="Arial"/>
                <w:sz w:val="18"/>
                <w:szCs w:val="18"/>
              </w:rPr>
            </w:pPr>
          </w:p>
        </w:tc>
      </w:tr>
      <w:tr w:rsidR="00B43777" w:rsidRPr="00340B0D" w14:paraId="3FB0377B" w14:textId="77777777" w:rsidTr="00541D1A">
        <w:trPr>
          <w:ins w:id="9337"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E4F3200" w14:textId="77777777" w:rsidR="00B43777" w:rsidRPr="00340B0D" w:rsidRDefault="00B43777" w:rsidP="00541D1A">
            <w:pPr>
              <w:pStyle w:val="Default"/>
              <w:rPr>
                <w:ins w:id="9338" w:author="jonathan pritchard" w:date="2025-01-23T13:48:00Z" w16du:dateUtc="2025-01-23T13:48:00Z"/>
                <w:sz w:val="18"/>
                <w:szCs w:val="18"/>
              </w:rPr>
            </w:pPr>
            <w:ins w:id="9339" w:author="jonathan pritchard" w:date="2025-01-23T13:48:00Z" w16du:dateUtc="2025-01-23T13:4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F3E1BBE" w14:textId="77777777" w:rsidR="00B43777" w:rsidRPr="00340B0D" w:rsidRDefault="00B43777" w:rsidP="00541D1A">
            <w:pPr>
              <w:jc w:val="center"/>
              <w:rPr>
                <w:ins w:id="9340"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CBB1786" w14:textId="77777777" w:rsidR="00B43777" w:rsidRPr="00340B0D" w:rsidRDefault="00B43777" w:rsidP="00541D1A">
            <w:pPr>
              <w:pStyle w:val="Default"/>
              <w:rPr>
                <w:ins w:id="9341" w:author="jonathan pritchard" w:date="2025-01-23T13:48:00Z" w16du:dateUtc="2025-01-23T13:48:00Z"/>
                <w:sz w:val="18"/>
                <w:szCs w:val="18"/>
              </w:rPr>
            </w:pPr>
            <w:ins w:id="9342" w:author="jonathan pritchard" w:date="2025-01-23T13:48:00Z" w16du:dateUtc="2025-01-23T13:4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0823ECE" w14:textId="77777777" w:rsidR="00B43777" w:rsidRPr="00340B0D" w:rsidRDefault="00B43777" w:rsidP="00541D1A">
            <w:pPr>
              <w:rPr>
                <w:ins w:id="9343" w:author="jonathan pritchard" w:date="2025-01-23T13:48:00Z" w16du:dateUtc="2025-01-23T13:48:00Z"/>
                <w:rFonts w:cs="Arial"/>
                <w:sz w:val="18"/>
                <w:szCs w:val="18"/>
              </w:rPr>
            </w:pPr>
          </w:p>
        </w:tc>
      </w:tr>
      <w:tr w:rsidR="00B43777" w:rsidRPr="00340B0D" w14:paraId="21C9F026" w14:textId="77777777" w:rsidTr="00541D1A">
        <w:trPr>
          <w:ins w:id="9344"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64D50EF" w14:textId="77777777" w:rsidR="00B43777" w:rsidRPr="00340B0D" w:rsidRDefault="00B43777" w:rsidP="00541D1A">
            <w:pPr>
              <w:pStyle w:val="Default"/>
              <w:rPr>
                <w:ins w:id="9345" w:author="jonathan pritchard" w:date="2025-01-23T13:48:00Z" w16du:dateUtc="2025-01-23T13:48:00Z"/>
                <w:sz w:val="18"/>
                <w:szCs w:val="18"/>
              </w:rPr>
            </w:pPr>
            <w:ins w:id="9346" w:author="jonathan pritchard" w:date="2025-01-23T13:48:00Z" w16du:dateUtc="2025-01-23T13:4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F26C634" w14:textId="77777777" w:rsidR="00B43777" w:rsidRPr="00340B0D" w:rsidRDefault="00B43777" w:rsidP="00541D1A">
            <w:pPr>
              <w:jc w:val="center"/>
              <w:rPr>
                <w:ins w:id="9347"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D8E8983" w14:textId="77777777" w:rsidR="00B43777" w:rsidRPr="00340B0D" w:rsidRDefault="00B43777" w:rsidP="00541D1A">
            <w:pPr>
              <w:pStyle w:val="Default"/>
              <w:rPr>
                <w:ins w:id="9348" w:author="jonathan pritchard" w:date="2025-01-23T13:48:00Z" w16du:dateUtc="2025-01-23T13:48:00Z"/>
                <w:sz w:val="18"/>
                <w:szCs w:val="18"/>
              </w:rPr>
            </w:pPr>
            <w:ins w:id="9349" w:author="jonathan pritchard" w:date="2025-01-23T13:48:00Z" w16du:dateUtc="2025-01-23T13:4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03E5183" w14:textId="77777777" w:rsidR="00B43777" w:rsidRPr="00340B0D" w:rsidRDefault="00B43777" w:rsidP="00541D1A">
            <w:pPr>
              <w:rPr>
                <w:ins w:id="9350" w:author="jonathan pritchard" w:date="2025-01-23T13:48:00Z" w16du:dateUtc="2025-01-23T13:48:00Z"/>
                <w:rFonts w:cs="Arial"/>
                <w:sz w:val="18"/>
                <w:szCs w:val="18"/>
              </w:rPr>
            </w:pPr>
          </w:p>
        </w:tc>
      </w:tr>
      <w:tr w:rsidR="00B43777" w:rsidRPr="00340B0D" w14:paraId="032384F2" w14:textId="77777777" w:rsidTr="00541D1A">
        <w:trPr>
          <w:ins w:id="935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B0EA876" w14:textId="77777777" w:rsidR="00B43777" w:rsidRPr="00340B0D" w:rsidRDefault="00B43777" w:rsidP="00541D1A">
            <w:pPr>
              <w:pStyle w:val="Default"/>
              <w:rPr>
                <w:ins w:id="9352" w:author="jonathan pritchard" w:date="2025-01-23T13:48:00Z" w16du:dateUtc="2025-01-23T13:48:00Z"/>
                <w:sz w:val="18"/>
                <w:szCs w:val="18"/>
              </w:rPr>
            </w:pPr>
            <w:ins w:id="9353" w:author="jonathan pritchard" w:date="2025-01-23T13:48:00Z" w16du:dateUtc="2025-01-23T13:4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C619BB8" w14:textId="77777777" w:rsidR="00B43777" w:rsidRPr="00340B0D" w:rsidRDefault="00B43777" w:rsidP="00541D1A">
            <w:pPr>
              <w:jc w:val="center"/>
              <w:rPr>
                <w:ins w:id="9354"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79FCE6B" w14:textId="77777777" w:rsidR="00B43777" w:rsidRPr="00340B0D" w:rsidRDefault="00B43777" w:rsidP="00541D1A">
            <w:pPr>
              <w:pStyle w:val="Default"/>
              <w:rPr>
                <w:ins w:id="9355" w:author="jonathan pritchard" w:date="2025-01-23T13:48:00Z" w16du:dateUtc="2025-01-23T13:48:00Z"/>
                <w:sz w:val="18"/>
                <w:szCs w:val="18"/>
              </w:rPr>
            </w:pPr>
            <w:ins w:id="9356" w:author="jonathan pritchard" w:date="2025-01-23T13:48:00Z" w16du:dateUtc="2025-01-23T13:4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BE99EA" w14:textId="77777777" w:rsidR="00B43777" w:rsidRPr="00340B0D" w:rsidRDefault="00B43777" w:rsidP="00541D1A">
            <w:pPr>
              <w:rPr>
                <w:ins w:id="9357" w:author="jonathan pritchard" w:date="2025-01-23T13:48:00Z" w16du:dateUtc="2025-01-23T13:48:00Z"/>
                <w:rFonts w:cs="Arial"/>
                <w:sz w:val="18"/>
                <w:szCs w:val="18"/>
              </w:rPr>
            </w:pPr>
          </w:p>
        </w:tc>
      </w:tr>
      <w:tr w:rsidR="00B43777" w:rsidRPr="00340B0D" w14:paraId="416E6DA7" w14:textId="77777777" w:rsidTr="00541D1A">
        <w:trPr>
          <w:ins w:id="9358"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04AFF0B7" w14:textId="77777777" w:rsidR="00B43777" w:rsidRPr="00340B0D" w:rsidRDefault="00B43777" w:rsidP="00541D1A">
            <w:pPr>
              <w:pStyle w:val="Default"/>
              <w:rPr>
                <w:ins w:id="9359" w:author="jonathan pritchard" w:date="2025-01-23T13:48:00Z" w16du:dateUtc="2025-01-23T13:48:00Z"/>
                <w:sz w:val="18"/>
                <w:szCs w:val="18"/>
              </w:rPr>
            </w:pPr>
            <w:ins w:id="9360" w:author="jonathan pritchard" w:date="2025-01-23T13:48:00Z" w16du:dateUtc="2025-01-23T13:4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CB243D1" w14:textId="77777777" w:rsidR="00B43777" w:rsidRPr="00340B0D" w:rsidRDefault="00B43777" w:rsidP="00541D1A">
            <w:pPr>
              <w:jc w:val="center"/>
              <w:rPr>
                <w:ins w:id="9361"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0DE0A7A0" w14:textId="77777777" w:rsidR="00B43777" w:rsidRPr="00340B0D" w:rsidRDefault="00B43777" w:rsidP="00541D1A">
            <w:pPr>
              <w:rPr>
                <w:ins w:id="9362"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E8B4F4E" w14:textId="77777777" w:rsidR="00B43777" w:rsidRPr="00340B0D" w:rsidRDefault="00B43777" w:rsidP="00541D1A">
            <w:pPr>
              <w:rPr>
                <w:ins w:id="9363" w:author="jonathan pritchard" w:date="2025-01-23T13:48:00Z" w16du:dateUtc="2025-01-23T13:48:00Z"/>
                <w:rFonts w:cs="Arial"/>
                <w:sz w:val="18"/>
                <w:szCs w:val="18"/>
              </w:rPr>
            </w:pPr>
          </w:p>
        </w:tc>
      </w:tr>
      <w:tr w:rsidR="00B43777" w:rsidRPr="00340B0D" w14:paraId="6EA26ADE" w14:textId="77777777" w:rsidTr="00541D1A">
        <w:trPr>
          <w:ins w:id="9364"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471857F" w14:textId="77777777" w:rsidR="00B43777" w:rsidRPr="00340B0D" w:rsidRDefault="00B43777" w:rsidP="00541D1A">
            <w:pPr>
              <w:pStyle w:val="Default"/>
              <w:rPr>
                <w:ins w:id="9365" w:author="jonathan pritchard" w:date="2025-01-23T13:48:00Z" w16du:dateUtc="2025-01-23T13:48:00Z"/>
                <w:sz w:val="18"/>
                <w:szCs w:val="18"/>
              </w:rPr>
            </w:pPr>
            <w:ins w:id="9366" w:author="jonathan pritchard" w:date="2025-01-23T13:48:00Z" w16du:dateUtc="2025-01-23T13:4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21B2D35" w14:textId="77777777" w:rsidR="00B43777" w:rsidRPr="00340B0D" w:rsidRDefault="00B43777" w:rsidP="00541D1A">
            <w:pPr>
              <w:jc w:val="center"/>
              <w:rPr>
                <w:ins w:id="9367"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7A21C72" w14:textId="77777777" w:rsidR="00B43777" w:rsidRPr="00340B0D" w:rsidRDefault="00B43777" w:rsidP="00541D1A">
            <w:pPr>
              <w:rPr>
                <w:ins w:id="9368"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212A4B96" w14:textId="77777777" w:rsidR="00B43777" w:rsidRPr="00340B0D" w:rsidRDefault="00B43777" w:rsidP="00541D1A">
            <w:pPr>
              <w:rPr>
                <w:ins w:id="9369" w:author="jonathan pritchard" w:date="2025-01-23T13:48:00Z" w16du:dateUtc="2025-01-23T13:48:00Z"/>
                <w:rFonts w:cs="Arial"/>
                <w:sz w:val="18"/>
                <w:szCs w:val="18"/>
              </w:rPr>
            </w:pPr>
          </w:p>
        </w:tc>
      </w:tr>
      <w:tr w:rsidR="00B43777" w:rsidRPr="00340B0D" w14:paraId="35BA45B3" w14:textId="77777777" w:rsidTr="00541D1A">
        <w:trPr>
          <w:ins w:id="9370"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7EABB62" w14:textId="77777777" w:rsidR="00B43777" w:rsidRPr="00340B0D" w:rsidRDefault="00B43777" w:rsidP="00541D1A">
            <w:pPr>
              <w:pStyle w:val="Default"/>
              <w:rPr>
                <w:ins w:id="9371" w:author="jonathan pritchard" w:date="2025-01-23T13:48:00Z" w16du:dateUtc="2025-01-23T13:48:00Z"/>
                <w:sz w:val="18"/>
                <w:szCs w:val="18"/>
              </w:rPr>
            </w:pPr>
            <w:ins w:id="9372" w:author="jonathan pritchard" w:date="2025-01-23T13:48:00Z" w16du:dateUtc="2025-01-23T13:4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3239ECE" w14:textId="77777777" w:rsidR="00B43777" w:rsidRPr="00340B0D" w:rsidRDefault="00B43777" w:rsidP="00541D1A">
            <w:pPr>
              <w:jc w:val="center"/>
              <w:rPr>
                <w:ins w:id="9373"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8901681" w14:textId="77777777" w:rsidR="00B43777" w:rsidRPr="00340B0D" w:rsidRDefault="00B43777" w:rsidP="00541D1A">
            <w:pPr>
              <w:rPr>
                <w:ins w:id="9374"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C529E" w14:textId="77777777" w:rsidR="00B43777" w:rsidRPr="00340B0D" w:rsidRDefault="00B43777" w:rsidP="00541D1A">
            <w:pPr>
              <w:rPr>
                <w:ins w:id="9375" w:author="jonathan pritchard" w:date="2025-01-23T13:48:00Z" w16du:dateUtc="2025-01-23T13:48:00Z"/>
                <w:rFonts w:cs="Arial"/>
                <w:sz w:val="18"/>
                <w:szCs w:val="18"/>
              </w:rPr>
            </w:pPr>
          </w:p>
        </w:tc>
      </w:tr>
      <w:tr w:rsidR="00B43777" w:rsidRPr="00340B0D" w14:paraId="1573B6E3" w14:textId="77777777" w:rsidTr="00541D1A">
        <w:trPr>
          <w:ins w:id="937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610B6C0" w14:textId="77777777" w:rsidR="00B43777" w:rsidRPr="00340B0D" w:rsidRDefault="00B43777" w:rsidP="00541D1A">
            <w:pPr>
              <w:pStyle w:val="Default"/>
              <w:ind w:left="720"/>
              <w:rPr>
                <w:ins w:id="9377" w:author="jonathan pritchard" w:date="2025-01-23T13:48:00Z" w16du:dateUtc="2025-01-23T13:48:00Z"/>
                <w:sz w:val="18"/>
                <w:szCs w:val="18"/>
              </w:rPr>
            </w:pPr>
            <w:ins w:id="9378" w:author="jonathan pritchard" w:date="2025-01-23T13:48:00Z" w16du:dateUtc="2025-01-23T13:4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3FAB9C" w14:textId="77777777" w:rsidR="00B43777" w:rsidRPr="00340B0D" w:rsidRDefault="00B43777" w:rsidP="00541D1A">
            <w:pPr>
              <w:jc w:val="center"/>
              <w:rPr>
                <w:ins w:id="9379"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7A73A91" w14:textId="77777777" w:rsidR="00B43777" w:rsidRPr="00340B0D" w:rsidRDefault="00B43777" w:rsidP="00541D1A">
            <w:pPr>
              <w:rPr>
                <w:ins w:id="9380"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57E9DAC" w14:textId="77777777" w:rsidR="00B43777" w:rsidRPr="00340B0D" w:rsidRDefault="00B43777" w:rsidP="00541D1A">
            <w:pPr>
              <w:rPr>
                <w:ins w:id="9381" w:author="jonathan pritchard" w:date="2025-01-23T13:48:00Z" w16du:dateUtc="2025-01-23T13:48:00Z"/>
                <w:rFonts w:cs="Arial"/>
                <w:sz w:val="18"/>
                <w:szCs w:val="18"/>
              </w:rPr>
            </w:pPr>
          </w:p>
        </w:tc>
      </w:tr>
      <w:tr w:rsidR="00B43777" w:rsidRPr="00340B0D" w14:paraId="0382D8C9" w14:textId="77777777" w:rsidTr="00541D1A">
        <w:trPr>
          <w:ins w:id="9382" w:author="jonathan pritchard" w:date="2025-01-23T13:48:00Z"/>
        </w:trPr>
        <w:tc>
          <w:tcPr>
            <w:tcW w:w="4375" w:type="dxa"/>
            <w:gridSpan w:val="4"/>
            <w:tcBorders>
              <w:top w:val="single" w:sz="4" w:space="0" w:color="auto"/>
              <w:left w:val="single" w:sz="12" w:space="0" w:color="auto"/>
              <w:bottom w:val="single" w:sz="12" w:space="0" w:color="auto"/>
              <w:right w:val="single" w:sz="4" w:space="0" w:color="auto"/>
            </w:tcBorders>
          </w:tcPr>
          <w:p w14:paraId="133BEF6B" w14:textId="77777777" w:rsidR="00B43777" w:rsidRPr="00340B0D" w:rsidRDefault="00B43777" w:rsidP="00541D1A">
            <w:pPr>
              <w:pStyle w:val="Default"/>
              <w:ind w:left="720"/>
              <w:rPr>
                <w:ins w:id="9383" w:author="jonathan pritchard" w:date="2025-01-23T13:48:00Z" w16du:dateUtc="2025-01-23T13:48:00Z"/>
                <w:sz w:val="18"/>
                <w:szCs w:val="18"/>
              </w:rPr>
            </w:pPr>
            <w:ins w:id="9384" w:author="jonathan pritchard" w:date="2025-01-23T13:48:00Z" w16du:dateUtc="2025-01-23T13:4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5CA440" w14:textId="77777777" w:rsidR="00B43777" w:rsidRPr="00340B0D" w:rsidRDefault="00B43777" w:rsidP="00541D1A">
            <w:pPr>
              <w:jc w:val="center"/>
              <w:rPr>
                <w:ins w:id="9385"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12" w:space="0" w:color="auto"/>
            </w:tcBorders>
          </w:tcPr>
          <w:p w14:paraId="661616EC" w14:textId="77777777" w:rsidR="00B43777" w:rsidRPr="00340B0D" w:rsidRDefault="00B43777" w:rsidP="00541D1A">
            <w:pPr>
              <w:rPr>
                <w:ins w:id="9386" w:author="jonathan pritchard" w:date="2025-01-23T13:48:00Z" w16du:dateUtc="2025-01-23T13:48:00Z"/>
                <w:rFonts w:cs="Arial"/>
                <w:sz w:val="18"/>
                <w:szCs w:val="18"/>
              </w:rPr>
            </w:pPr>
          </w:p>
        </w:tc>
        <w:tc>
          <w:tcPr>
            <w:tcW w:w="672" w:type="dxa"/>
            <w:tcBorders>
              <w:top w:val="single" w:sz="4" w:space="0" w:color="auto"/>
              <w:bottom w:val="single" w:sz="12" w:space="0" w:color="auto"/>
              <w:right w:val="single" w:sz="12" w:space="0" w:color="auto"/>
            </w:tcBorders>
            <w:vAlign w:val="center"/>
          </w:tcPr>
          <w:p w14:paraId="787A3652" w14:textId="77777777" w:rsidR="00B43777" w:rsidRPr="00340B0D" w:rsidRDefault="00B43777" w:rsidP="00541D1A">
            <w:pPr>
              <w:rPr>
                <w:ins w:id="9387" w:author="jonathan pritchard" w:date="2025-01-23T13:48:00Z" w16du:dateUtc="2025-01-23T13:48:00Z"/>
                <w:rFonts w:cs="Arial"/>
                <w:sz w:val="18"/>
                <w:szCs w:val="18"/>
              </w:rPr>
            </w:pPr>
          </w:p>
        </w:tc>
      </w:tr>
      <w:tr w:rsidR="00B43777" w:rsidRPr="00340B0D" w14:paraId="578F417F" w14:textId="77777777" w:rsidTr="00541D1A">
        <w:trPr>
          <w:ins w:id="9388"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C34733" w14:textId="77777777" w:rsidR="00B43777" w:rsidRPr="00EF63B4" w:rsidRDefault="00B43777" w:rsidP="00541D1A">
            <w:pPr>
              <w:jc w:val="center"/>
              <w:rPr>
                <w:ins w:id="9389" w:author="jonathan pritchard" w:date="2025-01-23T13:48:00Z" w16du:dateUtc="2025-01-23T13:48:00Z"/>
                <w:rFonts w:cs="Arial"/>
                <w:sz w:val="18"/>
                <w:szCs w:val="18"/>
              </w:rPr>
            </w:pPr>
            <w:ins w:id="9390" w:author="jonathan pritchard" w:date="2025-01-23T13:48:00Z" w16du:dateUtc="2025-01-23T13:48:00Z">
              <w:r>
                <w:rPr>
                  <w:rFonts w:cs="Arial"/>
                  <w:b/>
                  <w:bCs/>
                  <w:sz w:val="18"/>
                  <w:szCs w:val="18"/>
                </w:rPr>
                <w:t>Additional</w:t>
              </w:r>
            </w:ins>
          </w:p>
        </w:tc>
      </w:tr>
      <w:tr w:rsidR="00B43777" w:rsidRPr="00340B0D" w14:paraId="30D677DA" w14:textId="77777777" w:rsidTr="00541D1A">
        <w:trPr>
          <w:ins w:id="939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DD09A67" w14:textId="77777777" w:rsidR="00B43777" w:rsidRPr="00340B0D" w:rsidRDefault="00B43777" w:rsidP="00541D1A">
            <w:pPr>
              <w:pStyle w:val="Default"/>
              <w:ind w:left="720"/>
              <w:rPr>
                <w:ins w:id="9392"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C01F29" w14:textId="77777777" w:rsidR="00B43777" w:rsidRPr="00340B0D" w:rsidRDefault="00B43777" w:rsidP="00541D1A">
            <w:pPr>
              <w:jc w:val="center"/>
              <w:rPr>
                <w:ins w:id="9393"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03783526" w14:textId="77777777" w:rsidR="00B43777" w:rsidRPr="00340B0D" w:rsidRDefault="00B43777" w:rsidP="00541D1A">
            <w:pPr>
              <w:rPr>
                <w:ins w:id="9394"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359BB0B2" w14:textId="77777777" w:rsidR="00B43777" w:rsidRPr="00340B0D" w:rsidRDefault="00B43777" w:rsidP="00541D1A">
            <w:pPr>
              <w:rPr>
                <w:ins w:id="9395" w:author="jonathan pritchard" w:date="2025-01-23T13:48:00Z" w16du:dateUtc="2025-01-23T13:48:00Z"/>
                <w:rFonts w:cs="Arial"/>
                <w:sz w:val="18"/>
                <w:szCs w:val="18"/>
              </w:rPr>
            </w:pPr>
          </w:p>
        </w:tc>
      </w:tr>
      <w:tr w:rsidR="00B43777" w:rsidRPr="00340B0D" w14:paraId="76CD1ABE" w14:textId="77777777" w:rsidTr="00541D1A">
        <w:trPr>
          <w:ins w:id="939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EC0C235" w14:textId="77777777" w:rsidR="00B43777" w:rsidRPr="00340B0D" w:rsidRDefault="00B43777" w:rsidP="00541D1A">
            <w:pPr>
              <w:pStyle w:val="Default"/>
              <w:ind w:left="720"/>
              <w:rPr>
                <w:ins w:id="9397"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E74731" w14:textId="77777777" w:rsidR="00B43777" w:rsidRPr="00340B0D" w:rsidRDefault="00B43777" w:rsidP="00541D1A">
            <w:pPr>
              <w:jc w:val="center"/>
              <w:rPr>
                <w:ins w:id="9398"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4AA2F7C5" w14:textId="77777777" w:rsidR="00B43777" w:rsidRPr="00340B0D" w:rsidRDefault="00B43777" w:rsidP="00541D1A">
            <w:pPr>
              <w:rPr>
                <w:ins w:id="9399"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690819A7" w14:textId="77777777" w:rsidR="00B43777" w:rsidRPr="00340B0D" w:rsidRDefault="00B43777" w:rsidP="00541D1A">
            <w:pPr>
              <w:rPr>
                <w:ins w:id="9400" w:author="jonathan pritchard" w:date="2025-01-23T13:48:00Z" w16du:dateUtc="2025-01-23T13:48:00Z"/>
                <w:rFonts w:cs="Arial"/>
                <w:sz w:val="18"/>
                <w:szCs w:val="18"/>
              </w:rPr>
            </w:pPr>
          </w:p>
        </w:tc>
      </w:tr>
      <w:tr w:rsidR="00B43777" w:rsidRPr="00340B0D" w14:paraId="3AB3DDAE" w14:textId="77777777" w:rsidTr="00541D1A">
        <w:trPr>
          <w:ins w:id="9401"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87EDA0" w14:textId="77777777" w:rsidR="00B43777" w:rsidRPr="00340B0D" w:rsidRDefault="00B43777" w:rsidP="00541D1A">
            <w:pPr>
              <w:jc w:val="center"/>
              <w:rPr>
                <w:ins w:id="9402" w:author="jonathan pritchard" w:date="2025-01-23T13:48:00Z" w16du:dateUtc="2025-01-23T13:48:00Z"/>
                <w:rFonts w:cs="Arial"/>
                <w:b/>
                <w:bCs/>
                <w:sz w:val="18"/>
                <w:szCs w:val="18"/>
              </w:rPr>
            </w:pPr>
            <w:ins w:id="9403" w:author="jonathan pritchard" w:date="2025-01-23T13:48:00Z" w16du:dateUtc="2025-01-23T13:48:00Z">
              <w:r w:rsidRPr="00340B0D">
                <w:rPr>
                  <w:rFonts w:cs="Arial"/>
                  <w:b/>
                  <w:bCs/>
                  <w:sz w:val="18"/>
                  <w:szCs w:val="18"/>
                </w:rPr>
                <w:t>Setup</w:t>
              </w:r>
            </w:ins>
          </w:p>
        </w:tc>
      </w:tr>
      <w:tr w:rsidR="00B43777" w:rsidRPr="00340B0D" w14:paraId="6BC48613" w14:textId="77777777" w:rsidTr="00541D1A">
        <w:trPr>
          <w:ins w:id="9404"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14C2BC9" w14:textId="77777777" w:rsidR="00B43777" w:rsidRDefault="00B43777" w:rsidP="00541D1A">
            <w:pPr>
              <w:rPr>
                <w:ins w:id="9405" w:author="jonathan pritchard" w:date="2025-01-23T13:48:00Z" w16du:dateUtc="2025-01-23T13:48:00Z"/>
                <w:rFonts w:cs="Arial"/>
                <w:sz w:val="18"/>
                <w:szCs w:val="18"/>
              </w:rPr>
            </w:pPr>
          </w:p>
          <w:p w14:paraId="0238941E" w14:textId="68D503E4" w:rsidR="00B43777" w:rsidRPr="00110428" w:rsidRDefault="005614DA" w:rsidP="00541D1A">
            <w:pPr>
              <w:rPr>
                <w:ins w:id="9406" w:author="jonathan pritchard" w:date="2025-01-23T13:48:00Z" w16du:dateUtc="2025-01-23T13:48:00Z"/>
                <w:rFonts w:cs="Arial"/>
              </w:rPr>
            </w:pPr>
            <w:r w:rsidRPr="00C31E99">
              <w:rPr>
                <w:rFonts w:cs="Arial"/>
                <w:i/>
              </w:rPr>
              <w:t xml:space="preserve">As for test </w:t>
            </w:r>
            <w:proofErr w:type="spellStart"/>
            <w:r w:rsidRPr="00C31E99">
              <w:rPr>
                <w:rFonts w:cs="Arial"/>
                <w:i/>
              </w:rPr>
              <w:t>WaterLevelAdjustment</w:t>
            </w:r>
            <w:proofErr w:type="spellEnd"/>
          </w:p>
          <w:p w14:paraId="4F96EB0F" w14:textId="77777777" w:rsidR="00B43777" w:rsidRPr="00340B0D" w:rsidRDefault="00B43777" w:rsidP="00541D1A">
            <w:pPr>
              <w:rPr>
                <w:ins w:id="9407" w:author="jonathan pritchard" w:date="2025-01-23T13:48:00Z" w16du:dateUtc="2025-01-23T13:48:00Z"/>
                <w:rFonts w:cs="Arial"/>
                <w:sz w:val="18"/>
                <w:szCs w:val="18"/>
              </w:rPr>
            </w:pPr>
          </w:p>
        </w:tc>
      </w:tr>
      <w:tr w:rsidR="00B43777" w:rsidRPr="00340B0D" w14:paraId="772A353A" w14:textId="77777777" w:rsidTr="00541D1A">
        <w:trPr>
          <w:ins w:id="9408"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587FC2" w14:textId="77777777" w:rsidR="00B43777" w:rsidRPr="00340B0D" w:rsidRDefault="00B43777" w:rsidP="00541D1A">
            <w:pPr>
              <w:jc w:val="center"/>
              <w:rPr>
                <w:ins w:id="9409" w:author="jonathan pritchard" w:date="2025-01-23T13:48:00Z" w16du:dateUtc="2025-01-23T13:48:00Z"/>
                <w:rFonts w:cs="Arial"/>
                <w:b/>
                <w:bCs/>
                <w:sz w:val="18"/>
                <w:szCs w:val="18"/>
              </w:rPr>
            </w:pPr>
            <w:ins w:id="9410" w:author="jonathan pritchard" w:date="2025-01-23T13:48:00Z" w16du:dateUtc="2025-01-23T13:48:00Z">
              <w:r w:rsidRPr="00340B0D">
                <w:rPr>
                  <w:rFonts w:cs="Arial"/>
                  <w:b/>
                  <w:bCs/>
                  <w:sz w:val="18"/>
                  <w:szCs w:val="18"/>
                </w:rPr>
                <w:lastRenderedPageBreak/>
                <w:t>Action</w:t>
              </w:r>
            </w:ins>
          </w:p>
        </w:tc>
      </w:tr>
      <w:tr w:rsidR="00B43777" w:rsidRPr="00340B0D" w14:paraId="6CC88D17" w14:textId="77777777" w:rsidTr="00541D1A">
        <w:trPr>
          <w:ins w:id="9411"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DCCA61" w14:textId="77777777" w:rsidR="005614DA" w:rsidRDefault="005614DA" w:rsidP="005614DA">
            <w:pPr>
              <w:rPr>
                <w:rFonts w:cs="Arial"/>
                <w:i/>
              </w:rPr>
            </w:pPr>
          </w:p>
          <w:p w14:paraId="1B857925" w14:textId="43B8FD5E" w:rsidR="005614DA" w:rsidRPr="00C31E99" w:rsidRDefault="005614DA" w:rsidP="005614DA">
            <w:pPr>
              <w:rPr>
                <w:rFonts w:cs="Arial"/>
                <w:i/>
              </w:rPr>
            </w:pPr>
            <w:r w:rsidRPr="00C31E99">
              <w:rPr>
                <w:rFonts w:cs="Arial"/>
                <w:i/>
              </w:rPr>
              <w:t xml:space="preserve">A) Navigate to Point (XX,YY). </w:t>
            </w:r>
          </w:p>
          <w:p w14:paraId="35F99AEB" w14:textId="77777777" w:rsidR="00B43777" w:rsidRDefault="005614DA" w:rsidP="005614DA">
            <w:pPr>
              <w:rPr>
                <w:rFonts w:cs="Arial"/>
                <w:i/>
              </w:rPr>
            </w:pPr>
            <w:r w:rsidRPr="00C31E99">
              <w:rPr>
                <w:rFonts w:cs="Arial"/>
                <w:i/>
              </w:rPr>
              <w:t>B) Interrogate each of the features as shown in the image</w:t>
            </w:r>
          </w:p>
          <w:p w14:paraId="2948E6BC" w14:textId="6A8553C2" w:rsidR="005614DA" w:rsidRPr="00110428" w:rsidRDefault="005614DA" w:rsidP="005614DA">
            <w:pPr>
              <w:rPr>
                <w:ins w:id="9412" w:author="jonathan pritchard" w:date="2025-01-23T13:48:00Z" w16du:dateUtc="2025-01-23T13:48:00Z"/>
                <w:rFonts w:cs="Arial"/>
                <w:b/>
                <w:bCs/>
              </w:rPr>
            </w:pPr>
          </w:p>
        </w:tc>
      </w:tr>
      <w:tr w:rsidR="00B43777" w:rsidRPr="00340B0D" w14:paraId="0BF0D1A3" w14:textId="77777777" w:rsidTr="00541D1A">
        <w:trPr>
          <w:ins w:id="9413"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D9A08B" w14:textId="77777777" w:rsidR="00B43777" w:rsidRPr="00340B0D" w:rsidRDefault="00B43777" w:rsidP="00541D1A">
            <w:pPr>
              <w:jc w:val="center"/>
              <w:rPr>
                <w:ins w:id="9414" w:author="jonathan pritchard" w:date="2025-01-23T13:48:00Z" w16du:dateUtc="2025-01-23T13:48:00Z"/>
                <w:rFonts w:cs="Arial"/>
                <w:sz w:val="18"/>
                <w:szCs w:val="18"/>
              </w:rPr>
            </w:pPr>
            <w:ins w:id="9415" w:author="jonathan pritchard" w:date="2025-01-23T13:48:00Z" w16du:dateUtc="2025-01-23T13:48:00Z">
              <w:r w:rsidRPr="00340B0D">
                <w:rPr>
                  <w:rFonts w:cs="Arial"/>
                  <w:b/>
                  <w:bCs/>
                  <w:sz w:val="18"/>
                  <w:szCs w:val="18"/>
                </w:rPr>
                <w:t>Results</w:t>
              </w:r>
            </w:ins>
          </w:p>
        </w:tc>
      </w:tr>
      <w:tr w:rsidR="00B43777" w:rsidRPr="00340B0D" w14:paraId="1D6B68FE" w14:textId="77777777" w:rsidTr="00541D1A">
        <w:trPr>
          <w:ins w:id="9416"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tcPr>
          <w:p w14:paraId="30A7053A" w14:textId="77777777" w:rsidR="00B43777" w:rsidRDefault="00B43777" w:rsidP="00541D1A">
            <w:pPr>
              <w:rPr>
                <w:ins w:id="9417" w:author="jonathan pritchard" w:date="2025-01-23T13:48:00Z" w16du:dateUtc="2025-01-23T13:48:00Z"/>
                <w:rFonts w:cs="Arial"/>
                <w:sz w:val="18"/>
                <w:szCs w:val="18"/>
              </w:rPr>
            </w:pPr>
          </w:p>
          <w:p w14:paraId="12803F97" w14:textId="77777777" w:rsidR="00B43777" w:rsidRDefault="00B43777" w:rsidP="00541D1A">
            <w:pPr>
              <w:rPr>
                <w:ins w:id="9418" w:author="jonathan pritchard" w:date="2025-01-23T13:48:00Z" w16du:dateUtc="2025-01-23T13:48:00Z"/>
                <w:rFonts w:cs="Arial"/>
                <w:sz w:val="18"/>
                <w:szCs w:val="18"/>
              </w:rPr>
            </w:pPr>
          </w:p>
          <w:p w14:paraId="22A7AB54" w14:textId="77777777" w:rsidR="005614DA" w:rsidRPr="00C31E99" w:rsidRDefault="005614DA" w:rsidP="005614DA">
            <w:pPr>
              <w:rPr>
                <w:rFonts w:cs="Arial"/>
                <w:i/>
                <w:iCs/>
                <w:position w:val="-1"/>
                <w:lang w:val="en-US"/>
              </w:rPr>
            </w:pPr>
            <w:r w:rsidRPr="00C31E99">
              <w:rPr>
                <w:rFonts w:cs="Arial"/>
                <w:i/>
                <w:iCs/>
                <w:position w:val="-1"/>
                <w:lang w:val="en-US"/>
              </w:rPr>
              <w:t xml:space="preserve">Verify </w:t>
            </w:r>
          </w:p>
          <w:p w14:paraId="15647D3A" w14:textId="77777777" w:rsidR="005614DA" w:rsidRPr="00C31E99" w:rsidRDefault="005614DA" w:rsidP="005614DA">
            <w:pPr>
              <w:rPr>
                <w:rFonts w:cs="Arial"/>
              </w:rPr>
            </w:pPr>
          </w:p>
          <w:p w14:paraId="4B24C707" w14:textId="77777777" w:rsidR="005614DA" w:rsidRPr="00C31E99" w:rsidRDefault="005614DA" w:rsidP="005614DA">
            <w:pPr>
              <w:rPr>
                <w:rFonts w:cs="Arial"/>
              </w:rPr>
            </w:pPr>
            <w:r w:rsidRPr="00C31E99">
              <w:rPr>
                <w:rFonts w:cs="Arial"/>
              </w:rPr>
              <w:t>1. All depth values in ENC are adjusted according to the S-104 values as shown</w:t>
            </w:r>
          </w:p>
          <w:p w14:paraId="5CF430C8" w14:textId="77777777" w:rsidR="005614DA" w:rsidRPr="00C31E99" w:rsidRDefault="005614DA" w:rsidP="005614DA">
            <w:pPr>
              <w:rPr>
                <w:rFonts w:cs="Arial"/>
              </w:rPr>
            </w:pPr>
            <w:r w:rsidRPr="00C31E99">
              <w:rPr>
                <w:rFonts w:cs="Arial"/>
              </w:rPr>
              <w:t>2. Pick Report information contains the correct values including the source of the depth values as defined in S-98 Annex C C-4-2.2</w:t>
            </w:r>
          </w:p>
          <w:p w14:paraId="5D143C33" w14:textId="77777777" w:rsidR="00B43777" w:rsidRDefault="00B43777" w:rsidP="00541D1A">
            <w:pPr>
              <w:rPr>
                <w:rFonts w:cs="Arial"/>
                <w:sz w:val="18"/>
                <w:szCs w:val="18"/>
              </w:rPr>
            </w:pPr>
          </w:p>
          <w:p w14:paraId="69EF5DB1" w14:textId="77777777" w:rsidR="005614DA" w:rsidRDefault="005614DA" w:rsidP="00541D1A">
            <w:pPr>
              <w:rPr>
                <w:ins w:id="9419" w:author="jonathan pritchard" w:date="2025-01-23T13:48:00Z" w16du:dateUtc="2025-01-23T13:48:00Z"/>
                <w:rFonts w:cs="Arial"/>
                <w:sz w:val="18"/>
                <w:szCs w:val="18"/>
              </w:rPr>
            </w:pPr>
          </w:p>
          <w:tbl>
            <w:tblPr>
              <w:tblStyle w:val="TableGrid"/>
              <w:tblW w:w="0" w:type="auto"/>
              <w:tblLook w:val="04A0" w:firstRow="1" w:lastRow="0" w:firstColumn="1" w:lastColumn="0" w:noHBand="0" w:noVBand="1"/>
            </w:tblPr>
            <w:tblGrid>
              <w:gridCol w:w="4650"/>
              <w:gridCol w:w="4650"/>
            </w:tblGrid>
            <w:tr w:rsidR="005614DA" w:rsidRPr="00C31E99" w14:paraId="7A0122F3" w14:textId="77777777" w:rsidTr="00087740">
              <w:tc>
                <w:tcPr>
                  <w:tcW w:w="4650" w:type="dxa"/>
                </w:tcPr>
                <w:p w14:paraId="3C583426" w14:textId="77777777" w:rsidR="005614DA" w:rsidRPr="00C31E99" w:rsidRDefault="005614DA" w:rsidP="005614DA">
                  <w:pPr>
                    <w:rPr>
                      <w:rFonts w:cs="Arial"/>
                    </w:rPr>
                  </w:pPr>
                  <w:r w:rsidRPr="00C31E99">
                    <w:rPr>
                      <w:rFonts w:cs="Arial"/>
                    </w:rPr>
                    <w:t>S-102 Coverage only.</w:t>
                  </w:r>
                </w:p>
              </w:tc>
              <w:tc>
                <w:tcPr>
                  <w:tcW w:w="4650" w:type="dxa"/>
                </w:tcPr>
                <w:p w14:paraId="1ED55A97" w14:textId="77777777" w:rsidR="005614DA" w:rsidRPr="00C31E99" w:rsidRDefault="005614DA" w:rsidP="005614DA">
                  <w:pPr>
                    <w:rPr>
                      <w:rFonts w:cs="Arial"/>
                    </w:rPr>
                  </w:pPr>
                  <w:r w:rsidRPr="00C31E99">
                    <w:rPr>
                      <w:rFonts w:cs="Arial"/>
                      <w:i/>
                      <w:iCs/>
                      <w:noProof/>
                      <w:position w:val="-1"/>
                      <w:lang w:val="en-IN" w:eastAsia="en-IN"/>
                    </w:rPr>
                    <w:drawing>
                      <wp:inline distT="0" distB="0" distL="0" distR="0" wp14:anchorId="5F363E85" wp14:editId="3F096BD4">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5614DA" w:rsidRPr="00C31E99" w14:paraId="251370B8" w14:textId="77777777" w:rsidTr="00087740">
              <w:tc>
                <w:tcPr>
                  <w:tcW w:w="4650" w:type="dxa"/>
                </w:tcPr>
                <w:p w14:paraId="18A6CB27" w14:textId="77777777" w:rsidR="005614DA" w:rsidRPr="00C31E99" w:rsidRDefault="005614DA" w:rsidP="005614DA">
                  <w:pPr>
                    <w:rPr>
                      <w:rFonts w:cs="Arial"/>
                    </w:rPr>
                  </w:pPr>
                  <w:r w:rsidRPr="00C31E99">
                    <w:rPr>
                      <w:rFonts w:cs="Arial"/>
                    </w:rPr>
                    <w:t>S-104 and S-102 Coverage</w:t>
                  </w:r>
                </w:p>
              </w:tc>
              <w:tc>
                <w:tcPr>
                  <w:tcW w:w="4650" w:type="dxa"/>
                </w:tcPr>
                <w:p w14:paraId="51CC48D8" w14:textId="77777777" w:rsidR="005614DA" w:rsidRPr="00C31E99" w:rsidRDefault="005614DA" w:rsidP="005614DA">
                  <w:pPr>
                    <w:rPr>
                      <w:rFonts w:cs="Arial"/>
                    </w:rPr>
                  </w:pPr>
                  <w:r w:rsidRPr="00C31E99">
                    <w:rPr>
                      <w:rFonts w:cs="Arial"/>
                      <w:noProof/>
                      <w:lang w:val="en-IN" w:eastAsia="en-IN"/>
                    </w:rPr>
                    <w:drawing>
                      <wp:inline distT="0" distB="0" distL="0" distR="0" wp14:anchorId="677A72FD" wp14:editId="5F9A3EFB">
                        <wp:extent cx="3045460" cy="2635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5460" cy="263525"/>
                                </a:xfrm>
                                <a:prstGeom prst="rect">
                                  <a:avLst/>
                                </a:prstGeom>
                                <a:noFill/>
                                <a:ln>
                                  <a:noFill/>
                                </a:ln>
                              </pic:spPr>
                            </pic:pic>
                          </a:graphicData>
                        </a:graphic>
                      </wp:inline>
                    </w:drawing>
                  </w:r>
                </w:p>
              </w:tc>
            </w:tr>
            <w:tr w:rsidR="005614DA" w:rsidRPr="00C31E99" w14:paraId="1A31718D" w14:textId="77777777" w:rsidTr="00087740">
              <w:tc>
                <w:tcPr>
                  <w:tcW w:w="4650" w:type="dxa"/>
                </w:tcPr>
                <w:p w14:paraId="75D80C0C" w14:textId="77777777" w:rsidR="005614DA" w:rsidRPr="00C31E99" w:rsidRDefault="005614DA" w:rsidP="005614DA">
                  <w:pPr>
                    <w:rPr>
                      <w:rFonts w:cs="Arial"/>
                    </w:rPr>
                  </w:pPr>
                  <w:r w:rsidRPr="00C31E99">
                    <w:rPr>
                      <w:rFonts w:cs="Arial"/>
                    </w:rPr>
                    <w:t>Vertical Clearance value</w:t>
                  </w:r>
                </w:p>
              </w:tc>
              <w:tc>
                <w:tcPr>
                  <w:tcW w:w="4650" w:type="dxa"/>
                </w:tcPr>
                <w:p w14:paraId="7C5313F4" w14:textId="77777777" w:rsidR="005614DA" w:rsidRPr="00C31E99" w:rsidRDefault="005614DA" w:rsidP="005614DA">
                  <w:pPr>
                    <w:rPr>
                      <w:rFonts w:cs="Arial"/>
                    </w:rPr>
                  </w:pPr>
                  <w:r w:rsidRPr="00C31E99">
                    <w:rPr>
                      <w:rFonts w:cs="Arial"/>
                      <w:noProof/>
                      <w:lang w:val="en-IN" w:eastAsia="en-IN"/>
                    </w:rPr>
                    <w:drawing>
                      <wp:inline distT="0" distB="0" distL="0" distR="0" wp14:anchorId="3B6F12AD" wp14:editId="2F2C5B7A">
                        <wp:extent cx="4284980" cy="24003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4980" cy="240030"/>
                                </a:xfrm>
                                <a:prstGeom prst="rect">
                                  <a:avLst/>
                                </a:prstGeom>
                                <a:noFill/>
                                <a:ln>
                                  <a:noFill/>
                                </a:ln>
                              </pic:spPr>
                            </pic:pic>
                          </a:graphicData>
                        </a:graphic>
                      </wp:inline>
                    </w:drawing>
                  </w:r>
                </w:p>
              </w:tc>
            </w:tr>
          </w:tbl>
          <w:p w14:paraId="75DDF613" w14:textId="77777777" w:rsidR="005614DA" w:rsidRPr="00C31E99" w:rsidRDefault="005614DA" w:rsidP="005614DA">
            <w:pPr>
              <w:rPr>
                <w:rFonts w:cs="Arial"/>
              </w:rPr>
            </w:pPr>
          </w:p>
          <w:p w14:paraId="6C566124" w14:textId="77777777" w:rsidR="00B43777" w:rsidRPr="00340B0D" w:rsidRDefault="00B43777" w:rsidP="00541D1A">
            <w:pPr>
              <w:jc w:val="center"/>
              <w:rPr>
                <w:ins w:id="9420" w:author="jonathan pritchard" w:date="2025-01-23T13:48:00Z" w16du:dateUtc="2025-01-23T13:48:00Z"/>
                <w:rFonts w:cs="Arial"/>
                <w:sz w:val="18"/>
                <w:szCs w:val="18"/>
              </w:rPr>
            </w:pPr>
          </w:p>
          <w:p w14:paraId="48D9A281" w14:textId="77777777" w:rsidR="00B43777" w:rsidRDefault="00B43777" w:rsidP="00541D1A">
            <w:pPr>
              <w:tabs>
                <w:tab w:val="left" w:pos="3048"/>
              </w:tabs>
              <w:jc w:val="center"/>
              <w:rPr>
                <w:ins w:id="9421" w:author="jonathan pritchard" w:date="2025-01-23T13:48:00Z" w16du:dateUtc="2025-01-23T13:48:00Z"/>
                <w:rFonts w:cs="Arial"/>
                <w:sz w:val="18"/>
                <w:szCs w:val="18"/>
              </w:rPr>
            </w:pPr>
          </w:p>
          <w:p w14:paraId="603C1597" w14:textId="77777777" w:rsidR="00B43777" w:rsidRPr="00340B0D" w:rsidRDefault="00B43777" w:rsidP="00541D1A">
            <w:pPr>
              <w:tabs>
                <w:tab w:val="left" w:pos="3048"/>
              </w:tabs>
              <w:jc w:val="center"/>
              <w:rPr>
                <w:ins w:id="9422" w:author="jonathan pritchard" w:date="2025-01-23T13:48:00Z" w16du:dateUtc="2025-01-23T13:48:00Z"/>
                <w:rFonts w:cs="Arial"/>
                <w:sz w:val="18"/>
                <w:szCs w:val="18"/>
              </w:rPr>
            </w:pPr>
          </w:p>
          <w:p w14:paraId="7C151CD1" w14:textId="77777777" w:rsidR="00B43777" w:rsidRDefault="00B43777" w:rsidP="00541D1A">
            <w:pPr>
              <w:jc w:val="center"/>
              <w:rPr>
                <w:ins w:id="9423" w:author="jonathan pritchard" w:date="2025-01-23T13:48:00Z" w16du:dateUtc="2025-01-23T13:48:00Z"/>
                <w:rFonts w:cs="Arial"/>
                <w:sz w:val="18"/>
                <w:szCs w:val="18"/>
              </w:rPr>
            </w:pPr>
          </w:p>
          <w:p w14:paraId="50FF6B65" w14:textId="77777777" w:rsidR="00B43777" w:rsidRDefault="00B43777" w:rsidP="00541D1A">
            <w:pPr>
              <w:jc w:val="center"/>
              <w:rPr>
                <w:ins w:id="9424" w:author="jonathan pritchard" w:date="2025-01-23T13:48:00Z" w16du:dateUtc="2025-01-23T13:48:00Z"/>
                <w:rFonts w:cs="Arial"/>
                <w:sz w:val="18"/>
                <w:szCs w:val="18"/>
              </w:rPr>
            </w:pPr>
          </w:p>
          <w:p w14:paraId="71C7EA10" w14:textId="77777777" w:rsidR="00B43777" w:rsidRPr="00340B0D" w:rsidRDefault="00B43777" w:rsidP="00541D1A">
            <w:pPr>
              <w:rPr>
                <w:ins w:id="9425" w:author="jonathan pritchard" w:date="2025-01-23T13:48:00Z" w16du:dateUtc="2025-01-23T13:48:00Z"/>
                <w:rFonts w:cs="Arial"/>
                <w:sz w:val="18"/>
                <w:szCs w:val="18"/>
              </w:rPr>
            </w:pPr>
          </w:p>
        </w:tc>
      </w:tr>
    </w:tbl>
    <w:p w14:paraId="1F3045CF" w14:textId="77777777" w:rsidR="00B43777" w:rsidRDefault="00B43777" w:rsidP="00B43777">
      <w:pPr>
        <w:rPr>
          <w:ins w:id="9426" w:author="jonathan pritchard" w:date="2025-01-23T13:47:00Z" w16du:dateUtc="2025-01-23T13:47:00Z"/>
        </w:rPr>
      </w:pPr>
    </w:p>
    <w:p w14:paraId="7D06710E" w14:textId="77777777" w:rsidR="00B43777" w:rsidRPr="00B43777" w:rsidRDefault="00B43777">
      <w:pPr>
        <w:rPr>
          <w:b/>
          <w:rPrChange w:id="9427" w:author="jonathan pritchard" w:date="2025-01-23T13:47:00Z" w16du:dateUtc="2025-01-23T13:47:00Z">
            <w:rPr>
              <w:rFonts w:cs="Arial"/>
              <w:b w:val="0"/>
              <w:color w:val="000000" w:themeColor="text1"/>
            </w:rPr>
          </w:rPrChange>
        </w:rPr>
        <w:pPrChange w:id="9428" w:author="jonathan pritchard" w:date="2025-01-23T13:47:00Z" w16du:dateUtc="2025-01-23T13:47:00Z">
          <w:pPr>
            <w:pStyle w:val="Heading1"/>
            <w:numPr>
              <w:ilvl w:val="2"/>
              <w:numId w:val="73"/>
            </w:numPr>
            <w:tabs>
              <w:tab w:val="clear" w:pos="432"/>
              <w:tab w:val="left" w:pos="567"/>
            </w:tabs>
            <w:spacing w:after="120"/>
            <w:ind w:left="709" w:hanging="709"/>
          </w:pPr>
        </w:pPrChange>
      </w:pPr>
    </w:p>
    <w:p w14:paraId="6BF4ED9D" w14:textId="5A9450C7" w:rsidR="00B43777" w:rsidRDefault="00B43777" w:rsidP="006C7785">
      <w:pPr>
        <w:rPr>
          <w:ins w:id="9429" w:author="jonathan pritchard" w:date="2025-01-23T13:48:00Z" w16du:dateUtc="2025-01-23T13:48:00Z"/>
        </w:rPr>
      </w:pPr>
    </w:p>
    <w:p w14:paraId="06EBBDEF" w14:textId="77777777" w:rsidR="00B43777" w:rsidRDefault="00B43777">
      <w:pPr>
        <w:widowControl/>
        <w:spacing w:line="240" w:lineRule="auto"/>
        <w:jc w:val="left"/>
        <w:rPr>
          <w:ins w:id="9430" w:author="jonathan pritchard" w:date="2025-01-23T13:48:00Z" w16du:dateUtc="2025-01-23T13:48:00Z"/>
        </w:rPr>
      </w:pPr>
      <w:ins w:id="9431" w:author="jonathan pritchard" w:date="2025-01-23T13:48:00Z" w16du:dateUtc="2025-01-23T13:48:00Z">
        <w:r>
          <w:br w:type="page"/>
        </w:r>
      </w:ins>
    </w:p>
    <w:p w14:paraId="5C0C2FD8" w14:textId="77777777" w:rsidR="006C7785" w:rsidRDefault="006C7785" w:rsidP="006C7785"/>
    <w:p w14:paraId="2E4CA3C3" w14:textId="77777777" w:rsidR="006C7785" w:rsidRDefault="006C7785" w:rsidP="006C7785">
      <w:pPr>
        <w:pStyle w:val="Heading1"/>
        <w:numPr>
          <w:ilvl w:val="2"/>
          <w:numId w:val="73"/>
        </w:numPr>
        <w:tabs>
          <w:tab w:val="left" w:pos="567"/>
        </w:tabs>
        <w:spacing w:after="120"/>
        <w:ind w:left="709" w:hanging="709"/>
        <w:rPr>
          <w:ins w:id="9432" w:author="jonathan pritchard" w:date="2025-01-23T13:48:00Z" w16du:dateUtc="2025-01-23T13:48:00Z"/>
          <w:rFonts w:cs="Arial"/>
          <w:color w:val="000000" w:themeColor="text1"/>
        </w:rPr>
      </w:pPr>
      <w:r w:rsidRPr="00706AA2">
        <w:rPr>
          <w:rFonts w:cs="Arial"/>
          <w:color w:val="000000" w:themeColor="text1"/>
        </w:rPr>
        <w:t>Water Level Adjustment across a time period</w:t>
      </w:r>
    </w:p>
    <w:p w14:paraId="01004FB4" w14:textId="77777777" w:rsidR="00B43777" w:rsidRPr="00B43777" w:rsidRDefault="00B43777">
      <w:pPr>
        <w:rPr>
          <w:b/>
          <w:rPrChange w:id="9433" w:author="jonathan pritchard" w:date="2025-01-23T13:48:00Z" w16du:dateUtc="2025-01-23T13:48:00Z">
            <w:rPr>
              <w:rFonts w:cs="Arial"/>
              <w:b w:val="0"/>
              <w:color w:val="000000" w:themeColor="text1"/>
            </w:rPr>
          </w:rPrChange>
        </w:rPr>
        <w:pPrChange w:id="9434" w:author="jonathan pritchard" w:date="2025-01-23T13:48:00Z" w16du:dateUtc="2025-01-23T13:48:00Z">
          <w:pPr>
            <w:pStyle w:val="Heading1"/>
            <w:numPr>
              <w:ilvl w:val="2"/>
              <w:numId w:val="73"/>
            </w:numPr>
            <w:tabs>
              <w:tab w:val="clear" w:pos="432"/>
              <w:tab w:val="left" w:pos="567"/>
            </w:tabs>
            <w:spacing w:after="120"/>
            <w:ind w:left="709" w:hanging="709"/>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435"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436">
          <w:tblGrid>
            <w:gridCol w:w="2381"/>
            <w:gridCol w:w="2381"/>
            <w:gridCol w:w="2382"/>
            <w:gridCol w:w="2382"/>
          </w:tblGrid>
        </w:tblGridChange>
      </w:tblGrid>
      <w:tr w:rsidR="006C7785" w14:paraId="6EEE3151" w14:textId="77777777" w:rsidTr="00B43777">
        <w:trPr>
          <w:trHeight w:val="454"/>
          <w:tblHeader/>
          <w:trPrChange w:id="9437"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438" w:author="jonathan pritchard" w:date="2025-01-23T13:48:00Z" w16du:dateUtc="2025-01-23T13:48:00Z">
              <w:tcPr>
                <w:tcW w:w="2381" w:type="dxa"/>
                <w:shd w:val="clear" w:color="auto" w:fill="CCFFCC"/>
                <w:vAlign w:val="center"/>
              </w:tcPr>
            </w:tcPrChange>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Change w:id="9439" w:author="jonathan pritchard" w:date="2025-01-23T13:48:00Z" w16du:dateUtc="2025-01-23T13:48:00Z">
              <w:tcPr>
                <w:tcW w:w="2381" w:type="dxa"/>
                <w:shd w:val="clear" w:color="auto" w:fill="CCFFCC"/>
                <w:vAlign w:val="center"/>
              </w:tcPr>
            </w:tcPrChange>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BFBFBF" w:themeFill="background1" w:themeFillShade="BF"/>
            <w:vAlign w:val="center"/>
            <w:tcPrChange w:id="9440" w:author="jonathan pritchard" w:date="2025-01-23T13:48:00Z" w16du:dateUtc="2025-01-23T13:48:00Z">
              <w:tcPr>
                <w:tcW w:w="2382" w:type="dxa"/>
                <w:shd w:val="clear" w:color="auto" w:fill="CCFFCC"/>
                <w:vAlign w:val="center"/>
              </w:tcPr>
            </w:tcPrChange>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Change w:id="9441" w:author="jonathan pritchard" w:date="2025-01-23T13:48:00Z" w16du:dateUtc="2025-01-23T13:48:00Z">
              <w:tcPr>
                <w:tcW w:w="2382" w:type="dxa"/>
                <w:shd w:val="clear" w:color="auto" w:fill="CCFFCC"/>
                <w:vAlign w:val="center"/>
              </w:tcPr>
            </w:tcPrChange>
          </w:tcPr>
          <w:p w14:paraId="5D9BD63F" w14:textId="77777777" w:rsidR="006C7785" w:rsidRPr="00706AA2" w:rsidDel="00C859B7" w:rsidRDefault="006C7785" w:rsidP="00380FCD">
            <w:pPr>
              <w:rPr>
                <w:rFonts w:cs="Arial"/>
              </w:rPr>
            </w:pPr>
            <w:r w:rsidRPr="00706AA2">
              <w:rPr>
                <w:rFonts w:cs="Arial"/>
              </w:rPr>
              <w:t>(S-100 Part 9/</w:t>
            </w:r>
          </w:p>
          <w:p w14:paraId="3E7710D2" w14:textId="77777777" w:rsidR="006C7785" w:rsidRPr="00706AA2" w:rsidRDefault="006C7785" w:rsidP="00380FCD">
            <w:pPr>
              <w:spacing w:line="240" w:lineRule="auto"/>
              <w:rPr>
                <w:rFonts w:cs="Arial"/>
                <w:color w:val="000000"/>
              </w:rPr>
            </w:pPr>
            <w:r w:rsidRPr="00706AA2">
              <w:rPr>
                <w:rFonts w:cs="Arial"/>
                <w:color w:val="000000"/>
              </w:rPr>
              <w:t>S-98 C-4-2</w:t>
            </w:r>
          </w:p>
          <w:p w14:paraId="78CD16BC" w14:textId="77777777" w:rsidR="006C7785" w:rsidRPr="00706AA2" w:rsidRDefault="006C7785" w:rsidP="00380FCD">
            <w:pPr>
              <w:rPr>
                <w:rFonts w:cs="Arial"/>
              </w:rPr>
            </w:pPr>
          </w:p>
        </w:tc>
      </w:tr>
      <w:tr w:rsidR="006C7785" w14:paraId="2CC1CF3E" w14:textId="77777777" w:rsidTr="00B43777">
        <w:trPr>
          <w:tblHeader/>
          <w:trPrChange w:id="9442"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43" w:author="jonathan pritchard" w:date="2025-01-23T13:48:00Z" w16du:dateUtc="2025-01-23T13:48:00Z">
              <w:tcPr>
                <w:tcW w:w="9526" w:type="dxa"/>
                <w:gridSpan w:val="4"/>
                <w:shd w:val="clear" w:color="auto" w:fill="CCFFCC"/>
                <w:vAlign w:val="center"/>
              </w:tcPr>
            </w:tcPrChange>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B43777">
        <w:trPr>
          <w:tblHeader/>
          <w:trPrChange w:id="9444"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45" w:author="jonathan pritchard" w:date="2025-01-23T13:48:00Z" w16du:dateUtc="2025-01-23T13:48:00Z">
              <w:tcPr>
                <w:tcW w:w="9526" w:type="dxa"/>
                <w:gridSpan w:val="4"/>
                <w:shd w:val="clear" w:color="auto" w:fill="CCFFCC"/>
                <w:vAlign w:val="center"/>
              </w:tcPr>
            </w:tcPrChange>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B43777">
        <w:trPr>
          <w:tblHeader/>
          <w:trPrChange w:id="9446"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47" w:author="jonathan pritchard" w:date="2025-01-23T13:48:00Z" w16du:dateUtc="2025-01-23T13:48:00Z">
              <w:tcPr>
                <w:tcW w:w="9526" w:type="dxa"/>
                <w:gridSpan w:val="4"/>
                <w:shd w:val="clear" w:color="auto" w:fill="CCFFCC"/>
                <w:vAlign w:val="center"/>
              </w:tcPr>
            </w:tcPrChange>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B43777">
        <w:trPr>
          <w:tblHeader/>
          <w:trPrChange w:id="9448"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49" w:author="jonathan pritchard" w:date="2025-01-23T13:48:00Z" w16du:dateUtc="2025-01-23T13:48:00Z">
              <w:tcPr>
                <w:tcW w:w="9526" w:type="dxa"/>
                <w:gridSpan w:val="4"/>
                <w:shd w:val="clear" w:color="auto" w:fill="CCFFCC"/>
                <w:vAlign w:val="center"/>
              </w:tcPr>
            </w:tcPrChange>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WLA with non matching vertical datums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450"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451">
          <w:tblGrid>
            <w:gridCol w:w="2381"/>
            <w:gridCol w:w="2381"/>
            <w:gridCol w:w="2382"/>
            <w:gridCol w:w="2382"/>
          </w:tblGrid>
        </w:tblGridChange>
      </w:tblGrid>
      <w:tr w:rsidR="006C7785" w:rsidRPr="00706AA2" w14:paraId="15E00317" w14:textId="77777777" w:rsidTr="00B43777">
        <w:trPr>
          <w:trHeight w:val="454"/>
          <w:tblHeader/>
          <w:trPrChange w:id="9452"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453" w:author="jonathan pritchard" w:date="2025-01-23T13:48:00Z" w16du:dateUtc="2025-01-23T13:48:00Z">
              <w:tcPr>
                <w:tcW w:w="2381" w:type="dxa"/>
                <w:shd w:val="clear" w:color="auto" w:fill="CCFFCC"/>
                <w:vAlign w:val="center"/>
              </w:tcPr>
            </w:tcPrChange>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Change w:id="9454" w:author="jonathan pritchard" w:date="2025-01-23T13:48:00Z" w16du:dateUtc="2025-01-23T13:48:00Z">
              <w:tcPr>
                <w:tcW w:w="2381" w:type="dxa"/>
                <w:shd w:val="clear" w:color="auto" w:fill="CCFFCC"/>
                <w:vAlign w:val="center"/>
              </w:tcPr>
            </w:tcPrChange>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BFBFBF" w:themeFill="background1" w:themeFillShade="BF"/>
            <w:vAlign w:val="center"/>
            <w:tcPrChange w:id="9455" w:author="jonathan pritchard" w:date="2025-01-23T13:48:00Z" w16du:dateUtc="2025-01-23T13:48:00Z">
              <w:tcPr>
                <w:tcW w:w="2382" w:type="dxa"/>
                <w:shd w:val="clear" w:color="auto" w:fill="CCFFCC"/>
                <w:vAlign w:val="center"/>
              </w:tcPr>
            </w:tcPrChange>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Change w:id="9456" w:author="jonathan pritchard" w:date="2025-01-23T13:48:00Z" w16du:dateUtc="2025-01-23T13:48:00Z">
              <w:tcPr>
                <w:tcW w:w="2382" w:type="dxa"/>
                <w:shd w:val="clear" w:color="auto" w:fill="CCFFCC"/>
                <w:vAlign w:val="center"/>
              </w:tcPr>
            </w:tcPrChange>
          </w:tcPr>
          <w:p w14:paraId="0A5B12F6" w14:textId="77777777" w:rsidR="006C7785" w:rsidRPr="00706AA2" w:rsidRDefault="006C7785" w:rsidP="00380FCD">
            <w:pPr>
              <w:rPr>
                <w:rFonts w:cs="Arial"/>
              </w:rPr>
            </w:pPr>
            <w:r w:rsidRPr="00706AA2">
              <w:rPr>
                <w:rFonts w:cs="Arial"/>
              </w:rPr>
              <w:t>(S-100 Part 9/</w:t>
            </w:r>
          </w:p>
          <w:p w14:paraId="62F30D81" w14:textId="77777777" w:rsidR="006C7785" w:rsidRPr="00706AA2" w:rsidRDefault="006C7785" w:rsidP="00380FCD">
            <w:pPr>
              <w:spacing w:line="240" w:lineRule="auto"/>
              <w:rPr>
                <w:rFonts w:cs="Arial"/>
                <w:color w:val="000000"/>
              </w:rPr>
            </w:pPr>
            <w:r w:rsidRPr="00706AA2">
              <w:rPr>
                <w:rFonts w:cs="Arial"/>
                <w:color w:val="000000"/>
              </w:rPr>
              <w:t>S-98 C-4-2.6</w:t>
            </w:r>
          </w:p>
          <w:p w14:paraId="215A078A" w14:textId="77777777" w:rsidR="006C7785" w:rsidRPr="00706AA2" w:rsidRDefault="006C7785" w:rsidP="00380FCD">
            <w:pPr>
              <w:rPr>
                <w:rFonts w:cs="Arial"/>
              </w:rPr>
            </w:pPr>
          </w:p>
        </w:tc>
      </w:tr>
      <w:tr w:rsidR="006C7785" w:rsidRPr="00706AA2" w14:paraId="233C968F" w14:textId="77777777" w:rsidTr="00B43777">
        <w:trPr>
          <w:tblHeader/>
          <w:trPrChange w:id="9457"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58" w:author="jonathan pritchard" w:date="2025-01-23T13:48:00Z" w16du:dateUtc="2025-01-23T13:48:00Z">
              <w:tcPr>
                <w:tcW w:w="9526" w:type="dxa"/>
                <w:gridSpan w:val="4"/>
                <w:shd w:val="clear" w:color="auto" w:fill="CCFFCC"/>
                <w:vAlign w:val="center"/>
              </w:tcPr>
            </w:tcPrChange>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B43777">
        <w:trPr>
          <w:tblHeader/>
          <w:trPrChange w:id="9459"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60" w:author="jonathan pritchard" w:date="2025-01-23T13:48:00Z" w16du:dateUtc="2025-01-23T13:48:00Z">
              <w:tcPr>
                <w:tcW w:w="9526" w:type="dxa"/>
                <w:gridSpan w:val="4"/>
                <w:shd w:val="clear" w:color="auto" w:fill="CCFFCC"/>
                <w:vAlign w:val="center"/>
              </w:tcPr>
            </w:tcPrChange>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B43777">
        <w:trPr>
          <w:tblHeader/>
          <w:trPrChange w:id="9461"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62" w:author="jonathan pritchard" w:date="2025-01-23T13:48:00Z" w16du:dateUtc="2025-01-23T13:48:00Z">
              <w:tcPr>
                <w:tcW w:w="9526" w:type="dxa"/>
                <w:gridSpan w:val="4"/>
                <w:shd w:val="clear" w:color="auto" w:fill="CCFFCC"/>
                <w:vAlign w:val="center"/>
              </w:tcPr>
            </w:tcPrChange>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B43777">
        <w:trPr>
          <w:tblHeader/>
          <w:trPrChange w:id="9463"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64" w:author="jonathan pritchard" w:date="2025-01-23T13:48:00Z" w16du:dateUtc="2025-01-23T13:48:00Z">
              <w:tcPr>
                <w:tcW w:w="9526" w:type="dxa"/>
                <w:gridSpan w:val="4"/>
                <w:shd w:val="clear" w:color="auto" w:fill="CCFFCC"/>
                <w:vAlign w:val="center"/>
              </w:tcPr>
            </w:tcPrChange>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Route planning with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465"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466">
          <w:tblGrid>
            <w:gridCol w:w="2381"/>
            <w:gridCol w:w="2381"/>
            <w:gridCol w:w="2382"/>
            <w:gridCol w:w="2382"/>
          </w:tblGrid>
        </w:tblGridChange>
      </w:tblGrid>
      <w:tr w:rsidR="006C7785" w:rsidRPr="00706AA2" w14:paraId="6CD30B59" w14:textId="77777777" w:rsidTr="00B43777">
        <w:trPr>
          <w:trHeight w:val="454"/>
          <w:tblHeader/>
          <w:trPrChange w:id="9467"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468" w:author="jonathan pritchard" w:date="2025-01-23T13:48:00Z" w16du:dateUtc="2025-01-23T13:48:00Z">
              <w:tcPr>
                <w:tcW w:w="2381" w:type="dxa"/>
                <w:shd w:val="clear" w:color="auto" w:fill="CCFFCC"/>
                <w:vAlign w:val="center"/>
              </w:tcPr>
            </w:tcPrChange>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Change w:id="9469" w:author="jonathan pritchard" w:date="2025-01-23T13:48:00Z" w16du:dateUtc="2025-01-23T13:48:00Z">
              <w:tcPr>
                <w:tcW w:w="2381" w:type="dxa"/>
                <w:shd w:val="clear" w:color="auto" w:fill="CCFFCC"/>
                <w:vAlign w:val="center"/>
              </w:tcPr>
            </w:tcPrChange>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BFBFBF" w:themeFill="background1" w:themeFillShade="BF"/>
            <w:vAlign w:val="center"/>
            <w:tcPrChange w:id="9470" w:author="jonathan pritchard" w:date="2025-01-23T13:48:00Z" w16du:dateUtc="2025-01-23T13:48:00Z">
              <w:tcPr>
                <w:tcW w:w="2382" w:type="dxa"/>
                <w:shd w:val="clear" w:color="auto" w:fill="CCFFCC"/>
                <w:vAlign w:val="center"/>
              </w:tcPr>
            </w:tcPrChange>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Change w:id="9471" w:author="jonathan pritchard" w:date="2025-01-23T13:48:00Z" w16du:dateUtc="2025-01-23T13:48:00Z">
              <w:tcPr>
                <w:tcW w:w="2382" w:type="dxa"/>
                <w:shd w:val="clear" w:color="auto" w:fill="CCFFCC"/>
                <w:vAlign w:val="center"/>
              </w:tcPr>
            </w:tcPrChange>
          </w:tcPr>
          <w:p w14:paraId="2FAC9A55" w14:textId="77777777" w:rsidR="006C7785" w:rsidRPr="00706AA2" w:rsidRDefault="006C7785" w:rsidP="00380FCD">
            <w:pPr>
              <w:rPr>
                <w:rFonts w:cs="Arial"/>
              </w:rPr>
            </w:pPr>
            <w:r w:rsidRPr="00706AA2">
              <w:rPr>
                <w:rFonts w:cs="Arial"/>
              </w:rPr>
              <w:t>(S-100 Part 9/</w:t>
            </w:r>
          </w:p>
          <w:p w14:paraId="0BA97B02" w14:textId="77777777" w:rsidR="006C7785" w:rsidRPr="00706AA2" w:rsidRDefault="006C7785" w:rsidP="00380FCD">
            <w:pPr>
              <w:spacing w:line="240" w:lineRule="auto"/>
              <w:rPr>
                <w:rFonts w:cs="Arial"/>
                <w:color w:val="000000"/>
              </w:rPr>
            </w:pPr>
            <w:r w:rsidRPr="00706AA2">
              <w:rPr>
                <w:rFonts w:cs="Arial"/>
                <w:color w:val="000000"/>
              </w:rPr>
              <w:t>S-98 C-4-2.7</w:t>
            </w:r>
          </w:p>
          <w:p w14:paraId="7FE0C42E" w14:textId="77777777" w:rsidR="006C7785" w:rsidRPr="00706AA2" w:rsidRDefault="006C7785" w:rsidP="00380FCD">
            <w:pPr>
              <w:rPr>
                <w:rFonts w:cs="Arial"/>
              </w:rPr>
            </w:pPr>
          </w:p>
        </w:tc>
      </w:tr>
      <w:tr w:rsidR="006C7785" w:rsidRPr="00706AA2" w14:paraId="51CAC035" w14:textId="77777777" w:rsidTr="00B43777">
        <w:trPr>
          <w:tblHeader/>
          <w:trPrChange w:id="9472"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73" w:author="jonathan pritchard" w:date="2025-01-23T13:48:00Z" w16du:dateUtc="2025-01-23T13:48:00Z">
              <w:tcPr>
                <w:tcW w:w="9526" w:type="dxa"/>
                <w:gridSpan w:val="4"/>
                <w:shd w:val="clear" w:color="auto" w:fill="CCFFCC"/>
                <w:vAlign w:val="center"/>
              </w:tcPr>
            </w:tcPrChange>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B43777">
        <w:trPr>
          <w:tblHeader/>
          <w:trPrChange w:id="9474"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75" w:author="jonathan pritchard" w:date="2025-01-23T13:48:00Z" w16du:dateUtc="2025-01-23T13:48:00Z">
              <w:tcPr>
                <w:tcW w:w="9526" w:type="dxa"/>
                <w:gridSpan w:val="4"/>
                <w:shd w:val="clear" w:color="auto" w:fill="CCFFCC"/>
                <w:vAlign w:val="center"/>
              </w:tcPr>
            </w:tcPrChange>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B43777">
        <w:trPr>
          <w:tblHeader/>
          <w:trPrChange w:id="9476"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77" w:author="jonathan pritchard" w:date="2025-01-23T13:48:00Z" w16du:dateUtc="2025-01-23T13:48:00Z">
              <w:tcPr>
                <w:tcW w:w="9526" w:type="dxa"/>
                <w:gridSpan w:val="4"/>
                <w:shd w:val="clear" w:color="auto" w:fill="CCFFCC"/>
                <w:vAlign w:val="center"/>
              </w:tcPr>
            </w:tcPrChange>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B43777">
        <w:trPr>
          <w:tblHeader/>
          <w:trPrChange w:id="9478" w:author="jonathan pritchard" w:date="2025-01-23T13:48:00Z" w16du:dateUtc="2025-01-23T13:48:00Z">
            <w:trPr>
              <w:tblHeader/>
            </w:trPr>
          </w:trPrChange>
        </w:trPr>
        <w:tc>
          <w:tcPr>
            <w:tcW w:w="9526" w:type="dxa"/>
            <w:gridSpan w:val="4"/>
            <w:shd w:val="clear" w:color="auto" w:fill="BFBFBF" w:themeFill="background1" w:themeFillShade="BF"/>
            <w:vAlign w:val="center"/>
            <w:tcPrChange w:id="9479" w:author="jonathan pritchard" w:date="2025-01-23T13:48:00Z" w16du:dateUtc="2025-01-23T13:48:00Z">
              <w:tcPr>
                <w:tcW w:w="9526" w:type="dxa"/>
                <w:gridSpan w:val="4"/>
                <w:shd w:val="clear" w:color="auto" w:fill="CCFFCC"/>
                <w:vAlign w:val="center"/>
              </w:tcPr>
            </w:tcPrChange>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7777777" w:rsidR="006C7785" w:rsidRPr="00706AA2" w:rsidRDefault="006C7785" w:rsidP="00380FCD">
            <w:pPr>
              <w:rPr>
                <w:rFonts w:cs="Arial"/>
                <w:i/>
                <w:iCs/>
                <w:position w:val="-1"/>
                <w:lang w:val="en-US"/>
              </w:rPr>
            </w:pPr>
            <w:r w:rsidRPr="00706AA2">
              <w:rPr>
                <w:rFonts w:cs="Arial"/>
                <w:i/>
                <w:iCs/>
                <w:position w:val="-1"/>
                <w:lang w:val="en-US"/>
              </w:rPr>
              <w:t>Verify a permanent message is shown to the user as per S-98 C-4-2.7</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9480" w:name="_Toc152748589"/>
      <w:r w:rsidRPr="00706AA2">
        <w:rPr>
          <w:rFonts w:cs="Arial"/>
          <w:color w:val="000000" w:themeColor="text1"/>
        </w:rPr>
        <w:lastRenderedPageBreak/>
        <w:t>Display of ENC covering Polar Regions</w:t>
      </w:r>
      <w:bookmarkEnd w:id="9480"/>
    </w:p>
    <w:p w14:paraId="4FE3A7F6" w14:textId="77777777" w:rsidR="006C7785" w:rsidRPr="00706AA2" w:rsidRDefault="006C7785" w:rsidP="006C7785">
      <w:pPr>
        <w:rPr>
          <w:rFonts w:cs="Arial"/>
        </w:rPr>
      </w:pPr>
      <w:r w:rsidRPr="00706AA2">
        <w:rPr>
          <w:rFonts w:cs="Arial"/>
        </w:rPr>
        <w:t xml:space="preserve">Test 3.9.1 is for all ECDIS. Test 3.9.2 is optional and should only be carried out on ECDIS claiming to be approved to function in Polar Regions. </w:t>
      </w:r>
    </w:p>
    <w:p w14:paraId="6BAF75E9" w14:textId="77777777" w:rsidR="006C7785" w:rsidRPr="00B43777" w:rsidRDefault="006C7785" w:rsidP="006C7785">
      <w:pPr>
        <w:pStyle w:val="Heading1"/>
        <w:numPr>
          <w:ilvl w:val="2"/>
          <w:numId w:val="73"/>
        </w:numPr>
        <w:tabs>
          <w:tab w:val="left" w:pos="567"/>
        </w:tabs>
        <w:spacing w:after="120"/>
        <w:ind w:left="567" w:hanging="567"/>
        <w:rPr>
          <w:ins w:id="9481" w:author="jonathan pritchard" w:date="2025-01-23T13:48:00Z" w16du:dateUtc="2025-01-23T13:48:00Z"/>
          <w:rFonts w:cs="Arial"/>
          <w:color w:val="000000" w:themeColor="text1"/>
          <w:highlight w:val="yellow"/>
          <w:rPrChange w:id="9482" w:author="jonathan pritchard" w:date="2025-01-23T13:49:00Z" w16du:dateUtc="2025-01-23T13:49:00Z">
            <w:rPr>
              <w:ins w:id="9483" w:author="jonathan pritchard" w:date="2025-01-23T13:48:00Z" w16du:dateUtc="2025-01-23T13:48:00Z"/>
              <w:rFonts w:cs="Arial"/>
              <w:color w:val="000000" w:themeColor="text1"/>
            </w:rPr>
          </w:rPrChange>
        </w:rPr>
      </w:pPr>
      <w:r w:rsidRPr="00B43777">
        <w:rPr>
          <w:rFonts w:cs="Arial"/>
          <w:color w:val="000000" w:themeColor="text1"/>
          <w:highlight w:val="yellow"/>
          <w:rPrChange w:id="9484" w:author="jonathan pritchard" w:date="2025-01-23T13:49:00Z" w16du:dateUtc="2025-01-23T13:49:00Z">
            <w:rPr>
              <w:rFonts w:cs="Arial"/>
              <w:color w:val="000000" w:themeColor="text1"/>
            </w:rPr>
          </w:rPrChange>
        </w:rPr>
        <w:t>Display of ENC Data up to 85 degrees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21150586" w14:textId="77777777" w:rsidTr="00541D1A">
        <w:trPr>
          <w:trHeight w:val="416"/>
          <w:ins w:id="9485" w:author="jonathan pritchard" w:date="2025-01-23T13:49: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8297948" w14:textId="77777777" w:rsidR="00B43777" w:rsidRPr="00340B0D" w:rsidRDefault="00B43777" w:rsidP="00541D1A">
            <w:pPr>
              <w:jc w:val="center"/>
              <w:rPr>
                <w:ins w:id="9486" w:author="jonathan pritchard" w:date="2025-01-23T13:49:00Z" w16du:dateUtc="2025-01-23T13:49:00Z"/>
                <w:rFonts w:cs="Arial"/>
                <w:b/>
                <w:bCs/>
                <w:sz w:val="18"/>
                <w:szCs w:val="18"/>
              </w:rPr>
            </w:pPr>
            <w:ins w:id="9487" w:author="jonathan pritchard" w:date="2025-01-23T13:49:00Z" w16du:dateUtc="2025-01-23T13:49: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A1E716F" w14:textId="55C98A8B" w:rsidR="00B43777" w:rsidRPr="00C87169" w:rsidRDefault="005614DA" w:rsidP="00541D1A">
            <w:pPr>
              <w:jc w:val="center"/>
              <w:rPr>
                <w:ins w:id="9488" w:author="jonathan pritchard" w:date="2025-01-23T13:49:00Z" w16du:dateUtc="2025-01-23T13:49:00Z"/>
                <w:rFonts w:cs="Arial"/>
                <w:bCs/>
              </w:rPr>
            </w:pPr>
            <w:commentRangeStart w:id="9489"/>
            <w:r w:rsidRPr="00595176">
              <w:rPr>
                <w:rFonts w:cs="Arial"/>
              </w:rPr>
              <w:t>PolarData1</w:t>
            </w:r>
            <w:commentRangeEnd w:id="9489"/>
            <w:r>
              <w:rPr>
                <w:rStyle w:val="CommentReference"/>
                <w:snapToGrid/>
                <w:color w:val="000000"/>
              </w:rPr>
              <w:commentReference w:id="9489"/>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CF28498" w14:textId="77777777" w:rsidR="00B43777" w:rsidRPr="00340B0D" w:rsidRDefault="00B43777" w:rsidP="00541D1A">
            <w:pPr>
              <w:jc w:val="center"/>
              <w:rPr>
                <w:ins w:id="9490" w:author="jonathan pritchard" w:date="2025-01-23T13:49:00Z" w16du:dateUtc="2025-01-23T13:49:00Z"/>
                <w:rFonts w:cs="Arial"/>
                <w:b/>
                <w:bCs/>
                <w:sz w:val="18"/>
                <w:szCs w:val="18"/>
              </w:rPr>
            </w:pPr>
            <w:ins w:id="9491" w:author="jonathan pritchard" w:date="2025-01-23T13:49:00Z" w16du:dateUtc="2025-01-23T13:49: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D589D2" w14:textId="77777777" w:rsidR="00B43777" w:rsidRPr="00340B0D" w:rsidRDefault="00B43777" w:rsidP="00541D1A">
            <w:pPr>
              <w:jc w:val="center"/>
              <w:rPr>
                <w:ins w:id="9492" w:author="jonathan pritchard" w:date="2025-01-23T13:49:00Z" w16du:dateUtc="2025-01-23T13:49:00Z"/>
                <w:rFonts w:cs="Arial"/>
                <w:sz w:val="18"/>
                <w:szCs w:val="18"/>
              </w:rPr>
            </w:pPr>
          </w:p>
        </w:tc>
      </w:tr>
      <w:tr w:rsidR="00B43777" w:rsidRPr="00340B0D" w14:paraId="0D72DE7B" w14:textId="77777777" w:rsidTr="00541D1A">
        <w:trPr>
          <w:ins w:id="9493"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819D0D" w14:textId="77777777" w:rsidR="00B43777" w:rsidRPr="00340B0D" w:rsidRDefault="00B43777" w:rsidP="00541D1A">
            <w:pPr>
              <w:rPr>
                <w:ins w:id="9494" w:author="jonathan pritchard" w:date="2025-01-23T13:49:00Z" w16du:dateUtc="2025-01-23T13:49:00Z"/>
                <w:rFonts w:cs="Arial"/>
                <w:b/>
                <w:bCs/>
                <w:sz w:val="18"/>
                <w:szCs w:val="18"/>
              </w:rPr>
            </w:pPr>
            <w:ins w:id="9495" w:author="jonathan pritchard" w:date="2025-01-23T13:49:00Z" w16du:dateUtc="2025-01-23T13:49:00Z">
              <w:r w:rsidRPr="00340B0D">
                <w:rPr>
                  <w:rFonts w:cs="Arial"/>
                  <w:b/>
                  <w:bCs/>
                  <w:sz w:val="18"/>
                  <w:szCs w:val="18"/>
                </w:rPr>
                <w:t>Test Description</w:t>
              </w:r>
            </w:ins>
          </w:p>
        </w:tc>
      </w:tr>
      <w:tr w:rsidR="00B43777" w:rsidRPr="00340B0D" w14:paraId="1E6D2F8B" w14:textId="77777777" w:rsidTr="00541D1A">
        <w:trPr>
          <w:ins w:id="9496"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ACDD799" w14:textId="77777777" w:rsidR="00B43777" w:rsidRPr="009C22F4" w:rsidRDefault="00B43777" w:rsidP="00541D1A">
            <w:pPr>
              <w:rPr>
                <w:ins w:id="9497" w:author="jonathan pritchard" w:date="2025-01-23T13:49:00Z" w16du:dateUtc="2025-01-23T13:49:00Z"/>
                <w:rFonts w:cs="Arial"/>
                <w:i/>
              </w:rPr>
            </w:pPr>
          </w:p>
          <w:p w14:paraId="3984F043" w14:textId="77777777" w:rsidR="00B43777" w:rsidRDefault="0094428A" w:rsidP="00541D1A">
            <w:pPr>
              <w:rPr>
                <w:rFonts w:cs="Arial"/>
                <w:i/>
              </w:rPr>
            </w:pPr>
            <w:r w:rsidRPr="00595176">
              <w:rPr>
                <w:rFonts w:cs="Arial"/>
                <w:i/>
              </w:rPr>
              <w:t>Display of charts up to 85 degrees</w:t>
            </w:r>
          </w:p>
          <w:p w14:paraId="15D4C3EE" w14:textId="70624B8A" w:rsidR="0094428A" w:rsidRPr="009C22F4" w:rsidRDefault="0094428A" w:rsidP="00541D1A">
            <w:pPr>
              <w:rPr>
                <w:ins w:id="9498" w:author="jonathan pritchard" w:date="2025-01-23T13:49:00Z" w16du:dateUtc="2025-01-23T13:49:00Z"/>
                <w:rFonts w:cs="Arial"/>
                <w:i/>
              </w:rPr>
            </w:pPr>
          </w:p>
        </w:tc>
      </w:tr>
      <w:tr w:rsidR="00B43777" w:rsidRPr="00340B0D" w14:paraId="04EA8530" w14:textId="77777777" w:rsidTr="00541D1A">
        <w:trPr>
          <w:ins w:id="9499"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C5B62B" w14:textId="77777777" w:rsidR="00B43777" w:rsidRPr="00340B0D" w:rsidRDefault="00B43777" w:rsidP="00541D1A">
            <w:pPr>
              <w:jc w:val="center"/>
              <w:rPr>
                <w:ins w:id="9500" w:author="jonathan pritchard" w:date="2025-01-23T13:49:00Z" w16du:dateUtc="2025-01-23T13:49:00Z"/>
                <w:rFonts w:cs="Arial"/>
                <w:b/>
                <w:bCs/>
                <w:sz w:val="18"/>
                <w:szCs w:val="18"/>
              </w:rPr>
            </w:pPr>
            <w:ins w:id="9501" w:author="jonathan pritchard" w:date="2025-01-23T13:49:00Z" w16du:dateUtc="2025-01-23T13:49:00Z">
              <w:r w:rsidRPr="00340B0D">
                <w:rPr>
                  <w:rFonts w:cs="Arial"/>
                  <w:b/>
                  <w:bCs/>
                  <w:sz w:val="18"/>
                  <w:szCs w:val="18"/>
                </w:rPr>
                <w:t>Loaded Data</w:t>
              </w:r>
            </w:ins>
          </w:p>
        </w:tc>
      </w:tr>
      <w:tr w:rsidR="00B43777" w:rsidRPr="00340B0D" w14:paraId="49B365EE" w14:textId="77777777" w:rsidTr="00541D1A">
        <w:trPr>
          <w:ins w:id="9502"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0435B1" w14:textId="77777777" w:rsidR="00B43777" w:rsidRPr="00340B0D" w:rsidRDefault="00B43777" w:rsidP="00541D1A">
            <w:pPr>
              <w:jc w:val="center"/>
              <w:rPr>
                <w:ins w:id="9503" w:author="jonathan pritchard" w:date="2025-01-23T13:49:00Z" w16du:dateUtc="2025-01-23T13:49:00Z"/>
                <w:rFonts w:cs="Arial"/>
                <w:b/>
                <w:bCs/>
                <w:sz w:val="18"/>
                <w:szCs w:val="18"/>
              </w:rPr>
            </w:pPr>
            <w:ins w:id="9504" w:author="jonathan pritchard" w:date="2025-01-23T13:49:00Z" w16du:dateUtc="2025-01-23T13:49: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8C8412" w14:textId="77777777" w:rsidR="00B43777" w:rsidRPr="00340B0D" w:rsidRDefault="00B43777" w:rsidP="00541D1A">
            <w:pPr>
              <w:jc w:val="center"/>
              <w:rPr>
                <w:ins w:id="9505" w:author="jonathan pritchard" w:date="2025-01-23T13:49:00Z" w16du:dateUtc="2025-01-23T13:49:00Z"/>
                <w:rFonts w:cs="Arial"/>
                <w:b/>
                <w:bCs/>
                <w:sz w:val="18"/>
                <w:szCs w:val="18"/>
              </w:rPr>
            </w:pPr>
          </w:p>
        </w:tc>
      </w:tr>
      <w:tr w:rsidR="00B43777" w:rsidRPr="00340B0D" w14:paraId="52B2EDEB" w14:textId="77777777" w:rsidTr="00541D1A">
        <w:trPr>
          <w:ins w:id="9506"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25A2891" w14:textId="77777777" w:rsidR="00B43777" w:rsidRPr="00340B0D" w:rsidRDefault="00B43777" w:rsidP="00541D1A">
            <w:pPr>
              <w:rPr>
                <w:ins w:id="9507"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7D2F2A1" w14:textId="77777777" w:rsidR="00B43777" w:rsidRPr="00340B0D" w:rsidRDefault="00B43777" w:rsidP="00541D1A">
            <w:pPr>
              <w:rPr>
                <w:ins w:id="9508" w:author="jonathan pritchard" w:date="2025-01-23T13:49:00Z" w16du:dateUtc="2025-01-23T13:49:00Z"/>
                <w:rFonts w:cs="Arial"/>
                <w:sz w:val="18"/>
                <w:szCs w:val="18"/>
              </w:rPr>
            </w:pPr>
          </w:p>
        </w:tc>
      </w:tr>
      <w:tr w:rsidR="00B43777" w:rsidRPr="00340B0D" w14:paraId="3BE267A1" w14:textId="77777777" w:rsidTr="00541D1A">
        <w:trPr>
          <w:ins w:id="9509" w:author="jonathan pritchard" w:date="2025-01-23T13:49: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55E42A3" w14:textId="77777777" w:rsidR="00B43777" w:rsidRPr="00340B0D" w:rsidRDefault="00B43777" w:rsidP="00541D1A">
            <w:pPr>
              <w:rPr>
                <w:ins w:id="9510"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C2F4120" w14:textId="77777777" w:rsidR="00B43777" w:rsidRPr="00340B0D" w:rsidRDefault="00B43777" w:rsidP="00541D1A">
            <w:pPr>
              <w:rPr>
                <w:ins w:id="9511" w:author="jonathan pritchard" w:date="2025-01-23T13:49:00Z" w16du:dateUtc="2025-01-23T13:49:00Z"/>
                <w:rFonts w:cs="Arial"/>
                <w:sz w:val="18"/>
                <w:szCs w:val="18"/>
              </w:rPr>
            </w:pPr>
          </w:p>
        </w:tc>
      </w:tr>
      <w:tr w:rsidR="00B43777" w:rsidRPr="00340B0D" w14:paraId="73BC4E89" w14:textId="77777777" w:rsidTr="00541D1A">
        <w:trPr>
          <w:ins w:id="9512" w:author="jonathan pritchard" w:date="2025-01-23T13:49: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AE60D4" w14:textId="77777777" w:rsidR="00B43777" w:rsidRPr="00340B0D" w:rsidRDefault="00B43777" w:rsidP="00541D1A">
            <w:pPr>
              <w:jc w:val="center"/>
              <w:rPr>
                <w:ins w:id="9513" w:author="jonathan pritchard" w:date="2025-01-23T13:49:00Z" w16du:dateUtc="2025-01-23T13:49:00Z"/>
                <w:rFonts w:cs="Arial"/>
                <w:b/>
                <w:bCs/>
                <w:sz w:val="18"/>
                <w:szCs w:val="18"/>
              </w:rPr>
            </w:pPr>
            <w:ins w:id="9514" w:author="jonathan pritchard" w:date="2025-01-23T13:49:00Z" w16du:dateUtc="2025-01-23T13:49: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C5A0F2" w14:textId="77777777" w:rsidR="00B43777" w:rsidRPr="00340B0D" w:rsidRDefault="00B43777" w:rsidP="00541D1A">
            <w:pPr>
              <w:jc w:val="center"/>
              <w:rPr>
                <w:ins w:id="9515" w:author="jonathan pritchard" w:date="2025-01-23T13:49:00Z" w16du:dateUtc="2025-01-23T13:49:00Z"/>
                <w:rFonts w:cs="Arial"/>
                <w:b/>
                <w:bCs/>
                <w:sz w:val="18"/>
                <w:szCs w:val="18"/>
              </w:rPr>
            </w:pPr>
            <w:ins w:id="9516" w:author="jonathan pritchard" w:date="2025-01-23T13:49:00Z" w16du:dateUtc="2025-01-23T13:49: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8CA8D03" w14:textId="77777777" w:rsidTr="00541D1A">
        <w:trPr>
          <w:ins w:id="9517" w:author="jonathan pritchard" w:date="2025-01-23T13:49:00Z"/>
        </w:trPr>
        <w:customXmlInsRangeStart w:id="9518" w:author="jonathan pritchard" w:date="2025-01-23T13:49:00Z"/>
        <w:sdt>
          <w:sdtPr>
            <w:rPr>
              <w:rFonts w:cs="Arial"/>
              <w:sz w:val="18"/>
              <w:szCs w:val="18"/>
            </w:rPr>
            <w:alias w:val="Diplay Category"/>
            <w:tag w:val="Diplay Categor"/>
            <w:id w:val="229584449"/>
            <w:placeholder>
              <w:docPart w:val="D736854FE323466EB95435021DEA47A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51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A1DC9E5" w14:textId="77777777" w:rsidR="00B43777" w:rsidRPr="00340B0D" w:rsidRDefault="00B43777" w:rsidP="00541D1A">
                <w:pPr>
                  <w:rPr>
                    <w:ins w:id="9519" w:author="jonathan pritchard" w:date="2025-01-23T13:49:00Z" w16du:dateUtc="2025-01-23T13:49:00Z"/>
                    <w:rFonts w:cs="Arial"/>
                    <w:sz w:val="18"/>
                    <w:szCs w:val="18"/>
                  </w:rPr>
                </w:pPr>
                <w:ins w:id="9520" w:author="jonathan pritchard" w:date="2025-01-23T13:49:00Z" w16du:dateUtc="2025-01-23T13:49:00Z">
                  <w:r>
                    <w:rPr>
                      <w:rFonts w:cs="Arial"/>
                      <w:sz w:val="18"/>
                      <w:szCs w:val="18"/>
                    </w:rPr>
                    <w:t>Other</w:t>
                  </w:r>
                </w:ins>
              </w:p>
            </w:tc>
            <w:customXmlInsRangeStart w:id="9521" w:author="jonathan pritchard" w:date="2025-01-23T13:49:00Z"/>
          </w:sdtContent>
        </w:sdt>
        <w:customXmlInsRangeEnd w:id="9521"/>
        <w:tc>
          <w:tcPr>
            <w:tcW w:w="3871" w:type="dxa"/>
            <w:gridSpan w:val="5"/>
            <w:tcBorders>
              <w:left w:val="single" w:sz="12" w:space="0" w:color="auto"/>
              <w:bottom w:val="single" w:sz="4" w:space="0" w:color="auto"/>
              <w:right w:val="single" w:sz="4" w:space="0" w:color="auto"/>
            </w:tcBorders>
            <w:shd w:val="clear" w:color="auto" w:fill="auto"/>
          </w:tcPr>
          <w:p w14:paraId="03D70DDE" w14:textId="77777777" w:rsidR="00B43777" w:rsidRPr="00340B0D" w:rsidRDefault="00B43777" w:rsidP="00541D1A">
            <w:pPr>
              <w:rPr>
                <w:ins w:id="9522" w:author="jonathan pritchard" w:date="2025-01-23T13:49:00Z" w16du:dateUtc="2025-01-23T13:49:00Z"/>
                <w:rFonts w:cs="Arial"/>
                <w:sz w:val="18"/>
                <w:szCs w:val="18"/>
              </w:rPr>
            </w:pPr>
            <w:ins w:id="9523" w:author="jonathan pritchard" w:date="2025-01-23T13:49:00Z" w16du:dateUtc="2025-01-23T13:49: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3BAF8C" w14:textId="77777777" w:rsidR="00B43777" w:rsidRPr="00340B0D" w:rsidRDefault="00B43777" w:rsidP="00541D1A">
            <w:pPr>
              <w:jc w:val="center"/>
              <w:rPr>
                <w:ins w:id="9524" w:author="jonathan pritchard" w:date="2025-01-23T13:49:00Z" w16du:dateUtc="2025-01-23T13:49:00Z"/>
                <w:rFonts w:cs="Arial"/>
                <w:sz w:val="18"/>
                <w:szCs w:val="18"/>
              </w:rPr>
            </w:pPr>
          </w:p>
        </w:tc>
      </w:tr>
      <w:tr w:rsidR="00B43777" w:rsidRPr="00340B0D" w14:paraId="7D5B42CB" w14:textId="77777777" w:rsidTr="00541D1A">
        <w:trPr>
          <w:ins w:id="9525" w:author="jonathan pritchard" w:date="2025-01-23T13:49: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908F5F" w14:textId="77777777" w:rsidR="00B43777" w:rsidRPr="00340B0D" w:rsidRDefault="00B43777" w:rsidP="00541D1A">
            <w:pPr>
              <w:jc w:val="center"/>
              <w:rPr>
                <w:ins w:id="9526" w:author="jonathan pritchard" w:date="2025-01-23T13:49:00Z" w16du:dateUtc="2025-01-23T13:49:00Z"/>
                <w:rFonts w:cs="Arial"/>
                <w:b/>
                <w:bCs/>
                <w:sz w:val="18"/>
                <w:szCs w:val="18"/>
              </w:rPr>
            </w:pPr>
            <w:ins w:id="9527" w:author="jonathan pritchard" w:date="2025-01-23T13:49:00Z" w16du:dateUtc="2025-01-23T13:49: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4DD8FCD6" w14:textId="77777777" w:rsidR="00B43777" w:rsidRPr="00340B0D" w:rsidRDefault="00B43777" w:rsidP="00541D1A">
            <w:pPr>
              <w:rPr>
                <w:ins w:id="9528" w:author="jonathan pritchard" w:date="2025-01-23T13:49:00Z" w16du:dateUtc="2025-01-23T13:49:00Z"/>
                <w:rFonts w:cs="Arial"/>
                <w:sz w:val="18"/>
                <w:szCs w:val="18"/>
              </w:rPr>
            </w:pPr>
            <w:ins w:id="9529" w:author="jonathan pritchard" w:date="2025-01-23T13:49:00Z" w16du:dateUtc="2025-01-23T13:49: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86888F8" w14:textId="77777777" w:rsidR="00B43777" w:rsidRPr="00340B0D" w:rsidRDefault="00B43777" w:rsidP="00541D1A">
            <w:pPr>
              <w:jc w:val="center"/>
              <w:rPr>
                <w:ins w:id="9530" w:author="jonathan pritchard" w:date="2025-01-23T13:49:00Z" w16du:dateUtc="2025-01-23T13:49:00Z"/>
                <w:rFonts w:cs="Arial"/>
                <w:sz w:val="18"/>
                <w:szCs w:val="18"/>
              </w:rPr>
            </w:pPr>
          </w:p>
        </w:tc>
      </w:tr>
      <w:tr w:rsidR="00B43777" w:rsidRPr="00340B0D" w14:paraId="59B339D5" w14:textId="77777777" w:rsidTr="00541D1A">
        <w:trPr>
          <w:ins w:id="9531"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1E687F" w14:textId="77777777" w:rsidR="00B43777" w:rsidRPr="00340B0D" w:rsidRDefault="00B43777" w:rsidP="00541D1A">
            <w:pPr>
              <w:rPr>
                <w:ins w:id="9532" w:author="jonathan pritchard" w:date="2025-01-23T13:49:00Z" w16du:dateUtc="2025-01-23T13:49:00Z"/>
                <w:rFonts w:cs="Arial"/>
                <w:sz w:val="18"/>
                <w:szCs w:val="18"/>
              </w:rPr>
            </w:pPr>
            <w:ins w:id="9533" w:author="jonathan pritchard" w:date="2025-01-23T13:49:00Z" w16du:dateUtc="2025-01-23T13:49: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9BA8A0" w14:textId="77777777" w:rsidR="00B43777" w:rsidRPr="00340B0D" w:rsidRDefault="00B43777" w:rsidP="00541D1A">
            <w:pPr>
              <w:rPr>
                <w:ins w:id="9534" w:author="jonathan pritchard" w:date="2025-01-23T13:49:00Z" w16du:dateUtc="2025-01-23T13:49:00Z"/>
                <w:rFonts w:cs="Arial"/>
                <w:sz w:val="18"/>
                <w:szCs w:val="18"/>
              </w:rPr>
            </w:pPr>
          </w:p>
        </w:tc>
        <w:tc>
          <w:tcPr>
            <w:tcW w:w="3871" w:type="dxa"/>
            <w:gridSpan w:val="5"/>
            <w:tcBorders>
              <w:left w:val="single" w:sz="12" w:space="0" w:color="auto"/>
            </w:tcBorders>
          </w:tcPr>
          <w:p w14:paraId="4CA0EFD2" w14:textId="77777777" w:rsidR="00B43777" w:rsidRPr="00340B0D" w:rsidRDefault="00B43777" w:rsidP="00541D1A">
            <w:pPr>
              <w:rPr>
                <w:ins w:id="9535" w:author="jonathan pritchard" w:date="2025-01-23T13:49:00Z" w16du:dateUtc="2025-01-23T13:49:00Z"/>
                <w:rFonts w:cs="Arial"/>
                <w:sz w:val="18"/>
                <w:szCs w:val="18"/>
              </w:rPr>
            </w:pPr>
            <w:ins w:id="9536" w:author="jonathan pritchard" w:date="2025-01-23T13:49:00Z" w16du:dateUtc="2025-01-23T13:49:00Z">
              <w:r w:rsidRPr="00340B0D">
                <w:rPr>
                  <w:rFonts w:cs="Arial"/>
                  <w:sz w:val="18"/>
                  <w:szCs w:val="18"/>
                </w:rPr>
                <w:t>Highlight date dependent</w:t>
              </w:r>
            </w:ins>
          </w:p>
        </w:tc>
        <w:tc>
          <w:tcPr>
            <w:tcW w:w="672" w:type="dxa"/>
            <w:tcBorders>
              <w:right w:val="single" w:sz="12" w:space="0" w:color="auto"/>
            </w:tcBorders>
          </w:tcPr>
          <w:p w14:paraId="551D2221" w14:textId="77777777" w:rsidR="00B43777" w:rsidRPr="00340B0D" w:rsidRDefault="00B43777" w:rsidP="00541D1A">
            <w:pPr>
              <w:jc w:val="center"/>
              <w:rPr>
                <w:ins w:id="9537" w:author="jonathan pritchard" w:date="2025-01-23T13:49:00Z" w16du:dateUtc="2025-01-23T13:49:00Z"/>
                <w:rFonts w:cs="Arial"/>
                <w:sz w:val="18"/>
                <w:szCs w:val="18"/>
              </w:rPr>
            </w:pPr>
          </w:p>
        </w:tc>
      </w:tr>
      <w:tr w:rsidR="00B43777" w:rsidRPr="00340B0D" w14:paraId="04BD724B" w14:textId="77777777" w:rsidTr="00541D1A">
        <w:trPr>
          <w:ins w:id="9538"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BE8528" w14:textId="77777777" w:rsidR="00B43777" w:rsidRPr="00340B0D" w:rsidRDefault="00B43777" w:rsidP="00541D1A">
            <w:pPr>
              <w:rPr>
                <w:ins w:id="9539" w:author="jonathan pritchard" w:date="2025-01-23T13:49:00Z" w16du:dateUtc="2025-01-23T13:49:00Z"/>
                <w:rFonts w:cs="Arial"/>
                <w:sz w:val="18"/>
                <w:szCs w:val="18"/>
              </w:rPr>
            </w:pPr>
            <w:ins w:id="9540" w:author="jonathan pritchard" w:date="2025-01-23T13:49:00Z" w16du:dateUtc="2025-01-23T13:49: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73522" w14:textId="77777777" w:rsidR="00B43777" w:rsidRPr="00340B0D" w:rsidRDefault="00B43777" w:rsidP="00541D1A">
            <w:pPr>
              <w:rPr>
                <w:ins w:id="9541" w:author="jonathan pritchard" w:date="2025-01-23T13:49:00Z" w16du:dateUtc="2025-01-23T13:49:00Z"/>
                <w:rFonts w:cs="Arial"/>
                <w:sz w:val="18"/>
                <w:szCs w:val="18"/>
              </w:rPr>
            </w:pPr>
          </w:p>
        </w:tc>
        <w:tc>
          <w:tcPr>
            <w:tcW w:w="3871" w:type="dxa"/>
            <w:gridSpan w:val="5"/>
            <w:tcBorders>
              <w:left w:val="single" w:sz="12" w:space="0" w:color="auto"/>
            </w:tcBorders>
          </w:tcPr>
          <w:p w14:paraId="1A8E3EE2" w14:textId="77777777" w:rsidR="00B43777" w:rsidRPr="00340B0D" w:rsidRDefault="00B43777" w:rsidP="00541D1A">
            <w:pPr>
              <w:rPr>
                <w:ins w:id="9542" w:author="jonathan pritchard" w:date="2025-01-23T13:49:00Z" w16du:dateUtc="2025-01-23T13:49:00Z"/>
                <w:rFonts w:cs="Arial"/>
                <w:sz w:val="18"/>
                <w:szCs w:val="18"/>
              </w:rPr>
            </w:pPr>
            <w:ins w:id="9543" w:author="jonathan pritchard" w:date="2025-01-23T13:49:00Z" w16du:dateUtc="2025-01-23T13:49:00Z">
              <w:r w:rsidRPr="00340B0D">
                <w:rPr>
                  <w:rFonts w:cs="Arial"/>
                  <w:sz w:val="18"/>
                  <w:szCs w:val="18"/>
                </w:rPr>
                <w:t>Highlight document</w:t>
              </w:r>
            </w:ins>
          </w:p>
        </w:tc>
        <w:tc>
          <w:tcPr>
            <w:tcW w:w="672" w:type="dxa"/>
            <w:tcBorders>
              <w:right w:val="single" w:sz="12" w:space="0" w:color="auto"/>
            </w:tcBorders>
          </w:tcPr>
          <w:p w14:paraId="5E0F1C4C" w14:textId="77777777" w:rsidR="00B43777" w:rsidRPr="00340B0D" w:rsidRDefault="00B43777" w:rsidP="00541D1A">
            <w:pPr>
              <w:jc w:val="center"/>
              <w:rPr>
                <w:ins w:id="9544" w:author="jonathan pritchard" w:date="2025-01-23T13:49:00Z" w16du:dateUtc="2025-01-23T13:49:00Z"/>
                <w:rFonts w:cs="Arial"/>
                <w:sz w:val="18"/>
                <w:szCs w:val="18"/>
              </w:rPr>
            </w:pPr>
          </w:p>
        </w:tc>
      </w:tr>
      <w:tr w:rsidR="00B43777" w:rsidRPr="00340B0D" w14:paraId="06BA4953" w14:textId="77777777" w:rsidTr="00541D1A">
        <w:trPr>
          <w:ins w:id="9545"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D66330" w14:textId="77777777" w:rsidR="00B43777" w:rsidRPr="00340B0D" w:rsidRDefault="00B43777" w:rsidP="00541D1A">
            <w:pPr>
              <w:rPr>
                <w:ins w:id="9546" w:author="jonathan pritchard" w:date="2025-01-23T13:49:00Z" w16du:dateUtc="2025-01-23T13:49:00Z"/>
                <w:rFonts w:cs="Arial"/>
                <w:sz w:val="18"/>
                <w:szCs w:val="18"/>
              </w:rPr>
            </w:pPr>
            <w:ins w:id="9547" w:author="jonathan pritchard" w:date="2025-01-23T13:49:00Z" w16du:dateUtc="2025-01-23T13:49: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80E44" w14:textId="77777777" w:rsidR="00B43777" w:rsidRPr="00340B0D" w:rsidRDefault="00B43777" w:rsidP="00541D1A">
            <w:pPr>
              <w:rPr>
                <w:ins w:id="9548" w:author="jonathan pritchard" w:date="2025-01-23T13:49:00Z" w16du:dateUtc="2025-01-23T13:49:00Z"/>
                <w:rFonts w:cs="Arial"/>
                <w:sz w:val="18"/>
                <w:szCs w:val="18"/>
              </w:rPr>
            </w:pPr>
          </w:p>
        </w:tc>
        <w:tc>
          <w:tcPr>
            <w:tcW w:w="3871" w:type="dxa"/>
            <w:gridSpan w:val="5"/>
            <w:tcBorders>
              <w:left w:val="single" w:sz="12" w:space="0" w:color="auto"/>
            </w:tcBorders>
          </w:tcPr>
          <w:p w14:paraId="3B381AD9" w14:textId="77777777" w:rsidR="00B43777" w:rsidRPr="00340B0D" w:rsidRDefault="00B43777" w:rsidP="00541D1A">
            <w:pPr>
              <w:rPr>
                <w:ins w:id="9549" w:author="jonathan pritchard" w:date="2025-01-23T13:49:00Z" w16du:dateUtc="2025-01-23T13:49:00Z"/>
                <w:rFonts w:cs="Arial"/>
                <w:b/>
                <w:bCs/>
                <w:sz w:val="18"/>
                <w:szCs w:val="18"/>
              </w:rPr>
            </w:pPr>
            <w:ins w:id="9550" w:author="jonathan pritchard" w:date="2025-01-23T13:49:00Z" w16du:dateUtc="2025-01-23T13:49:00Z">
              <w:r w:rsidRPr="00340B0D">
                <w:rPr>
                  <w:rFonts w:cs="Arial"/>
                  <w:sz w:val="18"/>
                  <w:szCs w:val="18"/>
                </w:rPr>
                <w:t>Highlight info</w:t>
              </w:r>
            </w:ins>
          </w:p>
        </w:tc>
        <w:tc>
          <w:tcPr>
            <w:tcW w:w="672" w:type="dxa"/>
            <w:tcBorders>
              <w:right w:val="single" w:sz="12" w:space="0" w:color="auto"/>
            </w:tcBorders>
          </w:tcPr>
          <w:p w14:paraId="726ACFFE" w14:textId="77777777" w:rsidR="00B43777" w:rsidRPr="00340B0D" w:rsidRDefault="00B43777" w:rsidP="00541D1A">
            <w:pPr>
              <w:jc w:val="center"/>
              <w:rPr>
                <w:ins w:id="9551" w:author="jonathan pritchard" w:date="2025-01-23T13:49:00Z" w16du:dateUtc="2025-01-23T13:49:00Z"/>
                <w:rFonts w:cs="Arial"/>
                <w:sz w:val="18"/>
                <w:szCs w:val="18"/>
              </w:rPr>
            </w:pPr>
          </w:p>
        </w:tc>
      </w:tr>
      <w:tr w:rsidR="00B43777" w:rsidRPr="00340B0D" w14:paraId="4E121EE4" w14:textId="77777777" w:rsidTr="00541D1A">
        <w:trPr>
          <w:ins w:id="9552"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9BA6FB" w14:textId="77777777" w:rsidR="00B43777" w:rsidRPr="00340B0D" w:rsidRDefault="00B43777" w:rsidP="00541D1A">
            <w:pPr>
              <w:rPr>
                <w:ins w:id="9553" w:author="jonathan pritchard" w:date="2025-01-23T13:49:00Z" w16du:dateUtc="2025-01-23T13:49:00Z"/>
                <w:rFonts w:cs="Arial"/>
                <w:sz w:val="18"/>
                <w:szCs w:val="18"/>
              </w:rPr>
            </w:pPr>
            <w:ins w:id="9554" w:author="jonathan pritchard" w:date="2025-01-23T13:49:00Z" w16du:dateUtc="2025-01-23T13:49: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1BD01" w14:textId="77777777" w:rsidR="00B43777" w:rsidRPr="00340B0D" w:rsidRDefault="00B43777" w:rsidP="00541D1A">
            <w:pPr>
              <w:rPr>
                <w:ins w:id="9555" w:author="jonathan pritchard" w:date="2025-01-23T13:49:00Z" w16du:dateUtc="2025-01-23T13:49:00Z"/>
                <w:rFonts w:cs="Arial"/>
                <w:sz w:val="18"/>
                <w:szCs w:val="18"/>
              </w:rPr>
            </w:pPr>
          </w:p>
        </w:tc>
        <w:tc>
          <w:tcPr>
            <w:tcW w:w="3871" w:type="dxa"/>
            <w:gridSpan w:val="5"/>
            <w:tcBorders>
              <w:left w:val="single" w:sz="12" w:space="0" w:color="auto"/>
            </w:tcBorders>
          </w:tcPr>
          <w:p w14:paraId="419CB6B1" w14:textId="77777777" w:rsidR="00B43777" w:rsidRPr="00340B0D" w:rsidRDefault="00B43777" w:rsidP="00541D1A">
            <w:pPr>
              <w:rPr>
                <w:ins w:id="9556" w:author="jonathan pritchard" w:date="2025-01-23T13:49:00Z" w16du:dateUtc="2025-01-23T13:49:00Z"/>
                <w:rFonts w:cs="Arial"/>
                <w:sz w:val="18"/>
                <w:szCs w:val="18"/>
              </w:rPr>
            </w:pPr>
            <w:ins w:id="9557" w:author="jonathan pritchard" w:date="2025-01-23T13:49:00Z" w16du:dateUtc="2025-01-23T13:49:00Z">
              <w:r w:rsidRPr="00340B0D">
                <w:rPr>
                  <w:rFonts w:cs="Arial"/>
                  <w:sz w:val="18"/>
                  <w:szCs w:val="18"/>
                </w:rPr>
                <w:t>Shallow Pattern</w:t>
              </w:r>
            </w:ins>
          </w:p>
        </w:tc>
        <w:tc>
          <w:tcPr>
            <w:tcW w:w="672" w:type="dxa"/>
            <w:tcBorders>
              <w:right w:val="single" w:sz="12" w:space="0" w:color="auto"/>
            </w:tcBorders>
          </w:tcPr>
          <w:p w14:paraId="34196A5C" w14:textId="77777777" w:rsidR="00B43777" w:rsidRPr="00340B0D" w:rsidRDefault="00B43777" w:rsidP="00541D1A">
            <w:pPr>
              <w:jc w:val="center"/>
              <w:rPr>
                <w:ins w:id="9558" w:author="jonathan pritchard" w:date="2025-01-23T13:49:00Z" w16du:dateUtc="2025-01-23T13:49:00Z"/>
                <w:rFonts w:cs="Arial"/>
                <w:sz w:val="18"/>
                <w:szCs w:val="18"/>
              </w:rPr>
            </w:pPr>
          </w:p>
        </w:tc>
      </w:tr>
      <w:tr w:rsidR="00B43777" w:rsidRPr="00340B0D" w14:paraId="441B70FC" w14:textId="77777777" w:rsidTr="00541D1A">
        <w:trPr>
          <w:ins w:id="9559"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37F802" w14:textId="77777777" w:rsidR="00B43777" w:rsidRPr="00340B0D" w:rsidRDefault="00B43777" w:rsidP="00541D1A">
            <w:pPr>
              <w:rPr>
                <w:ins w:id="9560" w:author="jonathan pritchard" w:date="2025-01-23T13:49:00Z" w16du:dateUtc="2025-01-23T13:49:00Z"/>
                <w:rFonts w:cs="Arial"/>
                <w:sz w:val="18"/>
                <w:szCs w:val="18"/>
              </w:rPr>
            </w:pPr>
            <w:ins w:id="9561" w:author="jonathan pritchard" w:date="2025-01-23T13:49:00Z" w16du:dateUtc="2025-01-23T13:49: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321CC7" w14:textId="77777777" w:rsidR="00B43777" w:rsidRPr="00340B0D" w:rsidRDefault="00B43777" w:rsidP="00541D1A">
            <w:pPr>
              <w:rPr>
                <w:ins w:id="9562" w:author="jonathan pritchard" w:date="2025-01-23T13:49:00Z" w16du:dateUtc="2025-01-23T13:49:00Z"/>
                <w:rFonts w:cs="Arial"/>
                <w:sz w:val="18"/>
                <w:szCs w:val="18"/>
              </w:rPr>
            </w:pPr>
          </w:p>
        </w:tc>
        <w:tc>
          <w:tcPr>
            <w:tcW w:w="3871" w:type="dxa"/>
            <w:gridSpan w:val="5"/>
            <w:tcBorders>
              <w:left w:val="single" w:sz="12" w:space="0" w:color="auto"/>
            </w:tcBorders>
          </w:tcPr>
          <w:p w14:paraId="4B86ACAC" w14:textId="77777777" w:rsidR="00B43777" w:rsidRPr="00340B0D" w:rsidRDefault="00B43777" w:rsidP="00541D1A">
            <w:pPr>
              <w:rPr>
                <w:ins w:id="9563" w:author="jonathan pritchard" w:date="2025-01-23T13:49:00Z" w16du:dateUtc="2025-01-23T13:49:00Z"/>
                <w:rFonts w:cs="Arial"/>
                <w:sz w:val="18"/>
                <w:szCs w:val="18"/>
              </w:rPr>
            </w:pPr>
            <w:ins w:id="9564" w:author="jonathan pritchard" w:date="2025-01-23T13:49:00Z" w16du:dateUtc="2025-01-23T13:49:00Z">
              <w:r w:rsidRPr="00340B0D">
                <w:rPr>
                  <w:rFonts w:cs="Arial"/>
                  <w:sz w:val="18"/>
                  <w:szCs w:val="18"/>
                </w:rPr>
                <w:t>Unknown</w:t>
              </w:r>
            </w:ins>
          </w:p>
        </w:tc>
        <w:tc>
          <w:tcPr>
            <w:tcW w:w="672" w:type="dxa"/>
            <w:tcBorders>
              <w:right w:val="single" w:sz="12" w:space="0" w:color="auto"/>
            </w:tcBorders>
          </w:tcPr>
          <w:p w14:paraId="089B2D09" w14:textId="77777777" w:rsidR="00B43777" w:rsidRPr="00340B0D" w:rsidRDefault="00B43777" w:rsidP="00541D1A">
            <w:pPr>
              <w:jc w:val="center"/>
              <w:rPr>
                <w:ins w:id="9565" w:author="jonathan pritchard" w:date="2025-01-23T13:49:00Z" w16du:dateUtc="2025-01-23T13:49:00Z"/>
                <w:rFonts w:cs="Arial"/>
                <w:sz w:val="18"/>
                <w:szCs w:val="18"/>
              </w:rPr>
            </w:pPr>
          </w:p>
        </w:tc>
      </w:tr>
      <w:tr w:rsidR="00B43777" w:rsidRPr="00340B0D" w14:paraId="0A7508B0" w14:textId="77777777" w:rsidTr="00541D1A">
        <w:trPr>
          <w:ins w:id="9566"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CA4EA8" w14:textId="77777777" w:rsidR="00B43777" w:rsidRPr="00340B0D" w:rsidRDefault="00B43777" w:rsidP="00541D1A">
            <w:pPr>
              <w:rPr>
                <w:ins w:id="9567" w:author="jonathan pritchard" w:date="2025-01-23T13:49:00Z" w16du:dateUtc="2025-01-23T13:49:00Z"/>
                <w:rFonts w:cs="Arial"/>
                <w:sz w:val="18"/>
                <w:szCs w:val="18"/>
              </w:rPr>
            </w:pPr>
            <w:ins w:id="9568" w:author="jonathan pritchard" w:date="2025-01-23T13:49:00Z" w16du:dateUtc="2025-01-23T13:49: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87E70" w14:textId="77777777" w:rsidR="00B43777" w:rsidRPr="00340B0D" w:rsidRDefault="00B43777" w:rsidP="00541D1A">
            <w:pPr>
              <w:rPr>
                <w:ins w:id="9569" w:author="jonathan pritchard" w:date="2025-01-23T13:49:00Z" w16du:dateUtc="2025-01-23T13:49:00Z"/>
                <w:rFonts w:cs="Arial"/>
                <w:sz w:val="18"/>
                <w:szCs w:val="18"/>
              </w:rPr>
            </w:pPr>
          </w:p>
        </w:tc>
        <w:tc>
          <w:tcPr>
            <w:tcW w:w="3871" w:type="dxa"/>
            <w:gridSpan w:val="5"/>
            <w:tcBorders>
              <w:left w:val="single" w:sz="12" w:space="0" w:color="auto"/>
            </w:tcBorders>
          </w:tcPr>
          <w:p w14:paraId="51576ED2" w14:textId="77777777" w:rsidR="00B43777" w:rsidRPr="00340B0D" w:rsidRDefault="00B43777" w:rsidP="00541D1A">
            <w:pPr>
              <w:rPr>
                <w:ins w:id="9570" w:author="jonathan pritchard" w:date="2025-01-23T13:49:00Z" w16du:dateUtc="2025-01-23T13:49:00Z"/>
                <w:rFonts w:cs="Arial"/>
                <w:sz w:val="18"/>
                <w:szCs w:val="18"/>
              </w:rPr>
            </w:pPr>
            <w:ins w:id="9571" w:author="jonathan pritchard" w:date="2025-01-23T13:49:00Z" w16du:dateUtc="2025-01-23T13:49:00Z">
              <w:r w:rsidRPr="00340B0D">
                <w:rPr>
                  <w:rFonts w:cs="Arial"/>
                  <w:sz w:val="18"/>
                  <w:szCs w:val="18"/>
                </w:rPr>
                <w:t>Update Review</w:t>
              </w:r>
            </w:ins>
          </w:p>
        </w:tc>
        <w:tc>
          <w:tcPr>
            <w:tcW w:w="672" w:type="dxa"/>
            <w:tcBorders>
              <w:right w:val="single" w:sz="12" w:space="0" w:color="auto"/>
            </w:tcBorders>
          </w:tcPr>
          <w:p w14:paraId="224349DB" w14:textId="77777777" w:rsidR="00B43777" w:rsidRPr="00340B0D" w:rsidRDefault="00B43777" w:rsidP="00541D1A">
            <w:pPr>
              <w:jc w:val="center"/>
              <w:rPr>
                <w:ins w:id="9572" w:author="jonathan pritchard" w:date="2025-01-23T13:49:00Z" w16du:dateUtc="2025-01-23T13:49:00Z"/>
                <w:rFonts w:cs="Arial"/>
                <w:sz w:val="18"/>
                <w:szCs w:val="18"/>
              </w:rPr>
            </w:pPr>
          </w:p>
        </w:tc>
      </w:tr>
      <w:tr w:rsidR="00B43777" w:rsidRPr="00340B0D" w14:paraId="0302271A" w14:textId="77777777" w:rsidTr="00541D1A">
        <w:trPr>
          <w:ins w:id="9573"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B0F45" w14:textId="77777777" w:rsidR="00B43777" w:rsidRPr="00340B0D" w:rsidRDefault="00B43777" w:rsidP="00541D1A">
            <w:pPr>
              <w:rPr>
                <w:ins w:id="9574" w:author="jonathan pritchard" w:date="2025-01-23T13:49:00Z" w16du:dateUtc="2025-01-23T13:49:00Z"/>
                <w:rFonts w:cs="Arial"/>
                <w:sz w:val="18"/>
                <w:szCs w:val="18"/>
              </w:rPr>
            </w:pPr>
            <w:ins w:id="9575" w:author="jonathan pritchard" w:date="2025-01-23T13:49:00Z" w16du:dateUtc="2025-01-23T13:49: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5A0E8" w14:textId="77777777" w:rsidR="00B43777" w:rsidRPr="00340B0D" w:rsidRDefault="00B43777" w:rsidP="00541D1A">
            <w:pPr>
              <w:rPr>
                <w:ins w:id="9576" w:author="jonathan pritchard" w:date="2025-01-23T13:49:00Z" w16du:dateUtc="2025-01-23T13:49:00Z"/>
                <w:rFonts w:cs="Arial"/>
                <w:sz w:val="18"/>
                <w:szCs w:val="18"/>
              </w:rPr>
            </w:pPr>
          </w:p>
        </w:tc>
        <w:tc>
          <w:tcPr>
            <w:tcW w:w="3871" w:type="dxa"/>
            <w:gridSpan w:val="5"/>
            <w:tcBorders>
              <w:left w:val="single" w:sz="12" w:space="0" w:color="auto"/>
            </w:tcBorders>
          </w:tcPr>
          <w:p w14:paraId="705AD220" w14:textId="77777777" w:rsidR="00B43777" w:rsidRPr="00340B0D" w:rsidRDefault="00B43777" w:rsidP="00541D1A">
            <w:pPr>
              <w:rPr>
                <w:ins w:id="9577" w:author="jonathan pritchard" w:date="2025-01-23T13:49:00Z" w16du:dateUtc="2025-01-23T13:49:00Z"/>
                <w:rFonts w:cs="Arial"/>
                <w:sz w:val="18"/>
                <w:szCs w:val="18"/>
              </w:rPr>
            </w:pPr>
            <w:ins w:id="9578" w:author="jonathan pritchard" w:date="2025-01-23T13:49:00Z" w16du:dateUtc="2025-01-23T13:49:00Z">
              <w:r w:rsidRPr="00340B0D">
                <w:rPr>
                  <w:rFonts w:cs="Arial"/>
                  <w:b/>
                  <w:bCs/>
                  <w:sz w:val="18"/>
                  <w:szCs w:val="18"/>
                </w:rPr>
                <w:t>Text Groups</w:t>
              </w:r>
            </w:ins>
          </w:p>
        </w:tc>
        <w:tc>
          <w:tcPr>
            <w:tcW w:w="672" w:type="dxa"/>
            <w:tcBorders>
              <w:right w:val="single" w:sz="12" w:space="0" w:color="auto"/>
            </w:tcBorders>
          </w:tcPr>
          <w:p w14:paraId="673BFA67" w14:textId="77777777" w:rsidR="00B43777" w:rsidRPr="00340B0D" w:rsidRDefault="00B43777" w:rsidP="00541D1A">
            <w:pPr>
              <w:jc w:val="center"/>
              <w:rPr>
                <w:ins w:id="9579" w:author="jonathan pritchard" w:date="2025-01-23T13:49:00Z" w16du:dateUtc="2025-01-23T13:49:00Z"/>
                <w:rFonts w:cs="Arial"/>
                <w:sz w:val="18"/>
                <w:szCs w:val="18"/>
              </w:rPr>
            </w:pPr>
          </w:p>
        </w:tc>
      </w:tr>
      <w:tr w:rsidR="00B43777" w:rsidRPr="00340B0D" w14:paraId="5AF6EF70" w14:textId="77777777" w:rsidTr="00541D1A">
        <w:trPr>
          <w:ins w:id="9580"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A2B038" w14:textId="77777777" w:rsidR="00B43777" w:rsidRPr="00340B0D" w:rsidRDefault="00B43777" w:rsidP="00541D1A">
            <w:pPr>
              <w:rPr>
                <w:ins w:id="9581" w:author="jonathan pritchard" w:date="2025-01-23T13:49:00Z" w16du:dateUtc="2025-01-23T13:49:00Z"/>
                <w:rFonts w:cs="Arial"/>
                <w:sz w:val="18"/>
                <w:szCs w:val="18"/>
              </w:rPr>
            </w:pPr>
            <w:ins w:id="9582" w:author="jonathan pritchard" w:date="2025-01-23T13:49:00Z" w16du:dateUtc="2025-01-23T13:49: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4F086B" w14:textId="77777777" w:rsidR="00B43777" w:rsidRPr="00340B0D" w:rsidRDefault="00B43777" w:rsidP="00541D1A">
            <w:pPr>
              <w:rPr>
                <w:ins w:id="9583" w:author="jonathan pritchard" w:date="2025-01-23T13:49:00Z" w16du:dateUtc="2025-01-23T13:49:00Z"/>
                <w:rFonts w:cs="Arial"/>
                <w:sz w:val="18"/>
                <w:szCs w:val="18"/>
              </w:rPr>
            </w:pPr>
          </w:p>
        </w:tc>
        <w:tc>
          <w:tcPr>
            <w:tcW w:w="3871" w:type="dxa"/>
            <w:gridSpan w:val="5"/>
            <w:tcBorders>
              <w:left w:val="single" w:sz="12" w:space="0" w:color="auto"/>
            </w:tcBorders>
          </w:tcPr>
          <w:p w14:paraId="2302EAEC" w14:textId="77777777" w:rsidR="00B43777" w:rsidRPr="00340B0D" w:rsidRDefault="00B43777" w:rsidP="00541D1A">
            <w:pPr>
              <w:rPr>
                <w:ins w:id="9584" w:author="jonathan pritchard" w:date="2025-01-23T13:49:00Z" w16du:dateUtc="2025-01-23T13:49:00Z"/>
                <w:rFonts w:cs="Arial"/>
                <w:sz w:val="18"/>
                <w:szCs w:val="18"/>
              </w:rPr>
            </w:pPr>
            <w:ins w:id="9585" w:author="jonathan pritchard" w:date="2025-01-23T13:49:00Z" w16du:dateUtc="2025-01-23T13:49:00Z">
              <w:r w:rsidRPr="00340B0D">
                <w:rPr>
                  <w:rFonts w:cs="Arial"/>
                  <w:sz w:val="18"/>
                  <w:szCs w:val="18"/>
                </w:rPr>
                <w:t>Chart Text</w:t>
              </w:r>
            </w:ins>
          </w:p>
        </w:tc>
        <w:tc>
          <w:tcPr>
            <w:tcW w:w="672" w:type="dxa"/>
            <w:tcBorders>
              <w:right w:val="single" w:sz="12" w:space="0" w:color="auto"/>
            </w:tcBorders>
          </w:tcPr>
          <w:p w14:paraId="41FB263E" w14:textId="77777777" w:rsidR="00B43777" w:rsidRPr="00340B0D" w:rsidRDefault="00B43777" w:rsidP="00541D1A">
            <w:pPr>
              <w:jc w:val="center"/>
              <w:rPr>
                <w:ins w:id="9586" w:author="jonathan pritchard" w:date="2025-01-23T13:49:00Z" w16du:dateUtc="2025-01-23T13:49:00Z"/>
                <w:rFonts w:cs="Arial"/>
                <w:sz w:val="18"/>
                <w:szCs w:val="18"/>
              </w:rPr>
            </w:pPr>
          </w:p>
        </w:tc>
      </w:tr>
      <w:tr w:rsidR="00B43777" w:rsidRPr="00340B0D" w14:paraId="3E986FC0" w14:textId="77777777" w:rsidTr="00541D1A">
        <w:trPr>
          <w:ins w:id="9587"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4C9080" w14:textId="77777777" w:rsidR="00B43777" w:rsidRPr="00340B0D" w:rsidRDefault="00B43777" w:rsidP="00541D1A">
            <w:pPr>
              <w:rPr>
                <w:ins w:id="9588" w:author="jonathan pritchard" w:date="2025-01-23T13:49:00Z" w16du:dateUtc="2025-01-23T13:49:00Z"/>
                <w:rFonts w:cs="Arial"/>
                <w:sz w:val="18"/>
                <w:szCs w:val="18"/>
              </w:rPr>
            </w:pPr>
            <w:ins w:id="9589" w:author="jonathan pritchard" w:date="2025-01-23T13:49:00Z" w16du:dateUtc="2025-01-23T13:49: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05F28" w14:textId="77777777" w:rsidR="00B43777" w:rsidRPr="00340B0D" w:rsidRDefault="00B43777" w:rsidP="00541D1A">
            <w:pPr>
              <w:rPr>
                <w:ins w:id="9590" w:author="jonathan pritchard" w:date="2025-01-23T13:49:00Z" w16du:dateUtc="2025-01-23T13:49:00Z"/>
                <w:rFonts w:cs="Arial"/>
                <w:sz w:val="18"/>
                <w:szCs w:val="18"/>
              </w:rPr>
            </w:pPr>
          </w:p>
        </w:tc>
        <w:tc>
          <w:tcPr>
            <w:tcW w:w="3871" w:type="dxa"/>
            <w:gridSpan w:val="5"/>
            <w:tcBorders>
              <w:left w:val="single" w:sz="12" w:space="0" w:color="auto"/>
            </w:tcBorders>
          </w:tcPr>
          <w:p w14:paraId="285F6783" w14:textId="77777777" w:rsidR="00B43777" w:rsidRPr="00340B0D" w:rsidRDefault="00B43777" w:rsidP="00541D1A">
            <w:pPr>
              <w:rPr>
                <w:ins w:id="9591" w:author="jonathan pritchard" w:date="2025-01-23T13:49:00Z" w16du:dateUtc="2025-01-23T13:49:00Z"/>
                <w:rFonts w:cs="Arial"/>
                <w:sz w:val="18"/>
                <w:szCs w:val="18"/>
              </w:rPr>
            </w:pPr>
            <w:ins w:id="9592" w:author="jonathan pritchard" w:date="2025-01-23T13:49:00Z" w16du:dateUtc="2025-01-23T13:49:00Z">
              <w:r w:rsidRPr="00340B0D">
                <w:rPr>
                  <w:rFonts w:cs="Arial"/>
                  <w:sz w:val="18"/>
                  <w:szCs w:val="18"/>
                </w:rPr>
                <w:t xml:space="preserve">    Important text</w:t>
              </w:r>
            </w:ins>
          </w:p>
        </w:tc>
        <w:tc>
          <w:tcPr>
            <w:tcW w:w="672" w:type="dxa"/>
            <w:tcBorders>
              <w:right w:val="single" w:sz="12" w:space="0" w:color="auto"/>
            </w:tcBorders>
          </w:tcPr>
          <w:p w14:paraId="6F12C83B" w14:textId="77777777" w:rsidR="00B43777" w:rsidRPr="00340B0D" w:rsidRDefault="00B43777" w:rsidP="00541D1A">
            <w:pPr>
              <w:jc w:val="center"/>
              <w:rPr>
                <w:ins w:id="9593" w:author="jonathan pritchard" w:date="2025-01-23T13:49:00Z" w16du:dateUtc="2025-01-23T13:49:00Z"/>
                <w:rFonts w:cs="Arial"/>
                <w:sz w:val="18"/>
                <w:szCs w:val="18"/>
              </w:rPr>
            </w:pPr>
          </w:p>
        </w:tc>
      </w:tr>
      <w:tr w:rsidR="00B43777" w:rsidRPr="00340B0D" w14:paraId="608E15E4" w14:textId="77777777" w:rsidTr="00541D1A">
        <w:trPr>
          <w:ins w:id="9594"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03FD60" w14:textId="77777777" w:rsidR="00B43777" w:rsidRPr="00340B0D" w:rsidRDefault="00B43777" w:rsidP="00541D1A">
            <w:pPr>
              <w:rPr>
                <w:ins w:id="9595" w:author="jonathan pritchard" w:date="2025-01-23T13:49:00Z" w16du:dateUtc="2025-01-23T13:49:00Z"/>
                <w:rFonts w:cs="Arial"/>
                <w:sz w:val="18"/>
                <w:szCs w:val="18"/>
              </w:rPr>
            </w:pPr>
            <w:ins w:id="9596" w:author="jonathan pritchard" w:date="2025-01-23T13:49:00Z" w16du:dateUtc="2025-01-23T13:49: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1C49E8" w14:textId="77777777" w:rsidR="00B43777" w:rsidRPr="00340B0D" w:rsidRDefault="00B43777" w:rsidP="00541D1A">
            <w:pPr>
              <w:rPr>
                <w:ins w:id="9597" w:author="jonathan pritchard" w:date="2025-01-23T13:49:00Z" w16du:dateUtc="2025-01-23T13:49:00Z"/>
                <w:rFonts w:cs="Arial"/>
                <w:sz w:val="18"/>
                <w:szCs w:val="18"/>
              </w:rPr>
            </w:pPr>
          </w:p>
        </w:tc>
        <w:tc>
          <w:tcPr>
            <w:tcW w:w="3871" w:type="dxa"/>
            <w:gridSpan w:val="5"/>
            <w:tcBorders>
              <w:left w:val="single" w:sz="12" w:space="0" w:color="auto"/>
            </w:tcBorders>
          </w:tcPr>
          <w:p w14:paraId="3D4C10D7" w14:textId="77777777" w:rsidR="00B43777" w:rsidRPr="00340B0D" w:rsidRDefault="00B43777" w:rsidP="00541D1A">
            <w:pPr>
              <w:rPr>
                <w:ins w:id="9598" w:author="jonathan pritchard" w:date="2025-01-23T13:49:00Z" w16du:dateUtc="2025-01-23T13:49:00Z"/>
                <w:rFonts w:cs="Arial"/>
                <w:b/>
                <w:bCs/>
                <w:sz w:val="18"/>
                <w:szCs w:val="18"/>
              </w:rPr>
            </w:pPr>
            <w:ins w:id="9599" w:author="jonathan pritchard" w:date="2025-01-23T13:49:00Z" w16du:dateUtc="2025-01-23T13:49:00Z">
              <w:r w:rsidRPr="00340B0D">
                <w:rPr>
                  <w:rFonts w:cs="Arial"/>
                  <w:b/>
                  <w:bCs/>
                  <w:sz w:val="18"/>
                  <w:szCs w:val="18"/>
                </w:rPr>
                <w:t xml:space="preserve">    Other Text</w:t>
              </w:r>
            </w:ins>
          </w:p>
        </w:tc>
        <w:tc>
          <w:tcPr>
            <w:tcW w:w="672" w:type="dxa"/>
            <w:tcBorders>
              <w:right w:val="single" w:sz="12" w:space="0" w:color="auto"/>
            </w:tcBorders>
          </w:tcPr>
          <w:p w14:paraId="2A2ECD7E" w14:textId="77777777" w:rsidR="00B43777" w:rsidRPr="00340B0D" w:rsidRDefault="00B43777" w:rsidP="00541D1A">
            <w:pPr>
              <w:jc w:val="center"/>
              <w:rPr>
                <w:ins w:id="9600" w:author="jonathan pritchard" w:date="2025-01-23T13:49:00Z" w16du:dateUtc="2025-01-23T13:49:00Z"/>
                <w:rFonts w:cs="Arial"/>
                <w:sz w:val="18"/>
                <w:szCs w:val="18"/>
              </w:rPr>
            </w:pPr>
          </w:p>
        </w:tc>
      </w:tr>
      <w:tr w:rsidR="00B43777" w:rsidRPr="00340B0D" w14:paraId="5B94CEB6" w14:textId="77777777" w:rsidTr="00541D1A">
        <w:trPr>
          <w:ins w:id="9601"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AB1BB" w14:textId="77777777" w:rsidR="00B43777" w:rsidRPr="00340B0D" w:rsidRDefault="00B43777" w:rsidP="00541D1A">
            <w:pPr>
              <w:rPr>
                <w:ins w:id="9602" w:author="jonathan pritchard" w:date="2025-01-23T13:49:00Z" w16du:dateUtc="2025-01-23T13:49:00Z"/>
                <w:rFonts w:cs="Arial"/>
                <w:sz w:val="18"/>
                <w:szCs w:val="18"/>
              </w:rPr>
            </w:pPr>
            <w:ins w:id="9603" w:author="jonathan pritchard" w:date="2025-01-23T13:49:00Z" w16du:dateUtc="2025-01-23T13:49: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B12DF8" w14:textId="77777777" w:rsidR="00B43777" w:rsidRPr="00340B0D" w:rsidRDefault="00B43777" w:rsidP="00541D1A">
            <w:pPr>
              <w:rPr>
                <w:ins w:id="9604" w:author="jonathan pritchard" w:date="2025-01-23T13:49:00Z" w16du:dateUtc="2025-01-23T13:49:00Z"/>
                <w:rFonts w:cs="Arial"/>
                <w:sz w:val="18"/>
                <w:szCs w:val="18"/>
              </w:rPr>
            </w:pPr>
          </w:p>
        </w:tc>
        <w:tc>
          <w:tcPr>
            <w:tcW w:w="3871" w:type="dxa"/>
            <w:gridSpan w:val="5"/>
            <w:tcBorders>
              <w:left w:val="single" w:sz="12" w:space="0" w:color="auto"/>
            </w:tcBorders>
          </w:tcPr>
          <w:p w14:paraId="433D7788" w14:textId="77777777" w:rsidR="00B43777" w:rsidRPr="00340B0D" w:rsidRDefault="00B43777" w:rsidP="00541D1A">
            <w:pPr>
              <w:rPr>
                <w:ins w:id="9605" w:author="jonathan pritchard" w:date="2025-01-23T13:49:00Z" w16du:dateUtc="2025-01-23T13:49:00Z"/>
                <w:rFonts w:cs="Arial"/>
                <w:sz w:val="18"/>
                <w:szCs w:val="18"/>
              </w:rPr>
            </w:pPr>
            <w:ins w:id="9606" w:author="jonathan pritchard" w:date="2025-01-23T13:49:00Z" w16du:dateUtc="2025-01-23T13:49:00Z">
              <w:r w:rsidRPr="00340B0D">
                <w:rPr>
                  <w:rFonts w:cs="Arial"/>
                  <w:sz w:val="18"/>
                  <w:szCs w:val="18"/>
                </w:rPr>
                <w:t xml:space="preserve">        Names</w:t>
              </w:r>
            </w:ins>
          </w:p>
        </w:tc>
        <w:tc>
          <w:tcPr>
            <w:tcW w:w="672" w:type="dxa"/>
            <w:tcBorders>
              <w:right w:val="single" w:sz="12" w:space="0" w:color="auto"/>
            </w:tcBorders>
          </w:tcPr>
          <w:p w14:paraId="281F8096" w14:textId="77777777" w:rsidR="00B43777" w:rsidRPr="00340B0D" w:rsidRDefault="00B43777" w:rsidP="00541D1A">
            <w:pPr>
              <w:jc w:val="center"/>
              <w:rPr>
                <w:ins w:id="9607" w:author="jonathan pritchard" w:date="2025-01-23T13:49:00Z" w16du:dateUtc="2025-01-23T13:49:00Z"/>
                <w:rFonts w:cs="Arial"/>
                <w:sz w:val="18"/>
                <w:szCs w:val="18"/>
              </w:rPr>
            </w:pPr>
          </w:p>
        </w:tc>
      </w:tr>
      <w:tr w:rsidR="00B43777" w:rsidRPr="00340B0D" w14:paraId="024A822A" w14:textId="77777777" w:rsidTr="00541D1A">
        <w:trPr>
          <w:ins w:id="9608" w:author="jonathan pritchard" w:date="2025-01-23T13:49: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CAFC3F" w14:textId="77777777" w:rsidR="00B43777" w:rsidRPr="00340B0D" w:rsidRDefault="00B43777" w:rsidP="00541D1A">
            <w:pPr>
              <w:jc w:val="center"/>
              <w:rPr>
                <w:ins w:id="9609" w:author="jonathan pritchard" w:date="2025-01-23T13:49:00Z" w16du:dateUtc="2025-01-23T13:49:00Z"/>
                <w:rFonts w:cs="Arial"/>
                <w:b/>
                <w:bCs/>
                <w:sz w:val="18"/>
                <w:szCs w:val="18"/>
              </w:rPr>
            </w:pPr>
            <w:ins w:id="9610" w:author="jonathan pritchard" w:date="2025-01-23T13:49:00Z" w16du:dateUtc="2025-01-23T13:49:00Z">
              <w:r w:rsidRPr="00340B0D">
                <w:rPr>
                  <w:rFonts w:cs="Arial"/>
                  <w:b/>
                  <w:bCs/>
                  <w:sz w:val="18"/>
                  <w:szCs w:val="18"/>
                </w:rPr>
                <w:t>Palette</w:t>
              </w:r>
            </w:ins>
          </w:p>
        </w:tc>
        <w:tc>
          <w:tcPr>
            <w:tcW w:w="3871" w:type="dxa"/>
            <w:gridSpan w:val="5"/>
            <w:tcBorders>
              <w:left w:val="single" w:sz="12" w:space="0" w:color="auto"/>
            </w:tcBorders>
          </w:tcPr>
          <w:p w14:paraId="643BFECF" w14:textId="77777777" w:rsidR="00B43777" w:rsidRPr="00340B0D" w:rsidRDefault="00B43777" w:rsidP="00541D1A">
            <w:pPr>
              <w:rPr>
                <w:ins w:id="9611" w:author="jonathan pritchard" w:date="2025-01-23T13:49:00Z" w16du:dateUtc="2025-01-23T13:49:00Z"/>
                <w:rFonts w:cs="Arial"/>
                <w:b/>
                <w:bCs/>
                <w:sz w:val="18"/>
                <w:szCs w:val="18"/>
              </w:rPr>
            </w:pPr>
            <w:ins w:id="9612" w:author="jonathan pritchard" w:date="2025-01-23T13:49:00Z" w16du:dateUtc="2025-01-23T13:49:00Z">
              <w:r w:rsidRPr="00340B0D">
                <w:rPr>
                  <w:rFonts w:cs="Arial"/>
                  <w:sz w:val="18"/>
                  <w:szCs w:val="18"/>
                </w:rPr>
                <w:t xml:space="preserve">        Light description</w:t>
              </w:r>
            </w:ins>
          </w:p>
        </w:tc>
        <w:tc>
          <w:tcPr>
            <w:tcW w:w="672" w:type="dxa"/>
            <w:tcBorders>
              <w:right w:val="single" w:sz="12" w:space="0" w:color="auto"/>
            </w:tcBorders>
          </w:tcPr>
          <w:p w14:paraId="6CAB4A33" w14:textId="77777777" w:rsidR="00B43777" w:rsidRPr="00340B0D" w:rsidRDefault="00B43777" w:rsidP="00541D1A">
            <w:pPr>
              <w:jc w:val="center"/>
              <w:rPr>
                <w:ins w:id="9613" w:author="jonathan pritchard" w:date="2025-01-23T13:49:00Z" w16du:dateUtc="2025-01-23T13:49:00Z"/>
                <w:rFonts w:cs="Arial"/>
                <w:sz w:val="18"/>
                <w:szCs w:val="18"/>
              </w:rPr>
            </w:pPr>
          </w:p>
        </w:tc>
      </w:tr>
      <w:tr w:rsidR="00B43777" w:rsidRPr="00340B0D" w14:paraId="2DFC316F" w14:textId="77777777" w:rsidTr="00541D1A">
        <w:trPr>
          <w:ins w:id="9614" w:author="jonathan pritchard" w:date="2025-01-23T13:49:00Z"/>
        </w:trPr>
        <w:customXmlInsRangeStart w:id="9615" w:author="jonathan pritchard" w:date="2025-01-23T13:49:00Z"/>
        <w:sdt>
          <w:sdtPr>
            <w:rPr>
              <w:rFonts w:cs="Arial"/>
              <w:sz w:val="18"/>
              <w:szCs w:val="18"/>
            </w:rPr>
            <w:alias w:val="Palette"/>
            <w:tag w:val="Palette"/>
            <w:id w:val="-886262936"/>
            <w:placeholder>
              <w:docPart w:val="D62778302892443B80E93AC90187F298"/>
            </w:placeholder>
            <w:comboBox>
              <w:listItem w:displayText="Day" w:value="Day"/>
              <w:listItem w:displayText="Dusk" w:value="Dusk"/>
              <w:listItem w:displayText="Night" w:value="Night"/>
            </w:comboBox>
          </w:sdtPr>
          <w:sdtContent>
            <w:customXmlInsRangeEnd w:id="9615"/>
            <w:tc>
              <w:tcPr>
                <w:tcW w:w="4656" w:type="dxa"/>
                <w:gridSpan w:val="5"/>
                <w:tcBorders>
                  <w:left w:val="single" w:sz="12" w:space="0" w:color="auto"/>
                  <w:bottom w:val="single" w:sz="12" w:space="0" w:color="auto"/>
                  <w:right w:val="single" w:sz="12" w:space="0" w:color="auto"/>
                </w:tcBorders>
              </w:tcPr>
              <w:p w14:paraId="7F702DA4" w14:textId="77777777" w:rsidR="00B43777" w:rsidRPr="00340B0D" w:rsidRDefault="00B43777" w:rsidP="00541D1A">
                <w:pPr>
                  <w:rPr>
                    <w:ins w:id="9616" w:author="jonathan pritchard" w:date="2025-01-23T13:49:00Z" w16du:dateUtc="2025-01-23T13:49:00Z"/>
                    <w:rFonts w:cs="Arial"/>
                    <w:sz w:val="18"/>
                    <w:szCs w:val="18"/>
                  </w:rPr>
                </w:pPr>
                <w:ins w:id="9617" w:author="jonathan pritchard" w:date="2025-01-23T13:49:00Z" w16du:dateUtc="2025-01-23T13:49:00Z">
                  <w:r w:rsidRPr="00340B0D">
                    <w:rPr>
                      <w:rFonts w:cs="Arial"/>
                      <w:sz w:val="18"/>
                      <w:szCs w:val="18"/>
                    </w:rPr>
                    <w:t>Day</w:t>
                  </w:r>
                </w:ins>
              </w:p>
            </w:tc>
            <w:customXmlInsRangeStart w:id="9618" w:author="jonathan pritchard" w:date="2025-01-23T13:49:00Z"/>
          </w:sdtContent>
        </w:sdt>
        <w:customXmlInsRangeEnd w:id="9618"/>
        <w:tc>
          <w:tcPr>
            <w:tcW w:w="3871" w:type="dxa"/>
            <w:gridSpan w:val="5"/>
            <w:tcBorders>
              <w:left w:val="single" w:sz="12" w:space="0" w:color="auto"/>
            </w:tcBorders>
          </w:tcPr>
          <w:p w14:paraId="0D93E91D" w14:textId="77777777" w:rsidR="00B43777" w:rsidRPr="00340B0D" w:rsidRDefault="00B43777" w:rsidP="00541D1A">
            <w:pPr>
              <w:rPr>
                <w:ins w:id="9619" w:author="jonathan pritchard" w:date="2025-01-23T13:49:00Z" w16du:dateUtc="2025-01-23T13:49:00Z"/>
                <w:rFonts w:cs="Arial"/>
                <w:b/>
                <w:bCs/>
                <w:sz w:val="18"/>
                <w:szCs w:val="18"/>
              </w:rPr>
            </w:pPr>
            <w:ins w:id="9620" w:author="jonathan pritchard" w:date="2025-01-23T13:49:00Z" w16du:dateUtc="2025-01-23T13:49:00Z">
              <w:r w:rsidRPr="00340B0D">
                <w:rPr>
                  <w:rFonts w:cs="Arial"/>
                  <w:sz w:val="18"/>
                  <w:szCs w:val="18"/>
                </w:rPr>
                <w:t xml:space="preserve">        All other chart text</w:t>
              </w:r>
            </w:ins>
          </w:p>
        </w:tc>
        <w:tc>
          <w:tcPr>
            <w:tcW w:w="672" w:type="dxa"/>
            <w:tcBorders>
              <w:right w:val="single" w:sz="12" w:space="0" w:color="auto"/>
            </w:tcBorders>
          </w:tcPr>
          <w:p w14:paraId="7E62C3BD" w14:textId="77777777" w:rsidR="00B43777" w:rsidRPr="00340B0D" w:rsidRDefault="00B43777" w:rsidP="00541D1A">
            <w:pPr>
              <w:jc w:val="center"/>
              <w:rPr>
                <w:ins w:id="9621" w:author="jonathan pritchard" w:date="2025-01-23T13:49:00Z" w16du:dateUtc="2025-01-23T13:49:00Z"/>
                <w:rFonts w:cs="Arial"/>
                <w:sz w:val="18"/>
                <w:szCs w:val="18"/>
              </w:rPr>
            </w:pPr>
          </w:p>
        </w:tc>
      </w:tr>
      <w:tr w:rsidR="00B43777" w:rsidRPr="00340B0D" w14:paraId="1F9F5F65" w14:textId="77777777" w:rsidTr="00541D1A">
        <w:trPr>
          <w:ins w:id="9622"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F0127E5" w14:textId="77777777" w:rsidR="00B43777" w:rsidRPr="00340B0D" w:rsidRDefault="00B43777" w:rsidP="00541D1A">
            <w:pPr>
              <w:jc w:val="center"/>
              <w:rPr>
                <w:ins w:id="9623" w:author="jonathan pritchard" w:date="2025-01-23T13:49:00Z" w16du:dateUtc="2025-01-23T13:49:00Z"/>
                <w:rFonts w:cs="Arial"/>
                <w:b/>
                <w:bCs/>
                <w:sz w:val="18"/>
                <w:szCs w:val="18"/>
              </w:rPr>
            </w:pPr>
          </w:p>
        </w:tc>
        <w:tc>
          <w:tcPr>
            <w:tcW w:w="3871" w:type="dxa"/>
            <w:gridSpan w:val="5"/>
            <w:tcBorders>
              <w:left w:val="single" w:sz="12" w:space="0" w:color="auto"/>
            </w:tcBorders>
          </w:tcPr>
          <w:p w14:paraId="2A645B5A" w14:textId="77777777" w:rsidR="00B43777" w:rsidRPr="00340B0D" w:rsidRDefault="00B43777" w:rsidP="00541D1A">
            <w:pPr>
              <w:rPr>
                <w:ins w:id="9624" w:author="jonathan pritchard" w:date="2025-01-23T13:49:00Z" w16du:dateUtc="2025-01-23T13:49:00Z"/>
                <w:rFonts w:cs="Arial"/>
                <w:sz w:val="18"/>
                <w:szCs w:val="18"/>
              </w:rPr>
            </w:pPr>
          </w:p>
        </w:tc>
        <w:tc>
          <w:tcPr>
            <w:tcW w:w="672" w:type="dxa"/>
            <w:tcBorders>
              <w:right w:val="single" w:sz="12" w:space="0" w:color="auto"/>
            </w:tcBorders>
            <w:vAlign w:val="center"/>
          </w:tcPr>
          <w:p w14:paraId="67115965" w14:textId="77777777" w:rsidR="00B43777" w:rsidRPr="00340B0D" w:rsidRDefault="00B43777" w:rsidP="00541D1A">
            <w:pPr>
              <w:jc w:val="center"/>
              <w:rPr>
                <w:ins w:id="9625" w:author="jonathan pritchard" w:date="2025-01-23T13:49:00Z" w16du:dateUtc="2025-01-23T13:49:00Z"/>
                <w:rFonts w:cs="Arial"/>
                <w:sz w:val="18"/>
                <w:szCs w:val="18"/>
              </w:rPr>
            </w:pPr>
          </w:p>
        </w:tc>
      </w:tr>
      <w:tr w:rsidR="00B43777" w:rsidRPr="00340B0D" w14:paraId="0A6F3A12" w14:textId="77777777" w:rsidTr="00541D1A">
        <w:trPr>
          <w:ins w:id="9626" w:author="jonathan pritchard" w:date="2025-01-23T13:49: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B6827" w14:textId="77777777" w:rsidR="00B43777" w:rsidRPr="00340B0D" w:rsidRDefault="00B43777" w:rsidP="00541D1A">
            <w:pPr>
              <w:rPr>
                <w:ins w:id="9627" w:author="jonathan pritchard" w:date="2025-01-23T13:49:00Z" w16du:dateUtc="2025-01-23T13:49:00Z"/>
                <w:rFonts w:cs="Arial"/>
                <w:sz w:val="18"/>
                <w:szCs w:val="18"/>
              </w:rPr>
            </w:pPr>
          </w:p>
        </w:tc>
        <w:tc>
          <w:tcPr>
            <w:tcW w:w="3871" w:type="dxa"/>
            <w:gridSpan w:val="5"/>
            <w:tcBorders>
              <w:left w:val="single" w:sz="12" w:space="0" w:color="auto"/>
              <w:bottom w:val="single" w:sz="12" w:space="0" w:color="auto"/>
            </w:tcBorders>
          </w:tcPr>
          <w:p w14:paraId="76777E6D" w14:textId="77777777" w:rsidR="00B43777" w:rsidRPr="00340B0D" w:rsidRDefault="00B43777" w:rsidP="00541D1A">
            <w:pPr>
              <w:jc w:val="center"/>
              <w:rPr>
                <w:ins w:id="9628" w:author="jonathan pritchard" w:date="2025-01-23T13:49:00Z" w16du:dateUtc="2025-01-23T13:49:00Z"/>
                <w:rFonts w:cs="Arial"/>
                <w:sz w:val="18"/>
                <w:szCs w:val="18"/>
              </w:rPr>
            </w:pPr>
          </w:p>
        </w:tc>
        <w:tc>
          <w:tcPr>
            <w:tcW w:w="672" w:type="dxa"/>
            <w:tcBorders>
              <w:bottom w:val="single" w:sz="12" w:space="0" w:color="auto"/>
              <w:right w:val="single" w:sz="12" w:space="0" w:color="auto"/>
            </w:tcBorders>
            <w:vAlign w:val="center"/>
          </w:tcPr>
          <w:p w14:paraId="613A08C4" w14:textId="77777777" w:rsidR="00B43777" w:rsidRPr="00340B0D" w:rsidRDefault="00B43777" w:rsidP="00541D1A">
            <w:pPr>
              <w:jc w:val="center"/>
              <w:rPr>
                <w:ins w:id="9629" w:author="jonathan pritchard" w:date="2025-01-23T13:49:00Z" w16du:dateUtc="2025-01-23T13:49:00Z"/>
                <w:rFonts w:cs="Arial"/>
                <w:sz w:val="18"/>
                <w:szCs w:val="18"/>
              </w:rPr>
            </w:pPr>
          </w:p>
        </w:tc>
      </w:tr>
      <w:tr w:rsidR="00B43777" w:rsidRPr="00340B0D" w14:paraId="69CB1C89" w14:textId="77777777" w:rsidTr="00541D1A">
        <w:trPr>
          <w:ins w:id="9630"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8138979" w14:textId="77777777" w:rsidR="00B43777" w:rsidRPr="00340B0D" w:rsidRDefault="00B43777" w:rsidP="00541D1A">
            <w:pPr>
              <w:jc w:val="center"/>
              <w:rPr>
                <w:ins w:id="9631" w:author="jonathan pritchard" w:date="2025-01-23T13:49:00Z" w16du:dateUtc="2025-01-23T13:49:00Z"/>
                <w:rFonts w:cs="Arial"/>
                <w:b/>
                <w:bCs/>
                <w:sz w:val="18"/>
                <w:szCs w:val="18"/>
              </w:rPr>
            </w:pPr>
            <w:ins w:id="9632" w:author="jonathan pritchard" w:date="2025-01-23T13:49:00Z" w16du:dateUtc="2025-01-23T13:49: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8DC4FE" w14:textId="77777777" w:rsidR="00B43777" w:rsidRPr="00340B0D" w:rsidRDefault="00B43777" w:rsidP="00541D1A">
            <w:pPr>
              <w:jc w:val="center"/>
              <w:rPr>
                <w:ins w:id="9633" w:author="jonathan pritchard" w:date="2025-01-23T13:49:00Z" w16du:dateUtc="2025-01-23T13:49:00Z"/>
                <w:rFonts w:cs="Arial"/>
                <w:sz w:val="18"/>
                <w:szCs w:val="18"/>
              </w:rPr>
            </w:pPr>
            <w:ins w:id="9634" w:author="jonathan pritchard" w:date="2025-01-23T13:49:00Z" w16du:dateUtc="2025-01-23T13:49:00Z">
              <w:r w:rsidRPr="00340B0D">
                <w:rPr>
                  <w:rFonts w:cs="Arial"/>
                  <w:b/>
                  <w:bCs/>
                  <w:sz w:val="18"/>
                  <w:szCs w:val="18"/>
                </w:rPr>
                <w:t>Display</w:t>
              </w:r>
            </w:ins>
          </w:p>
        </w:tc>
      </w:tr>
      <w:tr w:rsidR="00B43777" w:rsidRPr="00340B0D" w14:paraId="5CD6A4F7" w14:textId="77777777" w:rsidTr="00541D1A">
        <w:trPr>
          <w:trHeight w:val="287"/>
          <w:ins w:id="9635" w:author="jonathan pritchard" w:date="2025-01-23T13:49:00Z"/>
        </w:trPr>
        <w:tc>
          <w:tcPr>
            <w:tcW w:w="1789" w:type="dxa"/>
            <w:tcBorders>
              <w:left w:val="single" w:sz="12" w:space="0" w:color="auto"/>
              <w:bottom w:val="single" w:sz="4" w:space="0" w:color="auto"/>
            </w:tcBorders>
          </w:tcPr>
          <w:p w14:paraId="3012B2ED" w14:textId="77777777" w:rsidR="00B43777" w:rsidRPr="00340B0D" w:rsidRDefault="00B43777" w:rsidP="00541D1A">
            <w:pPr>
              <w:rPr>
                <w:ins w:id="9636" w:author="jonathan pritchard" w:date="2025-01-23T13:49:00Z" w16du:dateUtc="2025-01-23T13:49:00Z"/>
                <w:rFonts w:cs="Arial"/>
                <w:sz w:val="18"/>
                <w:szCs w:val="18"/>
              </w:rPr>
            </w:pPr>
            <w:ins w:id="9637" w:author="jonathan pritchard" w:date="2025-01-23T13:49:00Z" w16du:dateUtc="2025-01-23T13:49:00Z">
              <w:r w:rsidRPr="00340B0D">
                <w:rPr>
                  <w:rFonts w:cs="Arial"/>
                  <w:sz w:val="18"/>
                  <w:szCs w:val="18"/>
                </w:rPr>
                <w:t>Start Date</w:t>
              </w:r>
            </w:ins>
          </w:p>
        </w:tc>
        <w:tc>
          <w:tcPr>
            <w:tcW w:w="2867" w:type="dxa"/>
            <w:gridSpan w:val="4"/>
            <w:tcBorders>
              <w:bottom w:val="single" w:sz="4" w:space="0" w:color="auto"/>
              <w:right w:val="single" w:sz="12" w:space="0" w:color="auto"/>
            </w:tcBorders>
          </w:tcPr>
          <w:p w14:paraId="5866EAF0" w14:textId="77777777" w:rsidR="00B43777" w:rsidRPr="00340B0D" w:rsidRDefault="00B43777" w:rsidP="00541D1A">
            <w:pPr>
              <w:rPr>
                <w:ins w:id="9638" w:author="jonathan pritchard" w:date="2025-01-23T13:49:00Z" w16du:dateUtc="2025-01-23T13:49: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F4FE5E8" w14:textId="77777777" w:rsidR="00B43777" w:rsidRPr="00340B0D" w:rsidRDefault="00B43777" w:rsidP="00541D1A">
            <w:pPr>
              <w:rPr>
                <w:ins w:id="9639" w:author="jonathan pritchard" w:date="2025-01-23T13:49:00Z" w16du:dateUtc="2025-01-23T13:49:00Z"/>
                <w:rFonts w:cs="Arial"/>
                <w:sz w:val="18"/>
                <w:szCs w:val="18"/>
              </w:rPr>
            </w:pPr>
            <w:ins w:id="9640" w:author="jonathan pritchard" w:date="2025-01-23T13:49:00Z" w16du:dateUtc="2025-01-23T13:49: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733E4A0" w14:textId="77777777" w:rsidR="00B43777" w:rsidRPr="00C87169" w:rsidRDefault="00B43777" w:rsidP="00541D1A">
            <w:pPr>
              <w:rPr>
                <w:ins w:id="9641" w:author="jonathan pritchard" w:date="2025-01-23T13:49:00Z" w16du:dateUtc="2025-01-23T13:49:00Z"/>
                <w:rFonts w:cs="Arial"/>
              </w:rPr>
            </w:pPr>
          </w:p>
        </w:tc>
      </w:tr>
      <w:tr w:rsidR="00B43777" w:rsidRPr="00340B0D" w14:paraId="0456646B" w14:textId="77777777" w:rsidTr="00541D1A">
        <w:trPr>
          <w:ins w:id="9642" w:author="jonathan pritchard" w:date="2025-01-23T13:49:00Z"/>
        </w:trPr>
        <w:tc>
          <w:tcPr>
            <w:tcW w:w="1789" w:type="dxa"/>
            <w:tcBorders>
              <w:left w:val="single" w:sz="12" w:space="0" w:color="auto"/>
              <w:bottom w:val="single" w:sz="4" w:space="0" w:color="auto"/>
            </w:tcBorders>
          </w:tcPr>
          <w:p w14:paraId="31838594" w14:textId="77777777" w:rsidR="00B43777" w:rsidRPr="00340B0D" w:rsidRDefault="00B43777" w:rsidP="00541D1A">
            <w:pPr>
              <w:rPr>
                <w:ins w:id="9643" w:author="jonathan pritchard" w:date="2025-01-23T13:49:00Z" w16du:dateUtc="2025-01-23T13:49:00Z"/>
                <w:rFonts w:cs="Arial"/>
                <w:sz w:val="18"/>
                <w:szCs w:val="18"/>
              </w:rPr>
            </w:pPr>
            <w:ins w:id="9644" w:author="jonathan pritchard" w:date="2025-01-23T13:49:00Z" w16du:dateUtc="2025-01-23T13:49: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DA83D2F" w14:textId="77777777" w:rsidR="00B43777" w:rsidRPr="00340B0D" w:rsidRDefault="00B43777" w:rsidP="00541D1A">
            <w:pPr>
              <w:rPr>
                <w:ins w:id="9645" w:author="jonathan pritchard" w:date="2025-01-23T13:49:00Z" w16du:dateUtc="2025-01-23T13:49: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A3FF350" w14:textId="77777777" w:rsidR="00B43777" w:rsidRPr="00340B0D" w:rsidRDefault="00B43777" w:rsidP="00541D1A">
            <w:pPr>
              <w:rPr>
                <w:ins w:id="9646" w:author="jonathan pritchard" w:date="2025-01-23T13:49:00Z" w16du:dateUtc="2025-01-23T13:49:00Z"/>
                <w:rFonts w:cs="Arial"/>
                <w:sz w:val="18"/>
                <w:szCs w:val="18"/>
              </w:rPr>
            </w:pPr>
            <w:ins w:id="9647" w:author="jonathan pritchard" w:date="2025-01-23T13:49:00Z" w16du:dateUtc="2025-01-23T13:49: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662997" w14:textId="77777777" w:rsidR="00B43777" w:rsidRPr="00340B0D" w:rsidRDefault="00B43777" w:rsidP="00541D1A">
            <w:pPr>
              <w:rPr>
                <w:ins w:id="9648" w:author="jonathan pritchard" w:date="2025-01-23T13:49:00Z" w16du:dateUtc="2025-01-23T13:49:00Z"/>
                <w:rFonts w:cs="Arial"/>
                <w:sz w:val="18"/>
                <w:szCs w:val="18"/>
              </w:rPr>
            </w:pPr>
            <w:ins w:id="9649" w:author="jonathan pritchard" w:date="2025-01-23T13:49:00Z" w16du:dateUtc="2025-01-23T13:49:00Z">
              <w:r w:rsidRPr="00340B0D">
                <w:rPr>
                  <w:rFonts w:cs="Arial"/>
                  <w:sz w:val="18"/>
                  <w:szCs w:val="18"/>
                </w:rPr>
                <w:t>1:</w:t>
              </w:r>
              <w:r>
                <w:rPr>
                  <w:rFonts w:cs="Arial"/>
                  <w:sz w:val="18"/>
                  <w:szCs w:val="18"/>
                </w:rPr>
                <w:t>60000</w:t>
              </w:r>
            </w:ins>
          </w:p>
        </w:tc>
      </w:tr>
      <w:tr w:rsidR="00B43777" w:rsidRPr="00340B0D" w14:paraId="0C2E18C4" w14:textId="77777777" w:rsidTr="00541D1A">
        <w:trPr>
          <w:ins w:id="9650" w:author="jonathan pritchard" w:date="2025-01-23T13:49: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1571931" w14:textId="77777777" w:rsidR="00B43777" w:rsidRPr="00340B0D" w:rsidRDefault="00B43777" w:rsidP="00541D1A">
            <w:pPr>
              <w:jc w:val="center"/>
              <w:rPr>
                <w:ins w:id="9651" w:author="jonathan pritchard" w:date="2025-01-23T13:49:00Z" w16du:dateUtc="2025-01-23T13:49: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56E28BF" w14:textId="77777777" w:rsidR="00B43777" w:rsidRPr="00340B0D" w:rsidRDefault="00B43777" w:rsidP="00541D1A">
            <w:pPr>
              <w:rPr>
                <w:ins w:id="9652" w:author="jonathan pritchard" w:date="2025-01-23T13:49:00Z" w16du:dateUtc="2025-01-23T13:49:00Z"/>
                <w:rFonts w:cs="Arial"/>
                <w:sz w:val="18"/>
                <w:szCs w:val="18"/>
              </w:rPr>
            </w:pPr>
            <w:ins w:id="9653" w:author="jonathan pritchard" w:date="2025-01-23T13:49:00Z" w16du:dateUtc="2025-01-23T13:49: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E1DE6DA" w14:textId="77777777" w:rsidR="00B43777" w:rsidRPr="00340B0D" w:rsidRDefault="00B43777" w:rsidP="00541D1A">
            <w:pPr>
              <w:rPr>
                <w:ins w:id="9654" w:author="jonathan pritchard" w:date="2025-01-23T13:49:00Z" w16du:dateUtc="2025-01-23T13:49:00Z"/>
                <w:rFonts w:cs="Arial"/>
                <w:sz w:val="18"/>
                <w:szCs w:val="18"/>
              </w:rPr>
            </w:pPr>
          </w:p>
        </w:tc>
      </w:tr>
      <w:tr w:rsidR="00B43777" w:rsidRPr="00340B0D" w14:paraId="37ED47EB" w14:textId="77777777" w:rsidTr="00541D1A">
        <w:trPr>
          <w:ins w:id="9655"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5F78CA14" w14:textId="77777777" w:rsidR="00B43777" w:rsidRPr="00340B0D" w:rsidRDefault="00B43777" w:rsidP="00541D1A">
            <w:pPr>
              <w:rPr>
                <w:ins w:id="9656" w:author="jonathan pritchard" w:date="2025-01-23T13:49:00Z" w16du:dateUtc="2025-01-23T13:49:00Z"/>
                <w:rFonts w:cs="Arial"/>
                <w:sz w:val="18"/>
                <w:szCs w:val="18"/>
              </w:rPr>
            </w:pPr>
          </w:p>
        </w:tc>
      </w:tr>
      <w:tr w:rsidR="00B43777" w:rsidRPr="00340B0D" w14:paraId="2CE89F61" w14:textId="77777777" w:rsidTr="00541D1A">
        <w:trPr>
          <w:ins w:id="9657"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CD65E" w14:textId="77777777" w:rsidR="00B43777" w:rsidRPr="00340B0D" w:rsidRDefault="00B43777" w:rsidP="00541D1A">
            <w:pPr>
              <w:jc w:val="center"/>
              <w:rPr>
                <w:ins w:id="9658" w:author="jonathan pritchard" w:date="2025-01-23T13:49:00Z" w16du:dateUtc="2025-01-23T13:49:00Z"/>
                <w:rFonts w:cs="Arial"/>
                <w:b/>
                <w:bCs/>
                <w:sz w:val="18"/>
                <w:szCs w:val="18"/>
              </w:rPr>
            </w:pPr>
            <w:ins w:id="9659" w:author="jonathan pritchard" w:date="2025-01-23T13:49:00Z" w16du:dateUtc="2025-01-23T13:49:00Z">
              <w:r w:rsidRPr="00340B0D">
                <w:rPr>
                  <w:rFonts w:cs="Arial"/>
                  <w:b/>
                  <w:bCs/>
                  <w:sz w:val="18"/>
                  <w:szCs w:val="18"/>
                </w:rPr>
                <w:t>Viewing Group</w:t>
              </w:r>
              <w:r>
                <w:rPr>
                  <w:rFonts w:cs="Arial"/>
                  <w:b/>
                  <w:bCs/>
                  <w:sz w:val="18"/>
                  <w:szCs w:val="18"/>
                </w:rPr>
                <w:t>s (Default = On)</w:t>
              </w:r>
            </w:ins>
          </w:p>
        </w:tc>
      </w:tr>
      <w:tr w:rsidR="00B43777" w:rsidRPr="00340B0D" w14:paraId="3F0C3227" w14:textId="77777777" w:rsidTr="00541D1A">
        <w:trPr>
          <w:ins w:id="9660" w:author="jonathan pritchard" w:date="2025-01-23T13:49: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370DCC" w14:textId="77777777" w:rsidR="00B43777" w:rsidRPr="00340B0D" w:rsidRDefault="00B43777" w:rsidP="00541D1A">
            <w:pPr>
              <w:jc w:val="center"/>
              <w:rPr>
                <w:ins w:id="9661" w:author="jonathan pritchard" w:date="2025-01-23T13:49:00Z" w16du:dateUtc="2025-01-23T13:49:00Z"/>
                <w:rFonts w:cs="Arial"/>
                <w:b/>
                <w:bCs/>
                <w:sz w:val="18"/>
                <w:szCs w:val="18"/>
              </w:rPr>
            </w:pPr>
            <w:ins w:id="9662" w:author="jonathan pritchard" w:date="2025-01-23T13:49:00Z" w16du:dateUtc="2025-01-23T13:49: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1948D7" w14:textId="77777777" w:rsidR="00B43777" w:rsidRPr="00340B0D" w:rsidRDefault="00B43777" w:rsidP="00541D1A">
            <w:pPr>
              <w:jc w:val="center"/>
              <w:rPr>
                <w:ins w:id="9663" w:author="jonathan pritchard" w:date="2025-01-23T13:49:00Z" w16du:dateUtc="2025-01-23T13:49:00Z"/>
                <w:rFonts w:cs="Arial"/>
                <w:b/>
                <w:bCs/>
                <w:sz w:val="18"/>
                <w:szCs w:val="18"/>
              </w:rPr>
            </w:pPr>
            <w:ins w:id="9664" w:author="jonathan pritchard" w:date="2025-01-23T13:49:00Z" w16du:dateUtc="2025-01-23T13:49:00Z">
              <w:r w:rsidRPr="00340B0D">
                <w:rPr>
                  <w:rFonts w:cs="Arial"/>
                  <w:b/>
                  <w:bCs/>
                  <w:sz w:val="18"/>
                  <w:szCs w:val="18"/>
                </w:rPr>
                <w:t>Other</w:t>
              </w:r>
            </w:ins>
          </w:p>
        </w:tc>
      </w:tr>
      <w:tr w:rsidR="00B43777" w:rsidRPr="00340B0D" w14:paraId="212C23C7" w14:textId="77777777" w:rsidTr="00541D1A">
        <w:trPr>
          <w:ins w:id="9665"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1ECD809" w14:textId="77777777" w:rsidR="00B43777" w:rsidRPr="00340B0D" w:rsidRDefault="00B43777" w:rsidP="00541D1A">
            <w:pPr>
              <w:rPr>
                <w:ins w:id="9666" w:author="jonathan pritchard" w:date="2025-01-23T13:49:00Z" w16du:dateUtc="2025-01-23T13:49:00Z"/>
                <w:rFonts w:cs="Arial"/>
                <w:sz w:val="18"/>
                <w:szCs w:val="18"/>
              </w:rPr>
            </w:pPr>
            <w:ins w:id="9667" w:author="jonathan pritchard" w:date="2025-01-23T13:49:00Z" w16du:dateUtc="2025-01-23T13:49: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628B142" w14:textId="77777777" w:rsidR="00B43777" w:rsidRPr="00340B0D" w:rsidRDefault="00B43777" w:rsidP="00541D1A">
            <w:pPr>
              <w:jc w:val="center"/>
              <w:rPr>
                <w:ins w:id="9668"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224D83D" w14:textId="77777777" w:rsidR="00B43777" w:rsidRPr="00340B0D" w:rsidRDefault="00B43777" w:rsidP="00541D1A">
            <w:pPr>
              <w:pStyle w:val="Default"/>
              <w:rPr>
                <w:ins w:id="9669" w:author="jonathan pritchard" w:date="2025-01-23T13:49:00Z" w16du:dateUtc="2025-01-23T13:49:00Z"/>
                <w:sz w:val="18"/>
                <w:szCs w:val="18"/>
              </w:rPr>
            </w:pPr>
            <w:ins w:id="9670" w:author="jonathan pritchard" w:date="2025-01-23T13:49:00Z" w16du:dateUtc="2025-01-23T13:49: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A887CE5" w14:textId="77777777" w:rsidR="00B43777" w:rsidRPr="00340B0D" w:rsidRDefault="00B43777" w:rsidP="00541D1A">
            <w:pPr>
              <w:rPr>
                <w:ins w:id="9671" w:author="jonathan pritchard" w:date="2025-01-23T13:49:00Z" w16du:dateUtc="2025-01-23T13:49:00Z"/>
                <w:rFonts w:cs="Arial"/>
                <w:sz w:val="18"/>
                <w:szCs w:val="18"/>
              </w:rPr>
            </w:pPr>
          </w:p>
        </w:tc>
      </w:tr>
      <w:tr w:rsidR="00B43777" w:rsidRPr="00340B0D" w14:paraId="4C7B9C9B" w14:textId="77777777" w:rsidTr="00541D1A">
        <w:trPr>
          <w:ins w:id="9672"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56540D1" w14:textId="77777777" w:rsidR="00B43777" w:rsidRPr="00340B0D" w:rsidRDefault="00B43777" w:rsidP="00541D1A">
            <w:pPr>
              <w:pStyle w:val="Default"/>
              <w:rPr>
                <w:ins w:id="9673" w:author="jonathan pritchard" w:date="2025-01-23T13:49:00Z" w16du:dateUtc="2025-01-23T13:49:00Z"/>
                <w:sz w:val="18"/>
                <w:szCs w:val="18"/>
              </w:rPr>
            </w:pPr>
            <w:ins w:id="9674" w:author="jonathan pritchard" w:date="2025-01-23T13:49:00Z" w16du:dateUtc="2025-01-23T13:49: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8745C42" w14:textId="77777777" w:rsidR="00B43777" w:rsidRPr="00340B0D" w:rsidRDefault="00B43777" w:rsidP="00541D1A">
            <w:pPr>
              <w:jc w:val="center"/>
              <w:rPr>
                <w:ins w:id="9675"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040AA5" w14:textId="77777777" w:rsidR="00B43777" w:rsidRPr="00340B0D" w:rsidRDefault="00B43777" w:rsidP="00541D1A">
            <w:pPr>
              <w:pStyle w:val="Default"/>
              <w:rPr>
                <w:ins w:id="9676" w:author="jonathan pritchard" w:date="2025-01-23T13:49:00Z" w16du:dateUtc="2025-01-23T13:49:00Z"/>
                <w:sz w:val="18"/>
                <w:szCs w:val="18"/>
              </w:rPr>
            </w:pPr>
            <w:ins w:id="9677" w:author="jonathan pritchard" w:date="2025-01-23T13:49:00Z" w16du:dateUtc="2025-01-23T13:49: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D193E65" w14:textId="77777777" w:rsidR="00B43777" w:rsidRPr="00340B0D" w:rsidRDefault="00B43777" w:rsidP="00541D1A">
            <w:pPr>
              <w:rPr>
                <w:ins w:id="9678" w:author="jonathan pritchard" w:date="2025-01-23T13:49:00Z" w16du:dateUtc="2025-01-23T13:49:00Z"/>
                <w:rFonts w:cs="Arial"/>
                <w:sz w:val="18"/>
                <w:szCs w:val="18"/>
              </w:rPr>
            </w:pPr>
          </w:p>
        </w:tc>
      </w:tr>
      <w:tr w:rsidR="00B43777" w:rsidRPr="00340B0D" w14:paraId="11A377B9" w14:textId="77777777" w:rsidTr="00541D1A">
        <w:trPr>
          <w:ins w:id="967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33C026" w14:textId="77777777" w:rsidR="00B43777" w:rsidRPr="00340B0D" w:rsidRDefault="00B43777" w:rsidP="00541D1A">
            <w:pPr>
              <w:pStyle w:val="Default"/>
              <w:ind w:left="720"/>
              <w:rPr>
                <w:ins w:id="9680" w:author="jonathan pritchard" w:date="2025-01-23T13:49:00Z" w16du:dateUtc="2025-01-23T13:49:00Z"/>
                <w:sz w:val="18"/>
                <w:szCs w:val="18"/>
              </w:rPr>
            </w:pPr>
            <w:ins w:id="9681" w:author="jonathan pritchard" w:date="2025-01-23T13:49:00Z" w16du:dateUtc="2025-01-23T13:49: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55F437B" w14:textId="77777777" w:rsidR="00B43777" w:rsidRPr="00340B0D" w:rsidRDefault="00B43777" w:rsidP="00541D1A">
            <w:pPr>
              <w:jc w:val="center"/>
              <w:rPr>
                <w:ins w:id="9682"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32AC78B6" w14:textId="77777777" w:rsidR="00B43777" w:rsidRPr="00340B0D" w:rsidRDefault="00B43777" w:rsidP="00541D1A">
            <w:pPr>
              <w:pStyle w:val="Default"/>
              <w:rPr>
                <w:ins w:id="9683" w:author="jonathan pritchard" w:date="2025-01-23T13:49:00Z" w16du:dateUtc="2025-01-23T13:49:00Z"/>
                <w:sz w:val="18"/>
                <w:szCs w:val="18"/>
              </w:rPr>
            </w:pPr>
            <w:ins w:id="9684" w:author="jonathan pritchard" w:date="2025-01-23T13:49:00Z" w16du:dateUtc="2025-01-23T13:49: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9FAC58" w14:textId="77777777" w:rsidR="00B43777" w:rsidRPr="00340B0D" w:rsidRDefault="00B43777" w:rsidP="00541D1A">
            <w:pPr>
              <w:rPr>
                <w:ins w:id="9685" w:author="jonathan pritchard" w:date="2025-01-23T13:49:00Z" w16du:dateUtc="2025-01-23T13:49:00Z"/>
                <w:rFonts w:cs="Arial"/>
                <w:sz w:val="18"/>
                <w:szCs w:val="18"/>
              </w:rPr>
            </w:pPr>
          </w:p>
        </w:tc>
      </w:tr>
      <w:tr w:rsidR="00B43777" w:rsidRPr="00340B0D" w14:paraId="1E9BB73C" w14:textId="77777777" w:rsidTr="00541D1A">
        <w:trPr>
          <w:ins w:id="9686"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734C02F" w14:textId="77777777" w:rsidR="00B43777" w:rsidRPr="00340B0D" w:rsidRDefault="00B43777" w:rsidP="00541D1A">
            <w:pPr>
              <w:pStyle w:val="Default"/>
              <w:ind w:left="720"/>
              <w:rPr>
                <w:ins w:id="9687" w:author="jonathan pritchard" w:date="2025-01-23T13:49:00Z" w16du:dateUtc="2025-01-23T13:49:00Z"/>
                <w:sz w:val="18"/>
                <w:szCs w:val="18"/>
              </w:rPr>
            </w:pPr>
            <w:ins w:id="9688" w:author="jonathan pritchard" w:date="2025-01-23T13:49:00Z" w16du:dateUtc="2025-01-23T13:49: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DBDABF5" w14:textId="77777777" w:rsidR="00B43777" w:rsidRPr="00340B0D" w:rsidRDefault="00B43777" w:rsidP="00541D1A">
            <w:pPr>
              <w:jc w:val="center"/>
              <w:rPr>
                <w:ins w:id="9689"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07AAA87" w14:textId="77777777" w:rsidR="00B43777" w:rsidRPr="00340B0D" w:rsidRDefault="00B43777" w:rsidP="00541D1A">
            <w:pPr>
              <w:pStyle w:val="Default"/>
              <w:rPr>
                <w:ins w:id="9690" w:author="jonathan pritchard" w:date="2025-01-23T13:49:00Z" w16du:dateUtc="2025-01-23T13:49:00Z"/>
                <w:sz w:val="18"/>
                <w:szCs w:val="18"/>
              </w:rPr>
            </w:pPr>
            <w:ins w:id="9691" w:author="jonathan pritchard" w:date="2025-01-23T13:49:00Z" w16du:dateUtc="2025-01-23T13:49: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ECAC52" w14:textId="77777777" w:rsidR="00B43777" w:rsidRPr="00340B0D" w:rsidRDefault="00B43777" w:rsidP="00541D1A">
            <w:pPr>
              <w:rPr>
                <w:ins w:id="9692" w:author="jonathan pritchard" w:date="2025-01-23T13:49:00Z" w16du:dateUtc="2025-01-23T13:49:00Z"/>
                <w:rFonts w:cs="Arial"/>
                <w:sz w:val="18"/>
                <w:szCs w:val="18"/>
              </w:rPr>
            </w:pPr>
          </w:p>
        </w:tc>
      </w:tr>
      <w:tr w:rsidR="00B43777" w:rsidRPr="00340B0D" w14:paraId="6FACDB68" w14:textId="77777777" w:rsidTr="00541D1A">
        <w:trPr>
          <w:ins w:id="9693"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6D137F6" w14:textId="77777777" w:rsidR="00B43777" w:rsidRPr="00340B0D" w:rsidRDefault="00B43777" w:rsidP="00541D1A">
            <w:pPr>
              <w:pStyle w:val="Default"/>
              <w:rPr>
                <w:ins w:id="9694" w:author="jonathan pritchard" w:date="2025-01-23T13:49:00Z" w16du:dateUtc="2025-01-23T13:49:00Z"/>
                <w:sz w:val="18"/>
                <w:szCs w:val="18"/>
              </w:rPr>
            </w:pPr>
            <w:ins w:id="9695" w:author="jonathan pritchard" w:date="2025-01-23T13:49:00Z" w16du:dateUtc="2025-01-23T13:49: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35CB6EE" w14:textId="77777777" w:rsidR="00B43777" w:rsidRPr="00340B0D" w:rsidRDefault="00B43777" w:rsidP="00541D1A">
            <w:pPr>
              <w:jc w:val="center"/>
              <w:rPr>
                <w:ins w:id="9696"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6E284C8" w14:textId="77777777" w:rsidR="00B43777" w:rsidRPr="00340B0D" w:rsidRDefault="00B43777" w:rsidP="00541D1A">
            <w:pPr>
              <w:pStyle w:val="Default"/>
              <w:rPr>
                <w:ins w:id="9697" w:author="jonathan pritchard" w:date="2025-01-23T13:49:00Z" w16du:dateUtc="2025-01-23T13:49:00Z"/>
                <w:sz w:val="18"/>
                <w:szCs w:val="18"/>
              </w:rPr>
            </w:pPr>
            <w:ins w:id="9698" w:author="jonathan pritchard" w:date="2025-01-23T13:49:00Z" w16du:dateUtc="2025-01-23T13:49: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B0CA899" w14:textId="77777777" w:rsidR="00B43777" w:rsidRPr="00340B0D" w:rsidRDefault="00B43777" w:rsidP="00541D1A">
            <w:pPr>
              <w:rPr>
                <w:ins w:id="9699" w:author="jonathan pritchard" w:date="2025-01-23T13:49:00Z" w16du:dateUtc="2025-01-23T13:49:00Z"/>
                <w:rFonts w:cs="Arial"/>
                <w:sz w:val="18"/>
                <w:szCs w:val="18"/>
              </w:rPr>
            </w:pPr>
          </w:p>
        </w:tc>
      </w:tr>
      <w:tr w:rsidR="00B43777" w:rsidRPr="00340B0D" w14:paraId="5695BD6D" w14:textId="77777777" w:rsidTr="00541D1A">
        <w:trPr>
          <w:ins w:id="9700"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56A1F37" w14:textId="77777777" w:rsidR="00B43777" w:rsidRPr="00340B0D" w:rsidRDefault="00B43777" w:rsidP="00541D1A">
            <w:pPr>
              <w:pStyle w:val="Default"/>
              <w:rPr>
                <w:ins w:id="9701" w:author="jonathan pritchard" w:date="2025-01-23T13:49:00Z" w16du:dateUtc="2025-01-23T13:49:00Z"/>
                <w:sz w:val="18"/>
                <w:szCs w:val="18"/>
              </w:rPr>
            </w:pPr>
            <w:ins w:id="9702" w:author="jonathan pritchard" w:date="2025-01-23T13:49:00Z" w16du:dateUtc="2025-01-23T13:49: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3C5353" w14:textId="77777777" w:rsidR="00B43777" w:rsidRPr="00340B0D" w:rsidRDefault="00B43777" w:rsidP="00541D1A">
            <w:pPr>
              <w:jc w:val="center"/>
              <w:rPr>
                <w:ins w:id="9703"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C5588E5" w14:textId="77777777" w:rsidR="00B43777" w:rsidRPr="00340B0D" w:rsidRDefault="00B43777" w:rsidP="00541D1A">
            <w:pPr>
              <w:pStyle w:val="Default"/>
              <w:rPr>
                <w:ins w:id="9704" w:author="jonathan pritchard" w:date="2025-01-23T13:49:00Z" w16du:dateUtc="2025-01-23T13:49:00Z"/>
                <w:sz w:val="18"/>
                <w:szCs w:val="18"/>
              </w:rPr>
            </w:pPr>
            <w:ins w:id="9705" w:author="jonathan pritchard" w:date="2025-01-23T13:49:00Z" w16du:dateUtc="2025-01-23T13:49: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87188B1" w14:textId="77777777" w:rsidR="00B43777" w:rsidRPr="00340B0D" w:rsidRDefault="00B43777" w:rsidP="00541D1A">
            <w:pPr>
              <w:rPr>
                <w:ins w:id="9706" w:author="jonathan pritchard" w:date="2025-01-23T13:49:00Z" w16du:dateUtc="2025-01-23T13:49:00Z"/>
                <w:rFonts w:cs="Arial"/>
                <w:sz w:val="18"/>
                <w:szCs w:val="18"/>
              </w:rPr>
            </w:pPr>
          </w:p>
        </w:tc>
      </w:tr>
      <w:tr w:rsidR="00B43777" w:rsidRPr="00340B0D" w14:paraId="40594EB6" w14:textId="77777777" w:rsidTr="00541D1A">
        <w:trPr>
          <w:ins w:id="9707"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990D13E" w14:textId="77777777" w:rsidR="00B43777" w:rsidRPr="00340B0D" w:rsidRDefault="00B43777" w:rsidP="00541D1A">
            <w:pPr>
              <w:pStyle w:val="Default"/>
              <w:rPr>
                <w:ins w:id="9708" w:author="jonathan pritchard" w:date="2025-01-23T13:49:00Z" w16du:dateUtc="2025-01-23T13:49:00Z"/>
                <w:sz w:val="18"/>
                <w:szCs w:val="18"/>
              </w:rPr>
            </w:pPr>
            <w:ins w:id="9709" w:author="jonathan pritchard" w:date="2025-01-23T13:49:00Z" w16du:dateUtc="2025-01-23T13:49: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3B81EC6" w14:textId="77777777" w:rsidR="00B43777" w:rsidRPr="00340B0D" w:rsidRDefault="00B43777" w:rsidP="00541D1A">
            <w:pPr>
              <w:jc w:val="center"/>
              <w:rPr>
                <w:ins w:id="9710"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981774E" w14:textId="77777777" w:rsidR="00B43777" w:rsidRPr="00340B0D" w:rsidRDefault="00B43777" w:rsidP="00541D1A">
            <w:pPr>
              <w:pStyle w:val="Default"/>
              <w:rPr>
                <w:ins w:id="9711" w:author="jonathan pritchard" w:date="2025-01-23T13:49:00Z" w16du:dateUtc="2025-01-23T13:49:00Z"/>
                <w:sz w:val="18"/>
                <w:szCs w:val="18"/>
              </w:rPr>
            </w:pPr>
            <w:ins w:id="9712" w:author="jonathan pritchard" w:date="2025-01-23T13:49:00Z" w16du:dateUtc="2025-01-23T13:49: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6CAE252" w14:textId="77777777" w:rsidR="00B43777" w:rsidRPr="00340B0D" w:rsidRDefault="00B43777" w:rsidP="00541D1A">
            <w:pPr>
              <w:rPr>
                <w:ins w:id="9713" w:author="jonathan pritchard" w:date="2025-01-23T13:49:00Z" w16du:dateUtc="2025-01-23T13:49:00Z"/>
                <w:rFonts w:cs="Arial"/>
                <w:sz w:val="18"/>
                <w:szCs w:val="18"/>
              </w:rPr>
            </w:pPr>
          </w:p>
        </w:tc>
      </w:tr>
      <w:tr w:rsidR="00B43777" w:rsidRPr="00340B0D" w14:paraId="38BDD5BA" w14:textId="77777777" w:rsidTr="00541D1A">
        <w:trPr>
          <w:ins w:id="971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2D7DAD" w14:textId="77777777" w:rsidR="00B43777" w:rsidRPr="00340B0D" w:rsidRDefault="00B43777" w:rsidP="00541D1A">
            <w:pPr>
              <w:pStyle w:val="Default"/>
              <w:rPr>
                <w:ins w:id="9715" w:author="jonathan pritchard" w:date="2025-01-23T13:49:00Z" w16du:dateUtc="2025-01-23T13:49:00Z"/>
                <w:sz w:val="18"/>
                <w:szCs w:val="18"/>
              </w:rPr>
            </w:pPr>
            <w:ins w:id="9716" w:author="jonathan pritchard" w:date="2025-01-23T13:49:00Z" w16du:dateUtc="2025-01-23T13:49: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53B1C5C" w14:textId="77777777" w:rsidR="00B43777" w:rsidRPr="00340B0D" w:rsidRDefault="00B43777" w:rsidP="00541D1A">
            <w:pPr>
              <w:jc w:val="center"/>
              <w:rPr>
                <w:ins w:id="9717"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7BBA5FA" w14:textId="77777777" w:rsidR="00B43777" w:rsidRPr="00340B0D" w:rsidRDefault="00B43777" w:rsidP="00541D1A">
            <w:pPr>
              <w:pStyle w:val="Default"/>
              <w:rPr>
                <w:ins w:id="9718" w:author="jonathan pritchard" w:date="2025-01-23T13:49:00Z" w16du:dateUtc="2025-01-23T13:49:00Z"/>
                <w:sz w:val="18"/>
                <w:szCs w:val="18"/>
              </w:rPr>
            </w:pPr>
            <w:ins w:id="9719" w:author="jonathan pritchard" w:date="2025-01-23T13:49:00Z" w16du:dateUtc="2025-01-23T13:49: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4DB3646" w14:textId="77777777" w:rsidR="00B43777" w:rsidRPr="00340B0D" w:rsidRDefault="00B43777" w:rsidP="00541D1A">
            <w:pPr>
              <w:rPr>
                <w:ins w:id="9720" w:author="jonathan pritchard" w:date="2025-01-23T13:49:00Z" w16du:dateUtc="2025-01-23T13:49:00Z"/>
                <w:rFonts w:cs="Arial"/>
                <w:sz w:val="18"/>
                <w:szCs w:val="18"/>
              </w:rPr>
            </w:pPr>
          </w:p>
        </w:tc>
      </w:tr>
      <w:tr w:rsidR="00B43777" w:rsidRPr="00340B0D" w14:paraId="0F10AA46" w14:textId="77777777" w:rsidTr="00541D1A">
        <w:trPr>
          <w:ins w:id="9721"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65BD002F" w14:textId="77777777" w:rsidR="00B43777" w:rsidRPr="00340B0D" w:rsidRDefault="00B43777" w:rsidP="00541D1A">
            <w:pPr>
              <w:pStyle w:val="Default"/>
              <w:rPr>
                <w:ins w:id="9722" w:author="jonathan pritchard" w:date="2025-01-23T13:49:00Z" w16du:dateUtc="2025-01-23T13:49:00Z"/>
                <w:sz w:val="18"/>
                <w:szCs w:val="18"/>
              </w:rPr>
            </w:pPr>
            <w:ins w:id="9723" w:author="jonathan pritchard" w:date="2025-01-23T13:49:00Z" w16du:dateUtc="2025-01-23T13:49: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EBCED15" w14:textId="77777777" w:rsidR="00B43777" w:rsidRPr="00340B0D" w:rsidRDefault="00B43777" w:rsidP="00541D1A">
            <w:pPr>
              <w:jc w:val="center"/>
              <w:rPr>
                <w:ins w:id="9724"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0E00895" w14:textId="77777777" w:rsidR="00B43777" w:rsidRPr="00340B0D" w:rsidRDefault="00B43777" w:rsidP="00541D1A">
            <w:pPr>
              <w:rPr>
                <w:ins w:id="9725"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DB620AF" w14:textId="77777777" w:rsidR="00B43777" w:rsidRPr="00340B0D" w:rsidRDefault="00B43777" w:rsidP="00541D1A">
            <w:pPr>
              <w:rPr>
                <w:ins w:id="9726" w:author="jonathan pritchard" w:date="2025-01-23T13:49:00Z" w16du:dateUtc="2025-01-23T13:49:00Z"/>
                <w:rFonts w:cs="Arial"/>
                <w:sz w:val="18"/>
                <w:szCs w:val="18"/>
              </w:rPr>
            </w:pPr>
          </w:p>
        </w:tc>
      </w:tr>
      <w:tr w:rsidR="00B43777" w:rsidRPr="00340B0D" w14:paraId="6EE403A0" w14:textId="77777777" w:rsidTr="00541D1A">
        <w:trPr>
          <w:ins w:id="9727"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0D610AF6" w14:textId="77777777" w:rsidR="00B43777" w:rsidRPr="00340B0D" w:rsidRDefault="00B43777" w:rsidP="00541D1A">
            <w:pPr>
              <w:pStyle w:val="Default"/>
              <w:rPr>
                <w:ins w:id="9728" w:author="jonathan pritchard" w:date="2025-01-23T13:49:00Z" w16du:dateUtc="2025-01-23T13:49:00Z"/>
                <w:sz w:val="18"/>
                <w:szCs w:val="18"/>
              </w:rPr>
            </w:pPr>
            <w:ins w:id="9729" w:author="jonathan pritchard" w:date="2025-01-23T13:49:00Z" w16du:dateUtc="2025-01-23T13:49: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EEE3670" w14:textId="77777777" w:rsidR="00B43777" w:rsidRPr="00340B0D" w:rsidRDefault="00B43777" w:rsidP="00541D1A">
            <w:pPr>
              <w:jc w:val="center"/>
              <w:rPr>
                <w:ins w:id="9730"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AB53EE" w14:textId="77777777" w:rsidR="00B43777" w:rsidRPr="00340B0D" w:rsidRDefault="00B43777" w:rsidP="00541D1A">
            <w:pPr>
              <w:rPr>
                <w:ins w:id="9731"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EBFCB39" w14:textId="77777777" w:rsidR="00B43777" w:rsidRPr="00340B0D" w:rsidRDefault="00B43777" w:rsidP="00541D1A">
            <w:pPr>
              <w:rPr>
                <w:ins w:id="9732" w:author="jonathan pritchard" w:date="2025-01-23T13:49:00Z" w16du:dateUtc="2025-01-23T13:49:00Z"/>
                <w:rFonts w:cs="Arial"/>
                <w:sz w:val="18"/>
                <w:szCs w:val="18"/>
              </w:rPr>
            </w:pPr>
          </w:p>
        </w:tc>
      </w:tr>
      <w:tr w:rsidR="00B43777" w:rsidRPr="00340B0D" w14:paraId="4BA85778" w14:textId="77777777" w:rsidTr="00541D1A">
        <w:trPr>
          <w:ins w:id="9733"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C6BFAA0" w14:textId="77777777" w:rsidR="00B43777" w:rsidRPr="00340B0D" w:rsidRDefault="00B43777" w:rsidP="00541D1A">
            <w:pPr>
              <w:pStyle w:val="Default"/>
              <w:rPr>
                <w:ins w:id="9734" w:author="jonathan pritchard" w:date="2025-01-23T13:49:00Z" w16du:dateUtc="2025-01-23T13:49:00Z"/>
                <w:sz w:val="18"/>
                <w:szCs w:val="18"/>
              </w:rPr>
            </w:pPr>
            <w:ins w:id="9735" w:author="jonathan pritchard" w:date="2025-01-23T13:49:00Z" w16du:dateUtc="2025-01-23T13:49: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57A9C60" w14:textId="77777777" w:rsidR="00B43777" w:rsidRPr="00340B0D" w:rsidRDefault="00B43777" w:rsidP="00541D1A">
            <w:pPr>
              <w:jc w:val="center"/>
              <w:rPr>
                <w:ins w:id="9736"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BCDD6F5" w14:textId="77777777" w:rsidR="00B43777" w:rsidRPr="00340B0D" w:rsidRDefault="00B43777" w:rsidP="00541D1A">
            <w:pPr>
              <w:rPr>
                <w:ins w:id="9737"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42BC44CD" w14:textId="77777777" w:rsidR="00B43777" w:rsidRPr="00340B0D" w:rsidRDefault="00B43777" w:rsidP="00541D1A">
            <w:pPr>
              <w:rPr>
                <w:ins w:id="9738" w:author="jonathan pritchard" w:date="2025-01-23T13:49:00Z" w16du:dateUtc="2025-01-23T13:49:00Z"/>
                <w:rFonts w:cs="Arial"/>
                <w:sz w:val="18"/>
                <w:szCs w:val="18"/>
              </w:rPr>
            </w:pPr>
          </w:p>
        </w:tc>
      </w:tr>
      <w:tr w:rsidR="00B43777" w:rsidRPr="00340B0D" w14:paraId="59A1A6A4" w14:textId="77777777" w:rsidTr="00541D1A">
        <w:trPr>
          <w:ins w:id="973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4307F1F" w14:textId="77777777" w:rsidR="00B43777" w:rsidRPr="00340B0D" w:rsidRDefault="00B43777" w:rsidP="00541D1A">
            <w:pPr>
              <w:pStyle w:val="Default"/>
              <w:ind w:left="720"/>
              <w:rPr>
                <w:ins w:id="9740" w:author="jonathan pritchard" w:date="2025-01-23T13:49:00Z" w16du:dateUtc="2025-01-23T13:49:00Z"/>
                <w:sz w:val="18"/>
                <w:szCs w:val="18"/>
              </w:rPr>
            </w:pPr>
            <w:ins w:id="9741" w:author="jonathan pritchard" w:date="2025-01-23T13:49:00Z" w16du:dateUtc="2025-01-23T13:49: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3898AA6" w14:textId="77777777" w:rsidR="00B43777" w:rsidRPr="00340B0D" w:rsidRDefault="00B43777" w:rsidP="00541D1A">
            <w:pPr>
              <w:jc w:val="center"/>
              <w:rPr>
                <w:ins w:id="9742"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E98D998" w14:textId="77777777" w:rsidR="00B43777" w:rsidRPr="00340B0D" w:rsidRDefault="00B43777" w:rsidP="00541D1A">
            <w:pPr>
              <w:rPr>
                <w:ins w:id="9743"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78E08D82" w14:textId="77777777" w:rsidR="00B43777" w:rsidRPr="00340B0D" w:rsidRDefault="00B43777" w:rsidP="00541D1A">
            <w:pPr>
              <w:rPr>
                <w:ins w:id="9744" w:author="jonathan pritchard" w:date="2025-01-23T13:49:00Z" w16du:dateUtc="2025-01-23T13:49:00Z"/>
                <w:rFonts w:cs="Arial"/>
                <w:sz w:val="18"/>
                <w:szCs w:val="18"/>
              </w:rPr>
            </w:pPr>
          </w:p>
        </w:tc>
      </w:tr>
      <w:tr w:rsidR="00B43777" w:rsidRPr="00340B0D" w14:paraId="2675876D" w14:textId="77777777" w:rsidTr="00541D1A">
        <w:trPr>
          <w:ins w:id="9745" w:author="jonathan pritchard" w:date="2025-01-23T13:49:00Z"/>
        </w:trPr>
        <w:tc>
          <w:tcPr>
            <w:tcW w:w="4375" w:type="dxa"/>
            <w:gridSpan w:val="4"/>
            <w:tcBorders>
              <w:top w:val="single" w:sz="4" w:space="0" w:color="auto"/>
              <w:left w:val="single" w:sz="12" w:space="0" w:color="auto"/>
              <w:bottom w:val="single" w:sz="12" w:space="0" w:color="auto"/>
              <w:right w:val="single" w:sz="4" w:space="0" w:color="auto"/>
            </w:tcBorders>
          </w:tcPr>
          <w:p w14:paraId="2982C981" w14:textId="77777777" w:rsidR="00B43777" w:rsidRPr="00340B0D" w:rsidRDefault="00B43777" w:rsidP="00541D1A">
            <w:pPr>
              <w:pStyle w:val="Default"/>
              <w:ind w:left="720"/>
              <w:rPr>
                <w:ins w:id="9746" w:author="jonathan pritchard" w:date="2025-01-23T13:49:00Z" w16du:dateUtc="2025-01-23T13:49:00Z"/>
                <w:sz w:val="18"/>
                <w:szCs w:val="18"/>
              </w:rPr>
            </w:pPr>
            <w:ins w:id="9747" w:author="jonathan pritchard" w:date="2025-01-23T13:49:00Z" w16du:dateUtc="2025-01-23T13:49: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979313B" w14:textId="77777777" w:rsidR="00B43777" w:rsidRPr="00340B0D" w:rsidRDefault="00B43777" w:rsidP="00541D1A">
            <w:pPr>
              <w:jc w:val="center"/>
              <w:rPr>
                <w:ins w:id="9748"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12" w:space="0" w:color="auto"/>
            </w:tcBorders>
          </w:tcPr>
          <w:p w14:paraId="59627654" w14:textId="77777777" w:rsidR="00B43777" w:rsidRPr="00340B0D" w:rsidRDefault="00B43777" w:rsidP="00541D1A">
            <w:pPr>
              <w:rPr>
                <w:ins w:id="9749" w:author="jonathan pritchard" w:date="2025-01-23T13:49:00Z" w16du:dateUtc="2025-01-23T13:49:00Z"/>
                <w:rFonts w:cs="Arial"/>
                <w:sz w:val="18"/>
                <w:szCs w:val="18"/>
              </w:rPr>
            </w:pPr>
          </w:p>
        </w:tc>
        <w:tc>
          <w:tcPr>
            <w:tcW w:w="672" w:type="dxa"/>
            <w:tcBorders>
              <w:top w:val="single" w:sz="4" w:space="0" w:color="auto"/>
              <w:bottom w:val="single" w:sz="12" w:space="0" w:color="auto"/>
              <w:right w:val="single" w:sz="12" w:space="0" w:color="auto"/>
            </w:tcBorders>
            <w:vAlign w:val="center"/>
          </w:tcPr>
          <w:p w14:paraId="316262D0" w14:textId="77777777" w:rsidR="00B43777" w:rsidRPr="00340B0D" w:rsidRDefault="00B43777" w:rsidP="00541D1A">
            <w:pPr>
              <w:rPr>
                <w:ins w:id="9750" w:author="jonathan pritchard" w:date="2025-01-23T13:49:00Z" w16du:dateUtc="2025-01-23T13:49:00Z"/>
                <w:rFonts w:cs="Arial"/>
                <w:sz w:val="18"/>
                <w:szCs w:val="18"/>
              </w:rPr>
            </w:pPr>
          </w:p>
        </w:tc>
      </w:tr>
      <w:tr w:rsidR="00B43777" w:rsidRPr="00340B0D" w14:paraId="77B262BB" w14:textId="77777777" w:rsidTr="00541D1A">
        <w:trPr>
          <w:ins w:id="9751"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5D92D7A" w14:textId="77777777" w:rsidR="00B43777" w:rsidRPr="00EF63B4" w:rsidRDefault="00B43777" w:rsidP="00541D1A">
            <w:pPr>
              <w:jc w:val="center"/>
              <w:rPr>
                <w:ins w:id="9752" w:author="jonathan pritchard" w:date="2025-01-23T13:49:00Z" w16du:dateUtc="2025-01-23T13:49:00Z"/>
                <w:rFonts w:cs="Arial"/>
                <w:sz w:val="18"/>
                <w:szCs w:val="18"/>
              </w:rPr>
            </w:pPr>
            <w:ins w:id="9753" w:author="jonathan pritchard" w:date="2025-01-23T13:49:00Z" w16du:dateUtc="2025-01-23T13:49:00Z">
              <w:r>
                <w:rPr>
                  <w:rFonts w:cs="Arial"/>
                  <w:b/>
                  <w:bCs/>
                  <w:sz w:val="18"/>
                  <w:szCs w:val="18"/>
                </w:rPr>
                <w:t>Additional</w:t>
              </w:r>
            </w:ins>
          </w:p>
        </w:tc>
      </w:tr>
      <w:tr w:rsidR="00B43777" w:rsidRPr="00340B0D" w14:paraId="2CAEE277" w14:textId="77777777" w:rsidTr="00541D1A">
        <w:trPr>
          <w:ins w:id="975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1828FBB" w14:textId="77777777" w:rsidR="00B43777" w:rsidRPr="00340B0D" w:rsidRDefault="00B43777" w:rsidP="00541D1A">
            <w:pPr>
              <w:pStyle w:val="Default"/>
              <w:ind w:left="720"/>
              <w:rPr>
                <w:ins w:id="9755"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8D0ACB5" w14:textId="77777777" w:rsidR="00B43777" w:rsidRPr="00340B0D" w:rsidRDefault="00B43777" w:rsidP="00541D1A">
            <w:pPr>
              <w:jc w:val="center"/>
              <w:rPr>
                <w:ins w:id="9756"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587E894C" w14:textId="77777777" w:rsidR="00B43777" w:rsidRPr="00340B0D" w:rsidRDefault="00B43777" w:rsidP="00541D1A">
            <w:pPr>
              <w:rPr>
                <w:ins w:id="9757"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96617E2" w14:textId="77777777" w:rsidR="00B43777" w:rsidRPr="00340B0D" w:rsidRDefault="00B43777" w:rsidP="00541D1A">
            <w:pPr>
              <w:rPr>
                <w:ins w:id="9758" w:author="jonathan pritchard" w:date="2025-01-23T13:49:00Z" w16du:dateUtc="2025-01-23T13:49:00Z"/>
                <w:rFonts w:cs="Arial"/>
                <w:sz w:val="18"/>
                <w:szCs w:val="18"/>
              </w:rPr>
            </w:pPr>
          </w:p>
        </w:tc>
      </w:tr>
      <w:tr w:rsidR="00B43777" w:rsidRPr="00340B0D" w14:paraId="63B461A6" w14:textId="77777777" w:rsidTr="00541D1A">
        <w:trPr>
          <w:ins w:id="975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C32ACE5" w14:textId="77777777" w:rsidR="00B43777" w:rsidRPr="00340B0D" w:rsidRDefault="00B43777" w:rsidP="00541D1A">
            <w:pPr>
              <w:pStyle w:val="Default"/>
              <w:ind w:left="720"/>
              <w:rPr>
                <w:ins w:id="9760"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1FB9D6" w14:textId="77777777" w:rsidR="00B43777" w:rsidRPr="00340B0D" w:rsidRDefault="00B43777" w:rsidP="00541D1A">
            <w:pPr>
              <w:jc w:val="center"/>
              <w:rPr>
                <w:ins w:id="9761"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0F292F1F" w14:textId="77777777" w:rsidR="00B43777" w:rsidRPr="00340B0D" w:rsidRDefault="00B43777" w:rsidP="00541D1A">
            <w:pPr>
              <w:rPr>
                <w:ins w:id="9762"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A016CB6" w14:textId="77777777" w:rsidR="00B43777" w:rsidRPr="00340B0D" w:rsidRDefault="00B43777" w:rsidP="00541D1A">
            <w:pPr>
              <w:rPr>
                <w:ins w:id="9763" w:author="jonathan pritchard" w:date="2025-01-23T13:49:00Z" w16du:dateUtc="2025-01-23T13:49:00Z"/>
                <w:rFonts w:cs="Arial"/>
                <w:sz w:val="18"/>
                <w:szCs w:val="18"/>
              </w:rPr>
            </w:pPr>
          </w:p>
        </w:tc>
      </w:tr>
      <w:tr w:rsidR="00B43777" w:rsidRPr="00340B0D" w14:paraId="680710ED" w14:textId="77777777" w:rsidTr="00541D1A">
        <w:trPr>
          <w:ins w:id="9764"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130DDA" w14:textId="77777777" w:rsidR="00B43777" w:rsidRPr="00340B0D" w:rsidRDefault="00B43777" w:rsidP="00541D1A">
            <w:pPr>
              <w:jc w:val="center"/>
              <w:rPr>
                <w:ins w:id="9765" w:author="jonathan pritchard" w:date="2025-01-23T13:49:00Z" w16du:dateUtc="2025-01-23T13:49:00Z"/>
                <w:rFonts w:cs="Arial"/>
                <w:b/>
                <w:bCs/>
                <w:sz w:val="18"/>
                <w:szCs w:val="18"/>
              </w:rPr>
            </w:pPr>
            <w:ins w:id="9766" w:author="jonathan pritchard" w:date="2025-01-23T13:49:00Z" w16du:dateUtc="2025-01-23T13:49:00Z">
              <w:r w:rsidRPr="00340B0D">
                <w:rPr>
                  <w:rFonts w:cs="Arial"/>
                  <w:b/>
                  <w:bCs/>
                  <w:sz w:val="18"/>
                  <w:szCs w:val="18"/>
                </w:rPr>
                <w:t>Setup</w:t>
              </w:r>
            </w:ins>
          </w:p>
        </w:tc>
      </w:tr>
      <w:tr w:rsidR="00B43777" w:rsidRPr="00340B0D" w14:paraId="7F9BFEC7" w14:textId="77777777" w:rsidTr="00541D1A">
        <w:trPr>
          <w:ins w:id="9767"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34B92E66" w14:textId="77777777" w:rsidR="0094428A" w:rsidRPr="00595176" w:rsidRDefault="0094428A" w:rsidP="0094428A">
            <w:pPr>
              <w:rPr>
                <w:rFonts w:cs="Arial"/>
                <w:i/>
              </w:rPr>
            </w:pPr>
            <w:r w:rsidRPr="00595176">
              <w:rPr>
                <w:rFonts w:cs="Arial"/>
                <w:i/>
              </w:rPr>
              <w:t xml:space="preserve">Load the exchange set </w:t>
            </w:r>
            <w:proofErr w:type="spellStart"/>
            <w:r w:rsidRPr="00595176">
              <w:rPr>
                <w:rFonts w:cs="Arial"/>
                <w:b/>
                <w:bCs/>
                <w:i/>
              </w:rPr>
              <w:t>PolarData</w:t>
            </w:r>
            <w:proofErr w:type="spellEnd"/>
            <w:r w:rsidRPr="00595176">
              <w:rPr>
                <w:rFonts w:cs="Arial"/>
                <w:b/>
                <w:bCs/>
                <w:i/>
              </w:rPr>
              <w:t xml:space="preserve"> </w:t>
            </w:r>
          </w:p>
          <w:p w14:paraId="3F35DF43" w14:textId="77777777" w:rsidR="0094428A" w:rsidRPr="00595176" w:rsidRDefault="0094428A" w:rsidP="0094428A">
            <w:pPr>
              <w:pStyle w:val="ListParagraph"/>
              <w:numPr>
                <w:ilvl w:val="0"/>
                <w:numId w:val="29"/>
              </w:numPr>
              <w:rPr>
                <w:rFonts w:cs="Arial"/>
                <w:i/>
              </w:rPr>
            </w:pPr>
            <w:r w:rsidRPr="00595176">
              <w:rPr>
                <w:rFonts w:cs="Arial"/>
                <w:i/>
              </w:rPr>
              <w:lastRenderedPageBreak/>
              <w:t>Select Display Category Other</w:t>
            </w:r>
          </w:p>
          <w:p w14:paraId="10C2EFE0" w14:textId="77777777" w:rsidR="0094428A" w:rsidRPr="00595176" w:rsidRDefault="0094428A" w:rsidP="0094428A">
            <w:pPr>
              <w:pStyle w:val="ListParagraph"/>
              <w:numPr>
                <w:ilvl w:val="0"/>
                <w:numId w:val="29"/>
              </w:numPr>
              <w:rPr>
                <w:rFonts w:cs="Arial"/>
                <w:i/>
              </w:rPr>
            </w:pPr>
            <w:r w:rsidRPr="00595176">
              <w:rPr>
                <w:rFonts w:cs="Arial"/>
                <w:i/>
              </w:rPr>
              <w:t>Select Safety Contour value to 30 m</w:t>
            </w:r>
          </w:p>
          <w:p w14:paraId="21791262" w14:textId="77777777" w:rsidR="0094428A" w:rsidRPr="00595176" w:rsidRDefault="0094428A" w:rsidP="0094428A">
            <w:pPr>
              <w:pStyle w:val="ListParagraph"/>
              <w:numPr>
                <w:ilvl w:val="0"/>
                <w:numId w:val="29"/>
              </w:numPr>
              <w:rPr>
                <w:rFonts w:cs="Arial"/>
                <w:i/>
              </w:rPr>
            </w:pPr>
            <w:r w:rsidRPr="00595176">
              <w:rPr>
                <w:rFonts w:cs="Arial"/>
                <w:i/>
              </w:rPr>
              <w:t>Select Plain Boundaries</w:t>
            </w:r>
          </w:p>
          <w:p w14:paraId="3CC3014F" w14:textId="77777777" w:rsidR="0094428A" w:rsidRPr="00595176" w:rsidRDefault="0094428A" w:rsidP="0094428A">
            <w:pPr>
              <w:pStyle w:val="ListParagraph"/>
              <w:numPr>
                <w:ilvl w:val="0"/>
                <w:numId w:val="29"/>
              </w:numPr>
              <w:rPr>
                <w:rFonts w:cs="Arial"/>
                <w:i/>
              </w:rPr>
            </w:pPr>
            <w:r w:rsidRPr="00595176">
              <w:rPr>
                <w:rFonts w:cs="Arial"/>
                <w:i/>
              </w:rPr>
              <w:t>Select Simplified Point Symbols = false</w:t>
            </w:r>
          </w:p>
          <w:p w14:paraId="20160706" w14:textId="77777777" w:rsidR="0094428A" w:rsidRPr="00595176" w:rsidRDefault="0094428A" w:rsidP="0094428A">
            <w:pPr>
              <w:pStyle w:val="ListParagraph"/>
              <w:numPr>
                <w:ilvl w:val="0"/>
                <w:numId w:val="29"/>
              </w:numPr>
              <w:rPr>
                <w:rFonts w:cs="Arial"/>
                <w:i/>
              </w:rPr>
            </w:pPr>
            <w:r w:rsidRPr="00595176">
              <w:rPr>
                <w:rFonts w:cs="Arial"/>
                <w:i/>
              </w:rPr>
              <w:t>Select Accuracy</w:t>
            </w:r>
          </w:p>
          <w:p w14:paraId="72213ECB" w14:textId="0818240F" w:rsidR="00B43777" w:rsidRDefault="0094428A" w:rsidP="0094428A">
            <w:pPr>
              <w:rPr>
                <w:ins w:id="9768" w:author="jonathan pritchard" w:date="2025-01-23T13:49:00Z" w16du:dateUtc="2025-01-23T13:49:00Z"/>
                <w:rFonts w:cs="Arial"/>
                <w:sz w:val="18"/>
                <w:szCs w:val="18"/>
              </w:rPr>
            </w:pPr>
            <w:r w:rsidRPr="00595176">
              <w:rPr>
                <w:rFonts w:cs="Arial"/>
                <w:i/>
              </w:rPr>
              <w:t>Select Contour label</w:t>
            </w:r>
          </w:p>
          <w:p w14:paraId="0072E4C4" w14:textId="77777777" w:rsidR="00B43777" w:rsidRPr="00110428" w:rsidRDefault="00B43777" w:rsidP="00541D1A">
            <w:pPr>
              <w:rPr>
                <w:ins w:id="9769" w:author="jonathan pritchard" w:date="2025-01-23T13:49:00Z" w16du:dateUtc="2025-01-23T13:49:00Z"/>
                <w:rFonts w:cs="Arial"/>
              </w:rPr>
            </w:pPr>
            <w:ins w:id="9770" w:author="jonathan pritchard" w:date="2025-01-23T13:49:00Z" w16du:dateUtc="2025-01-23T13:49:00Z">
              <w:r>
                <w:rPr>
                  <w:rFonts w:cs="Arial"/>
                  <w:i/>
                </w:rPr>
                <w:t>.</w:t>
              </w:r>
              <w:r w:rsidRPr="00110428">
                <w:rPr>
                  <w:rFonts w:cs="Arial"/>
                  <w:i/>
                </w:rPr>
                <w:t xml:space="preserve">. </w:t>
              </w:r>
            </w:ins>
          </w:p>
          <w:p w14:paraId="52BEDFC9" w14:textId="77777777" w:rsidR="00B43777" w:rsidRPr="00340B0D" w:rsidRDefault="00B43777" w:rsidP="00541D1A">
            <w:pPr>
              <w:rPr>
                <w:ins w:id="9771" w:author="jonathan pritchard" w:date="2025-01-23T13:49:00Z" w16du:dateUtc="2025-01-23T13:49:00Z"/>
                <w:rFonts w:cs="Arial"/>
                <w:sz w:val="18"/>
                <w:szCs w:val="18"/>
              </w:rPr>
            </w:pPr>
          </w:p>
        </w:tc>
      </w:tr>
      <w:tr w:rsidR="00B43777" w:rsidRPr="00340B0D" w14:paraId="33D4A6B5" w14:textId="77777777" w:rsidTr="00541D1A">
        <w:trPr>
          <w:ins w:id="9772"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8A1F04" w14:textId="77777777" w:rsidR="00B43777" w:rsidRPr="00340B0D" w:rsidRDefault="00B43777" w:rsidP="00541D1A">
            <w:pPr>
              <w:jc w:val="center"/>
              <w:rPr>
                <w:ins w:id="9773" w:author="jonathan pritchard" w:date="2025-01-23T13:49:00Z" w16du:dateUtc="2025-01-23T13:49:00Z"/>
                <w:rFonts w:cs="Arial"/>
                <w:b/>
                <w:bCs/>
                <w:sz w:val="18"/>
                <w:szCs w:val="18"/>
              </w:rPr>
            </w:pPr>
            <w:ins w:id="9774" w:author="jonathan pritchard" w:date="2025-01-23T13:49:00Z" w16du:dateUtc="2025-01-23T13:49:00Z">
              <w:r w:rsidRPr="00340B0D">
                <w:rPr>
                  <w:rFonts w:cs="Arial"/>
                  <w:b/>
                  <w:bCs/>
                  <w:sz w:val="18"/>
                  <w:szCs w:val="18"/>
                </w:rPr>
                <w:t>Action</w:t>
              </w:r>
            </w:ins>
          </w:p>
        </w:tc>
      </w:tr>
      <w:tr w:rsidR="00B43777" w:rsidRPr="00340B0D" w14:paraId="722C0380" w14:textId="77777777" w:rsidTr="00541D1A">
        <w:trPr>
          <w:ins w:id="9775"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59F2D48" w14:textId="77777777" w:rsidR="00B43777" w:rsidRDefault="00B43777" w:rsidP="00541D1A">
            <w:pPr>
              <w:rPr>
                <w:rFonts w:cs="Arial"/>
                <w:b/>
                <w:bCs/>
              </w:rPr>
            </w:pPr>
          </w:p>
          <w:p w14:paraId="5ABD9FCD" w14:textId="37A863B3" w:rsidR="0094428A" w:rsidRDefault="0094428A" w:rsidP="00541D1A">
            <w:pPr>
              <w:rPr>
                <w:rFonts w:cs="Arial"/>
                <w:b/>
                <w:bCs/>
              </w:rPr>
            </w:pPr>
            <w:r w:rsidRPr="00595176">
              <w:rPr>
                <w:rFonts w:cs="Arial"/>
                <w:i/>
              </w:rPr>
              <w:t>Select chart 101AA00NPOL3.000 at maximum display scale (1:3 000 000). Check ENC symbols shown in the ECDIS against the graphical plot</w:t>
            </w:r>
          </w:p>
          <w:p w14:paraId="000C47D2" w14:textId="77777777" w:rsidR="0094428A" w:rsidRPr="00110428" w:rsidRDefault="0094428A" w:rsidP="00541D1A">
            <w:pPr>
              <w:rPr>
                <w:ins w:id="9776" w:author="jonathan pritchard" w:date="2025-01-23T13:49:00Z" w16du:dateUtc="2025-01-23T13:49:00Z"/>
                <w:rFonts w:cs="Arial"/>
                <w:b/>
                <w:bCs/>
              </w:rPr>
            </w:pPr>
          </w:p>
        </w:tc>
      </w:tr>
      <w:tr w:rsidR="00B43777" w:rsidRPr="00340B0D" w14:paraId="1A865FF7" w14:textId="77777777" w:rsidTr="00541D1A">
        <w:trPr>
          <w:ins w:id="9777"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8F38E5" w14:textId="77777777" w:rsidR="00B43777" w:rsidRPr="00340B0D" w:rsidRDefault="00B43777" w:rsidP="00541D1A">
            <w:pPr>
              <w:jc w:val="center"/>
              <w:rPr>
                <w:ins w:id="9778" w:author="jonathan pritchard" w:date="2025-01-23T13:49:00Z" w16du:dateUtc="2025-01-23T13:49:00Z"/>
                <w:rFonts w:cs="Arial"/>
                <w:sz w:val="18"/>
                <w:szCs w:val="18"/>
              </w:rPr>
            </w:pPr>
            <w:ins w:id="9779" w:author="jonathan pritchard" w:date="2025-01-23T13:49:00Z" w16du:dateUtc="2025-01-23T13:49:00Z">
              <w:r w:rsidRPr="00340B0D">
                <w:rPr>
                  <w:rFonts w:cs="Arial"/>
                  <w:b/>
                  <w:bCs/>
                  <w:sz w:val="18"/>
                  <w:szCs w:val="18"/>
                </w:rPr>
                <w:t>Results</w:t>
              </w:r>
            </w:ins>
          </w:p>
        </w:tc>
      </w:tr>
      <w:tr w:rsidR="00B43777" w:rsidRPr="00340B0D" w14:paraId="45E5533A" w14:textId="77777777" w:rsidTr="00541D1A">
        <w:trPr>
          <w:ins w:id="9780"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tcPr>
          <w:p w14:paraId="4A6CC153" w14:textId="77777777" w:rsidR="00B43777" w:rsidRDefault="00B43777" w:rsidP="00541D1A">
            <w:pPr>
              <w:rPr>
                <w:ins w:id="9781" w:author="jonathan pritchard" w:date="2025-01-23T13:49:00Z" w16du:dateUtc="2025-01-23T13:49:00Z"/>
                <w:rFonts w:cs="Arial"/>
                <w:sz w:val="18"/>
                <w:szCs w:val="18"/>
              </w:rPr>
            </w:pPr>
          </w:p>
          <w:p w14:paraId="49416BDD" w14:textId="15B6ABDC" w:rsidR="00B43777" w:rsidRDefault="0094428A" w:rsidP="00541D1A">
            <w:pPr>
              <w:rPr>
                <w:ins w:id="9782" w:author="jonathan pritchard" w:date="2025-01-23T13:49:00Z" w16du:dateUtc="2025-01-23T13:49:00Z"/>
                <w:rFonts w:cs="Arial"/>
                <w:sz w:val="18"/>
                <w:szCs w:val="18"/>
              </w:rPr>
            </w:pPr>
            <w:r w:rsidRPr="00595176">
              <w:rPr>
                <w:rFonts w:cs="Arial"/>
                <w:i/>
              </w:rPr>
              <w:t>The ENC should be displayed in the ECDIS like one of the options below</w:t>
            </w:r>
          </w:p>
          <w:p w14:paraId="6DD3C789" w14:textId="77777777" w:rsidR="00B43777" w:rsidRPr="00340B0D" w:rsidRDefault="00B43777" w:rsidP="00541D1A">
            <w:pPr>
              <w:jc w:val="center"/>
              <w:rPr>
                <w:ins w:id="9783" w:author="jonathan pritchard" w:date="2025-01-23T13:49:00Z" w16du:dateUtc="2025-01-23T13:49:00Z"/>
                <w:rFonts w:cs="Arial"/>
                <w:sz w:val="18"/>
                <w:szCs w:val="18"/>
              </w:rPr>
            </w:pPr>
          </w:p>
          <w:p w14:paraId="709AD332" w14:textId="77777777" w:rsidR="00B43777" w:rsidRDefault="00B43777" w:rsidP="00541D1A">
            <w:pPr>
              <w:tabs>
                <w:tab w:val="left" w:pos="3048"/>
              </w:tabs>
              <w:jc w:val="center"/>
              <w:rPr>
                <w:ins w:id="9784" w:author="jonathan pritchard" w:date="2025-01-23T13:49:00Z" w16du:dateUtc="2025-01-23T13:49:00Z"/>
                <w:rFonts w:cs="Arial"/>
                <w:sz w:val="18"/>
                <w:szCs w:val="18"/>
              </w:rPr>
            </w:pPr>
          </w:p>
          <w:p w14:paraId="7EA50BE3" w14:textId="00123CBD" w:rsidR="00B43777" w:rsidRPr="00340B0D" w:rsidRDefault="0094428A" w:rsidP="00541D1A">
            <w:pPr>
              <w:tabs>
                <w:tab w:val="left" w:pos="3048"/>
              </w:tabs>
              <w:jc w:val="center"/>
              <w:rPr>
                <w:ins w:id="9785" w:author="jonathan pritchard" w:date="2025-01-23T13:49:00Z" w16du:dateUtc="2025-01-23T13:49:00Z"/>
                <w:rFonts w:cs="Arial"/>
                <w:sz w:val="18"/>
                <w:szCs w:val="18"/>
              </w:rPr>
            </w:pPr>
            <w:r w:rsidRPr="00732532">
              <w:rPr>
                <w:noProof/>
                <w:sz w:val="16"/>
                <w:szCs w:val="16"/>
                <w:lang w:val="en-IN" w:eastAsia="en-IN"/>
              </w:rPr>
              <w:drawing>
                <wp:inline distT="0" distB="0" distL="0" distR="0" wp14:anchorId="56B0D4FB" wp14:editId="48816C2B">
                  <wp:extent cx="3441700" cy="5759005"/>
                  <wp:effectExtent l="0" t="0" r="635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63"/>
                          <a:stretch>
                            <a:fillRect/>
                          </a:stretch>
                        </pic:blipFill>
                        <pic:spPr>
                          <a:xfrm>
                            <a:off x="0" y="0"/>
                            <a:ext cx="3444581" cy="5763826"/>
                          </a:xfrm>
                          <a:prstGeom prst="rect">
                            <a:avLst/>
                          </a:prstGeom>
                        </pic:spPr>
                      </pic:pic>
                    </a:graphicData>
                  </a:graphic>
                </wp:inline>
              </w:drawing>
            </w:r>
          </w:p>
          <w:p w14:paraId="1CC604DE" w14:textId="77777777" w:rsidR="00B43777" w:rsidRDefault="00B43777" w:rsidP="00541D1A">
            <w:pPr>
              <w:jc w:val="center"/>
              <w:rPr>
                <w:ins w:id="9786" w:author="jonathan pritchard" w:date="2025-01-23T13:49:00Z" w16du:dateUtc="2025-01-23T13:49:00Z"/>
                <w:rFonts w:cs="Arial"/>
                <w:sz w:val="18"/>
                <w:szCs w:val="18"/>
              </w:rPr>
            </w:pPr>
          </w:p>
          <w:p w14:paraId="73B586CC" w14:textId="77777777" w:rsidR="00B43777" w:rsidRDefault="00B43777" w:rsidP="00541D1A">
            <w:pPr>
              <w:jc w:val="center"/>
              <w:rPr>
                <w:rFonts w:cs="Arial"/>
                <w:sz w:val="18"/>
                <w:szCs w:val="18"/>
              </w:rPr>
            </w:pPr>
          </w:p>
          <w:p w14:paraId="5D65C27C" w14:textId="428D82DE" w:rsidR="0094428A" w:rsidRDefault="0094428A" w:rsidP="00541D1A">
            <w:pPr>
              <w:jc w:val="center"/>
              <w:rPr>
                <w:rFonts w:cs="Arial"/>
                <w:sz w:val="18"/>
                <w:szCs w:val="18"/>
              </w:rPr>
            </w:pPr>
            <w:r>
              <w:rPr>
                <w:noProof/>
                <w:lang w:val="en-IN" w:eastAsia="en-IN"/>
              </w:rPr>
              <w:lastRenderedPageBreak/>
              <w:drawing>
                <wp:inline distT="0" distB="0" distL="0" distR="0" wp14:anchorId="49E25CFC" wp14:editId="0C15FD53">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64"/>
                          <a:stretch>
                            <a:fillRect/>
                          </a:stretch>
                        </pic:blipFill>
                        <pic:spPr>
                          <a:xfrm>
                            <a:off x="0" y="0"/>
                            <a:ext cx="3651978" cy="6716282"/>
                          </a:xfrm>
                          <a:prstGeom prst="rect">
                            <a:avLst/>
                          </a:prstGeom>
                          <a:noFill/>
                          <a:ln>
                            <a:noFill/>
                            <a:prstDash/>
                          </a:ln>
                        </pic:spPr>
                      </pic:pic>
                    </a:graphicData>
                  </a:graphic>
                </wp:inline>
              </w:drawing>
            </w:r>
          </w:p>
          <w:p w14:paraId="38A145B9" w14:textId="1DFC8A0C" w:rsidR="0094428A" w:rsidRDefault="0094428A" w:rsidP="00541D1A">
            <w:pPr>
              <w:jc w:val="center"/>
              <w:rPr>
                <w:ins w:id="9787" w:author="jonathan pritchard" w:date="2025-01-23T13:49:00Z" w16du:dateUtc="2025-01-23T13:49:00Z"/>
                <w:rFonts w:cs="Arial"/>
                <w:sz w:val="18"/>
                <w:szCs w:val="18"/>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p w14:paraId="16012B42" w14:textId="77777777" w:rsidR="00B43777" w:rsidRPr="00340B0D" w:rsidRDefault="00B43777" w:rsidP="00541D1A">
            <w:pPr>
              <w:rPr>
                <w:ins w:id="9788" w:author="jonathan pritchard" w:date="2025-01-23T13:49:00Z" w16du:dateUtc="2025-01-23T13:49:00Z"/>
                <w:rFonts w:cs="Arial"/>
                <w:sz w:val="18"/>
                <w:szCs w:val="18"/>
              </w:rPr>
            </w:pPr>
          </w:p>
        </w:tc>
      </w:tr>
    </w:tbl>
    <w:p w14:paraId="4AF857B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826F962" w14:textId="77777777" w:rsidTr="00380FCD">
        <w:trPr>
          <w:tblHeader/>
        </w:trPr>
        <w:tc>
          <w:tcPr>
            <w:tcW w:w="9526" w:type="dxa"/>
            <w:tcBorders>
              <w:bottom w:val="nil"/>
            </w:tcBorders>
            <w:vAlign w:val="center"/>
          </w:tcPr>
          <w:p w14:paraId="344AE459" w14:textId="6AE3DC76" w:rsidR="006C7785" w:rsidRDefault="006C7785" w:rsidP="00380FCD">
            <w:pPr>
              <w:jc w:val="center"/>
            </w:pPr>
          </w:p>
        </w:tc>
      </w:tr>
      <w:tr w:rsidR="006C7785" w14:paraId="2BC3BF2B" w14:textId="77777777" w:rsidTr="00380FCD">
        <w:trPr>
          <w:tblHeader/>
        </w:trPr>
        <w:tc>
          <w:tcPr>
            <w:tcW w:w="9526" w:type="dxa"/>
            <w:tcBorders>
              <w:top w:val="nil"/>
            </w:tcBorders>
            <w:vAlign w:val="center"/>
          </w:tcPr>
          <w:p w14:paraId="4A39F047" w14:textId="178B51E4" w:rsidR="006C7785" w:rsidRPr="00595176" w:rsidRDefault="006C7785" w:rsidP="00380FCD">
            <w:pPr>
              <w:rPr>
                <w:rFonts w:cs="Arial"/>
                <w:i/>
              </w:rPr>
            </w:pP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63B7A1F0" w14:textId="77777777" w:rsidR="006C7785" w:rsidRPr="00B43777" w:rsidRDefault="006C7785" w:rsidP="006C7785">
      <w:pPr>
        <w:pStyle w:val="Heading1"/>
        <w:numPr>
          <w:ilvl w:val="2"/>
          <w:numId w:val="73"/>
        </w:numPr>
        <w:tabs>
          <w:tab w:val="left" w:pos="567"/>
        </w:tabs>
        <w:spacing w:after="120"/>
        <w:ind w:left="567" w:hanging="567"/>
        <w:rPr>
          <w:rFonts w:cs="Arial"/>
          <w:color w:val="000000" w:themeColor="text1"/>
          <w:highlight w:val="yellow"/>
          <w:rPrChange w:id="9789" w:author="jonathan pritchard" w:date="2025-01-23T13:49:00Z" w16du:dateUtc="2025-01-23T13:49:00Z">
            <w:rPr>
              <w:rFonts w:cs="Arial"/>
              <w:color w:val="000000" w:themeColor="text1"/>
            </w:rPr>
          </w:rPrChange>
        </w:rPr>
      </w:pPr>
      <w:r>
        <w:br w:type="page"/>
      </w:r>
      <w:r w:rsidRPr="00B43777">
        <w:rPr>
          <w:rFonts w:cs="Arial"/>
          <w:color w:val="000000" w:themeColor="text1"/>
          <w:highlight w:val="yellow"/>
          <w:rPrChange w:id="9790" w:author="jonathan pritchard" w:date="2025-01-23T13:49:00Z" w16du:dateUtc="2025-01-23T13:49:00Z">
            <w:rPr>
              <w:rFonts w:cs="Arial"/>
              <w:color w:val="000000" w:themeColor="text1"/>
            </w:rPr>
          </w:rPrChange>
        </w:rPr>
        <w:lastRenderedPageBreak/>
        <w:t>Display of Data at Extreme High Latitudes</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4F7166F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B83FB00"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140E21A" w14:textId="6D18E331" w:rsidR="00B43777" w:rsidRPr="00C87169" w:rsidRDefault="0094428A" w:rsidP="00541D1A">
            <w:pPr>
              <w:jc w:val="center"/>
              <w:rPr>
                <w:rFonts w:cs="Arial"/>
                <w:bCs/>
              </w:rPr>
            </w:pPr>
            <w:r w:rsidRPr="00595176">
              <w:rPr>
                <w:rFonts w:cs="Arial"/>
              </w:rPr>
              <w:t>PolarData2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12ED4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CA05F36" w14:textId="69AE63B2" w:rsidR="00B43777" w:rsidRPr="00340B0D" w:rsidRDefault="0094428A" w:rsidP="00541D1A">
            <w:pPr>
              <w:jc w:val="center"/>
              <w:rPr>
                <w:rFonts w:cs="Arial"/>
                <w:sz w:val="18"/>
                <w:szCs w:val="18"/>
              </w:rPr>
            </w:pPr>
            <w:r w:rsidRPr="00595176">
              <w:rPr>
                <w:rFonts w:cs="Arial"/>
              </w:rPr>
              <w:t>S-52 10.1.10.2</w:t>
            </w:r>
          </w:p>
        </w:tc>
      </w:tr>
      <w:tr w:rsidR="00B43777" w:rsidRPr="00340B0D" w14:paraId="1BABE96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81574"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2F89A62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D268564" w14:textId="77777777" w:rsidR="00B43777" w:rsidRPr="009C22F4" w:rsidRDefault="00B43777" w:rsidP="00541D1A">
            <w:pPr>
              <w:rPr>
                <w:rFonts w:cs="Arial"/>
                <w:i/>
              </w:rPr>
            </w:pPr>
          </w:p>
          <w:p w14:paraId="7582899F" w14:textId="77777777" w:rsidR="0094428A" w:rsidRPr="00595176" w:rsidRDefault="0094428A" w:rsidP="0094428A">
            <w:pPr>
              <w:rPr>
                <w:rFonts w:cs="Arial"/>
                <w:b/>
                <w:i/>
              </w:rPr>
            </w:pPr>
            <w:r w:rsidRPr="00595176">
              <w:rPr>
                <w:rFonts w:cs="Arial"/>
                <w:b/>
                <w:i/>
              </w:rPr>
              <w:t>ONLY TO BE TESTED FOR EQUIPMENT CLAIMING THE CAPABILITY TO DISPLAY ENC DATA AT LATITUDES GREATER THAN 85 DEGREES</w:t>
            </w:r>
          </w:p>
          <w:p w14:paraId="1C32B7DC" w14:textId="77777777" w:rsidR="00B43777" w:rsidRDefault="0094428A" w:rsidP="0094428A">
            <w:pPr>
              <w:rPr>
                <w:rFonts w:cs="Arial"/>
                <w:i/>
              </w:rPr>
            </w:pPr>
            <w:r w:rsidRPr="00595176">
              <w:rPr>
                <w:rFonts w:cs="Arial"/>
                <w:i/>
              </w:rPr>
              <w:t>Display of charts above 85 degrees</w:t>
            </w:r>
          </w:p>
          <w:p w14:paraId="39D806CD" w14:textId="2BE68449" w:rsidR="0094428A" w:rsidRPr="009C22F4" w:rsidRDefault="0094428A" w:rsidP="0094428A">
            <w:pPr>
              <w:rPr>
                <w:rFonts w:cs="Arial"/>
                <w:i/>
              </w:rPr>
            </w:pPr>
          </w:p>
        </w:tc>
      </w:tr>
      <w:tr w:rsidR="00B43777" w:rsidRPr="00340B0D" w14:paraId="11A93FD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B85BDE"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5C1488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032666"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E4E43C" w14:textId="77777777" w:rsidR="00B43777" w:rsidRPr="00340B0D" w:rsidRDefault="00B43777" w:rsidP="00541D1A">
            <w:pPr>
              <w:jc w:val="center"/>
              <w:rPr>
                <w:rFonts w:cs="Arial"/>
                <w:b/>
                <w:bCs/>
                <w:sz w:val="18"/>
                <w:szCs w:val="18"/>
              </w:rPr>
            </w:pPr>
          </w:p>
        </w:tc>
      </w:tr>
      <w:tr w:rsidR="00B43777" w:rsidRPr="00340B0D" w14:paraId="631AEF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CDDA28"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636E5CE" w14:textId="77777777" w:rsidR="00B43777" w:rsidRPr="00340B0D" w:rsidRDefault="00B43777" w:rsidP="00541D1A">
            <w:pPr>
              <w:rPr>
                <w:rFonts w:cs="Arial"/>
                <w:sz w:val="18"/>
                <w:szCs w:val="18"/>
              </w:rPr>
            </w:pPr>
          </w:p>
        </w:tc>
      </w:tr>
      <w:tr w:rsidR="00B43777" w:rsidRPr="00340B0D" w14:paraId="7935732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5AF9D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C2EC482" w14:textId="77777777" w:rsidR="00B43777" w:rsidRPr="00340B0D" w:rsidRDefault="00B43777" w:rsidP="00541D1A">
            <w:pPr>
              <w:rPr>
                <w:rFonts w:cs="Arial"/>
                <w:sz w:val="18"/>
                <w:szCs w:val="18"/>
              </w:rPr>
            </w:pPr>
          </w:p>
        </w:tc>
      </w:tr>
      <w:tr w:rsidR="00B43777" w:rsidRPr="00340B0D" w14:paraId="094B757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90C89D"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76CF04C"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050BF312" w14:textId="77777777" w:rsidTr="00541D1A">
        <w:sdt>
          <w:sdtPr>
            <w:rPr>
              <w:rFonts w:cs="Arial"/>
              <w:sz w:val="18"/>
              <w:szCs w:val="18"/>
            </w:rPr>
            <w:alias w:val="Diplay Category"/>
            <w:tag w:val="Diplay Categor"/>
            <w:id w:val="-2067397071"/>
            <w:placeholder>
              <w:docPart w:val="D88045B7E20A4E67B954ADC13787671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EE6389D"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16A578"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D6BC8A" w14:textId="77777777" w:rsidR="00B43777" w:rsidRPr="00340B0D" w:rsidRDefault="00B43777" w:rsidP="00541D1A">
            <w:pPr>
              <w:jc w:val="center"/>
              <w:rPr>
                <w:rFonts w:cs="Arial"/>
                <w:sz w:val="18"/>
                <w:szCs w:val="18"/>
              </w:rPr>
            </w:pPr>
          </w:p>
        </w:tc>
      </w:tr>
      <w:tr w:rsidR="00B43777" w:rsidRPr="00340B0D" w14:paraId="1A3B4E86"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678B39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F8F38B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480BF65" w14:textId="77777777" w:rsidR="00B43777" w:rsidRPr="00340B0D" w:rsidRDefault="00B43777" w:rsidP="00541D1A">
            <w:pPr>
              <w:jc w:val="center"/>
              <w:rPr>
                <w:rFonts w:cs="Arial"/>
                <w:sz w:val="18"/>
                <w:szCs w:val="18"/>
              </w:rPr>
            </w:pPr>
          </w:p>
        </w:tc>
      </w:tr>
      <w:tr w:rsidR="00B43777" w:rsidRPr="00340B0D" w14:paraId="60CAC61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40336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2117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653B60"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2A3CBB6" w14:textId="77777777" w:rsidR="00B43777" w:rsidRPr="00340B0D" w:rsidRDefault="00B43777" w:rsidP="00541D1A">
            <w:pPr>
              <w:jc w:val="center"/>
              <w:rPr>
                <w:rFonts w:cs="Arial"/>
                <w:sz w:val="18"/>
                <w:szCs w:val="18"/>
              </w:rPr>
            </w:pPr>
          </w:p>
        </w:tc>
      </w:tr>
      <w:tr w:rsidR="00B43777" w:rsidRPr="00340B0D" w14:paraId="4453B3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1DD99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323F8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4BC735D"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CA295A5" w14:textId="77777777" w:rsidR="00B43777" w:rsidRPr="00340B0D" w:rsidRDefault="00B43777" w:rsidP="00541D1A">
            <w:pPr>
              <w:jc w:val="center"/>
              <w:rPr>
                <w:rFonts w:cs="Arial"/>
                <w:sz w:val="18"/>
                <w:szCs w:val="18"/>
              </w:rPr>
            </w:pPr>
          </w:p>
        </w:tc>
      </w:tr>
      <w:tr w:rsidR="00B43777" w:rsidRPr="00340B0D" w14:paraId="06C3723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0BF12C"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300C5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9551F0C"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194DBDD" w14:textId="77777777" w:rsidR="00B43777" w:rsidRPr="00340B0D" w:rsidRDefault="00B43777" w:rsidP="00541D1A">
            <w:pPr>
              <w:jc w:val="center"/>
              <w:rPr>
                <w:rFonts w:cs="Arial"/>
                <w:sz w:val="18"/>
                <w:szCs w:val="18"/>
              </w:rPr>
            </w:pPr>
          </w:p>
        </w:tc>
      </w:tr>
      <w:tr w:rsidR="00B43777" w:rsidRPr="00340B0D" w14:paraId="47E8A2B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01AC62"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3EDD8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0C476A8"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C08C7E0" w14:textId="77777777" w:rsidR="00B43777" w:rsidRPr="00340B0D" w:rsidRDefault="00B43777" w:rsidP="00541D1A">
            <w:pPr>
              <w:jc w:val="center"/>
              <w:rPr>
                <w:rFonts w:cs="Arial"/>
                <w:sz w:val="18"/>
                <w:szCs w:val="18"/>
              </w:rPr>
            </w:pPr>
          </w:p>
        </w:tc>
      </w:tr>
      <w:tr w:rsidR="00B43777" w:rsidRPr="00340B0D" w14:paraId="55EE1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7DAC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50E99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51E5C3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8C558D7" w14:textId="77777777" w:rsidR="00B43777" w:rsidRPr="00340B0D" w:rsidRDefault="00B43777" w:rsidP="00541D1A">
            <w:pPr>
              <w:jc w:val="center"/>
              <w:rPr>
                <w:rFonts w:cs="Arial"/>
                <w:sz w:val="18"/>
                <w:szCs w:val="18"/>
              </w:rPr>
            </w:pPr>
          </w:p>
        </w:tc>
      </w:tr>
      <w:tr w:rsidR="00B43777" w:rsidRPr="00340B0D" w14:paraId="25AA7E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A0DEA"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948F2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9453133"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7D3D6D" w14:textId="77777777" w:rsidR="00B43777" w:rsidRPr="00340B0D" w:rsidRDefault="00B43777" w:rsidP="00541D1A">
            <w:pPr>
              <w:jc w:val="center"/>
              <w:rPr>
                <w:rFonts w:cs="Arial"/>
                <w:sz w:val="18"/>
                <w:szCs w:val="18"/>
              </w:rPr>
            </w:pPr>
          </w:p>
        </w:tc>
      </w:tr>
      <w:tr w:rsidR="00B43777" w:rsidRPr="00340B0D" w14:paraId="760E27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D2300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88DE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7D52DCE"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84B266D" w14:textId="77777777" w:rsidR="00B43777" w:rsidRPr="00340B0D" w:rsidRDefault="00B43777" w:rsidP="00541D1A">
            <w:pPr>
              <w:jc w:val="center"/>
              <w:rPr>
                <w:rFonts w:cs="Arial"/>
                <w:sz w:val="18"/>
                <w:szCs w:val="18"/>
              </w:rPr>
            </w:pPr>
          </w:p>
        </w:tc>
      </w:tr>
      <w:tr w:rsidR="00B43777" w:rsidRPr="00340B0D" w14:paraId="2BC664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5BA7F"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A0641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82CAAE8"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4A57D58" w14:textId="77777777" w:rsidR="00B43777" w:rsidRPr="00340B0D" w:rsidRDefault="00B43777" w:rsidP="00541D1A">
            <w:pPr>
              <w:jc w:val="center"/>
              <w:rPr>
                <w:rFonts w:cs="Arial"/>
                <w:sz w:val="18"/>
                <w:szCs w:val="18"/>
              </w:rPr>
            </w:pPr>
          </w:p>
        </w:tc>
      </w:tr>
      <w:tr w:rsidR="00B43777" w:rsidRPr="00340B0D" w14:paraId="10572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A3992"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4F834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96C5B11"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E62F4" w14:textId="77777777" w:rsidR="00B43777" w:rsidRPr="00340B0D" w:rsidRDefault="00B43777" w:rsidP="00541D1A">
            <w:pPr>
              <w:jc w:val="center"/>
              <w:rPr>
                <w:rFonts w:cs="Arial"/>
                <w:sz w:val="18"/>
                <w:szCs w:val="18"/>
              </w:rPr>
            </w:pPr>
          </w:p>
        </w:tc>
      </w:tr>
      <w:tr w:rsidR="00B43777" w:rsidRPr="00340B0D" w14:paraId="315BA7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24B17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803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721CED"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CC8D75" w14:textId="77777777" w:rsidR="00B43777" w:rsidRPr="00340B0D" w:rsidRDefault="00B43777" w:rsidP="00541D1A">
            <w:pPr>
              <w:jc w:val="center"/>
              <w:rPr>
                <w:rFonts w:cs="Arial"/>
                <w:sz w:val="18"/>
                <w:szCs w:val="18"/>
              </w:rPr>
            </w:pPr>
          </w:p>
        </w:tc>
      </w:tr>
      <w:tr w:rsidR="00B43777" w:rsidRPr="00340B0D" w14:paraId="355EC7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407B2D"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C226D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5805FB"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EA30CB" w14:textId="77777777" w:rsidR="00B43777" w:rsidRPr="00340B0D" w:rsidRDefault="00B43777" w:rsidP="00541D1A">
            <w:pPr>
              <w:jc w:val="center"/>
              <w:rPr>
                <w:rFonts w:cs="Arial"/>
                <w:sz w:val="18"/>
                <w:szCs w:val="18"/>
              </w:rPr>
            </w:pPr>
          </w:p>
        </w:tc>
      </w:tr>
      <w:tr w:rsidR="00B43777" w:rsidRPr="00340B0D" w14:paraId="3364059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0294D7C"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B8E34DD"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98EB935" w14:textId="77777777" w:rsidR="00B43777" w:rsidRPr="00340B0D" w:rsidRDefault="00B43777" w:rsidP="00541D1A">
            <w:pPr>
              <w:jc w:val="center"/>
              <w:rPr>
                <w:rFonts w:cs="Arial"/>
                <w:sz w:val="18"/>
                <w:szCs w:val="18"/>
              </w:rPr>
            </w:pPr>
          </w:p>
        </w:tc>
      </w:tr>
      <w:tr w:rsidR="00B43777" w:rsidRPr="00340B0D" w14:paraId="03DF744F" w14:textId="77777777" w:rsidTr="00541D1A">
        <w:sdt>
          <w:sdtPr>
            <w:rPr>
              <w:rFonts w:cs="Arial"/>
              <w:sz w:val="18"/>
              <w:szCs w:val="18"/>
            </w:rPr>
            <w:alias w:val="Palette"/>
            <w:tag w:val="Palette"/>
            <w:id w:val="-622305881"/>
            <w:placeholder>
              <w:docPart w:val="2E61FB9852904DE8956DBA6CE2C0AD0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F3640F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F6689B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BBEDAE0" w14:textId="77777777" w:rsidR="00B43777" w:rsidRPr="00340B0D" w:rsidRDefault="00B43777" w:rsidP="00541D1A">
            <w:pPr>
              <w:jc w:val="center"/>
              <w:rPr>
                <w:rFonts w:cs="Arial"/>
                <w:sz w:val="18"/>
                <w:szCs w:val="18"/>
              </w:rPr>
            </w:pPr>
          </w:p>
        </w:tc>
      </w:tr>
      <w:tr w:rsidR="00B43777" w:rsidRPr="00340B0D" w14:paraId="0979722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E7D9F44"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453BFC2"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3BF036F7" w14:textId="77777777" w:rsidR="00B43777" w:rsidRPr="00340B0D" w:rsidRDefault="00B43777" w:rsidP="00541D1A">
            <w:pPr>
              <w:jc w:val="center"/>
              <w:rPr>
                <w:rFonts w:cs="Arial"/>
                <w:sz w:val="18"/>
                <w:szCs w:val="18"/>
              </w:rPr>
            </w:pPr>
          </w:p>
        </w:tc>
      </w:tr>
      <w:tr w:rsidR="00B43777" w:rsidRPr="00340B0D" w14:paraId="654FEE6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31C3202"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BB73E49"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7FDD3BE6" w14:textId="77777777" w:rsidR="00B43777" w:rsidRPr="00340B0D" w:rsidRDefault="00B43777" w:rsidP="00541D1A">
            <w:pPr>
              <w:jc w:val="center"/>
              <w:rPr>
                <w:rFonts w:cs="Arial"/>
                <w:sz w:val="18"/>
                <w:szCs w:val="18"/>
              </w:rPr>
            </w:pPr>
          </w:p>
        </w:tc>
      </w:tr>
      <w:tr w:rsidR="00B43777" w:rsidRPr="00340B0D" w14:paraId="4598ABF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79A50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BD05E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783D0BC" w14:textId="77777777" w:rsidTr="00541D1A">
        <w:trPr>
          <w:trHeight w:val="287"/>
        </w:trPr>
        <w:tc>
          <w:tcPr>
            <w:tcW w:w="1789" w:type="dxa"/>
            <w:tcBorders>
              <w:left w:val="single" w:sz="12" w:space="0" w:color="auto"/>
              <w:bottom w:val="single" w:sz="4" w:space="0" w:color="auto"/>
            </w:tcBorders>
          </w:tcPr>
          <w:p w14:paraId="0D09E0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F068E6E"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99303DA"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8079FA2" w14:textId="77777777" w:rsidR="00B43777" w:rsidRPr="00C87169" w:rsidRDefault="00B43777" w:rsidP="00541D1A">
            <w:pPr>
              <w:rPr>
                <w:rFonts w:cs="Arial"/>
              </w:rPr>
            </w:pPr>
          </w:p>
        </w:tc>
      </w:tr>
      <w:tr w:rsidR="00B43777" w:rsidRPr="00340B0D" w14:paraId="13E99CB1" w14:textId="77777777" w:rsidTr="00541D1A">
        <w:tc>
          <w:tcPr>
            <w:tcW w:w="1789" w:type="dxa"/>
            <w:tcBorders>
              <w:left w:val="single" w:sz="12" w:space="0" w:color="auto"/>
              <w:bottom w:val="single" w:sz="4" w:space="0" w:color="auto"/>
            </w:tcBorders>
          </w:tcPr>
          <w:p w14:paraId="26EB8FB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5F45982"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1AB2C1"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4890D8"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F6584C3"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42CED46"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A974808"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8B33E30" w14:textId="77777777" w:rsidR="00B43777" w:rsidRPr="00340B0D" w:rsidRDefault="00B43777" w:rsidP="00541D1A">
            <w:pPr>
              <w:rPr>
                <w:rFonts w:cs="Arial"/>
                <w:sz w:val="18"/>
                <w:szCs w:val="18"/>
              </w:rPr>
            </w:pPr>
          </w:p>
        </w:tc>
      </w:tr>
      <w:tr w:rsidR="00B43777" w:rsidRPr="00340B0D" w14:paraId="2FDEF4F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4A3180F" w14:textId="77777777" w:rsidR="00B43777" w:rsidRPr="00340B0D" w:rsidRDefault="00B43777" w:rsidP="00541D1A">
            <w:pPr>
              <w:rPr>
                <w:rFonts w:cs="Arial"/>
                <w:sz w:val="18"/>
                <w:szCs w:val="18"/>
              </w:rPr>
            </w:pPr>
          </w:p>
        </w:tc>
      </w:tr>
      <w:tr w:rsidR="00B43777" w:rsidRPr="00340B0D" w14:paraId="0F7045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681813"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7F674D5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32AC7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0EB5F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AE2D3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0F24FA"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50A55F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126A"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7C4800" w14:textId="77777777" w:rsidR="00B43777" w:rsidRPr="00340B0D" w:rsidRDefault="00B43777" w:rsidP="00541D1A">
            <w:pPr>
              <w:rPr>
                <w:rFonts w:cs="Arial"/>
                <w:sz w:val="18"/>
                <w:szCs w:val="18"/>
              </w:rPr>
            </w:pPr>
          </w:p>
        </w:tc>
      </w:tr>
      <w:tr w:rsidR="00B43777" w:rsidRPr="00340B0D" w14:paraId="35BFA9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CB975A"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7A134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41DAB0"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E6F7A9D" w14:textId="77777777" w:rsidR="00B43777" w:rsidRPr="00340B0D" w:rsidRDefault="00B43777" w:rsidP="00541D1A">
            <w:pPr>
              <w:rPr>
                <w:rFonts w:cs="Arial"/>
                <w:sz w:val="18"/>
                <w:szCs w:val="18"/>
              </w:rPr>
            </w:pPr>
          </w:p>
        </w:tc>
      </w:tr>
      <w:tr w:rsidR="00B43777" w:rsidRPr="00340B0D" w14:paraId="70B5DD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D0FD79"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098D6A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6EF03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029FB6" w14:textId="77777777" w:rsidR="00B43777" w:rsidRPr="00340B0D" w:rsidRDefault="00B43777" w:rsidP="00541D1A">
            <w:pPr>
              <w:rPr>
                <w:rFonts w:cs="Arial"/>
                <w:sz w:val="18"/>
                <w:szCs w:val="18"/>
              </w:rPr>
            </w:pPr>
          </w:p>
        </w:tc>
      </w:tr>
      <w:tr w:rsidR="00B43777" w:rsidRPr="00340B0D" w14:paraId="483381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F62C82"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E1630B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5702B8"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9100F9C" w14:textId="77777777" w:rsidR="00B43777" w:rsidRPr="00340B0D" w:rsidRDefault="00B43777" w:rsidP="00541D1A">
            <w:pPr>
              <w:rPr>
                <w:rFonts w:cs="Arial"/>
                <w:sz w:val="18"/>
                <w:szCs w:val="18"/>
              </w:rPr>
            </w:pPr>
          </w:p>
        </w:tc>
      </w:tr>
      <w:tr w:rsidR="00B43777" w:rsidRPr="00340B0D" w14:paraId="25C8CFC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B8F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023369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F12EEC"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CA1C9D5" w14:textId="77777777" w:rsidR="00B43777" w:rsidRPr="00340B0D" w:rsidRDefault="00B43777" w:rsidP="00541D1A">
            <w:pPr>
              <w:rPr>
                <w:rFonts w:cs="Arial"/>
                <w:sz w:val="18"/>
                <w:szCs w:val="18"/>
              </w:rPr>
            </w:pPr>
          </w:p>
        </w:tc>
      </w:tr>
      <w:tr w:rsidR="00B43777" w:rsidRPr="00340B0D" w14:paraId="645FA1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D74E73"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E946C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4C1DB3"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2FB9" w14:textId="77777777" w:rsidR="00B43777" w:rsidRPr="00340B0D" w:rsidRDefault="00B43777" w:rsidP="00541D1A">
            <w:pPr>
              <w:rPr>
                <w:rFonts w:cs="Arial"/>
                <w:sz w:val="18"/>
                <w:szCs w:val="18"/>
              </w:rPr>
            </w:pPr>
          </w:p>
        </w:tc>
      </w:tr>
      <w:tr w:rsidR="00B43777" w:rsidRPr="00340B0D" w14:paraId="62091E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D3D325"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058084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439EA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92B6D34" w14:textId="77777777" w:rsidR="00B43777" w:rsidRPr="00340B0D" w:rsidRDefault="00B43777" w:rsidP="00541D1A">
            <w:pPr>
              <w:rPr>
                <w:rFonts w:cs="Arial"/>
                <w:sz w:val="18"/>
                <w:szCs w:val="18"/>
              </w:rPr>
            </w:pPr>
          </w:p>
        </w:tc>
      </w:tr>
      <w:tr w:rsidR="00B43777" w:rsidRPr="00340B0D" w14:paraId="1193AA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AB6E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A859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82F317"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EB49A64" w14:textId="77777777" w:rsidR="00B43777" w:rsidRPr="00340B0D" w:rsidRDefault="00B43777" w:rsidP="00541D1A">
            <w:pPr>
              <w:rPr>
                <w:rFonts w:cs="Arial"/>
                <w:sz w:val="18"/>
                <w:szCs w:val="18"/>
              </w:rPr>
            </w:pPr>
          </w:p>
        </w:tc>
      </w:tr>
      <w:tr w:rsidR="00B43777" w:rsidRPr="00340B0D" w14:paraId="5BD016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FDBEA2"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873F0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8A5BF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F60950" w14:textId="77777777" w:rsidR="00B43777" w:rsidRPr="00340B0D" w:rsidRDefault="00B43777" w:rsidP="00541D1A">
            <w:pPr>
              <w:rPr>
                <w:rFonts w:cs="Arial"/>
                <w:sz w:val="18"/>
                <w:szCs w:val="18"/>
              </w:rPr>
            </w:pPr>
          </w:p>
        </w:tc>
      </w:tr>
      <w:tr w:rsidR="00B43777" w:rsidRPr="00340B0D" w14:paraId="252DED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0D8720"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705B37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C291B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5D8116" w14:textId="77777777" w:rsidR="00B43777" w:rsidRPr="00340B0D" w:rsidRDefault="00B43777" w:rsidP="00541D1A">
            <w:pPr>
              <w:rPr>
                <w:rFonts w:cs="Arial"/>
                <w:sz w:val="18"/>
                <w:szCs w:val="18"/>
              </w:rPr>
            </w:pPr>
          </w:p>
        </w:tc>
      </w:tr>
      <w:tr w:rsidR="00B43777" w:rsidRPr="00340B0D" w14:paraId="1C8F8F7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07BB64"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9ACCB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14A8C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BEAE7" w14:textId="77777777" w:rsidR="00B43777" w:rsidRPr="00340B0D" w:rsidRDefault="00B43777" w:rsidP="00541D1A">
            <w:pPr>
              <w:rPr>
                <w:rFonts w:cs="Arial"/>
                <w:sz w:val="18"/>
                <w:szCs w:val="18"/>
              </w:rPr>
            </w:pPr>
          </w:p>
        </w:tc>
      </w:tr>
      <w:tr w:rsidR="00B43777" w:rsidRPr="00340B0D" w14:paraId="39EEC7D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8073B8"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CE434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B9711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340D4A" w14:textId="77777777" w:rsidR="00B43777" w:rsidRPr="00340B0D" w:rsidRDefault="00B43777" w:rsidP="00541D1A">
            <w:pPr>
              <w:rPr>
                <w:rFonts w:cs="Arial"/>
                <w:sz w:val="18"/>
                <w:szCs w:val="18"/>
              </w:rPr>
            </w:pPr>
          </w:p>
        </w:tc>
      </w:tr>
      <w:tr w:rsidR="00B43777" w:rsidRPr="00340B0D" w14:paraId="4FE9B8E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8757BF8"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E218C0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8066F9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9F4D059" w14:textId="77777777" w:rsidR="00B43777" w:rsidRPr="00340B0D" w:rsidRDefault="00B43777" w:rsidP="00541D1A">
            <w:pPr>
              <w:rPr>
                <w:rFonts w:cs="Arial"/>
                <w:sz w:val="18"/>
                <w:szCs w:val="18"/>
              </w:rPr>
            </w:pPr>
          </w:p>
        </w:tc>
      </w:tr>
      <w:tr w:rsidR="00B43777" w:rsidRPr="00340B0D" w14:paraId="1B62CC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46756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B79FF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39F8C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0A4BD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D0BD3D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C9BD90" w14:textId="77777777" w:rsidR="00B43777" w:rsidRPr="00340B0D" w:rsidRDefault="00B43777" w:rsidP="00541D1A">
            <w:pPr>
              <w:rPr>
                <w:rFonts w:cs="Arial"/>
                <w:sz w:val="18"/>
                <w:szCs w:val="18"/>
              </w:rPr>
            </w:pPr>
          </w:p>
        </w:tc>
      </w:tr>
      <w:tr w:rsidR="00B43777" w:rsidRPr="00340B0D" w14:paraId="5BAB71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24AADB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5F6D00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898274A"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0280DEF" w14:textId="77777777" w:rsidR="00B43777" w:rsidRPr="00340B0D" w:rsidRDefault="00B43777" w:rsidP="00541D1A">
            <w:pPr>
              <w:rPr>
                <w:rFonts w:cs="Arial"/>
                <w:sz w:val="18"/>
                <w:szCs w:val="18"/>
              </w:rPr>
            </w:pPr>
          </w:p>
        </w:tc>
      </w:tr>
      <w:tr w:rsidR="00B43777" w:rsidRPr="00340B0D" w14:paraId="133FA8E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34CA3F"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80440C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3F93D7" w14:textId="77777777" w:rsidR="00B43777" w:rsidRDefault="00B43777" w:rsidP="00541D1A">
            <w:pPr>
              <w:rPr>
                <w:rFonts w:cs="Arial"/>
                <w:sz w:val="18"/>
                <w:szCs w:val="18"/>
              </w:rPr>
            </w:pPr>
          </w:p>
          <w:p w14:paraId="35017DD9" w14:textId="77777777" w:rsidR="0094428A" w:rsidRPr="00595176" w:rsidRDefault="00B43777" w:rsidP="0094428A">
            <w:pPr>
              <w:rPr>
                <w:rFonts w:cs="Arial"/>
                <w:i/>
              </w:rPr>
            </w:pPr>
            <w:r>
              <w:rPr>
                <w:rFonts w:cs="Arial"/>
                <w:i/>
              </w:rPr>
              <w:t>.</w:t>
            </w:r>
            <w:r w:rsidRPr="00110428">
              <w:rPr>
                <w:rFonts w:cs="Arial"/>
                <w:i/>
              </w:rPr>
              <w:t xml:space="preserve">. </w:t>
            </w:r>
            <w:r w:rsidR="0094428A" w:rsidRPr="00595176">
              <w:rPr>
                <w:rFonts w:cs="Arial"/>
                <w:i/>
              </w:rPr>
              <w:t xml:space="preserve">Load the exchange set </w:t>
            </w:r>
            <w:proofErr w:type="spellStart"/>
            <w:r w:rsidR="0094428A" w:rsidRPr="00595176">
              <w:rPr>
                <w:rFonts w:cs="Arial"/>
                <w:b/>
                <w:bCs/>
                <w:i/>
              </w:rPr>
              <w:t>PolarData</w:t>
            </w:r>
            <w:proofErr w:type="spellEnd"/>
            <w:r w:rsidR="0094428A" w:rsidRPr="00595176">
              <w:rPr>
                <w:rFonts w:cs="Arial"/>
                <w:i/>
              </w:rPr>
              <w:t xml:space="preserve">  </w:t>
            </w:r>
          </w:p>
          <w:p w14:paraId="1545C8CC" w14:textId="77777777" w:rsidR="0094428A" w:rsidRPr="00595176" w:rsidRDefault="0094428A" w:rsidP="0094428A">
            <w:pPr>
              <w:pStyle w:val="ListParagraph"/>
              <w:numPr>
                <w:ilvl w:val="0"/>
                <w:numId w:val="30"/>
              </w:numPr>
              <w:rPr>
                <w:rFonts w:cs="Arial"/>
                <w:i/>
              </w:rPr>
            </w:pPr>
            <w:r w:rsidRPr="00595176">
              <w:rPr>
                <w:rFonts w:cs="Arial"/>
                <w:i/>
              </w:rPr>
              <w:lastRenderedPageBreak/>
              <w:t>Select Display Category Other</w:t>
            </w:r>
          </w:p>
          <w:p w14:paraId="31350138" w14:textId="77777777" w:rsidR="0094428A" w:rsidRPr="00595176" w:rsidRDefault="0094428A" w:rsidP="0094428A">
            <w:pPr>
              <w:pStyle w:val="ListParagraph"/>
              <w:numPr>
                <w:ilvl w:val="0"/>
                <w:numId w:val="30"/>
              </w:numPr>
              <w:rPr>
                <w:rFonts w:cs="Arial"/>
                <w:i/>
              </w:rPr>
            </w:pPr>
            <w:r w:rsidRPr="00595176">
              <w:rPr>
                <w:rFonts w:cs="Arial"/>
                <w:i/>
              </w:rPr>
              <w:t>Select Safety Contour value to 30 m</w:t>
            </w:r>
          </w:p>
          <w:p w14:paraId="597C8348" w14:textId="77777777" w:rsidR="0094428A" w:rsidRPr="00595176" w:rsidRDefault="0094428A" w:rsidP="0094428A">
            <w:pPr>
              <w:pStyle w:val="ListParagraph"/>
              <w:numPr>
                <w:ilvl w:val="0"/>
                <w:numId w:val="30"/>
              </w:numPr>
              <w:rPr>
                <w:rFonts w:cs="Arial"/>
                <w:i/>
              </w:rPr>
            </w:pPr>
            <w:r w:rsidRPr="00595176">
              <w:rPr>
                <w:rFonts w:cs="Arial"/>
                <w:i/>
              </w:rPr>
              <w:t>Select Plain Boundaries</w:t>
            </w:r>
          </w:p>
          <w:p w14:paraId="18C53501" w14:textId="77777777" w:rsidR="0094428A" w:rsidRPr="00595176" w:rsidRDefault="0094428A" w:rsidP="0094428A">
            <w:pPr>
              <w:pStyle w:val="ListParagraph"/>
              <w:numPr>
                <w:ilvl w:val="0"/>
                <w:numId w:val="30"/>
              </w:numPr>
              <w:rPr>
                <w:rFonts w:cs="Arial"/>
                <w:i/>
              </w:rPr>
            </w:pPr>
            <w:r w:rsidRPr="00595176">
              <w:rPr>
                <w:rFonts w:cs="Arial"/>
                <w:i/>
              </w:rPr>
              <w:t>Select Paper chart symbols</w:t>
            </w:r>
          </w:p>
          <w:p w14:paraId="608F24A7" w14:textId="77777777" w:rsidR="0094428A" w:rsidRPr="00595176" w:rsidRDefault="0094428A" w:rsidP="0094428A">
            <w:pPr>
              <w:pStyle w:val="ListParagraph"/>
              <w:numPr>
                <w:ilvl w:val="0"/>
                <w:numId w:val="30"/>
              </w:numPr>
              <w:rPr>
                <w:rFonts w:cs="Arial"/>
                <w:i/>
              </w:rPr>
            </w:pPr>
            <w:r w:rsidRPr="00595176">
              <w:rPr>
                <w:rFonts w:cs="Arial"/>
                <w:i/>
              </w:rPr>
              <w:t>Select Accuracy</w:t>
            </w:r>
          </w:p>
          <w:p w14:paraId="7E17647C" w14:textId="6E7E0AD5" w:rsidR="00B43777" w:rsidRPr="00110428" w:rsidRDefault="0094428A" w:rsidP="0094428A">
            <w:pPr>
              <w:rPr>
                <w:rFonts w:cs="Arial"/>
              </w:rPr>
            </w:pPr>
            <w:r w:rsidRPr="00595176">
              <w:rPr>
                <w:rFonts w:cs="Arial"/>
                <w:i/>
              </w:rPr>
              <w:t>Select Contour label</w:t>
            </w:r>
          </w:p>
          <w:p w14:paraId="6276F0E4" w14:textId="77777777" w:rsidR="00B43777" w:rsidRPr="00340B0D" w:rsidRDefault="00B43777" w:rsidP="00541D1A">
            <w:pPr>
              <w:rPr>
                <w:rFonts w:cs="Arial"/>
                <w:sz w:val="18"/>
                <w:szCs w:val="18"/>
              </w:rPr>
            </w:pPr>
          </w:p>
        </w:tc>
      </w:tr>
      <w:tr w:rsidR="00B43777" w:rsidRPr="00340B0D" w14:paraId="272828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3700D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19C651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8D2ADFA" w14:textId="77777777" w:rsidR="0094428A" w:rsidRDefault="0094428A" w:rsidP="00541D1A">
            <w:pPr>
              <w:rPr>
                <w:rFonts w:cs="Arial"/>
                <w:i/>
              </w:rPr>
            </w:pPr>
          </w:p>
          <w:p w14:paraId="7238BE7B" w14:textId="77777777" w:rsidR="00B43777" w:rsidRDefault="0094428A" w:rsidP="00541D1A">
            <w:pPr>
              <w:rPr>
                <w:rFonts w:cs="Arial"/>
                <w:i/>
              </w:rPr>
            </w:pPr>
            <w:r w:rsidRPr="00595176">
              <w:rPr>
                <w:rFonts w:cs="Arial"/>
                <w:i/>
              </w:rPr>
              <w:t>Check ENC symbols shown in the ECDIS against the graphical plot</w:t>
            </w:r>
          </w:p>
          <w:p w14:paraId="4AA39BCA" w14:textId="154AFCD8" w:rsidR="0094428A" w:rsidRPr="00110428" w:rsidRDefault="0094428A" w:rsidP="00541D1A">
            <w:pPr>
              <w:rPr>
                <w:rFonts w:cs="Arial"/>
                <w:b/>
                <w:bCs/>
              </w:rPr>
            </w:pPr>
          </w:p>
        </w:tc>
      </w:tr>
      <w:tr w:rsidR="00B43777" w:rsidRPr="00340B0D" w14:paraId="62FFB5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7DEA228" w14:textId="77777777" w:rsidR="00B43777" w:rsidRPr="00340B0D" w:rsidRDefault="00B43777" w:rsidP="00541D1A">
            <w:pPr>
              <w:jc w:val="center"/>
              <w:rPr>
                <w:rFonts w:cs="Arial"/>
                <w:sz w:val="18"/>
                <w:szCs w:val="18"/>
              </w:rPr>
            </w:pPr>
            <w:r w:rsidRPr="00340B0D">
              <w:rPr>
                <w:rFonts w:cs="Arial"/>
                <w:b/>
                <w:bCs/>
                <w:sz w:val="18"/>
                <w:szCs w:val="18"/>
              </w:rPr>
              <w:t>Results</w:t>
            </w:r>
          </w:p>
        </w:tc>
      </w:tr>
    </w:tbl>
    <w:p w14:paraId="2DCC3B50" w14:textId="77777777" w:rsidR="00B43777" w:rsidRPr="00B43777" w:rsidRDefault="00B43777">
      <w:pPr>
        <w:pPrChange w:id="9791" w:author="jonathan pritchard" w:date="2025-01-23T13:49:00Z" w16du:dateUtc="2025-01-23T13:49:00Z">
          <w:pPr>
            <w:pStyle w:val="Heading1"/>
            <w:numPr>
              <w:ilvl w:val="2"/>
              <w:numId w:val="73"/>
            </w:numPr>
            <w:tabs>
              <w:tab w:val="clear" w:pos="432"/>
              <w:tab w:val="left" w:pos="567"/>
            </w:tabs>
            <w:spacing w:after="120"/>
            <w:ind w:left="567" w:hanging="567"/>
          </w:pPr>
        </w:pPrChange>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354B91E3" w14:textId="77777777" w:rsidTr="0094428A">
        <w:trPr>
          <w:tblHeader/>
        </w:trPr>
        <w:tc>
          <w:tcPr>
            <w:tcW w:w="9209" w:type="dxa"/>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94428A">
        <w:trPr>
          <w:tblHeader/>
        </w:trPr>
        <w:tc>
          <w:tcPr>
            <w:tcW w:w="9209" w:type="dxa"/>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E94B4FA">
                  <wp:extent cx="4964717" cy="4673600"/>
                  <wp:effectExtent l="0" t="0" r="7620" b="0"/>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74936" cy="4683219"/>
                          </a:xfrm>
                          <a:prstGeom prst="rect">
                            <a:avLst/>
                          </a:prstGeom>
                          <a:noFill/>
                          <a:ln>
                            <a:noFill/>
                          </a:ln>
                        </pic:spPr>
                      </pic:pic>
                    </a:graphicData>
                  </a:graphic>
                </wp:inline>
              </w:drawing>
            </w:r>
          </w:p>
        </w:tc>
      </w:tr>
      <w:tr w:rsidR="006C7785" w14:paraId="6F6D056D" w14:textId="77777777" w:rsidTr="0094428A">
        <w:trPr>
          <w:tblHeader/>
        </w:trPr>
        <w:tc>
          <w:tcPr>
            <w:tcW w:w="9209" w:type="dxa"/>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lastRenderedPageBreak/>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6ED9B51B" w14:textId="77777777" w:rsidR="006C7785" w:rsidRDefault="006C7785" w:rsidP="006C7785"/>
    <w:p w14:paraId="3105C525" w14:textId="77777777" w:rsidR="006C7785" w:rsidRDefault="006C7785" w:rsidP="006C7785"/>
    <w:p w14:paraId="4568EB7E" w14:textId="77777777" w:rsidR="006C7785" w:rsidRDefault="006C7785" w:rsidP="006C7785"/>
    <w:p w14:paraId="651F0C73" w14:textId="77777777" w:rsidR="006C7785" w:rsidRDefault="006C7785" w:rsidP="006C7785"/>
    <w:p w14:paraId="4C65ECD4" w14:textId="77777777" w:rsidR="006C7785" w:rsidRDefault="006C7785" w:rsidP="006C7785">
      <w:pPr>
        <w:pStyle w:val="Heading1"/>
        <w:numPr>
          <w:ilvl w:val="0"/>
          <w:numId w:val="0"/>
        </w:numPr>
        <w:ind w:left="432"/>
      </w:pPr>
    </w:p>
    <w:p w14:paraId="745433B2" w14:textId="77777777" w:rsidR="006C7785" w:rsidRDefault="006C7785">
      <w:pPr>
        <w:widowControl/>
        <w:spacing w:line="240" w:lineRule="auto"/>
        <w:jc w:val="left"/>
        <w:rPr>
          <w:b/>
        </w:rPr>
      </w:pPr>
      <w:r>
        <w:br w:type="page"/>
      </w:r>
    </w:p>
    <w:p w14:paraId="2F056578" w14:textId="5992EB28" w:rsidR="006B07D1" w:rsidRPr="006B07D1" w:rsidRDefault="006B07D1" w:rsidP="00E30B8F">
      <w:pPr>
        <w:pStyle w:val="Heading1"/>
      </w:pPr>
      <w:r w:rsidRPr="006B07D1">
        <w:lastRenderedPageBreak/>
        <w:t>Chart related functions</w:t>
      </w:r>
      <w:bookmarkEnd w:id="2754"/>
    </w:p>
    <w:p w14:paraId="7D127FFC" w14:textId="77777777" w:rsidR="006B07D1" w:rsidRDefault="006B07D1" w:rsidP="00E30B8F">
      <w:pPr>
        <w:pStyle w:val="Heading2"/>
      </w:pPr>
      <w:bookmarkStart w:id="9792" w:name="_Toc152748591"/>
      <w:r w:rsidRPr="006B07D1">
        <w:t>Mode and orientation</w:t>
      </w:r>
      <w:bookmarkEnd w:id="97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9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94">
          <w:tblGrid>
            <w:gridCol w:w="2381"/>
            <w:gridCol w:w="2381"/>
            <w:gridCol w:w="2382"/>
            <w:gridCol w:w="2382"/>
          </w:tblGrid>
        </w:tblGridChange>
      </w:tblGrid>
      <w:tr w:rsidR="006B07D1" w14:paraId="7E5373CF" w14:textId="77777777" w:rsidTr="00B43777">
        <w:trPr>
          <w:trHeight w:val="454"/>
          <w:tblHeader/>
          <w:trPrChange w:id="979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796" w:author="jonathan pritchard" w:date="2025-01-23T13:49:00Z" w16du:dateUtc="2025-01-23T13:49:00Z">
              <w:tcPr>
                <w:tcW w:w="2381" w:type="dxa"/>
                <w:shd w:val="clear" w:color="auto" w:fill="CCFFCC"/>
                <w:vAlign w:val="center"/>
              </w:tcPr>
            </w:tcPrChange>
          </w:tcPr>
          <w:p w14:paraId="49C4ED1E" w14:textId="77777777" w:rsidR="006B07D1" w:rsidRPr="004065B1" w:rsidRDefault="006B07D1" w:rsidP="008A1BCC">
            <w:r w:rsidRPr="000A066E">
              <w:rPr>
                <w:b/>
              </w:rPr>
              <w:t>Test Reference</w:t>
            </w:r>
          </w:p>
        </w:tc>
        <w:tc>
          <w:tcPr>
            <w:tcW w:w="2381" w:type="dxa"/>
            <w:shd w:val="clear" w:color="auto" w:fill="BFBFBF" w:themeFill="background1" w:themeFillShade="BF"/>
            <w:vAlign w:val="center"/>
            <w:tcPrChange w:id="9797" w:author="jonathan pritchard" w:date="2025-01-23T13:49:00Z" w16du:dateUtc="2025-01-23T13:49:00Z">
              <w:tcPr>
                <w:tcW w:w="2381" w:type="dxa"/>
                <w:shd w:val="clear" w:color="auto" w:fill="CCFFCC"/>
                <w:vAlign w:val="center"/>
              </w:tcPr>
            </w:tcPrChange>
          </w:tcPr>
          <w:p w14:paraId="22C97A6E" w14:textId="6314869E" w:rsidR="006B07D1" w:rsidRPr="004065B1" w:rsidRDefault="00A20642" w:rsidP="008A1BCC">
            <w:r>
              <w:t>ModeOrientation</w:t>
            </w:r>
            <w:r w:rsidR="002E1A67">
              <w:t>1</w:t>
            </w:r>
          </w:p>
        </w:tc>
        <w:tc>
          <w:tcPr>
            <w:tcW w:w="2382" w:type="dxa"/>
            <w:shd w:val="clear" w:color="auto" w:fill="BFBFBF" w:themeFill="background1" w:themeFillShade="BF"/>
            <w:vAlign w:val="center"/>
            <w:tcPrChange w:id="9798" w:author="jonathan pritchard" w:date="2025-01-23T13:49:00Z" w16du:dateUtc="2025-01-23T13:49:00Z">
              <w:tcPr>
                <w:tcW w:w="2382" w:type="dxa"/>
                <w:shd w:val="clear" w:color="auto" w:fill="CCFFCC"/>
                <w:vAlign w:val="center"/>
              </w:tcPr>
            </w:tcPrChange>
          </w:tcPr>
          <w:p w14:paraId="266AA255" w14:textId="77777777" w:rsidR="006B07D1" w:rsidRPr="004065B1" w:rsidRDefault="006B07D1" w:rsidP="008A1BCC">
            <w:r w:rsidRPr="000A066E">
              <w:rPr>
                <w:b/>
              </w:rPr>
              <w:t>IHO Reference</w:t>
            </w:r>
          </w:p>
        </w:tc>
        <w:tc>
          <w:tcPr>
            <w:tcW w:w="2382" w:type="dxa"/>
            <w:shd w:val="clear" w:color="auto" w:fill="BFBFBF" w:themeFill="background1" w:themeFillShade="BF"/>
            <w:vAlign w:val="center"/>
            <w:tcPrChange w:id="9799" w:author="jonathan pritchard" w:date="2025-01-23T13:49:00Z" w16du:dateUtc="2025-01-23T13:49:00Z">
              <w:tcPr>
                <w:tcW w:w="2382" w:type="dxa"/>
                <w:shd w:val="clear" w:color="auto" w:fill="CCFFCC"/>
                <w:vAlign w:val="center"/>
              </w:tcPr>
            </w:tcPrChange>
          </w:tcPr>
          <w:p w14:paraId="3570D176"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C-12.9.2</w:t>
            </w:r>
          </w:p>
          <w:p w14:paraId="63E25E95" w14:textId="2A7CD843" w:rsidR="006B07D1" w:rsidRPr="004065B1" w:rsidRDefault="006B07D1" w:rsidP="001752C8"/>
        </w:tc>
      </w:tr>
      <w:tr w:rsidR="006B07D1" w14:paraId="1B2D5E34" w14:textId="77777777" w:rsidTr="00B43777">
        <w:trPr>
          <w:tblHeader/>
          <w:trPrChange w:id="980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01" w:author="jonathan pritchard" w:date="2025-01-23T13:49:00Z" w16du:dateUtc="2025-01-23T13:49:00Z">
              <w:tcPr>
                <w:tcW w:w="9526" w:type="dxa"/>
                <w:gridSpan w:val="4"/>
                <w:shd w:val="clear" w:color="auto" w:fill="CCFFCC"/>
                <w:vAlign w:val="center"/>
              </w:tcPr>
            </w:tcPrChange>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B43777">
        <w:trPr>
          <w:tblHeader/>
          <w:trPrChange w:id="980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03" w:author="jonathan pritchard" w:date="2025-01-23T13:49:00Z" w16du:dateUtc="2025-01-23T13:49:00Z">
              <w:tcPr>
                <w:tcW w:w="9526" w:type="dxa"/>
                <w:gridSpan w:val="4"/>
                <w:shd w:val="clear" w:color="auto" w:fill="CCFFCC"/>
                <w:vAlign w:val="center"/>
              </w:tcPr>
            </w:tcPrChange>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B43777">
        <w:trPr>
          <w:tblHeader/>
          <w:trPrChange w:id="980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05" w:author="jonathan pritchard" w:date="2025-01-23T13:49:00Z" w16du:dateUtc="2025-01-23T13:49:00Z">
              <w:tcPr>
                <w:tcW w:w="9526" w:type="dxa"/>
                <w:gridSpan w:val="4"/>
                <w:shd w:val="clear" w:color="auto" w:fill="CCFFCC"/>
                <w:vAlign w:val="center"/>
              </w:tcPr>
            </w:tcPrChange>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B43777">
        <w:trPr>
          <w:tblHeader/>
          <w:trPrChange w:id="980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07" w:author="jonathan pritchard" w:date="2025-01-23T13:49:00Z" w16du:dateUtc="2025-01-23T13:49:00Z">
              <w:tcPr>
                <w:tcW w:w="9526" w:type="dxa"/>
                <w:gridSpan w:val="4"/>
                <w:shd w:val="clear" w:color="auto" w:fill="CCFFCC"/>
                <w:vAlign w:val="center"/>
              </w:tcPr>
            </w:tcPrChange>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08"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09">
          <w:tblGrid>
            <w:gridCol w:w="2381"/>
            <w:gridCol w:w="2381"/>
            <w:gridCol w:w="2382"/>
            <w:gridCol w:w="2382"/>
          </w:tblGrid>
        </w:tblGridChange>
      </w:tblGrid>
      <w:tr w:rsidR="00D9584F" w14:paraId="1FD9A558" w14:textId="77777777" w:rsidTr="00B43777">
        <w:trPr>
          <w:trHeight w:val="454"/>
          <w:tblHeader/>
          <w:trPrChange w:id="9810"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811" w:author="jonathan pritchard" w:date="2025-01-23T13:49:00Z" w16du:dateUtc="2025-01-23T13:49:00Z">
              <w:tcPr>
                <w:tcW w:w="2381" w:type="dxa"/>
                <w:shd w:val="clear" w:color="auto" w:fill="CCFFCC"/>
                <w:vAlign w:val="center"/>
              </w:tcPr>
            </w:tcPrChange>
          </w:tcPr>
          <w:p w14:paraId="76B28BC5" w14:textId="77777777" w:rsidR="00D9584F" w:rsidRPr="004065B1" w:rsidRDefault="00D9584F" w:rsidP="00D9584F">
            <w:r w:rsidRPr="000A066E">
              <w:rPr>
                <w:b/>
              </w:rPr>
              <w:t>Test Reference</w:t>
            </w:r>
          </w:p>
        </w:tc>
        <w:tc>
          <w:tcPr>
            <w:tcW w:w="2381" w:type="dxa"/>
            <w:shd w:val="clear" w:color="auto" w:fill="BFBFBF" w:themeFill="background1" w:themeFillShade="BF"/>
            <w:vAlign w:val="center"/>
            <w:tcPrChange w:id="9812" w:author="jonathan pritchard" w:date="2025-01-23T13:49:00Z" w16du:dateUtc="2025-01-23T13:49:00Z">
              <w:tcPr>
                <w:tcW w:w="2381" w:type="dxa"/>
                <w:shd w:val="clear" w:color="auto" w:fill="CCFFCC"/>
                <w:vAlign w:val="center"/>
              </w:tcPr>
            </w:tcPrChange>
          </w:tcPr>
          <w:p w14:paraId="3AA904C5" w14:textId="02F75939" w:rsidR="00D9584F" w:rsidRPr="004065B1" w:rsidRDefault="002E1A67" w:rsidP="00D9584F">
            <w:r>
              <w:t>ModeOrientation2</w:t>
            </w:r>
          </w:p>
        </w:tc>
        <w:tc>
          <w:tcPr>
            <w:tcW w:w="2382" w:type="dxa"/>
            <w:shd w:val="clear" w:color="auto" w:fill="BFBFBF" w:themeFill="background1" w:themeFillShade="BF"/>
            <w:vAlign w:val="center"/>
            <w:tcPrChange w:id="9813" w:author="jonathan pritchard" w:date="2025-01-23T13:49:00Z" w16du:dateUtc="2025-01-23T13:49:00Z">
              <w:tcPr>
                <w:tcW w:w="2382" w:type="dxa"/>
                <w:shd w:val="clear" w:color="auto" w:fill="CCFFCC"/>
                <w:vAlign w:val="center"/>
              </w:tcPr>
            </w:tcPrChange>
          </w:tcPr>
          <w:p w14:paraId="0128CB51" w14:textId="77777777" w:rsidR="00D9584F" w:rsidRPr="004065B1" w:rsidRDefault="00D9584F" w:rsidP="00D9584F">
            <w:r w:rsidRPr="000A066E">
              <w:rPr>
                <w:b/>
              </w:rPr>
              <w:t>IHO Reference</w:t>
            </w:r>
          </w:p>
        </w:tc>
        <w:tc>
          <w:tcPr>
            <w:tcW w:w="2382" w:type="dxa"/>
            <w:shd w:val="clear" w:color="auto" w:fill="BFBFBF" w:themeFill="background1" w:themeFillShade="BF"/>
            <w:vAlign w:val="center"/>
            <w:tcPrChange w:id="9814" w:author="jonathan pritchard" w:date="2025-01-23T13:49:00Z" w16du:dateUtc="2025-01-23T13:49:00Z">
              <w:tcPr>
                <w:tcW w:w="2382" w:type="dxa"/>
                <w:shd w:val="clear" w:color="auto" w:fill="CCFFCC"/>
                <w:vAlign w:val="center"/>
              </w:tcPr>
            </w:tcPrChange>
          </w:tcPr>
          <w:p w14:paraId="1DD882D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150C9C6C" w14:textId="66268159" w:rsidR="00D9584F" w:rsidRPr="004065B1" w:rsidRDefault="00D9584F" w:rsidP="00D9584F"/>
        </w:tc>
      </w:tr>
      <w:tr w:rsidR="00D9584F" w14:paraId="16961EE7" w14:textId="77777777" w:rsidTr="00B43777">
        <w:trPr>
          <w:tblHeader/>
          <w:trPrChange w:id="9815"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16" w:author="jonathan pritchard" w:date="2025-01-23T13:49:00Z" w16du:dateUtc="2025-01-23T13:49:00Z">
              <w:tcPr>
                <w:tcW w:w="9526" w:type="dxa"/>
                <w:gridSpan w:val="4"/>
                <w:shd w:val="clear" w:color="auto" w:fill="CCFFCC"/>
                <w:vAlign w:val="center"/>
              </w:tcPr>
            </w:tcPrChange>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B43777">
        <w:trPr>
          <w:tblHeader/>
          <w:trPrChange w:id="981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18" w:author="jonathan pritchard" w:date="2025-01-23T13:49:00Z" w16du:dateUtc="2025-01-23T13:49:00Z">
              <w:tcPr>
                <w:tcW w:w="9526" w:type="dxa"/>
                <w:gridSpan w:val="4"/>
                <w:shd w:val="clear" w:color="auto" w:fill="CCFFCC"/>
                <w:vAlign w:val="center"/>
              </w:tcPr>
            </w:tcPrChange>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B43777">
        <w:trPr>
          <w:tblHeader/>
          <w:trPrChange w:id="981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20" w:author="jonathan pritchard" w:date="2025-01-23T13:49:00Z" w16du:dateUtc="2025-01-23T13:49:00Z">
              <w:tcPr>
                <w:tcW w:w="9526" w:type="dxa"/>
                <w:gridSpan w:val="4"/>
                <w:shd w:val="clear" w:color="auto" w:fill="CCFFCC"/>
                <w:vAlign w:val="center"/>
              </w:tcPr>
            </w:tcPrChange>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B43777">
        <w:trPr>
          <w:tblHeader/>
          <w:trPrChange w:id="982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22" w:author="jonathan pritchard" w:date="2025-01-23T13:49:00Z" w16du:dateUtc="2025-01-23T13:49:00Z">
              <w:tcPr>
                <w:tcW w:w="9526" w:type="dxa"/>
                <w:gridSpan w:val="4"/>
                <w:shd w:val="clear" w:color="auto" w:fill="CCFFCC"/>
                <w:vAlign w:val="center"/>
              </w:tcPr>
            </w:tcPrChange>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2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24">
          <w:tblGrid>
            <w:gridCol w:w="2381"/>
            <w:gridCol w:w="2381"/>
            <w:gridCol w:w="2382"/>
            <w:gridCol w:w="2382"/>
          </w:tblGrid>
        </w:tblGridChange>
      </w:tblGrid>
      <w:tr w:rsidR="00D9584F" w14:paraId="55632602" w14:textId="77777777" w:rsidTr="00B43777">
        <w:trPr>
          <w:trHeight w:val="454"/>
          <w:tblHeader/>
          <w:trPrChange w:id="982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826" w:author="jonathan pritchard" w:date="2025-01-23T13:49:00Z" w16du:dateUtc="2025-01-23T13:49:00Z">
              <w:tcPr>
                <w:tcW w:w="2381" w:type="dxa"/>
                <w:shd w:val="clear" w:color="auto" w:fill="CCFFCC"/>
                <w:vAlign w:val="center"/>
              </w:tcPr>
            </w:tcPrChange>
          </w:tcPr>
          <w:p w14:paraId="3103BF93" w14:textId="77777777" w:rsidR="00D9584F" w:rsidRPr="004065B1" w:rsidRDefault="00D9584F" w:rsidP="00D9584F">
            <w:r w:rsidRPr="000A066E">
              <w:rPr>
                <w:b/>
              </w:rPr>
              <w:t>Test Reference</w:t>
            </w:r>
          </w:p>
        </w:tc>
        <w:tc>
          <w:tcPr>
            <w:tcW w:w="2381" w:type="dxa"/>
            <w:shd w:val="clear" w:color="auto" w:fill="BFBFBF" w:themeFill="background1" w:themeFillShade="BF"/>
            <w:vAlign w:val="center"/>
            <w:tcPrChange w:id="9827" w:author="jonathan pritchard" w:date="2025-01-23T13:49:00Z" w16du:dateUtc="2025-01-23T13:49:00Z">
              <w:tcPr>
                <w:tcW w:w="2381" w:type="dxa"/>
                <w:shd w:val="clear" w:color="auto" w:fill="CCFFCC"/>
                <w:vAlign w:val="center"/>
              </w:tcPr>
            </w:tcPrChange>
          </w:tcPr>
          <w:p w14:paraId="77D92E82" w14:textId="3A6274CD" w:rsidR="00D9584F" w:rsidRPr="004065B1" w:rsidRDefault="002E1A67" w:rsidP="00D9584F">
            <w:r>
              <w:t>ModeOrientation3</w:t>
            </w:r>
          </w:p>
        </w:tc>
        <w:tc>
          <w:tcPr>
            <w:tcW w:w="2382" w:type="dxa"/>
            <w:shd w:val="clear" w:color="auto" w:fill="BFBFBF" w:themeFill="background1" w:themeFillShade="BF"/>
            <w:vAlign w:val="center"/>
            <w:tcPrChange w:id="9828" w:author="jonathan pritchard" w:date="2025-01-23T13:49:00Z" w16du:dateUtc="2025-01-23T13:49:00Z">
              <w:tcPr>
                <w:tcW w:w="2382" w:type="dxa"/>
                <w:shd w:val="clear" w:color="auto" w:fill="CCFFCC"/>
                <w:vAlign w:val="center"/>
              </w:tcPr>
            </w:tcPrChange>
          </w:tcPr>
          <w:p w14:paraId="61DA35B3" w14:textId="77777777" w:rsidR="00D9584F" w:rsidRPr="004065B1" w:rsidRDefault="00D9584F" w:rsidP="00D9584F">
            <w:r w:rsidRPr="000A066E">
              <w:rPr>
                <w:b/>
              </w:rPr>
              <w:t>IHO Reference</w:t>
            </w:r>
          </w:p>
        </w:tc>
        <w:tc>
          <w:tcPr>
            <w:tcW w:w="2382" w:type="dxa"/>
            <w:shd w:val="clear" w:color="auto" w:fill="BFBFBF" w:themeFill="background1" w:themeFillShade="BF"/>
            <w:vAlign w:val="center"/>
            <w:tcPrChange w:id="9829" w:author="jonathan pritchard" w:date="2025-01-23T13:49:00Z" w16du:dateUtc="2025-01-23T13:49:00Z">
              <w:tcPr>
                <w:tcW w:w="2382" w:type="dxa"/>
                <w:shd w:val="clear" w:color="auto" w:fill="CCFFCC"/>
                <w:vAlign w:val="center"/>
              </w:tcPr>
            </w:tcPrChange>
          </w:tcPr>
          <w:p w14:paraId="7CCE887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0B4AF344" w14:textId="6E27BBB4" w:rsidR="00D9584F" w:rsidRPr="004065B1" w:rsidRDefault="00D9584F" w:rsidP="00D9584F"/>
        </w:tc>
      </w:tr>
      <w:tr w:rsidR="00D9584F" w14:paraId="7BE9DF88" w14:textId="77777777" w:rsidTr="00B43777">
        <w:trPr>
          <w:tblHeader/>
          <w:trPrChange w:id="983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31" w:author="jonathan pritchard" w:date="2025-01-23T13:49:00Z" w16du:dateUtc="2025-01-23T13:49:00Z">
              <w:tcPr>
                <w:tcW w:w="9526" w:type="dxa"/>
                <w:gridSpan w:val="4"/>
                <w:shd w:val="clear" w:color="auto" w:fill="CCFFCC"/>
                <w:vAlign w:val="center"/>
              </w:tcPr>
            </w:tcPrChange>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B43777">
        <w:trPr>
          <w:tblHeader/>
          <w:trPrChange w:id="983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33" w:author="jonathan pritchard" w:date="2025-01-23T13:49:00Z" w16du:dateUtc="2025-01-23T13:49:00Z">
              <w:tcPr>
                <w:tcW w:w="9526" w:type="dxa"/>
                <w:gridSpan w:val="4"/>
                <w:shd w:val="clear" w:color="auto" w:fill="CCFFCC"/>
                <w:vAlign w:val="center"/>
              </w:tcPr>
            </w:tcPrChange>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B43777">
        <w:trPr>
          <w:tblHeader/>
          <w:trPrChange w:id="983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35" w:author="jonathan pritchard" w:date="2025-01-23T13:49:00Z" w16du:dateUtc="2025-01-23T13:49:00Z">
              <w:tcPr>
                <w:tcW w:w="9526" w:type="dxa"/>
                <w:gridSpan w:val="4"/>
                <w:shd w:val="clear" w:color="auto" w:fill="CCFFCC"/>
                <w:vAlign w:val="center"/>
              </w:tcPr>
            </w:tcPrChange>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B43777">
        <w:trPr>
          <w:tblHeader/>
          <w:trPrChange w:id="983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37" w:author="jonathan pritchard" w:date="2025-01-23T13:49:00Z" w16du:dateUtc="2025-01-23T13:49:00Z">
              <w:tcPr>
                <w:tcW w:w="9526" w:type="dxa"/>
                <w:gridSpan w:val="4"/>
                <w:shd w:val="clear" w:color="auto" w:fill="CCFFCC"/>
                <w:vAlign w:val="center"/>
              </w:tcPr>
            </w:tcPrChange>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38"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39">
          <w:tblGrid>
            <w:gridCol w:w="2381"/>
            <w:gridCol w:w="2381"/>
            <w:gridCol w:w="2382"/>
            <w:gridCol w:w="2382"/>
          </w:tblGrid>
        </w:tblGridChange>
      </w:tblGrid>
      <w:tr w:rsidR="00F156D5" w14:paraId="396A9583" w14:textId="77777777" w:rsidTr="00B43777">
        <w:trPr>
          <w:trHeight w:val="454"/>
          <w:tblHeader/>
          <w:trPrChange w:id="9840"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841" w:author="jonathan pritchard" w:date="2025-01-23T13:49:00Z" w16du:dateUtc="2025-01-23T13:49:00Z">
              <w:tcPr>
                <w:tcW w:w="2381" w:type="dxa"/>
                <w:shd w:val="clear" w:color="auto" w:fill="CCFFCC"/>
                <w:vAlign w:val="center"/>
              </w:tcPr>
            </w:tcPrChange>
          </w:tcPr>
          <w:p w14:paraId="0795366C" w14:textId="77777777" w:rsidR="00F156D5" w:rsidRPr="004065B1" w:rsidRDefault="00F156D5" w:rsidP="00273E6E">
            <w:r w:rsidRPr="000A066E">
              <w:rPr>
                <w:b/>
              </w:rPr>
              <w:t>Test Reference</w:t>
            </w:r>
          </w:p>
        </w:tc>
        <w:tc>
          <w:tcPr>
            <w:tcW w:w="2381" w:type="dxa"/>
            <w:shd w:val="clear" w:color="auto" w:fill="BFBFBF" w:themeFill="background1" w:themeFillShade="BF"/>
            <w:vAlign w:val="center"/>
            <w:tcPrChange w:id="9842" w:author="jonathan pritchard" w:date="2025-01-23T13:49:00Z" w16du:dateUtc="2025-01-23T13:49:00Z">
              <w:tcPr>
                <w:tcW w:w="2381" w:type="dxa"/>
                <w:shd w:val="clear" w:color="auto" w:fill="CCFFCC"/>
                <w:vAlign w:val="center"/>
              </w:tcPr>
            </w:tcPrChange>
          </w:tcPr>
          <w:p w14:paraId="025574A7" w14:textId="3E1989F7" w:rsidR="00F156D5" w:rsidRPr="004065B1" w:rsidRDefault="002E1A67" w:rsidP="00273E6E">
            <w:proofErr w:type="spellStart"/>
            <w:r>
              <w:t>NoDataAvailable</w:t>
            </w:r>
            <w:proofErr w:type="spellEnd"/>
          </w:p>
        </w:tc>
        <w:tc>
          <w:tcPr>
            <w:tcW w:w="2382" w:type="dxa"/>
            <w:shd w:val="clear" w:color="auto" w:fill="BFBFBF" w:themeFill="background1" w:themeFillShade="BF"/>
            <w:vAlign w:val="center"/>
            <w:tcPrChange w:id="9843" w:author="jonathan pritchard" w:date="2025-01-23T13:49:00Z" w16du:dateUtc="2025-01-23T13:49:00Z">
              <w:tcPr>
                <w:tcW w:w="2382" w:type="dxa"/>
                <w:shd w:val="clear" w:color="auto" w:fill="CCFFCC"/>
                <w:vAlign w:val="center"/>
              </w:tcPr>
            </w:tcPrChange>
          </w:tcPr>
          <w:p w14:paraId="2368CC9D" w14:textId="77777777" w:rsidR="00F156D5" w:rsidRPr="004065B1" w:rsidRDefault="00F156D5" w:rsidP="00273E6E">
            <w:r w:rsidRPr="000A066E">
              <w:rPr>
                <w:b/>
              </w:rPr>
              <w:t>IHO Reference</w:t>
            </w:r>
          </w:p>
        </w:tc>
        <w:tc>
          <w:tcPr>
            <w:tcW w:w="2382" w:type="dxa"/>
            <w:shd w:val="clear" w:color="auto" w:fill="BFBFBF" w:themeFill="background1" w:themeFillShade="BF"/>
            <w:vAlign w:val="center"/>
            <w:tcPrChange w:id="9844" w:author="jonathan pritchard" w:date="2025-01-23T13:49:00Z" w16du:dateUtc="2025-01-23T13:49:00Z">
              <w:tcPr>
                <w:tcW w:w="2382" w:type="dxa"/>
                <w:shd w:val="clear" w:color="auto" w:fill="CCFFCC"/>
                <w:vAlign w:val="center"/>
              </w:tcPr>
            </w:tcPrChange>
          </w:tcPr>
          <w:p w14:paraId="5C314B20"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C-9.4</w:t>
            </w:r>
          </w:p>
          <w:p w14:paraId="067E6162" w14:textId="74CE9980" w:rsidR="00F156D5" w:rsidRPr="004065B1" w:rsidRDefault="00F156D5" w:rsidP="00273E6E"/>
        </w:tc>
      </w:tr>
      <w:tr w:rsidR="00F156D5" w14:paraId="38DEADFF" w14:textId="77777777" w:rsidTr="00B43777">
        <w:trPr>
          <w:tblHeader/>
          <w:trPrChange w:id="9845"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46" w:author="jonathan pritchard" w:date="2025-01-23T13:49:00Z" w16du:dateUtc="2025-01-23T13:49:00Z">
              <w:tcPr>
                <w:tcW w:w="9526" w:type="dxa"/>
                <w:gridSpan w:val="4"/>
                <w:shd w:val="clear" w:color="auto" w:fill="CCFFCC"/>
                <w:vAlign w:val="center"/>
              </w:tcPr>
            </w:tcPrChange>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B43777">
        <w:trPr>
          <w:tblHeader/>
          <w:trPrChange w:id="984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48" w:author="jonathan pritchard" w:date="2025-01-23T13:49:00Z" w16du:dateUtc="2025-01-23T13:49:00Z">
              <w:tcPr>
                <w:tcW w:w="9526" w:type="dxa"/>
                <w:gridSpan w:val="4"/>
                <w:shd w:val="clear" w:color="auto" w:fill="CCFFCC"/>
                <w:vAlign w:val="center"/>
              </w:tcPr>
            </w:tcPrChange>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B43777">
        <w:trPr>
          <w:tblHeader/>
          <w:trPrChange w:id="984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50" w:author="jonathan pritchard" w:date="2025-01-23T13:49:00Z" w16du:dateUtc="2025-01-23T13:49:00Z">
              <w:tcPr>
                <w:tcW w:w="9526" w:type="dxa"/>
                <w:gridSpan w:val="4"/>
                <w:shd w:val="clear" w:color="auto" w:fill="CCFFCC"/>
                <w:vAlign w:val="center"/>
              </w:tcPr>
            </w:tcPrChange>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B43777">
        <w:trPr>
          <w:tblHeader/>
          <w:trPrChange w:id="985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52" w:author="jonathan pritchard" w:date="2025-01-23T13:49:00Z" w16du:dateUtc="2025-01-23T13:49:00Z">
              <w:tcPr>
                <w:tcW w:w="9526" w:type="dxa"/>
                <w:gridSpan w:val="4"/>
                <w:shd w:val="clear" w:color="auto" w:fill="CCFFCC"/>
                <w:vAlign w:val="center"/>
              </w:tcPr>
            </w:tcPrChange>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5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54">
          <w:tblGrid>
            <w:gridCol w:w="2381"/>
            <w:gridCol w:w="2381"/>
            <w:gridCol w:w="2382"/>
            <w:gridCol w:w="2382"/>
          </w:tblGrid>
        </w:tblGridChange>
      </w:tblGrid>
      <w:tr w:rsidR="00F156D5" w14:paraId="31AB344E" w14:textId="77777777" w:rsidTr="00B43777">
        <w:trPr>
          <w:trHeight w:val="454"/>
          <w:tblHeader/>
          <w:trPrChange w:id="985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856" w:author="jonathan pritchard" w:date="2025-01-23T13:49:00Z" w16du:dateUtc="2025-01-23T13:49:00Z">
              <w:tcPr>
                <w:tcW w:w="2381" w:type="dxa"/>
                <w:shd w:val="clear" w:color="auto" w:fill="CCFFCC"/>
                <w:vAlign w:val="center"/>
              </w:tcPr>
            </w:tcPrChange>
          </w:tcPr>
          <w:p w14:paraId="6CDCFF69" w14:textId="77777777" w:rsidR="00F156D5" w:rsidRPr="004065B1" w:rsidRDefault="00F156D5" w:rsidP="00273E6E">
            <w:r w:rsidRPr="000A066E">
              <w:rPr>
                <w:b/>
              </w:rPr>
              <w:t>Test Reference</w:t>
            </w:r>
          </w:p>
        </w:tc>
        <w:tc>
          <w:tcPr>
            <w:tcW w:w="2381" w:type="dxa"/>
            <w:shd w:val="clear" w:color="auto" w:fill="BFBFBF" w:themeFill="background1" w:themeFillShade="BF"/>
            <w:vAlign w:val="center"/>
            <w:tcPrChange w:id="9857" w:author="jonathan pritchard" w:date="2025-01-23T13:49:00Z" w16du:dateUtc="2025-01-23T13:49:00Z">
              <w:tcPr>
                <w:tcW w:w="2381" w:type="dxa"/>
                <w:shd w:val="clear" w:color="auto" w:fill="CCFFCC"/>
                <w:vAlign w:val="center"/>
              </w:tcPr>
            </w:tcPrChange>
          </w:tcPr>
          <w:p w14:paraId="753F41E6" w14:textId="1FBDEED0" w:rsidR="00F156D5" w:rsidRPr="004065B1" w:rsidRDefault="002E1A67" w:rsidP="00273E6E">
            <w:proofErr w:type="spellStart"/>
            <w:r>
              <w:t>NonNorthUp</w:t>
            </w:r>
            <w:proofErr w:type="spellEnd"/>
          </w:p>
        </w:tc>
        <w:tc>
          <w:tcPr>
            <w:tcW w:w="2382" w:type="dxa"/>
            <w:shd w:val="clear" w:color="auto" w:fill="BFBFBF" w:themeFill="background1" w:themeFillShade="BF"/>
            <w:vAlign w:val="center"/>
            <w:tcPrChange w:id="9858" w:author="jonathan pritchard" w:date="2025-01-23T13:49:00Z" w16du:dateUtc="2025-01-23T13:49:00Z">
              <w:tcPr>
                <w:tcW w:w="2382" w:type="dxa"/>
                <w:shd w:val="clear" w:color="auto" w:fill="CCFFCC"/>
                <w:vAlign w:val="center"/>
              </w:tcPr>
            </w:tcPrChange>
          </w:tcPr>
          <w:p w14:paraId="16CFFDFB" w14:textId="77777777" w:rsidR="00F156D5" w:rsidRPr="004065B1" w:rsidRDefault="00F156D5" w:rsidP="00273E6E">
            <w:r w:rsidRPr="000A066E">
              <w:rPr>
                <w:b/>
              </w:rPr>
              <w:t>IHO Reference</w:t>
            </w:r>
          </w:p>
        </w:tc>
        <w:tc>
          <w:tcPr>
            <w:tcW w:w="2382" w:type="dxa"/>
            <w:shd w:val="clear" w:color="auto" w:fill="BFBFBF" w:themeFill="background1" w:themeFillShade="BF"/>
            <w:vAlign w:val="center"/>
            <w:tcPrChange w:id="9859" w:author="jonathan pritchard" w:date="2025-01-23T13:49:00Z" w16du:dateUtc="2025-01-23T13:49:00Z">
              <w:tcPr>
                <w:tcW w:w="2382" w:type="dxa"/>
                <w:shd w:val="clear" w:color="auto" w:fill="CCFFCC"/>
                <w:vAlign w:val="center"/>
              </w:tcPr>
            </w:tcPrChange>
          </w:tcPr>
          <w:p w14:paraId="0037C9B9"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C-10.4</w:t>
            </w:r>
          </w:p>
          <w:p w14:paraId="444F4F8A" w14:textId="547F6FC9" w:rsidR="00F156D5" w:rsidRPr="004065B1" w:rsidRDefault="00F156D5" w:rsidP="00273E6E"/>
        </w:tc>
      </w:tr>
      <w:tr w:rsidR="00F156D5" w14:paraId="461BDF1C" w14:textId="77777777" w:rsidTr="00B43777">
        <w:trPr>
          <w:tblHeader/>
          <w:trPrChange w:id="986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61" w:author="jonathan pritchard" w:date="2025-01-23T13:49:00Z" w16du:dateUtc="2025-01-23T13:49:00Z">
              <w:tcPr>
                <w:tcW w:w="9526" w:type="dxa"/>
                <w:gridSpan w:val="4"/>
                <w:shd w:val="clear" w:color="auto" w:fill="CCFFCC"/>
                <w:vAlign w:val="center"/>
              </w:tcPr>
            </w:tcPrChange>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B43777">
        <w:trPr>
          <w:tblHeader/>
          <w:trPrChange w:id="986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863" w:author="jonathan pritchard" w:date="2025-01-23T13:49:00Z" w16du:dateUtc="2025-01-23T13:49:00Z">
              <w:tcPr>
                <w:tcW w:w="9526" w:type="dxa"/>
                <w:gridSpan w:val="4"/>
                <w:shd w:val="clear" w:color="auto" w:fill="CCFFCC"/>
                <w:vAlign w:val="center"/>
              </w:tcPr>
            </w:tcPrChange>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B43777">
        <w:trPr>
          <w:tblHeader/>
          <w:trPrChange w:id="986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65" w:author="jonathan pritchard" w:date="2025-01-23T13:50:00Z" w16du:dateUtc="2025-01-23T13:50:00Z">
              <w:tcPr>
                <w:tcW w:w="9526" w:type="dxa"/>
                <w:gridSpan w:val="4"/>
                <w:shd w:val="clear" w:color="auto" w:fill="CCFFCC"/>
                <w:vAlign w:val="center"/>
              </w:tcPr>
            </w:tcPrChange>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B43777">
        <w:trPr>
          <w:tblHeader/>
          <w:trPrChange w:id="986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67" w:author="jonathan pritchard" w:date="2025-01-23T13:50:00Z" w16du:dateUtc="2025-01-23T13:50:00Z">
              <w:tcPr>
                <w:tcW w:w="9526" w:type="dxa"/>
                <w:gridSpan w:val="4"/>
                <w:shd w:val="clear" w:color="auto" w:fill="CCFFCC"/>
                <w:vAlign w:val="center"/>
              </w:tcPr>
            </w:tcPrChange>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rPr>
          <w:ins w:id="9868" w:author="jonathan pritchard" w:date="2024-10-23T11:03:00Z" w16du:dateUtc="2024-10-23T10:03:00Z"/>
        </w:rPr>
      </w:pPr>
      <w:bookmarkStart w:id="9869" w:name="_Toc152748592"/>
      <w:ins w:id="9870" w:author="jonathan pritchard" w:date="2024-10-23T11:03:00Z" w16du:dateUtc="2024-10-23T10:03:00Z">
        <w:r>
          <w:t>Scale bar</w:t>
        </w:r>
      </w:ins>
    </w:p>
    <w:p w14:paraId="03F7835C" w14:textId="1FE517DD" w:rsidR="00CF2F67" w:rsidRDefault="00CF2F67">
      <w:pPr>
        <w:pStyle w:val="Heading3"/>
        <w:pPrChange w:id="9871" w:author="jonathan pritchard" w:date="2024-10-23T11:03:00Z" w16du:dateUtc="2024-10-23T10:03:00Z">
          <w:pPr>
            <w:pStyle w:val="Heading2"/>
          </w:pPr>
        </w:pPrChange>
      </w:pPr>
      <w:r>
        <w:t>Display of scale bar</w:t>
      </w:r>
      <w:bookmarkEnd w:id="98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72"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73">
          <w:tblGrid>
            <w:gridCol w:w="2381"/>
            <w:gridCol w:w="2381"/>
            <w:gridCol w:w="2382"/>
            <w:gridCol w:w="2382"/>
          </w:tblGrid>
        </w:tblGridChange>
      </w:tblGrid>
      <w:tr w:rsidR="00CF2F67" w14:paraId="2FEFCD73" w14:textId="77777777" w:rsidTr="00B43777">
        <w:trPr>
          <w:trHeight w:val="454"/>
          <w:tblHeader/>
          <w:trPrChange w:id="9874"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875" w:author="jonathan pritchard" w:date="2025-01-23T13:50:00Z" w16du:dateUtc="2025-01-23T13:50:00Z">
              <w:tcPr>
                <w:tcW w:w="2381" w:type="dxa"/>
                <w:shd w:val="clear" w:color="auto" w:fill="CCFFCC"/>
                <w:vAlign w:val="center"/>
              </w:tcPr>
            </w:tcPrChange>
          </w:tcPr>
          <w:p w14:paraId="4977030A"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Change w:id="9876" w:author="jonathan pritchard" w:date="2025-01-23T13:50:00Z" w16du:dateUtc="2025-01-23T13:50:00Z">
              <w:tcPr>
                <w:tcW w:w="2381" w:type="dxa"/>
                <w:shd w:val="clear" w:color="auto" w:fill="CCFFCC"/>
                <w:vAlign w:val="center"/>
              </w:tcPr>
            </w:tcPrChange>
          </w:tcPr>
          <w:p w14:paraId="75BC6D52" w14:textId="1FC38D2F" w:rsidR="00CF2F67" w:rsidRPr="004065B1" w:rsidRDefault="002E1A67" w:rsidP="008A1BCC">
            <w:proofErr w:type="spellStart"/>
            <w:r>
              <w:t>ScaleBar</w:t>
            </w:r>
            <w:proofErr w:type="spellEnd"/>
          </w:p>
        </w:tc>
        <w:tc>
          <w:tcPr>
            <w:tcW w:w="2382" w:type="dxa"/>
            <w:shd w:val="clear" w:color="auto" w:fill="BFBFBF" w:themeFill="background1" w:themeFillShade="BF"/>
            <w:vAlign w:val="center"/>
            <w:tcPrChange w:id="9877" w:author="jonathan pritchard" w:date="2025-01-23T13:50:00Z" w16du:dateUtc="2025-01-23T13:50:00Z">
              <w:tcPr>
                <w:tcW w:w="2382" w:type="dxa"/>
                <w:shd w:val="clear" w:color="auto" w:fill="CCFFCC"/>
                <w:vAlign w:val="center"/>
              </w:tcPr>
            </w:tcPrChange>
          </w:tcPr>
          <w:p w14:paraId="58BAE90F"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Change w:id="9878" w:author="jonathan pritchard" w:date="2025-01-23T13:50:00Z" w16du:dateUtc="2025-01-23T13:50:00Z">
              <w:tcPr>
                <w:tcW w:w="2382" w:type="dxa"/>
                <w:shd w:val="clear" w:color="auto" w:fill="CCFFCC"/>
                <w:vAlign w:val="center"/>
              </w:tcPr>
            </w:tcPrChange>
          </w:tcPr>
          <w:p w14:paraId="1CEC1437"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58BD179" w14:textId="2B7C6D5D" w:rsidR="00CF2F67" w:rsidRPr="004065B1" w:rsidRDefault="00CF2F67" w:rsidP="001752C8"/>
        </w:tc>
      </w:tr>
      <w:tr w:rsidR="00CF2F67" w14:paraId="09DFF6F5" w14:textId="77777777" w:rsidTr="00B43777">
        <w:trPr>
          <w:tblHeader/>
          <w:trPrChange w:id="9879"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80" w:author="jonathan pritchard" w:date="2025-01-23T13:50:00Z" w16du:dateUtc="2025-01-23T13:50:00Z">
              <w:tcPr>
                <w:tcW w:w="9526" w:type="dxa"/>
                <w:gridSpan w:val="4"/>
                <w:shd w:val="clear" w:color="auto" w:fill="CCFFCC"/>
                <w:vAlign w:val="center"/>
              </w:tcPr>
            </w:tcPrChange>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B43777">
        <w:trPr>
          <w:tblHeader/>
          <w:trPrChange w:id="988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82" w:author="jonathan pritchard" w:date="2025-01-23T13:50:00Z" w16du:dateUtc="2025-01-23T13:50:00Z">
              <w:tcPr>
                <w:tcW w:w="9526" w:type="dxa"/>
                <w:gridSpan w:val="4"/>
                <w:shd w:val="clear" w:color="auto" w:fill="CCFFCC"/>
                <w:vAlign w:val="center"/>
              </w:tcPr>
            </w:tcPrChange>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B43777">
        <w:trPr>
          <w:tblHeader/>
          <w:trPrChange w:id="988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84" w:author="jonathan pritchard" w:date="2025-01-23T13:50:00Z" w16du:dateUtc="2025-01-23T13:50:00Z">
              <w:tcPr>
                <w:tcW w:w="9526" w:type="dxa"/>
                <w:gridSpan w:val="4"/>
                <w:shd w:val="clear" w:color="auto" w:fill="CCFFCC"/>
                <w:vAlign w:val="center"/>
              </w:tcPr>
            </w:tcPrChange>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B43777">
        <w:trPr>
          <w:tblHeader/>
          <w:trPrChange w:id="988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86" w:author="jonathan pritchard" w:date="2025-01-23T13:50:00Z" w16du:dateUtc="2025-01-23T13:50:00Z">
              <w:tcPr>
                <w:tcW w:w="9526" w:type="dxa"/>
                <w:gridSpan w:val="4"/>
                <w:shd w:val="clear" w:color="auto" w:fill="CCFFCC"/>
                <w:vAlign w:val="center"/>
              </w:tcPr>
            </w:tcPrChange>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1EA80757" w:rsidR="00CF2F67" w:rsidRPr="00BB42EA" w:rsidRDefault="00CF2F67">
      <w:pPr>
        <w:pStyle w:val="Heading3"/>
        <w:rPr>
          <w:highlight w:val="yellow"/>
          <w:rPrChange w:id="9887" w:author="jonathan pritchard" w:date="2024-10-23T08:59:00Z" w16du:dateUtc="2024-10-23T07:59:00Z">
            <w:rPr/>
          </w:rPrChange>
        </w:rPr>
        <w:pPrChange w:id="9888" w:author="jonathan pritchard" w:date="2024-10-23T11:04:00Z" w16du:dateUtc="2024-10-23T10:04:00Z">
          <w:pPr>
            <w:pStyle w:val="Heading2"/>
          </w:pPr>
        </w:pPrChange>
      </w:pPr>
      <w:bookmarkStart w:id="9889" w:name="_Toc152748593"/>
      <w:commentRangeStart w:id="9890"/>
      <w:r w:rsidRPr="00BB42EA">
        <w:rPr>
          <w:highlight w:val="yellow"/>
          <w:rPrChange w:id="9891" w:author="jonathan pritchard" w:date="2024-10-23T08:59:00Z" w16du:dateUtc="2024-10-23T07:59:00Z">
            <w:rPr/>
          </w:rPrChange>
        </w:rPr>
        <w:lastRenderedPageBreak/>
        <w:t xml:space="preserve">Display of </w:t>
      </w:r>
      <w:del w:id="9892" w:author="jonathan pritchard" w:date="2024-10-23T08:59:00Z" w16du:dateUtc="2024-10-23T07:59:00Z">
        <w:r w:rsidRPr="00BB42EA" w:rsidDel="00BB42EA">
          <w:rPr>
            <w:highlight w:val="yellow"/>
            <w:rPrChange w:id="9893" w:author="jonathan pritchard" w:date="2024-10-23T08:59:00Z" w16du:dateUtc="2024-10-23T07:59:00Z">
              <w:rPr/>
            </w:rPrChange>
          </w:rPr>
          <w:delText xml:space="preserve">latitude </w:delText>
        </w:r>
      </w:del>
      <w:ins w:id="9894" w:author="jonathan pritchard" w:date="2024-10-23T08:59:00Z" w16du:dateUtc="2024-10-23T07:59:00Z">
        <w:r w:rsidR="00BB42EA">
          <w:rPr>
            <w:highlight w:val="yellow"/>
          </w:rPr>
          <w:t>scale</w:t>
        </w:r>
        <w:r w:rsidR="00BB42EA" w:rsidRPr="00BB42EA">
          <w:rPr>
            <w:highlight w:val="yellow"/>
            <w:rPrChange w:id="9895" w:author="jonathan pritchard" w:date="2024-10-23T08:59:00Z" w16du:dateUtc="2024-10-23T07:59:00Z">
              <w:rPr/>
            </w:rPrChange>
          </w:rPr>
          <w:t xml:space="preserve"> </w:t>
        </w:r>
      </w:ins>
      <w:r w:rsidRPr="00BB42EA">
        <w:rPr>
          <w:highlight w:val="yellow"/>
          <w:rPrChange w:id="9896" w:author="jonathan pritchard" w:date="2024-10-23T08:59:00Z" w16du:dateUtc="2024-10-23T07:59:00Z">
            <w:rPr/>
          </w:rPrChange>
        </w:rPr>
        <w:t>bar</w:t>
      </w:r>
      <w:bookmarkEnd w:id="9889"/>
      <w:commentRangeEnd w:id="9890"/>
      <w:r w:rsidR="0068035E">
        <w:rPr>
          <w:rStyle w:val="CommentReference"/>
          <w:b w:val="0"/>
          <w:snapToGrid/>
          <w:color w:val="000000"/>
        </w:rPr>
        <w:commentReference w:id="989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97"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98">
          <w:tblGrid>
            <w:gridCol w:w="2381"/>
            <w:gridCol w:w="2381"/>
            <w:gridCol w:w="2382"/>
            <w:gridCol w:w="2382"/>
          </w:tblGrid>
        </w:tblGridChange>
      </w:tblGrid>
      <w:tr w:rsidR="00CF2F67" w14:paraId="21BFA21C" w14:textId="77777777" w:rsidTr="00B43777">
        <w:trPr>
          <w:trHeight w:val="454"/>
          <w:tblHeader/>
          <w:trPrChange w:id="9899"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900" w:author="jonathan pritchard" w:date="2025-01-23T13:50:00Z" w16du:dateUtc="2025-01-23T13:50:00Z">
              <w:tcPr>
                <w:tcW w:w="2381" w:type="dxa"/>
                <w:shd w:val="clear" w:color="auto" w:fill="CCFFCC"/>
                <w:vAlign w:val="center"/>
              </w:tcPr>
            </w:tcPrChange>
          </w:tcPr>
          <w:p w14:paraId="0A772C34"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Change w:id="9901" w:author="jonathan pritchard" w:date="2025-01-23T13:50:00Z" w16du:dateUtc="2025-01-23T13:50:00Z">
              <w:tcPr>
                <w:tcW w:w="2381" w:type="dxa"/>
                <w:shd w:val="clear" w:color="auto" w:fill="CCFFCC"/>
                <w:vAlign w:val="center"/>
              </w:tcPr>
            </w:tcPrChange>
          </w:tcPr>
          <w:p w14:paraId="18E7872F" w14:textId="353AF048" w:rsidR="00CF2F67" w:rsidRPr="004065B1" w:rsidRDefault="002E1A67" w:rsidP="008A1BCC">
            <w:proofErr w:type="spellStart"/>
            <w:r>
              <w:t>LatitudeBar</w:t>
            </w:r>
            <w:proofErr w:type="spellEnd"/>
          </w:p>
        </w:tc>
        <w:tc>
          <w:tcPr>
            <w:tcW w:w="2382" w:type="dxa"/>
            <w:shd w:val="clear" w:color="auto" w:fill="BFBFBF" w:themeFill="background1" w:themeFillShade="BF"/>
            <w:vAlign w:val="center"/>
            <w:tcPrChange w:id="9902" w:author="jonathan pritchard" w:date="2025-01-23T13:50:00Z" w16du:dateUtc="2025-01-23T13:50:00Z">
              <w:tcPr>
                <w:tcW w:w="2382" w:type="dxa"/>
                <w:shd w:val="clear" w:color="auto" w:fill="CCFFCC"/>
                <w:vAlign w:val="center"/>
              </w:tcPr>
            </w:tcPrChange>
          </w:tcPr>
          <w:p w14:paraId="0539C3B6"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Change w:id="9903" w:author="jonathan pritchard" w:date="2025-01-23T13:50:00Z" w16du:dateUtc="2025-01-23T13:50:00Z">
              <w:tcPr>
                <w:tcW w:w="2382" w:type="dxa"/>
                <w:shd w:val="clear" w:color="auto" w:fill="CCFFCC"/>
                <w:vAlign w:val="center"/>
              </w:tcPr>
            </w:tcPrChange>
          </w:tcPr>
          <w:p w14:paraId="0FE35908"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415C1FC" w14:textId="42642A2E" w:rsidR="00CF2F67" w:rsidRPr="004065B1" w:rsidRDefault="00CF2F67" w:rsidP="008A1BCC"/>
        </w:tc>
      </w:tr>
      <w:tr w:rsidR="00CF2F67" w14:paraId="4FB7F707" w14:textId="77777777" w:rsidTr="00B43777">
        <w:trPr>
          <w:tblHeader/>
          <w:trPrChange w:id="990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05" w:author="jonathan pritchard" w:date="2025-01-23T13:50:00Z" w16du:dateUtc="2025-01-23T13:50:00Z">
              <w:tcPr>
                <w:tcW w:w="9526" w:type="dxa"/>
                <w:gridSpan w:val="4"/>
                <w:shd w:val="clear" w:color="auto" w:fill="CCFFCC"/>
                <w:vAlign w:val="center"/>
              </w:tcPr>
            </w:tcPrChange>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B43777">
        <w:trPr>
          <w:tblHeader/>
          <w:trPrChange w:id="990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07" w:author="jonathan pritchard" w:date="2025-01-23T13:50:00Z" w16du:dateUtc="2025-01-23T13:50:00Z">
              <w:tcPr>
                <w:tcW w:w="9526" w:type="dxa"/>
                <w:gridSpan w:val="4"/>
                <w:shd w:val="clear" w:color="auto" w:fill="CCFFCC"/>
                <w:vAlign w:val="center"/>
              </w:tcPr>
            </w:tcPrChange>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B43777">
        <w:trPr>
          <w:tblHeader/>
          <w:trPrChange w:id="990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09" w:author="jonathan pritchard" w:date="2025-01-23T13:50:00Z" w16du:dateUtc="2025-01-23T13:50:00Z">
              <w:tcPr>
                <w:tcW w:w="9526" w:type="dxa"/>
                <w:gridSpan w:val="4"/>
                <w:shd w:val="clear" w:color="auto" w:fill="CCFFCC"/>
                <w:vAlign w:val="center"/>
              </w:tcPr>
            </w:tcPrChange>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B43777">
        <w:trPr>
          <w:tblHeader/>
          <w:trPrChange w:id="991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11" w:author="jonathan pritchard" w:date="2025-01-23T13:50:00Z" w16du:dateUtc="2025-01-23T13:50:00Z">
              <w:tcPr>
                <w:tcW w:w="9526" w:type="dxa"/>
                <w:gridSpan w:val="4"/>
                <w:shd w:val="clear" w:color="auto" w:fill="CCFFCC"/>
                <w:vAlign w:val="center"/>
              </w:tcPr>
            </w:tcPrChange>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Pr>
        <w:rPr>
          <w:ins w:id="9912" w:author="jonathan pritchard" w:date="2024-10-23T08:59:00Z" w16du:dateUtc="2024-10-23T07:59:00Z"/>
        </w:rPr>
      </w:pPr>
    </w:p>
    <w:p w14:paraId="42F0D047" w14:textId="77777777" w:rsidR="00BB42EA" w:rsidRDefault="00BB42EA" w:rsidP="00CF2F67"/>
    <w:p w14:paraId="76DADAC1" w14:textId="4FC013CA" w:rsidR="00CF2F67" w:rsidRDefault="00B153DA" w:rsidP="00E30B8F">
      <w:pPr>
        <w:pStyle w:val="Heading2"/>
      </w:pPr>
      <w:bookmarkStart w:id="9913" w:name="_Toc152748594"/>
      <w:r>
        <w:t xml:space="preserve">Feature </w:t>
      </w:r>
      <w:r w:rsidR="00CF2F67">
        <w:t>information</w:t>
      </w:r>
      <w:bookmarkEnd w:id="991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1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15">
          <w:tblGrid>
            <w:gridCol w:w="2381"/>
            <w:gridCol w:w="2381"/>
            <w:gridCol w:w="2382"/>
            <w:gridCol w:w="2382"/>
          </w:tblGrid>
        </w:tblGridChange>
      </w:tblGrid>
      <w:tr w:rsidR="00CF2F67" w14:paraId="68B5E677" w14:textId="77777777" w:rsidTr="00B43777">
        <w:trPr>
          <w:trHeight w:val="454"/>
          <w:tblHeader/>
          <w:trPrChange w:id="9916"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917" w:author="jonathan pritchard" w:date="2025-01-23T13:50:00Z" w16du:dateUtc="2025-01-23T13:50:00Z">
              <w:tcPr>
                <w:tcW w:w="2381" w:type="dxa"/>
                <w:shd w:val="clear" w:color="auto" w:fill="CCFFCC"/>
                <w:vAlign w:val="center"/>
              </w:tcPr>
            </w:tcPrChange>
          </w:tcPr>
          <w:p w14:paraId="450715B3"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Change w:id="9918" w:author="jonathan pritchard" w:date="2025-01-23T13:50:00Z" w16du:dateUtc="2025-01-23T13:50:00Z">
              <w:tcPr>
                <w:tcW w:w="2381" w:type="dxa"/>
                <w:shd w:val="clear" w:color="auto" w:fill="CCFFCC"/>
                <w:vAlign w:val="center"/>
              </w:tcPr>
            </w:tcPrChange>
          </w:tcPr>
          <w:p w14:paraId="3BD849F8" w14:textId="450115C0" w:rsidR="00CF2F67" w:rsidRPr="004065B1" w:rsidRDefault="00E5187A" w:rsidP="008A1BCC">
            <w:r>
              <w:t>FeatureInformation</w:t>
            </w:r>
            <w:r w:rsidR="002E1A67">
              <w:t>1</w:t>
            </w:r>
          </w:p>
        </w:tc>
        <w:tc>
          <w:tcPr>
            <w:tcW w:w="2382" w:type="dxa"/>
            <w:shd w:val="clear" w:color="auto" w:fill="BFBFBF" w:themeFill="background1" w:themeFillShade="BF"/>
            <w:vAlign w:val="center"/>
            <w:tcPrChange w:id="9919" w:author="jonathan pritchard" w:date="2025-01-23T13:50:00Z" w16du:dateUtc="2025-01-23T13:50:00Z">
              <w:tcPr>
                <w:tcW w:w="2382" w:type="dxa"/>
                <w:shd w:val="clear" w:color="auto" w:fill="CCFFCC"/>
                <w:vAlign w:val="center"/>
              </w:tcPr>
            </w:tcPrChange>
          </w:tcPr>
          <w:p w14:paraId="739A960B"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Change w:id="9920" w:author="jonathan pritchard" w:date="2025-01-23T13:50:00Z" w16du:dateUtc="2025-01-23T13:50:00Z">
              <w:tcPr>
                <w:tcW w:w="2382" w:type="dxa"/>
                <w:shd w:val="clear" w:color="auto" w:fill="CCFFCC"/>
                <w:vAlign w:val="center"/>
              </w:tcPr>
            </w:tcPrChange>
          </w:tcPr>
          <w:p w14:paraId="4CE56874"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0C7B13DE" w14:textId="77777777" w:rsidR="00CF2F67" w:rsidRPr="004065B1" w:rsidRDefault="00CF2F67" w:rsidP="001752C8"/>
        </w:tc>
      </w:tr>
      <w:tr w:rsidR="00CF2F67" w14:paraId="222FE649" w14:textId="77777777" w:rsidTr="00B43777">
        <w:trPr>
          <w:tblHeader/>
          <w:trPrChange w:id="992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22" w:author="jonathan pritchard" w:date="2025-01-23T13:50:00Z" w16du:dateUtc="2025-01-23T13:50:00Z">
              <w:tcPr>
                <w:tcW w:w="9526" w:type="dxa"/>
                <w:gridSpan w:val="4"/>
                <w:shd w:val="clear" w:color="auto" w:fill="CCFFCC"/>
                <w:vAlign w:val="center"/>
              </w:tcPr>
            </w:tcPrChange>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B43777">
        <w:trPr>
          <w:tblHeader/>
          <w:trPrChange w:id="992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24" w:author="jonathan pritchard" w:date="2025-01-23T13:50:00Z" w16du:dateUtc="2025-01-23T13:50:00Z">
              <w:tcPr>
                <w:tcW w:w="9526" w:type="dxa"/>
                <w:gridSpan w:val="4"/>
                <w:shd w:val="clear" w:color="auto" w:fill="CCFFCC"/>
                <w:vAlign w:val="center"/>
              </w:tcPr>
            </w:tcPrChange>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B43777">
        <w:trPr>
          <w:tblHeader/>
          <w:trPrChange w:id="992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26" w:author="jonathan pritchard" w:date="2025-01-23T13:50:00Z" w16du:dateUtc="2025-01-23T13:50:00Z">
              <w:tcPr>
                <w:tcW w:w="9526" w:type="dxa"/>
                <w:gridSpan w:val="4"/>
                <w:shd w:val="clear" w:color="auto" w:fill="CCFFCC"/>
                <w:vAlign w:val="center"/>
              </w:tcPr>
            </w:tcPrChange>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B43777">
        <w:trPr>
          <w:tblHeader/>
          <w:trPrChange w:id="992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28" w:author="jonathan pritchard" w:date="2025-01-23T13:50:00Z" w16du:dateUtc="2025-01-23T13:50:00Z">
              <w:tcPr>
                <w:tcW w:w="9526" w:type="dxa"/>
                <w:gridSpan w:val="4"/>
                <w:shd w:val="clear" w:color="auto" w:fill="CCFFCC"/>
                <w:vAlign w:val="center"/>
              </w:tcPr>
            </w:tcPrChange>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16E4BE8B" w:rsidR="00D32A6E" w:rsidRPr="00A358C9" w:rsidRDefault="00D32A6E">
            <w:pPr>
              <w:numPr>
                <w:ilvl w:val="0"/>
                <w:numId w:val="10"/>
              </w:numPr>
              <w:jc w:val="left"/>
              <w:rPr>
                <w:i/>
              </w:rPr>
            </w:pPr>
            <w:r w:rsidRPr="00A358C9">
              <w:rPr>
                <w:i/>
              </w:rPr>
              <w:t>Full S-</w:t>
            </w:r>
            <w:r w:rsidR="00B153DA">
              <w:rPr>
                <w:i/>
              </w:rPr>
              <w:t>100</w:t>
            </w:r>
            <w:r w:rsidRPr="00A358C9">
              <w:rPr>
                <w:i/>
              </w:rPr>
              <w:t xml:space="preserve"> </w:t>
            </w:r>
            <w:r w:rsidR="00B153DA">
              <w:rPr>
                <w:i/>
              </w:rPr>
              <w:t>Feature</w:t>
            </w:r>
            <w:r w:rsidRPr="00A358C9">
              <w:rPr>
                <w:i/>
              </w:rPr>
              <w:t xml:space="preserve"> and Attribute names shall be displayed.</w:t>
            </w:r>
          </w:p>
          <w:p w14:paraId="091BFDBE" w14:textId="77777777" w:rsidR="00D32A6E" w:rsidRPr="00A358C9" w:rsidRDefault="00D32A6E">
            <w:pPr>
              <w:numPr>
                <w:ilvl w:val="0"/>
                <w:numId w:val="10"/>
              </w:numPr>
              <w:jc w:val="left"/>
              <w:rPr>
                <w:i/>
              </w:rPr>
            </w:pPr>
            <w:r w:rsidRPr="00A358C9">
              <w:rPr>
                <w:i/>
              </w:rPr>
              <w:t>Enumerate value names shall be displayed. Enumerate attribute numbers should not be displayed.</w:t>
            </w:r>
          </w:p>
          <w:p w14:paraId="11E205C4" w14:textId="11C3AF31" w:rsidR="00D32A6E" w:rsidRPr="00A358C9" w:rsidRDefault="00D32A6E">
            <w:pPr>
              <w:numPr>
                <w:ilvl w:val="0"/>
                <w:numId w:val="10"/>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pPr>
              <w:numPr>
                <w:ilvl w:val="0"/>
                <w:numId w:val="10"/>
              </w:numPr>
              <w:jc w:val="left"/>
              <w:rPr>
                <w:i/>
              </w:rPr>
            </w:pPr>
            <w:r w:rsidRPr="00A358C9">
              <w:rPr>
                <w:i/>
              </w:rPr>
              <w:t>Units of measure shall be included after all attribute values which are weights or measures.</w:t>
            </w:r>
          </w:p>
          <w:p w14:paraId="6CA9C861" w14:textId="004E33CD"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2A7186E2" w14:textId="38F4E370" w:rsidR="008E4368" w:rsidRPr="00A358C9" w:rsidRDefault="008E4368">
            <w:pPr>
              <w:numPr>
                <w:ilvl w:val="0"/>
                <w:numId w:val="10"/>
              </w:numPr>
              <w:jc w:val="left"/>
              <w:rPr>
                <w:i/>
              </w:rPr>
            </w:pPr>
            <w:r w:rsidRPr="00A358C9">
              <w:rPr>
                <w:i/>
              </w:rPr>
              <w:lastRenderedPageBreak/>
              <w:t xml:space="preserve">The pick report shall only return information about the </w:t>
            </w:r>
            <w:r w:rsidR="005512DF">
              <w:rPr>
                <w:i/>
              </w:rPr>
              <w:t>feature</w:t>
            </w:r>
            <w:r w:rsidRPr="00A358C9">
              <w:rPr>
                <w:i/>
              </w:rPr>
              <w:t xml:space="preserve">s present on the ECDIS display. This means all </w:t>
            </w:r>
            <w:r w:rsidR="005512DF">
              <w:rPr>
                <w:i/>
              </w:rPr>
              <w:t>feature</w:t>
            </w:r>
            <w:r w:rsidRPr="00A358C9">
              <w:rPr>
                <w:i/>
              </w:rPr>
              <w:t xml:space="preserve">s in the viewing layers enabled even if those </w:t>
            </w:r>
            <w:r w:rsidR="005512DF">
              <w:rPr>
                <w:i/>
              </w:rPr>
              <w:t>feature</w:t>
            </w:r>
            <w:r w:rsidRPr="00A358C9">
              <w:rPr>
                <w:i/>
              </w:rPr>
              <w:t xml:space="preserve">s have no resultant display. For example the meta </w:t>
            </w:r>
            <w:r w:rsidR="005512DF">
              <w:rPr>
                <w:i/>
              </w:rPr>
              <w:t>feature</w:t>
            </w:r>
            <w:r w:rsidRPr="00A358C9">
              <w:rPr>
                <w:i/>
              </w:rPr>
              <w:t xml:space="preserve"> M_</w:t>
            </w:r>
            <w:r w:rsidRPr="000379F6">
              <w:rPr>
                <w:i/>
                <w:highlight w:val="yellow"/>
              </w:rPr>
              <w:t>SREL</w:t>
            </w:r>
            <w:r w:rsidRPr="00A358C9">
              <w:rPr>
                <w:i/>
              </w:rPr>
              <w:t xml:space="preserve"> has no display but should be detailed in the pick report.</w:t>
            </w:r>
          </w:p>
          <w:p w14:paraId="4C4F5080" w14:textId="33CB405C" w:rsidR="00B153DA" w:rsidRDefault="008E4368">
            <w:pPr>
              <w:numPr>
                <w:ilvl w:val="0"/>
                <w:numId w:val="10"/>
              </w:numPr>
              <w:jc w:val="left"/>
              <w:rPr>
                <w:i/>
              </w:rPr>
            </w:pPr>
            <w:r w:rsidRPr="00A358C9">
              <w:rPr>
                <w:i/>
              </w:rPr>
              <w:t xml:space="preserve">Cursor enquiry shall extend to the spatial </w:t>
            </w:r>
            <w:r w:rsidR="005512DF">
              <w:rPr>
                <w:i/>
              </w:rPr>
              <w:t>feature</w:t>
            </w:r>
            <w:r w:rsidRPr="00A358C9">
              <w:rPr>
                <w:i/>
              </w:rPr>
              <w:t xml:space="preserve">, which carries accuracy attributes </w:t>
            </w:r>
            <w:proofErr w:type="spellStart"/>
            <w:r w:rsidR="003B7860">
              <w:rPr>
                <w:i/>
              </w:rPr>
              <w:t>Quaklity</w:t>
            </w:r>
            <w:proofErr w:type="spellEnd"/>
            <w:r w:rsidR="003B7860">
              <w:rPr>
                <w:i/>
              </w:rPr>
              <w:t xml:space="preserve"> of Position</w:t>
            </w:r>
            <w:r w:rsidRPr="00A358C9">
              <w:rPr>
                <w:i/>
              </w:rPr>
              <w:t xml:space="preserve"> and </w:t>
            </w:r>
            <w:r w:rsidR="003B7860">
              <w:rPr>
                <w:i/>
              </w:rPr>
              <w:t>Positional Accuracy</w:t>
            </w:r>
            <w:r w:rsidRPr="00A358C9">
              <w:rPr>
                <w:i/>
              </w:rPr>
              <w:t xml:space="preserve">. </w:t>
            </w:r>
          </w:p>
          <w:p w14:paraId="03DA3477" w14:textId="13A9E4CB" w:rsidR="008E4368" w:rsidRPr="003B7860" w:rsidRDefault="008E4368">
            <w:pPr>
              <w:numPr>
                <w:ilvl w:val="0"/>
                <w:numId w:val="10"/>
              </w:numPr>
              <w:jc w:val="left"/>
              <w:rPr>
                <w:i/>
              </w:rPr>
            </w:pPr>
            <w:r w:rsidRPr="003B7860">
              <w:rPr>
                <w:i/>
              </w:rPr>
              <w:t xml:space="preserve">It shall include </w:t>
            </w:r>
            <w:r w:rsidR="003B7860" w:rsidRPr="003B7860">
              <w:rPr>
                <w:i/>
              </w:rPr>
              <w:t xml:space="preserve">feature association information </w:t>
            </w:r>
            <w:r w:rsidRPr="003B7860">
              <w:rPr>
                <w:i/>
              </w:rPr>
              <w:t>which carry additional information</w:t>
            </w:r>
            <w:r w:rsidR="003B7860" w:rsidRPr="003B7860">
              <w:rPr>
                <w:i/>
              </w:rPr>
              <w:t xml:space="preserve"> and related </w:t>
            </w:r>
            <w:r w:rsidR="003B7860">
              <w:rPr>
                <w:i/>
              </w:rPr>
              <w:t>attribution, e.g</w:t>
            </w:r>
            <w:r w:rsidR="00241A9C">
              <w:rPr>
                <w:i/>
              </w:rPr>
              <w:t>.</w:t>
            </w:r>
            <w:r w:rsidR="003B7860">
              <w:rPr>
                <w:i/>
              </w:rPr>
              <w:t xml:space="preserve"> </w:t>
            </w: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2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30">
          <w:tblGrid>
            <w:gridCol w:w="2381"/>
            <w:gridCol w:w="2381"/>
            <w:gridCol w:w="2382"/>
            <w:gridCol w:w="2382"/>
          </w:tblGrid>
        </w:tblGridChange>
      </w:tblGrid>
      <w:tr w:rsidR="008E4368" w14:paraId="1C474DA0" w14:textId="77777777" w:rsidTr="00B43777">
        <w:trPr>
          <w:trHeight w:val="454"/>
          <w:tblHeader/>
          <w:trPrChange w:id="9931"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932" w:author="jonathan pritchard" w:date="2025-01-23T13:50:00Z" w16du:dateUtc="2025-01-23T13:50:00Z">
              <w:tcPr>
                <w:tcW w:w="2381" w:type="dxa"/>
                <w:shd w:val="clear" w:color="auto" w:fill="CCFFCC"/>
                <w:vAlign w:val="center"/>
              </w:tcPr>
            </w:tcPrChange>
          </w:tcPr>
          <w:p w14:paraId="36587B90" w14:textId="77777777" w:rsidR="008E4368" w:rsidRPr="004065B1" w:rsidRDefault="008E4368" w:rsidP="00273E6E">
            <w:r w:rsidRPr="000A066E">
              <w:rPr>
                <w:b/>
              </w:rPr>
              <w:t>Test Reference</w:t>
            </w:r>
          </w:p>
        </w:tc>
        <w:tc>
          <w:tcPr>
            <w:tcW w:w="2381" w:type="dxa"/>
            <w:shd w:val="clear" w:color="auto" w:fill="BFBFBF" w:themeFill="background1" w:themeFillShade="BF"/>
            <w:vAlign w:val="center"/>
            <w:tcPrChange w:id="9933" w:author="jonathan pritchard" w:date="2025-01-23T13:50:00Z" w16du:dateUtc="2025-01-23T13:50:00Z">
              <w:tcPr>
                <w:tcW w:w="2381" w:type="dxa"/>
                <w:shd w:val="clear" w:color="auto" w:fill="CCFFCC"/>
                <w:vAlign w:val="center"/>
              </w:tcPr>
            </w:tcPrChange>
          </w:tcPr>
          <w:p w14:paraId="7B890672" w14:textId="0D5B5981" w:rsidR="008E4368" w:rsidRPr="004065B1" w:rsidRDefault="002E1A67" w:rsidP="00273E6E">
            <w:r>
              <w:t>FeatureInformation2</w:t>
            </w:r>
          </w:p>
        </w:tc>
        <w:tc>
          <w:tcPr>
            <w:tcW w:w="2382" w:type="dxa"/>
            <w:shd w:val="clear" w:color="auto" w:fill="BFBFBF" w:themeFill="background1" w:themeFillShade="BF"/>
            <w:vAlign w:val="center"/>
            <w:tcPrChange w:id="9934" w:author="jonathan pritchard" w:date="2025-01-23T13:50:00Z" w16du:dateUtc="2025-01-23T13:50:00Z">
              <w:tcPr>
                <w:tcW w:w="2382" w:type="dxa"/>
                <w:shd w:val="clear" w:color="auto" w:fill="CCFFCC"/>
                <w:vAlign w:val="center"/>
              </w:tcPr>
            </w:tcPrChange>
          </w:tcPr>
          <w:p w14:paraId="52C93A06" w14:textId="77777777" w:rsidR="008E4368" w:rsidRPr="004065B1" w:rsidRDefault="008E4368" w:rsidP="00273E6E">
            <w:r w:rsidRPr="000A066E">
              <w:rPr>
                <w:b/>
              </w:rPr>
              <w:t>IHO Reference</w:t>
            </w:r>
          </w:p>
        </w:tc>
        <w:tc>
          <w:tcPr>
            <w:tcW w:w="2382" w:type="dxa"/>
            <w:shd w:val="clear" w:color="auto" w:fill="BFBFBF" w:themeFill="background1" w:themeFillShade="BF"/>
            <w:vAlign w:val="center"/>
            <w:tcPrChange w:id="9935" w:author="jonathan pritchard" w:date="2025-01-23T13:50:00Z" w16du:dateUtc="2025-01-23T13:50:00Z">
              <w:tcPr>
                <w:tcW w:w="2382" w:type="dxa"/>
                <w:shd w:val="clear" w:color="auto" w:fill="CCFFCC"/>
                <w:vAlign w:val="center"/>
              </w:tcPr>
            </w:tcPrChange>
          </w:tcPr>
          <w:p w14:paraId="14AC17F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527637CB" w14:textId="0E5A21C0" w:rsidR="008E4368" w:rsidRPr="004065B1" w:rsidRDefault="008E4368" w:rsidP="008E4368"/>
        </w:tc>
      </w:tr>
      <w:tr w:rsidR="008E4368" w14:paraId="363AF9A0" w14:textId="77777777" w:rsidTr="00B43777">
        <w:trPr>
          <w:tblHeader/>
          <w:trPrChange w:id="993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37" w:author="jonathan pritchard" w:date="2025-01-23T13:50:00Z" w16du:dateUtc="2025-01-23T13:50:00Z">
              <w:tcPr>
                <w:tcW w:w="9526" w:type="dxa"/>
                <w:gridSpan w:val="4"/>
                <w:shd w:val="clear" w:color="auto" w:fill="CCFFCC"/>
                <w:vAlign w:val="center"/>
              </w:tcPr>
            </w:tcPrChange>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B43777">
        <w:trPr>
          <w:tblHeader/>
          <w:trPrChange w:id="993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39" w:author="jonathan pritchard" w:date="2025-01-23T13:50:00Z" w16du:dateUtc="2025-01-23T13:50:00Z">
              <w:tcPr>
                <w:tcW w:w="9526" w:type="dxa"/>
                <w:gridSpan w:val="4"/>
                <w:shd w:val="clear" w:color="auto" w:fill="CCFFCC"/>
                <w:vAlign w:val="center"/>
              </w:tcPr>
            </w:tcPrChange>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B43777">
        <w:trPr>
          <w:tblHeader/>
          <w:trPrChange w:id="994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41" w:author="jonathan pritchard" w:date="2025-01-23T13:50:00Z" w16du:dateUtc="2025-01-23T13:50:00Z">
              <w:tcPr>
                <w:tcW w:w="9526" w:type="dxa"/>
                <w:gridSpan w:val="4"/>
                <w:shd w:val="clear" w:color="auto" w:fill="CCFFCC"/>
                <w:vAlign w:val="center"/>
              </w:tcPr>
            </w:tcPrChange>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6D05813F" w:rsidR="008E4368" w:rsidRPr="00A358C9" w:rsidRDefault="008E4368" w:rsidP="00273E6E">
            <w:pPr>
              <w:rPr>
                <w:i/>
              </w:rPr>
            </w:pPr>
            <w:r w:rsidRPr="00A358C9">
              <w:rPr>
                <w:i/>
              </w:rPr>
              <w:t xml:space="preserve">Select several </w:t>
            </w:r>
            <w:r w:rsidR="005512DF">
              <w:rPr>
                <w:i/>
              </w:rPr>
              <w:t>feature</w:t>
            </w:r>
            <w:r w:rsidRPr="00A358C9">
              <w:rPr>
                <w:i/>
              </w:rPr>
              <w:t>s as mentioned in 4.4a)</w:t>
            </w:r>
          </w:p>
        </w:tc>
      </w:tr>
      <w:tr w:rsidR="008E4368" w14:paraId="3F0E6E55" w14:textId="77777777" w:rsidTr="00B43777">
        <w:trPr>
          <w:tblHeader/>
          <w:trPrChange w:id="994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43" w:author="jonathan pritchard" w:date="2025-01-23T13:50:00Z" w16du:dateUtc="2025-01-23T13:50:00Z">
              <w:tcPr>
                <w:tcW w:w="9526" w:type="dxa"/>
                <w:gridSpan w:val="4"/>
                <w:shd w:val="clear" w:color="auto" w:fill="CCFFCC"/>
                <w:vAlign w:val="center"/>
              </w:tcPr>
            </w:tcPrChange>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4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45">
          <w:tblGrid>
            <w:gridCol w:w="2381"/>
            <w:gridCol w:w="2381"/>
            <w:gridCol w:w="2382"/>
            <w:gridCol w:w="2382"/>
          </w:tblGrid>
        </w:tblGridChange>
      </w:tblGrid>
      <w:tr w:rsidR="008E4368" w14:paraId="6A6CFEB0" w14:textId="77777777" w:rsidTr="00B43777">
        <w:trPr>
          <w:trHeight w:val="454"/>
          <w:tblHeader/>
          <w:trPrChange w:id="9946"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947" w:author="jonathan pritchard" w:date="2025-01-23T13:50:00Z" w16du:dateUtc="2025-01-23T13:50:00Z">
              <w:tcPr>
                <w:tcW w:w="2381" w:type="dxa"/>
                <w:shd w:val="clear" w:color="auto" w:fill="CCFFCC"/>
                <w:vAlign w:val="center"/>
              </w:tcPr>
            </w:tcPrChange>
          </w:tcPr>
          <w:p w14:paraId="1AA5F03F" w14:textId="77777777" w:rsidR="008E4368" w:rsidRPr="004065B1" w:rsidRDefault="008E4368" w:rsidP="00273E6E">
            <w:r w:rsidRPr="000A066E">
              <w:rPr>
                <w:b/>
              </w:rPr>
              <w:t>Test Reference</w:t>
            </w:r>
          </w:p>
        </w:tc>
        <w:tc>
          <w:tcPr>
            <w:tcW w:w="2381" w:type="dxa"/>
            <w:shd w:val="clear" w:color="auto" w:fill="BFBFBF" w:themeFill="background1" w:themeFillShade="BF"/>
            <w:vAlign w:val="center"/>
            <w:tcPrChange w:id="9948" w:author="jonathan pritchard" w:date="2025-01-23T13:50:00Z" w16du:dateUtc="2025-01-23T13:50:00Z">
              <w:tcPr>
                <w:tcW w:w="2381" w:type="dxa"/>
                <w:shd w:val="clear" w:color="auto" w:fill="CCFFCC"/>
                <w:vAlign w:val="center"/>
              </w:tcPr>
            </w:tcPrChange>
          </w:tcPr>
          <w:p w14:paraId="6AFE6824" w14:textId="1100AC71" w:rsidR="008E4368" w:rsidRPr="004065B1" w:rsidRDefault="002E1A67" w:rsidP="00273E6E">
            <w:r>
              <w:t>FeatureInformation3</w:t>
            </w:r>
          </w:p>
        </w:tc>
        <w:tc>
          <w:tcPr>
            <w:tcW w:w="2382" w:type="dxa"/>
            <w:shd w:val="clear" w:color="auto" w:fill="BFBFBF" w:themeFill="background1" w:themeFillShade="BF"/>
            <w:vAlign w:val="center"/>
            <w:tcPrChange w:id="9949" w:author="jonathan pritchard" w:date="2025-01-23T13:50:00Z" w16du:dateUtc="2025-01-23T13:50:00Z">
              <w:tcPr>
                <w:tcW w:w="2382" w:type="dxa"/>
                <w:shd w:val="clear" w:color="auto" w:fill="CCFFCC"/>
                <w:vAlign w:val="center"/>
              </w:tcPr>
            </w:tcPrChange>
          </w:tcPr>
          <w:p w14:paraId="3CEE2351" w14:textId="77777777" w:rsidR="008E4368" w:rsidRPr="004065B1" w:rsidRDefault="008E4368" w:rsidP="00273E6E">
            <w:r w:rsidRPr="000A066E">
              <w:rPr>
                <w:b/>
              </w:rPr>
              <w:t>IHO Reference</w:t>
            </w:r>
          </w:p>
        </w:tc>
        <w:tc>
          <w:tcPr>
            <w:tcW w:w="2382" w:type="dxa"/>
            <w:shd w:val="clear" w:color="auto" w:fill="BFBFBF" w:themeFill="background1" w:themeFillShade="BF"/>
            <w:vAlign w:val="center"/>
            <w:tcPrChange w:id="9950" w:author="jonathan pritchard" w:date="2025-01-23T13:50:00Z" w16du:dateUtc="2025-01-23T13:50:00Z">
              <w:tcPr>
                <w:tcW w:w="2382" w:type="dxa"/>
                <w:shd w:val="clear" w:color="auto" w:fill="CCFFCC"/>
                <w:vAlign w:val="center"/>
              </w:tcPr>
            </w:tcPrChange>
          </w:tcPr>
          <w:p w14:paraId="3E01C33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16CDA62E" w14:textId="61E4233F" w:rsidR="008E4368" w:rsidRPr="004065B1" w:rsidRDefault="008E4368" w:rsidP="008E4368"/>
        </w:tc>
      </w:tr>
      <w:tr w:rsidR="008E4368" w14:paraId="5507FACF" w14:textId="77777777" w:rsidTr="00B43777">
        <w:trPr>
          <w:tblHeader/>
          <w:trPrChange w:id="995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52" w:author="jonathan pritchard" w:date="2025-01-23T13:50:00Z" w16du:dateUtc="2025-01-23T13:50:00Z">
              <w:tcPr>
                <w:tcW w:w="9526" w:type="dxa"/>
                <w:gridSpan w:val="4"/>
                <w:shd w:val="clear" w:color="auto" w:fill="CCFFCC"/>
                <w:vAlign w:val="center"/>
              </w:tcPr>
            </w:tcPrChange>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B43777">
        <w:trPr>
          <w:tblHeader/>
          <w:trPrChange w:id="995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54" w:author="jonathan pritchard" w:date="2025-01-23T13:50:00Z" w16du:dateUtc="2025-01-23T13:50:00Z">
              <w:tcPr>
                <w:tcW w:w="9526" w:type="dxa"/>
                <w:gridSpan w:val="4"/>
                <w:shd w:val="clear" w:color="auto" w:fill="CCFFCC"/>
                <w:vAlign w:val="center"/>
              </w:tcPr>
            </w:tcPrChange>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B43777">
        <w:trPr>
          <w:tblHeader/>
          <w:trPrChange w:id="995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56" w:author="jonathan pritchard" w:date="2025-01-23T13:50:00Z" w16du:dateUtc="2025-01-23T13:50:00Z">
              <w:tcPr>
                <w:tcW w:w="9526" w:type="dxa"/>
                <w:gridSpan w:val="4"/>
                <w:shd w:val="clear" w:color="auto" w:fill="CCFFCC"/>
                <w:vAlign w:val="center"/>
              </w:tcPr>
            </w:tcPrChange>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EC33AC4" w:rsidR="008E4368" w:rsidRPr="00A358C9" w:rsidRDefault="008E4368" w:rsidP="008E4368">
            <w:pPr>
              <w:rPr>
                <w:i/>
              </w:rPr>
            </w:pPr>
            <w:r w:rsidRPr="00A358C9">
              <w:rPr>
                <w:i/>
              </w:rPr>
              <w:t xml:space="preserve">2. Select several </w:t>
            </w:r>
            <w:r w:rsidR="005512DF">
              <w:rPr>
                <w:i/>
              </w:rPr>
              <w:t>feature</w:t>
            </w:r>
            <w:r w:rsidRPr="00A358C9">
              <w:rPr>
                <w:i/>
              </w:rPr>
              <w:t>s as mentioned in 4.4a)</w:t>
            </w:r>
          </w:p>
        </w:tc>
      </w:tr>
      <w:tr w:rsidR="008E4368" w14:paraId="31ADB65D" w14:textId="77777777" w:rsidTr="00B43777">
        <w:trPr>
          <w:tblHeader/>
          <w:trPrChange w:id="995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58" w:author="jonathan pritchard" w:date="2025-01-23T13:50:00Z" w16du:dateUtc="2025-01-23T13:50:00Z">
              <w:tcPr>
                <w:tcW w:w="9526" w:type="dxa"/>
                <w:gridSpan w:val="4"/>
                <w:shd w:val="clear" w:color="auto" w:fill="CCFFCC"/>
                <w:vAlign w:val="center"/>
              </w:tcPr>
            </w:tcPrChange>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5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0"/>
        <w:gridCol w:w="2131"/>
        <w:gridCol w:w="1980"/>
        <w:gridCol w:w="401"/>
        <w:gridCol w:w="2150"/>
        <w:gridCol w:w="232"/>
        <w:gridCol w:w="2382"/>
        <w:tblGridChange w:id="9960">
          <w:tblGrid>
            <w:gridCol w:w="250"/>
            <w:gridCol w:w="2131"/>
            <w:gridCol w:w="1980"/>
            <w:gridCol w:w="401"/>
            <w:gridCol w:w="2150"/>
            <w:gridCol w:w="232"/>
            <w:gridCol w:w="2382"/>
          </w:tblGrid>
        </w:tblGridChange>
      </w:tblGrid>
      <w:tr w:rsidR="008E4368" w14:paraId="082EA608" w14:textId="77777777" w:rsidTr="00B43777">
        <w:trPr>
          <w:trHeight w:val="454"/>
          <w:tblHeader/>
          <w:trPrChange w:id="9961" w:author="jonathan pritchard" w:date="2025-01-23T13:50:00Z" w16du:dateUtc="2025-01-23T13:50:00Z">
            <w:trPr>
              <w:trHeight w:val="454"/>
              <w:tblHeader/>
            </w:trPr>
          </w:trPrChange>
        </w:trPr>
        <w:tc>
          <w:tcPr>
            <w:tcW w:w="2381" w:type="dxa"/>
            <w:gridSpan w:val="2"/>
            <w:shd w:val="clear" w:color="auto" w:fill="BFBFBF" w:themeFill="background1" w:themeFillShade="BF"/>
            <w:vAlign w:val="center"/>
            <w:tcPrChange w:id="9962" w:author="jonathan pritchard" w:date="2025-01-23T13:50:00Z" w16du:dateUtc="2025-01-23T13:50:00Z">
              <w:tcPr>
                <w:tcW w:w="2381" w:type="dxa"/>
                <w:gridSpan w:val="2"/>
                <w:shd w:val="clear" w:color="auto" w:fill="CCFFCC"/>
                <w:vAlign w:val="center"/>
              </w:tcPr>
            </w:tcPrChange>
          </w:tcPr>
          <w:p w14:paraId="50684B14" w14:textId="77777777" w:rsidR="008E4368" w:rsidRPr="004065B1" w:rsidRDefault="008E4368" w:rsidP="00273E6E">
            <w:r w:rsidRPr="000A066E">
              <w:rPr>
                <w:b/>
              </w:rPr>
              <w:lastRenderedPageBreak/>
              <w:t>Test Reference</w:t>
            </w:r>
          </w:p>
        </w:tc>
        <w:tc>
          <w:tcPr>
            <w:tcW w:w="2381" w:type="dxa"/>
            <w:gridSpan w:val="2"/>
            <w:shd w:val="clear" w:color="auto" w:fill="BFBFBF" w:themeFill="background1" w:themeFillShade="BF"/>
            <w:vAlign w:val="center"/>
            <w:tcPrChange w:id="9963" w:author="jonathan pritchard" w:date="2025-01-23T13:50:00Z" w16du:dateUtc="2025-01-23T13:50:00Z">
              <w:tcPr>
                <w:tcW w:w="2381" w:type="dxa"/>
                <w:gridSpan w:val="2"/>
                <w:shd w:val="clear" w:color="auto" w:fill="CCFFCC"/>
                <w:vAlign w:val="center"/>
              </w:tcPr>
            </w:tcPrChange>
          </w:tcPr>
          <w:p w14:paraId="4C150FF0" w14:textId="29873EFC" w:rsidR="008E4368" w:rsidRPr="004065B1" w:rsidRDefault="002E1A67" w:rsidP="00273E6E">
            <w:r>
              <w:t>FeatureInformation4</w:t>
            </w:r>
          </w:p>
        </w:tc>
        <w:tc>
          <w:tcPr>
            <w:tcW w:w="2382" w:type="dxa"/>
            <w:gridSpan w:val="2"/>
            <w:shd w:val="clear" w:color="auto" w:fill="BFBFBF" w:themeFill="background1" w:themeFillShade="BF"/>
            <w:vAlign w:val="center"/>
            <w:tcPrChange w:id="9964" w:author="jonathan pritchard" w:date="2025-01-23T13:50:00Z" w16du:dateUtc="2025-01-23T13:50:00Z">
              <w:tcPr>
                <w:tcW w:w="2382" w:type="dxa"/>
                <w:gridSpan w:val="2"/>
                <w:shd w:val="clear" w:color="auto" w:fill="CCFFCC"/>
                <w:vAlign w:val="center"/>
              </w:tcPr>
            </w:tcPrChange>
          </w:tcPr>
          <w:p w14:paraId="5F114393" w14:textId="77777777" w:rsidR="008E4368" w:rsidRPr="004065B1" w:rsidRDefault="008E4368" w:rsidP="00273E6E">
            <w:r w:rsidRPr="000A066E">
              <w:rPr>
                <w:b/>
              </w:rPr>
              <w:t>IHO Reference</w:t>
            </w:r>
          </w:p>
        </w:tc>
        <w:tc>
          <w:tcPr>
            <w:tcW w:w="2382" w:type="dxa"/>
            <w:shd w:val="clear" w:color="auto" w:fill="BFBFBF" w:themeFill="background1" w:themeFillShade="BF"/>
            <w:vAlign w:val="center"/>
            <w:tcPrChange w:id="9965" w:author="jonathan pritchard" w:date="2025-01-23T13:50:00Z" w16du:dateUtc="2025-01-23T13:50:00Z">
              <w:tcPr>
                <w:tcW w:w="2382" w:type="dxa"/>
                <w:shd w:val="clear" w:color="auto" w:fill="CCFFCC"/>
                <w:vAlign w:val="center"/>
              </w:tcPr>
            </w:tcPrChange>
          </w:tcPr>
          <w:p w14:paraId="345A52FE" w14:textId="77777777" w:rsidR="008E4368" w:rsidRPr="004065B1" w:rsidRDefault="008E4368" w:rsidP="00273E6E">
            <w:r>
              <w:t>S-52 10.8.5</w:t>
            </w:r>
          </w:p>
        </w:tc>
      </w:tr>
      <w:tr w:rsidR="008E4368" w14:paraId="34669D33" w14:textId="77777777" w:rsidTr="00B43777">
        <w:trPr>
          <w:tblHeader/>
          <w:trPrChange w:id="9966" w:author="jonathan pritchard" w:date="2025-01-23T13:50:00Z" w16du:dateUtc="2025-01-23T13:50:00Z">
            <w:trPr>
              <w:tblHeader/>
            </w:trPr>
          </w:trPrChange>
        </w:trPr>
        <w:tc>
          <w:tcPr>
            <w:tcW w:w="9526" w:type="dxa"/>
            <w:gridSpan w:val="7"/>
            <w:shd w:val="clear" w:color="auto" w:fill="BFBFBF" w:themeFill="background1" w:themeFillShade="BF"/>
            <w:vAlign w:val="center"/>
            <w:tcPrChange w:id="9967" w:author="jonathan pritchard" w:date="2025-01-23T13:50:00Z" w16du:dateUtc="2025-01-23T13:50:00Z">
              <w:tcPr>
                <w:tcW w:w="9526" w:type="dxa"/>
                <w:gridSpan w:val="7"/>
                <w:shd w:val="clear" w:color="auto" w:fill="CCFFCC"/>
                <w:vAlign w:val="center"/>
              </w:tcPr>
            </w:tcPrChange>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B43777">
        <w:trPr>
          <w:tblHeader/>
          <w:trPrChange w:id="9968" w:author="jonathan pritchard" w:date="2025-01-23T13:50:00Z" w16du:dateUtc="2025-01-23T13:50:00Z">
            <w:trPr>
              <w:tblHeader/>
            </w:trPr>
          </w:trPrChange>
        </w:trPr>
        <w:tc>
          <w:tcPr>
            <w:tcW w:w="9526" w:type="dxa"/>
            <w:gridSpan w:val="7"/>
            <w:shd w:val="clear" w:color="auto" w:fill="BFBFBF" w:themeFill="background1" w:themeFillShade="BF"/>
            <w:vAlign w:val="center"/>
            <w:tcPrChange w:id="9969" w:author="jonathan pritchard" w:date="2025-01-23T13:50:00Z" w16du:dateUtc="2025-01-23T13:50:00Z">
              <w:tcPr>
                <w:tcW w:w="9526" w:type="dxa"/>
                <w:gridSpan w:val="7"/>
                <w:shd w:val="clear" w:color="auto" w:fill="CCFFCC"/>
                <w:vAlign w:val="center"/>
              </w:tcPr>
            </w:tcPrChange>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B43777">
        <w:trPr>
          <w:tblHeader/>
          <w:trPrChange w:id="9970" w:author="jonathan pritchard" w:date="2025-01-23T13:50:00Z" w16du:dateUtc="2025-01-23T13:50:00Z">
            <w:trPr>
              <w:tblHeader/>
            </w:trPr>
          </w:trPrChange>
        </w:trPr>
        <w:tc>
          <w:tcPr>
            <w:tcW w:w="9526" w:type="dxa"/>
            <w:gridSpan w:val="7"/>
            <w:tcBorders>
              <w:bottom w:val="single" w:sz="4" w:space="0" w:color="auto"/>
            </w:tcBorders>
            <w:shd w:val="clear" w:color="auto" w:fill="BFBFBF" w:themeFill="background1" w:themeFillShade="BF"/>
            <w:vAlign w:val="center"/>
            <w:tcPrChange w:id="9971" w:author="jonathan pritchard" w:date="2025-01-23T13:50:00Z" w16du:dateUtc="2025-01-23T13:50:00Z">
              <w:tcPr>
                <w:tcW w:w="9526" w:type="dxa"/>
                <w:gridSpan w:val="7"/>
                <w:tcBorders>
                  <w:bottom w:val="single" w:sz="4" w:space="0" w:color="auto"/>
                </w:tcBorders>
                <w:shd w:val="clear" w:color="auto" w:fill="CCFFCC"/>
                <w:vAlign w:val="center"/>
              </w:tcPr>
            </w:tcPrChange>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0379F6" w:rsidRDefault="00014F65" w:rsidP="00273E6E">
            <w:pPr>
              <w:rPr>
                <w:b/>
                <w:bCs/>
                <w:i/>
                <w:highlight w:val="yellow"/>
              </w:rPr>
            </w:pPr>
            <w:proofErr w:type="spellStart"/>
            <w:r w:rsidRPr="000379F6">
              <w:rPr>
                <w:b/>
                <w:bCs/>
                <w:i/>
                <w:highlight w:val="yellow"/>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0379F6" w:rsidRDefault="00014F65" w:rsidP="00273E6E">
            <w:pPr>
              <w:rPr>
                <w:b/>
                <w:bCs/>
                <w:i/>
                <w:highlight w:val="yellow"/>
              </w:rPr>
            </w:pPr>
            <w:proofErr w:type="spellStart"/>
            <w:r w:rsidRPr="000379F6">
              <w:rPr>
                <w:b/>
                <w:bCs/>
                <w:i/>
                <w:highlight w:val="yellow"/>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0379F6" w:rsidRDefault="00014F65" w:rsidP="00273E6E">
            <w:pPr>
              <w:rPr>
                <w:b/>
                <w:bCs/>
                <w:i/>
                <w:highlight w:val="yellow"/>
              </w:rPr>
            </w:pPr>
            <w:proofErr w:type="spellStart"/>
            <w:r w:rsidRPr="000379F6">
              <w:rPr>
                <w:b/>
                <w:bCs/>
                <w:i/>
                <w:highlight w:val="yellow"/>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0379F6" w:rsidRDefault="00014F65" w:rsidP="00273E6E">
            <w:pPr>
              <w:rPr>
                <w:b/>
                <w:bCs/>
                <w:i/>
                <w:highlight w:val="yellow"/>
              </w:rPr>
            </w:pPr>
            <w:proofErr w:type="spellStart"/>
            <w:r w:rsidRPr="000379F6">
              <w:rPr>
                <w:b/>
                <w:bCs/>
                <w:i/>
                <w:highlight w:val="yellow"/>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0379F6" w:rsidRDefault="00014F65" w:rsidP="00273E6E">
            <w:pPr>
              <w:rPr>
                <w:b/>
                <w:bCs/>
                <w:i/>
                <w:highlight w:val="yellow"/>
              </w:rPr>
            </w:pPr>
            <w:proofErr w:type="spellStart"/>
            <w:r w:rsidRPr="000379F6">
              <w:rPr>
                <w:b/>
                <w:bCs/>
                <w:i/>
                <w:highlight w:val="yellow"/>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0379F6" w:rsidRDefault="00014F65" w:rsidP="00273E6E">
            <w:pPr>
              <w:rPr>
                <w:b/>
                <w:bCs/>
                <w:i/>
                <w:highlight w:val="yellow"/>
              </w:rPr>
            </w:pPr>
            <w:proofErr w:type="spellStart"/>
            <w:r w:rsidRPr="000379F6">
              <w:rPr>
                <w:b/>
                <w:bCs/>
                <w:i/>
                <w:highlight w:val="yellow"/>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0379F6" w:rsidRDefault="00416770" w:rsidP="00273E6E">
            <w:pPr>
              <w:rPr>
                <w:b/>
                <w:bCs/>
                <w:i/>
                <w:highlight w:val="yellow"/>
              </w:rPr>
            </w:pPr>
            <w:proofErr w:type="spellStart"/>
            <w:r w:rsidRPr="000379F6">
              <w:rPr>
                <w:b/>
                <w:bCs/>
                <w:i/>
                <w:highlight w:val="yellow"/>
              </w:rPr>
              <w:t>B</w:t>
            </w:r>
            <w:r w:rsidR="00014F65" w:rsidRPr="000379F6">
              <w:rPr>
                <w:b/>
                <w:bCs/>
                <w:i/>
                <w:highlight w:val="yellow"/>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0379F6" w:rsidRDefault="00014F65" w:rsidP="00273E6E">
            <w:pPr>
              <w:rPr>
                <w:b/>
                <w:bCs/>
                <w:i/>
                <w:highlight w:val="yellow"/>
              </w:rPr>
            </w:pPr>
            <w:proofErr w:type="spellStart"/>
            <w:r w:rsidRPr="000379F6">
              <w:rPr>
                <w:b/>
                <w:bCs/>
                <w:i/>
                <w:highlight w:val="yellow"/>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0379F6" w:rsidRDefault="00014F65" w:rsidP="00273E6E">
            <w:pPr>
              <w:rPr>
                <w:b/>
                <w:bCs/>
                <w:i/>
                <w:highlight w:val="yellow"/>
              </w:rPr>
            </w:pPr>
            <w:proofErr w:type="spellStart"/>
            <w:r w:rsidRPr="000379F6">
              <w:rPr>
                <w:b/>
                <w:bCs/>
                <w:i/>
                <w:highlight w:val="yellow"/>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0379F6" w:rsidRDefault="00014F65" w:rsidP="00273E6E">
            <w:pPr>
              <w:rPr>
                <w:b/>
                <w:bCs/>
                <w:i/>
                <w:highlight w:val="yellow"/>
              </w:rPr>
            </w:pPr>
            <w:proofErr w:type="spellStart"/>
            <w:r w:rsidRPr="000379F6">
              <w:rPr>
                <w:b/>
                <w:bCs/>
                <w:i/>
                <w:highlight w:val="yellow"/>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0379F6" w:rsidRDefault="00014F65" w:rsidP="00273E6E">
            <w:pPr>
              <w:rPr>
                <w:b/>
                <w:bCs/>
                <w:i/>
                <w:highlight w:val="yellow"/>
              </w:rPr>
            </w:pPr>
            <w:proofErr w:type="spellStart"/>
            <w:r w:rsidRPr="000379F6">
              <w:rPr>
                <w:b/>
                <w:bCs/>
                <w:i/>
                <w:highlight w:val="yellow"/>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0379F6" w:rsidRDefault="00014F65" w:rsidP="00273E6E">
            <w:pPr>
              <w:rPr>
                <w:b/>
                <w:bCs/>
                <w:i/>
                <w:highlight w:val="yellow"/>
              </w:rPr>
            </w:pPr>
            <w:proofErr w:type="spellStart"/>
            <w:r w:rsidRPr="000379F6">
              <w:rPr>
                <w:b/>
                <w:bCs/>
                <w:i/>
                <w:highlight w:val="yellow"/>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0379F6" w:rsidRDefault="00014F65" w:rsidP="00273E6E">
            <w:pPr>
              <w:rPr>
                <w:b/>
                <w:bCs/>
                <w:i/>
                <w:highlight w:val="yellow"/>
              </w:rPr>
            </w:pPr>
            <w:r w:rsidRPr="000379F6">
              <w:rPr>
                <w:b/>
                <w:bCs/>
                <w:i/>
                <w:highlight w:val="yellow"/>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B43777">
        <w:trPr>
          <w:tblHeader/>
          <w:trPrChange w:id="9972" w:author="jonathan pritchard" w:date="2025-01-23T13:50:00Z" w16du:dateUtc="2025-01-23T13:50:00Z">
            <w:trPr>
              <w:tblHeader/>
            </w:trPr>
          </w:trPrChange>
        </w:trPr>
        <w:tc>
          <w:tcPr>
            <w:tcW w:w="9526" w:type="dxa"/>
            <w:gridSpan w:val="7"/>
            <w:tcBorders>
              <w:top w:val="single" w:sz="4" w:space="0" w:color="auto"/>
            </w:tcBorders>
            <w:shd w:val="clear" w:color="auto" w:fill="BFBFBF" w:themeFill="background1" w:themeFillShade="BF"/>
            <w:vAlign w:val="center"/>
            <w:tcPrChange w:id="9973" w:author="jonathan pritchard" w:date="2025-01-23T13:50:00Z" w16du:dateUtc="2025-01-23T13:50:00Z">
              <w:tcPr>
                <w:tcW w:w="9526" w:type="dxa"/>
                <w:gridSpan w:val="7"/>
                <w:tcBorders>
                  <w:top w:val="single" w:sz="4" w:space="0" w:color="auto"/>
                </w:tcBorders>
                <w:shd w:val="clear" w:color="auto" w:fill="CCFFCC"/>
                <w:vAlign w:val="center"/>
              </w:tcPr>
            </w:tcPrChange>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7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75">
          <w:tblGrid>
            <w:gridCol w:w="2381"/>
            <w:gridCol w:w="2381"/>
            <w:gridCol w:w="2382"/>
            <w:gridCol w:w="2382"/>
          </w:tblGrid>
        </w:tblGridChange>
      </w:tblGrid>
      <w:tr w:rsidR="00677408" w14:paraId="4223A8CC" w14:textId="77777777" w:rsidTr="00B43777">
        <w:trPr>
          <w:trHeight w:val="454"/>
          <w:tblHeader/>
          <w:trPrChange w:id="9976"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977" w:author="jonathan pritchard" w:date="2025-01-23T13:50:00Z" w16du:dateUtc="2025-01-23T13:50:00Z">
              <w:tcPr>
                <w:tcW w:w="2381" w:type="dxa"/>
                <w:shd w:val="clear" w:color="auto" w:fill="CCFFCC"/>
                <w:vAlign w:val="center"/>
              </w:tcPr>
            </w:tcPrChange>
          </w:tcPr>
          <w:p w14:paraId="72BE9677" w14:textId="77777777" w:rsidR="00677408" w:rsidRPr="004065B1" w:rsidRDefault="00677408" w:rsidP="00273E6E">
            <w:r w:rsidRPr="000A066E">
              <w:rPr>
                <w:b/>
              </w:rPr>
              <w:t>Test Reference</w:t>
            </w:r>
          </w:p>
        </w:tc>
        <w:tc>
          <w:tcPr>
            <w:tcW w:w="2381" w:type="dxa"/>
            <w:shd w:val="clear" w:color="auto" w:fill="BFBFBF" w:themeFill="background1" w:themeFillShade="BF"/>
            <w:vAlign w:val="center"/>
            <w:tcPrChange w:id="9978" w:author="jonathan pritchard" w:date="2025-01-23T13:50:00Z" w16du:dateUtc="2025-01-23T13:50:00Z">
              <w:tcPr>
                <w:tcW w:w="2381" w:type="dxa"/>
                <w:shd w:val="clear" w:color="auto" w:fill="CCFFCC"/>
                <w:vAlign w:val="center"/>
              </w:tcPr>
            </w:tcPrChange>
          </w:tcPr>
          <w:p w14:paraId="149F572F" w14:textId="3BED8696" w:rsidR="00677408" w:rsidRPr="004065B1" w:rsidRDefault="002E1A67" w:rsidP="00273E6E">
            <w:r>
              <w:t>FeatureInformation5</w:t>
            </w:r>
          </w:p>
        </w:tc>
        <w:tc>
          <w:tcPr>
            <w:tcW w:w="2382" w:type="dxa"/>
            <w:shd w:val="clear" w:color="auto" w:fill="BFBFBF" w:themeFill="background1" w:themeFillShade="BF"/>
            <w:vAlign w:val="center"/>
            <w:tcPrChange w:id="9979" w:author="jonathan pritchard" w:date="2025-01-23T13:50:00Z" w16du:dateUtc="2025-01-23T13:50:00Z">
              <w:tcPr>
                <w:tcW w:w="2382" w:type="dxa"/>
                <w:shd w:val="clear" w:color="auto" w:fill="CCFFCC"/>
                <w:vAlign w:val="center"/>
              </w:tcPr>
            </w:tcPrChange>
          </w:tcPr>
          <w:p w14:paraId="3FE0549B" w14:textId="77777777" w:rsidR="00677408" w:rsidRPr="004065B1" w:rsidRDefault="00677408" w:rsidP="00273E6E">
            <w:r w:rsidRPr="000A066E">
              <w:rPr>
                <w:b/>
              </w:rPr>
              <w:t>IHO Reference</w:t>
            </w:r>
          </w:p>
        </w:tc>
        <w:tc>
          <w:tcPr>
            <w:tcW w:w="2382" w:type="dxa"/>
            <w:shd w:val="clear" w:color="auto" w:fill="BFBFBF" w:themeFill="background1" w:themeFillShade="BF"/>
            <w:vAlign w:val="center"/>
            <w:tcPrChange w:id="9980" w:author="jonathan pritchard" w:date="2025-01-23T13:50:00Z" w16du:dateUtc="2025-01-23T13:50:00Z">
              <w:tcPr>
                <w:tcW w:w="2382" w:type="dxa"/>
                <w:shd w:val="clear" w:color="auto" w:fill="CCFFCC"/>
                <w:vAlign w:val="center"/>
              </w:tcPr>
            </w:tcPrChange>
          </w:tcPr>
          <w:p w14:paraId="15E1F136"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C1A906F" w14:textId="22510A0D" w:rsidR="00677408" w:rsidRPr="004065B1" w:rsidRDefault="00677408" w:rsidP="00273E6E"/>
        </w:tc>
      </w:tr>
      <w:tr w:rsidR="00677408" w:rsidRPr="00D9116A" w14:paraId="052D9F76" w14:textId="77777777" w:rsidTr="00B43777">
        <w:trPr>
          <w:tblHeader/>
          <w:trPrChange w:id="998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82" w:author="jonathan pritchard" w:date="2025-01-23T13:50:00Z" w16du:dateUtc="2025-01-23T13:50:00Z">
              <w:tcPr>
                <w:tcW w:w="9526" w:type="dxa"/>
                <w:gridSpan w:val="4"/>
                <w:shd w:val="clear" w:color="auto" w:fill="CCFFCC"/>
                <w:vAlign w:val="center"/>
              </w:tcPr>
            </w:tcPrChange>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B43777">
        <w:trPr>
          <w:tblHeader/>
          <w:trPrChange w:id="998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984" w:author="jonathan pritchard" w:date="2025-01-23T13:50:00Z" w16du:dateUtc="2025-01-23T13:50:00Z">
              <w:tcPr>
                <w:tcW w:w="9526" w:type="dxa"/>
                <w:gridSpan w:val="4"/>
                <w:shd w:val="clear" w:color="auto" w:fill="CCFFCC"/>
                <w:vAlign w:val="center"/>
              </w:tcPr>
            </w:tcPrChange>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85"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9986">
          <w:tblGrid>
            <w:gridCol w:w="9526"/>
          </w:tblGrid>
        </w:tblGridChange>
      </w:tblGrid>
      <w:tr w:rsidR="00677408" w14:paraId="56438AA8" w14:textId="77777777" w:rsidTr="00B43777">
        <w:trPr>
          <w:tblHeader/>
          <w:trPrChange w:id="9987" w:author="jonathan pritchard" w:date="2025-01-23T13:51:00Z" w16du:dateUtc="2025-01-23T13:51:00Z">
            <w:trPr>
              <w:tblHeader/>
            </w:trPr>
          </w:trPrChange>
        </w:trPr>
        <w:tc>
          <w:tcPr>
            <w:tcW w:w="9526" w:type="dxa"/>
            <w:shd w:val="clear" w:color="auto" w:fill="BFBFBF" w:themeFill="background1" w:themeFillShade="BF"/>
            <w:vAlign w:val="center"/>
            <w:tcPrChange w:id="9988" w:author="jonathan pritchard" w:date="2025-01-23T13:51:00Z" w16du:dateUtc="2025-01-23T13:51:00Z">
              <w:tcPr>
                <w:tcW w:w="9526" w:type="dxa"/>
                <w:shd w:val="clear" w:color="auto" w:fill="CCFFCC"/>
                <w:vAlign w:val="center"/>
              </w:tcPr>
            </w:tcPrChange>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B43777">
        <w:trPr>
          <w:tblHeader/>
          <w:trPrChange w:id="9989"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9990" w:author="jonathan pritchard" w:date="2025-01-23T13:51:00Z" w16du:dateUtc="2025-01-23T13:51:00Z">
              <w:tcPr>
                <w:tcW w:w="9526" w:type="dxa"/>
                <w:tcBorders>
                  <w:bottom w:val="single" w:sz="4" w:space="0" w:color="auto"/>
                </w:tcBorders>
                <w:shd w:val="clear" w:color="auto" w:fill="CCFFCC"/>
                <w:vAlign w:val="center"/>
              </w:tcPr>
            </w:tcPrChange>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Pr>
        <w:rPr>
          <w:ins w:id="9991" w:author="jonathan pritchard" w:date="2024-10-23T11:05:00Z" w16du:dateUtc="2024-10-23T10:05:00Z"/>
        </w:rPr>
      </w:pPr>
    </w:p>
    <w:p w14:paraId="245377F4" w14:textId="77777777" w:rsidR="00650770" w:rsidRDefault="00650770" w:rsidP="00CF2F67">
      <w:pPr>
        <w:rPr>
          <w:ins w:id="9992" w:author="jonathan pritchard" w:date="2024-10-23T11:05:00Z" w16du:dateUtc="2024-10-23T10:05:00Z"/>
        </w:rPr>
      </w:pPr>
    </w:p>
    <w:p w14:paraId="4A8BA2FD" w14:textId="77777777" w:rsidR="00650770" w:rsidRDefault="00650770" w:rsidP="00CF2F67">
      <w:pPr>
        <w:rPr>
          <w:ins w:id="9993" w:author="jonathan pritchard" w:date="2024-10-23T11:05:00Z" w16du:dateUtc="2024-10-23T10:0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A81079">
        <w:trPr>
          <w:trHeight w:val="454"/>
          <w:tblHeader/>
          <w:ins w:id="9994" w:author="jonathan pritchard" w:date="2024-10-23T11:05:00Z"/>
        </w:trPr>
        <w:tc>
          <w:tcPr>
            <w:tcW w:w="2381" w:type="dxa"/>
            <w:shd w:val="clear" w:color="auto" w:fill="E5B8B7" w:themeFill="accent2" w:themeFillTint="66"/>
            <w:vAlign w:val="center"/>
          </w:tcPr>
          <w:p w14:paraId="516BC333" w14:textId="77777777" w:rsidR="00650770" w:rsidRPr="004065B1" w:rsidRDefault="00650770" w:rsidP="00A81079">
            <w:pPr>
              <w:rPr>
                <w:ins w:id="9995" w:author="jonathan pritchard" w:date="2024-10-23T11:05:00Z" w16du:dateUtc="2024-10-23T10:05:00Z"/>
              </w:rPr>
            </w:pPr>
            <w:ins w:id="9996" w:author="jonathan pritchard" w:date="2024-10-23T11:05:00Z" w16du:dateUtc="2024-10-23T10:05:00Z">
              <w:r w:rsidRPr="000A066E">
                <w:rPr>
                  <w:b/>
                </w:rPr>
                <w:t>Test Reference</w:t>
              </w:r>
            </w:ins>
          </w:p>
        </w:tc>
        <w:tc>
          <w:tcPr>
            <w:tcW w:w="2381" w:type="dxa"/>
            <w:shd w:val="clear" w:color="auto" w:fill="E5B8B7" w:themeFill="accent2" w:themeFillTint="66"/>
            <w:vAlign w:val="center"/>
          </w:tcPr>
          <w:p w14:paraId="2E2C57D7" w14:textId="1A8FB4C5" w:rsidR="00650770" w:rsidRPr="004065B1" w:rsidRDefault="00650770" w:rsidP="00A81079">
            <w:pPr>
              <w:rPr>
                <w:ins w:id="9997" w:author="jonathan pritchard" w:date="2024-10-23T11:05:00Z" w16du:dateUtc="2024-10-23T10:05:00Z"/>
              </w:rPr>
            </w:pPr>
            <w:proofErr w:type="spellStart"/>
            <w:ins w:id="9998" w:author="jonathan pritchard" w:date="2024-10-23T11:05:00Z" w16du:dateUtc="2024-10-23T10:05:00Z">
              <w:r>
                <w:t>InteroperabilityIdentifer</w:t>
              </w:r>
              <w:proofErr w:type="spellEnd"/>
            </w:ins>
          </w:p>
        </w:tc>
        <w:tc>
          <w:tcPr>
            <w:tcW w:w="2382" w:type="dxa"/>
            <w:shd w:val="clear" w:color="auto" w:fill="E5B8B7" w:themeFill="accent2" w:themeFillTint="66"/>
            <w:vAlign w:val="center"/>
          </w:tcPr>
          <w:p w14:paraId="7632A48D" w14:textId="77777777" w:rsidR="00650770" w:rsidRPr="004065B1" w:rsidRDefault="00650770" w:rsidP="00A81079">
            <w:pPr>
              <w:rPr>
                <w:ins w:id="9999" w:author="jonathan pritchard" w:date="2024-10-23T11:05:00Z" w16du:dateUtc="2024-10-23T10:05:00Z"/>
              </w:rPr>
            </w:pPr>
            <w:ins w:id="10000" w:author="jonathan pritchard" w:date="2024-10-23T11:05:00Z" w16du:dateUtc="2024-10-23T10:05:00Z">
              <w:r w:rsidRPr="000A066E">
                <w:rPr>
                  <w:b/>
                </w:rPr>
                <w:t>IHO Reference</w:t>
              </w:r>
            </w:ins>
          </w:p>
        </w:tc>
        <w:tc>
          <w:tcPr>
            <w:tcW w:w="2382" w:type="dxa"/>
            <w:shd w:val="clear" w:color="auto" w:fill="E5B8B7" w:themeFill="accent2" w:themeFillTint="66"/>
            <w:vAlign w:val="center"/>
          </w:tcPr>
          <w:p w14:paraId="0FDFA013" w14:textId="77777777" w:rsidR="00650770" w:rsidRPr="004065B1" w:rsidRDefault="00650770" w:rsidP="00A81079">
            <w:pPr>
              <w:jc w:val="left"/>
              <w:rPr>
                <w:ins w:id="10001" w:author="jonathan pritchard" w:date="2024-10-23T11:05:00Z" w16du:dateUtc="2024-10-23T10:05:00Z"/>
              </w:rPr>
            </w:pPr>
          </w:p>
        </w:tc>
      </w:tr>
      <w:tr w:rsidR="00650770" w14:paraId="40B778B9" w14:textId="77777777" w:rsidTr="00A81079">
        <w:trPr>
          <w:tblHeader/>
          <w:ins w:id="10002" w:author="jonathan pritchard" w:date="2024-10-23T11:05:00Z"/>
        </w:trPr>
        <w:tc>
          <w:tcPr>
            <w:tcW w:w="9526" w:type="dxa"/>
            <w:gridSpan w:val="4"/>
            <w:shd w:val="clear" w:color="auto" w:fill="E5B8B7" w:themeFill="accent2" w:themeFillTint="66"/>
            <w:vAlign w:val="center"/>
          </w:tcPr>
          <w:p w14:paraId="2E60555C" w14:textId="77777777" w:rsidR="00650770" w:rsidRDefault="00650770" w:rsidP="00A81079">
            <w:pPr>
              <w:rPr>
                <w:ins w:id="10003" w:author="jonathan pritchard" w:date="2024-10-23T11:05:00Z" w16du:dateUtc="2024-10-23T10:05:00Z"/>
              </w:rPr>
            </w:pPr>
            <w:ins w:id="10004" w:author="jonathan pritchard" w:date="2024-10-23T11:05:00Z" w16du:dateUtc="2024-10-23T10:05:00Z">
              <w:r w:rsidRPr="000A066E">
                <w:rPr>
                  <w:b/>
                </w:rPr>
                <w:t>Test description</w:t>
              </w:r>
            </w:ins>
          </w:p>
        </w:tc>
      </w:tr>
      <w:tr w:rsidR="00650770" w:rsidRPr="005D2431" w14:paraId="49322951" w14:textId="77777777" w:rsidTr="00A81079">
        <w:trPr>
          <w:tblHeader/>
          <w:ins w:id="10005" w:author="jonathan pritchard" w:date="2024-10-23T11:05:00Z"/>
        </w:trPr>
        <w:tc>
          <w:tcPr>
            <w:tcW w:w="9526" w:type="dxa"/>
            <w:gridSpan w:val="4"/>
            <w:vAlign w:val="center"/>
          </w:tcPr>
          <w:p w14:paraId="6A7D1F3F" w14:textId="77777777" w:rsidR="00650770" w:rsidRDefault="00650770">
            <w:pPr>
              <w:pStyle w:val="ListParagraph"/>
              <w:rPr>
                <w:ins w:id="10006" w:author="jonathan pritchard" w:date="2024-10-23T11:05:00Z" w16du:dateUtc="2024-10-23T10:05:00Z"/>
                <w:i/>
              </w:rPr>
              <w:pPrChange w:id="10007" w:author="jonathan pritchard" w:date="2024-10-23T11:05:00Z" w16du:dateUtc="2024-10-23T10:05:00Z">
                <w:pPr>
                  <w:pStyle w:val="ListParagraph"/>
                  <w:numPr>
                    <w:numId w:val="84"/>
                  </w:numPr>
                  <w:ind w:hanging="360"/>
                </w:pPr>
              </w:pPrChange>
            </w:pPr>
          </w:p>
          <w:p w14:paraId="0539B481" w14:textId="77777777" w:rsidR="00650770" w:rsidRDefault="00650770" w:rsidP="00A81079">
            <w:pPr>
              <w:pStyle w:val="ListParagraph"/>
              <w:numPr>
                <w:ilvl w:val="0"/>
                <w:numId w:val="84"/>
              </w:numPr>
              <w:rPr>
                <w:ins w:id="10008" w:author="jonathan pritchard" w:date="2024-10-23T11:05:00Z" w16du:dateUtc="2024-10-23T10:05:00Z"/>
                <w:i/>
              </w:rPr>
            </w:pPr>
            <w:ins w:id="10009" w:author="jonathan pritchard" w:date="2024-10-23T11:05:00Z" w16du:dateUtc="2024-10-23T10:05:00Z">
              <w:r>
                <w:rPr>
                  <w:i/>
                </w:rPr>
                <w:t xml:space="preserve">Test that features linked with </w:t>
              </w:r>
              <w:proofErr w:type="spellStart"/>
              <w:r>
                <w:rPr>
                  <w:i/>
                </w:rPr>
                <w:t>interoperabilityIdentifier</w:t>
              </w:r>
              <w:proofErr w:type="spellEnd"/>
              <w:r>
                <w:rPr>
                  <w:i/>
                </w:rPr>
                <w:t xml:space="preserve"> are grouped in the pick report.</w:t>
              </w:r>
            </w:ins>
          </w:p>
          <w:p w14:paraId="000AA4E3" w14:textId="49A04F03" w:rsidR="00650770" w:rsidRDefault="00650770" w:rsidP="00A81079">
            <w:pPr>
              <w:pStyle w:val="ListParagraph"/>
              <w:numPr>
                <w:ilvl w:val="0"/>
                <w:numId w:val="84"/>
              </w:numPr>
              <w:rPr>
                <w:ins w:id="10010" w:author="jonathan pritchard" w:date="2024-10-23T11:05:00Z" w16du:dateUtc="2024-10-23T10:05:00Z"/>
                <w:i/>
              </w:rPr>
            </w:pPr>
            <w:ins w:id="10011" w:author="jonathan pritchard" w:date="2024-10-23T11:05:00Z" w16du:dateUtc="2024-10-23T10:05:00Z">
              <w:r>
                <w:rPr>
                  <w:i/>
                </w:rPr>
                <w:t>S-124 / S-101 is a good example</w:t>
              </w:r>
            </w:ins>
            <w:ins w:id="10012" w:author="jonathan pritchard" w:date="2024-10-23T11:06:00Z" w16du:dateUtc="2024-10-23T10:06:00Z">
              <w:r>
                <w:rPr>
                  <w:i/>
                </w:rPr>
                <w:t xml:space="preserve"> where the S-124 links to an S-101 feature</w:t>
              </w:r>
            </w:ins>
          </w:p>
          <w:p w14:paraId="599F23ED" w14:textId="659D9C2C" w:rsidR="00650770" w:rsidRPr="00A81079" w:rsidRDefault="00650770">
            <w:pPr>
              <w:pStyle w:val="ListParagraph"/>
              <w:rPr>
                <w:ins w:id="10013" w:author="jonathan pritchard" w:date="2024-10-23T11:05:00Z" w16du:dateUtc="2024-10-23T10:05:00Z"/>
                <w:i/>
              </w:rPr>
              <w:pPrChange w:id="10014" w:author="jonathan pritchard" w:date="2024-10-23T11:05:00Z" w16du:dateUtc="2024-10-23T10:05:00Z">
                <w:pPr>
                  <w:pStyle w:val="ListParagraph"/>
                  <w:numPr>
                    <w:numId w:val="84"/>
                  </w:numPr>
                  <w:ind w:hanging="360"/>
                </w:pPr>
              </w:pPrChange>
            </w:pPr>
          </w:p>
        </w:tc>
      </w:tr>
    </w:tbl>
    <w:p w14:paraId="39CE6F6F" w14:textId="77777777" w:rsidR="00650770" w:rsidRDefault="00650770" w:rsidP="00CF2F67">
      <w:pPr>
        <w:rPr>
          <w:ins w:id="10015" w:author="jonathan pritchard" w:date="2024-10-23T11:05:00Z" w16du:dateUtc="2024-10-23T10:05:00Z"/>
        </w:rPr>
      </w:pPr>
    </w:p>
    <w:p w14:paraId="6A81C233" w14:textId="77777777" w:rsidR="00650770" w:rsidRDefault="00650770" w:rsidP="00CF2F67">
      <w:pPr>
        <w:rPr>
          <w:ins w:id="10016" w:author="jonathan pritchard" w:date="2024-10-23T11:05:00Z" w16du:dateUtc="2024-10-23T10:05:00Z"/>
        </w:rPr>
      </w:pPr>
    </w:p>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17"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018">
          <w:tblGrid>
            <w:gridCol w:w="2381"/>
            <w:gridCol w:w="2381"/>
            <w:gridCol w:w="2382"/>
            <w:gridCol w:w="2382"/>
          </w:tblGrid>
        </w:tblGridChange>
      </w:tblGrid>
      <w:tr w:rsidR="00677408" w14:paraId="17ADF4E4" w14:textId="77777777" w:rsidTr="00B43777">
        <w:trPr>
          <w:trHeight w:val="454"/>
          <w:tblHeader/>
          <w:trPrChange w:id="10019" w:author="jonathan pritchard" w:date="2025-01-23T13:51:00Z" w16du:dateUtc="2025-01-23T13:51:00Z">
            <w:trPr>
              <w:trHeight w:val="454"/>
              <w:tblHeader/>
            </w:trPr>
          </w:trPrChange>
        </w:trPr>
        <w:tc>
          <w:tcPr>
            <w:tcW w:w="2381" w:type="dxa"/>
            <w:shd w:val="clear" w:color="auto" w:fill="BFBFBF" w:themeFill="background1" w:themeFillShade="BF"/>
            <w:vAlign w:val="center"/>
            <w:tcPrChange w:id="10020" w:author="jonathan pritchard" w:date="2025-01-23T13:51:00Z" w16du:dateUtc="2025-01-23T13:51:00Z">
              <w:tcPr>
                <w:tcW w:w="2381" w:type="dxa"/>
                <w:shd w:val="clear" w:color="auto" w:fill="CCFFCC"/>
                <w:vAlign w:val="center"/>
              </w:tcPr>
            </w:tcPrChange>
          </w:tcPr>
          <w:p w14:paraId="6487DFE2" w14:textId="77777777" w:rsidR="00677408" w:rsidRPr="004065B1" w:rsidRDefault="00677408" w:rsidP="00273E6E">
            <w:r w:rsidRPr="000A066E">
              <w:rPr>
                <w:b/>
              </w:rPr>
              <w:t>Test Reference</w:t>
            </w:r>
          </w:p>
        </w:tc>
        <w:tc>
          <w:tcPr>
            <w:tcW w:w="2381" w:type="dxa"/>
            <w:shd w:val="clear" w:color="auto" w:fill="BFBFBF" w:themeFill="background1" w:themeFillShade="BF"/>
            <w:vAlign w:val="center"/>
            <w:tcPrChange w:id="10021" w:author="jonathan pritchard" w:date="2025-01-23T13:51:00Z" w16du:dateUtc="2025-01-23T13:51:00Z">
              <w:tcPr>
                <w:tcW w:w="2381" w:type="dxa"/>
                <w:shd w:val="clear" w:color="auto" w:fill="CCFFCC"/>
                <w:vAlign w:val="center"/>
              </w:tcPr>
            </w:tcPrChange>
          </w:tcPr>
          <w:p w14:paraId="4BA4CAAD" w14:textId="5AE7BD59" w:rsidR="00677408" w:rsidRPr="004065B1" w:rsidRDefault="006305E9" w:rsidP="00273E6E">
            <w:proofErr w:type="spellStart"/>
            <w:r>
              <w:t>TidalStreamPanelData</w:t>
            </w:r>
            <w:proofErr w:type="spellEnd"/>
          </w:p>
        </w:tc>
        <w:tc>
          <w:tcPr>
            <w:tcW w:w="2382" w:type="dxa"/>
            <w:shd w:val="clear" w:color="auto" w:fill="BFBFBF" w:themeFill="background1" w:themeFillShade="BF"/>
            <w:vAlign w:val="center"/>
            <w:tcPrChange w:id="10022" w:author="jonathan pritchard" w:date="2025-01-23T13:51:00Z" w16du:dateUtc="2025-01-23T13:51:00Z">
              <w:tcPr>
                <w:tcW w:w="2382" w:type="dxa"/>
                <w:shd w:val="clear" w:color="auto" w:fill="CCFFCC"/>
                <w:vAlign w:val="center"/>
              </w:tcPr>
            </w:tcPrChange>
          </w:tcPr>
          <w:p w14:paraId="0C002611" w14:textId="77777777" w:rsidR="00677408" w:rsidRPr="004065B1" w:rsidRDefault="00677408" w:rsidP="00273E6E">
            <w:r w:rsidRPr="000A066E">
              <w:rPr>
                <w:b/>
              </w:rPr>
              <w:t>IHO Reference</w:t>
            </w:r>
          </w:p>
        </w:tc>
        <w:tc>
          <w:tcPr>
            <w:tcW w:w="2382" w:type="dxa"/>
            <w:shd w:val="clear" w:color="auto" w:fill="BFBFBF" w:themeFill="background1" w:themeFillShade="BF"/>
            <w:vAlign w:val="center"/>
            <w:tcPrChange w:id="10023" w:author="jonathan pritchard" w:date="2025-01-23T13:51:00Z" w16du:dateUtc="2025-01-23T13:51:00Z">
              <w:tcPr>
                <w:tcW w:w="2382" w:type="dxa"/>
                <w:shd w:val="clear" w:color="auto" w:fill="CCFFCC"/>
                <w:vAlign w:val="center"/>
              </w:tcPr>
            </w:tcPrChange>
          </w:tcPr>
          <w:p w14:paraId="7CC11E22" w14:textId="0F094321" w:rsidR="00677408" w:rsidRPr="004065B1" w:rsidRDefault="006305E9" w:rsidP="00273E6E">
            <w:r>
              <w:t>S-98</w:t>
            </w:r>
            <w:r w:rsidR="00E5187A">
              <w:t xml:space="preserve"> Annex C C15.4</w:t>
            </w:r>
          </w:p>
        </w:tc>
      </w:tr>
      <w:tr w:rsidR="00677408" w14:paraId="02DCA437" w14:textId="77777777" w:rsidTr="00B43777">
        <w:trPr>
          <w:tblHeader/>
          <w:trPrChange w:id="10024" w:author="jonathan pritchard" w:date="2025-01-23T13:51:00Z" w16du:dateUtc="2025-01-23T13:51:00Z">
            <w:trPr>
              <w:tblHeader/>
            </w:trPr>
          </w:trPrChange>
        </w:trPr>
        <w:tc>
          <w:tcPr>
            <w:tcW w:w="9526" w:type="dxa"/>
            <w:gridSpan w:val="4"/>
            <w:shd w:val="clear" w:color="auto" w:fill="BFBFBF" w:themeFill="background1" w:themeFillShade="BF"/>
            <w:vAlign w:val="center"/>
            <w:tcPrChange w:id="10025" w:author="jonathan pritchard" w:date="2025-01-23T13:51:00Z" w16du:dateUtc="2025-01-23T13:51:00Z">
              <w:tcPr>
                <w:tcW w:w="9526" w:type="dxa"/>
                <w:gridSpan w:val="4"/>
                <w:shd w:val="clear" w:color="auto" w:fill="CCFFCC"/>
                <w:vAlign w:val="center"/>
              </w:tcPr>
            </w:tcPrChange>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B43777">
        <w:trPr>
          <w:tblHeader/>
          <w:trPrChange w:id="10026" w:author="jonathan pritchard" w:date="2025-01-23T13:51:00Z" w16du:dateUtc="2025-01-23T13:51:00Z">
            <w:trPr>
              <w:tblHeader/>
            </w:trPr>
          </w:trPrChange>
        </w:trPr>
        <w:tc>
          <w:tcPr>
            <w:tcW w:w="9526" w:type="dxa"/>
            <w:gridSpan w:val="4"/>
            <w:shd w:val="clear" w:color="auto" w:fill="BFBFBF" w:themeFill="background1" w:themeFillShade="BF"/>
            <w:vAlign w:val="center"/>
            <w:tcPrChange w:id="10027" w:author="jonathan pritchard" w:date="2025-01-23T13:51:00Z" w16du:dateUtc="2025-01-23T13:51:00Z">
              <w:tcPr>
                <w:tcW w:w="9526" w:type="dxa"/>
                <w:gridSpan w:val="4"/>
                <w:shd w:val="clear" w:color="auto" w:fill="CCFFCC"/>
                <w:vAlign w:val="center"/>
              </w:tcPr>
            </w:tcPrChange>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B43777">
        <w:trPr>
          <w:tblHeader/>
          <w:trPrChange w:id="10028" w:author="jonathan pritchard" w:date="2025-01-23T13:51:00Z" w16du:dateUtc="2025-01-23T13:51:00Z">
            <w:trPr>
              <w:tblHeader/>
            </w:trPr>
          </w:trPrChange>
        </w:trPr>
        <w:tc>
          <w:tcPr>
            <w:tcW w:w="9526" w:type="dxa"/>
            <w:gridSpan w:val="4"/>
            <w:shd w:val="clear" w:color="auto" w:fill="BFBFBF" w:themeFill="background1" w:themeFillShade="BF"/>
            <w:vAlign w:val="center"/>
            <w:tcPrChange w:id="10029" w:author="jonathan pritchard" w:date="2025-01-23T13:51:00Z" w16du:dateUtc="2025-01-23T13:51:00Z">
              <w:tcPr>
                <w:tcW w:w="9526" w:type="dxa"/>
                <w:gridSpan w:val="4"/>
                <w:shd w:val="clear" w:color="auto" w:fill="CCFFCC"/>
                <w:vAlign w:val="center"/>
              </w:tcPr>
            </w:tcPrChange>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commentRangeStart w:id="10030"/>
            <w:commentRangeStart w:id="10031"/>
            <w:proofErr w:type="spellStart"/>
            <w:r w:rsidR="00014F65" w:rsidRPr="0099359B">
              <w:rPr>
                <w:i/>
                <w:highlight w:val="yellow"/>
                <w:rPrChange w:id="10032" w:author="jonathan pritchard" w:date="2024-10-23T10:07:00Z" w16du:dateUtc="2024-10-23T09:07:00Z">
                  <w:rPr>
                    <w:i/>
                  </w:rPr>
                </w:rPrChange>
              </w:rPr>
              <w:t>TidalAStreamPanelData</w:t>
            </w:r>
            <w:commentRangeEnd w:id="10030"/>
            <w:proofErr w:type="spellEnd"/>
            <w:r w:rsidR="0099359B">
              <w:rPr>
                <w:rStyle w:val="CommentReference"/>
                <w:snapToGrid/>
                <w:color w:val="000000"/>
              </w:rPr>
              <w:commentReference w:id="10030"/>
            </w:r>
            <w:commentRangeEnd w:id="10031"/>
            <w:r w:rsidR="0094428A">
              <w:rPr>
                <w:rStyle w:val="CommentReference"/>
                <w:snapToGrid/>
                <w:color w:val="000000"/>
              </w:rPr>
              <w:commentReference w:id="10031"/>
            </w:r>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33"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10034">
          <w:tblGrid>
            <w:gridCol w:w="9526"/>
          </w:tblGrid>
        </w:tblGridChange>
      </w:tblGrid>
      <w:tr w:rsidR="00677408" w14:paraId="36B5EA93" w14:textId="77777777" w:rsidTr="00B43777">
        <w:trPr>
          <w:tblHeader/>
          <w:trPrChange w:id="10035"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10036" w:author="jonathan pritchard" w:date="2025-01-23T13:51:00Z" w16du:dateUtc="2025-01-23T13:51:00Z">
              <w:tcPr>
                <w:tcW w:w="9526" w:type="dxa"/>
                <w:tcBorders>
                  <w:bottom w:val="single" w:sz="4" w:space="0" w:color="auto"/>
                </w:tcBorders>
                <w:shd w:val="clear" w:color="auto" w:fill="CCFFCC"/>
                <w:vAlign w:val="center"/>
              </w:tcPr>
            </w:tcPrChange>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pPr>
              <w:jc w:val="center"/>
              <w:rPr>
                <w:i/>
                <w:color w:val="D9D9D9" w:themeColor="background1" w:themeShade="D9"/>
              </w:rPr>
              <w:pPrChange w:id="10037" w:author="jonathan pritchard" w:date="2024-10-23T10:07:00Z" w16du:dateUtc="2024-10-23T09:07:00Z">
                <w:pPr>
                  <w:jc w:val="left"/>
                </w:pPr>
              </w:pPrChange>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Pr>
        <w:rPr>
          <w:ins w:id="10038" w:author="jonathan pritchard" w:date="2024-10-23T10:06:00Z" w16du:dateUtc="2024-10-23T09:06:00Z"/>
        </w:rPr>
      </w:pPr>
    </w:p>
    <w:p w14:paraId="610E851F" w14:textId="77777777" w:rsidR="0099359B" w:rsidRDefault="0099359B" w:rsidP="00CF2F67">
      <w:pPr>
        <w:rPr>
          <w:ins w:id="10039" w:author="jonathan pritchard" w:date="2024-10-23T10:06:00Z" w16du:dateUtc="2024-10-23T09: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A81079">
        <w:trPr>
          <w:trHeight w:val="454"/>
          <w:tblHeader/>
          <w:ins w:id="10040" w:author="jonathan pritchard" w:date="2024-10-23T10:06:00Z"/>
        </w:trPr>
        <w:tc>
          <w:tcPr>
            <w:tcW w:w="2381" w:type="dxa"/>
            <w:shd w:val="clear" w:color="auto" w:fill="E5B8B7" w:themeFill="accent2" w:themeFillTint="66"/>
            <w:vAlign w:val="center"/>
          </w:tcPr>
          <w:p w14:paraId="09243B5D" w14:textId="77777777" w:rsidR="0099359B" w:rsidRPr="004065B1" w:rsidRDefault="0099359B" w:rsidP="00A81079">
            <w:pPr>
              <w:rPr>
                <w:ins w:id="10041" w:author="jonathan pritchard" w:date="2024-10-23T10:06:00Z" w16du:dateUtc="2024-10-23T09:06:00Z"/>
              </w:rPr>
            </w:pPr>
            <w:ins w:id="10042" w:author="jonathan pritchard" w:date="2024-10-23T10:06:00Z" w16du:dateUtc="2024-10-23T09:06:00Z">
              <w:r w:rsidRPr="000A066E">
                <w:rPr>
                  <w:b/>
                </w:rPr>
                <w:t>Test Reference</w:t>
              </w:r>
            </w:ins>
          </w:p>
        </w:tc>
        <w:tc>
          <w:tcPr>
            <w:tcW w:w="2381" w:type="dxa"/>
            <w:shd w:val="clear" w:color="auto" w:fill="E5B8B7" w:themeFill="accent2" w:themeFillTint="66"/>
            <w:vAlign w:val="center"/>
          </w:tcPr>
          <w:p w14:paraId="4E0624C5" w14:textId="09362C57" w:rsidR="0099359B" w:rsidRPr="004065B1" w:rsidRDefault="0099359B" w:rsidP="00A81079">
            <w:pPr>
              <w:rPr>
                <w:ins w:id="10043" w:author="jonathan pritchard" w:date="2024-10-23T10:06:00Z" w16du:dateUtc="2024-10-23T09:06:00Z"/>
              </w:rPr>
            </w:pPr>
            <w:ins w:id="10044" w:author="jonathan pritchard" w:date="2024-10-23T10:06:00Z" w16du:dateUtc="2024-10-23T09:06:00Z">
              <w:r>
                <w:t>Tidal panels (2)</w:t>
              </w:r>
            </w:ins>
          </w:p>
        </w:tc>
        <w:tc>
          <w:tcPr>
            <w:tcW w:w="2382" w:type="dxa"/>
            <w:shd w:val="clear" w:color="auto" w:fill="E5B8B7" w:themeFill="accent2" w:themeFillTint="66"/>
            <w:vAlign w:val="center"/>
          </w:tcPr>
          <w:p w14:paraId="5CBD6611" w14:textId="77777777" w:rsidR="0099359B" w:rsidRPr="004065B1" w:rsidRDefault="0099359B" w:rsidP="00A81079">
            <w:pPr>
              <w:rPr>
                <w:ins w:id="10045" w:author="jonathan pritchard" w:date="2024-10-23T10:06:00Z" w16du:dateUtc="2024-10-23T09:06:00Z"/>
              </w:rPr>
            </w:pPr>
            <w:ins w:id="10046" w:author="jonathan pritchard" w:date="2024-10-23T10:06:00Z" w16du:dateUtc="2024-10-23T09:06:00Z">
              <w:r w:rsidRPr="000A066E">
                <w:rPr>
                  <w:b/>
                </w:rPr>
                <w:t>IHO Reference</w:t>
              </w:r>
            </w:ins>
          </w:p>
        </w:tc>
        <w:tc>
          <w:tcPr>
            <w:tcW w:w="2382" w:type="dxa"/>
            <w:shd w:val="clear" w:color="auto" w:fill="E5B8B7" w:themeFill="accent2" w:themeFillTint="66"/>
            <w:vAlign w:val="center"/>
          </w:tcPr>
          <w:p w14:paraId="69018579" w14:textId="77777777" w:rsidR="0099359B" w:rsidRPr="004065B1" w:rsidRDefault="0099359B" w:rsidP="00A81079">
            <w:pPr>
              <w:jc w:val="left"/>
              <w:rPr>
                <w:ins w:id="10047" w:author="jonathan pritchard" w:date="2024-10-23T10:06:00Z" w16du:dateUtc="2024-10-23T09:06:00Z"/>
              </w:rPr>
            </w:pPr>
          </w:p>
        </w:tc>
      </w:tr>
      <w:tr w:rsidR="0099359B" w14:paraId="55989F12" w14:textId="77777777" w:rsidTr="00A81079">
        <w:trPr>
          <w:tblHeader/>
          <w:ins w:id="10048" w:author="jonathan pritchard" w:date="2024-10-23T10:06:00Z"/>
        </w:trPr>
        <w:tc>
          <w:tcPr>
            <w:tcW w:w="9526" w:type="dxa"/>
            <w:gridSpan w:val="4"/>
            <w:shd w:val="clear" w:color="auto" w:fill="E5B8B7" w:themeFill="accent2" w:themeFillTint="66"/>
            <w:vAlign w:val="center"/>
          </w:tcPr>
          <w:p w14:paraId="5BB1F88A" w14:textId="77777777" w:rsidR="0099359B" w:rsidRDefault="0099359B" w:rsidP="00A81079">
            <w:pPr>
              <w:rPr>
                <w:ins w:id="10049" w:author="jonathan pritchard" w:date="2024-10-23T10:06:00Z" w16du:dateUtc="2024-10-23T09:06:00Z"/>
              </w:rPr>
            </w:pPr>
            <w:ins w:id="10050" w:author="jonathan pritchard" w:date="2024-10-23T10:06:00Z" w16du:dateUtc="2024-10-23T09:06:00Z">
              <w:r w:rsidRPr="000A066E">
                <w:rPr>
                  <w:b/>
                </w:rPr>
                <w:t>Test description</w:t>
              </w:r>
            </w:ins>
          </w:p>
        </w:tc>
      </w:tr>
      <w:tr w:rsidR="0099359B" w:rsidRPr="005D2431" w14:paraId="06C4863C" w14:textId="77777777" w:rsidTr="00A81079">
        <w:trPr>
          <w:tblHeader/>
          <w:ins w:id="10051" w:author="jonathan pritchard" w:date="2024-10-23T10:06:00Z"/>
        </w:trPr>
        <w:tc>
          <w:tcPr>
            <w:tcW w:w="9526" w:type="dxa"/>
            <w:gridSpan w:val="4"/>
            <w:vAlign w:val="center"/>
          </w:tcPr>
          <w:p w14:paraId="4C4FFA34" w14:textId="77777777" w:rsidR="003B73EF" w:rsidRDefault="003B73EF" w:rsidP="003B73EF">
            <w:pPr>
              <w:rPr>
                <w:i/>
              </w:rPr>
            </w:pPr>
          </w:p>
          <w:p w14:paraId="7D5B013E" w14:textId="77777777" w:rsidR="0099359B" w:rsidRDefault="0099359B" w:rsidP="003B73EF">
            <w:pPr>
              <w:rPr>
                <w:i/>
              </w:rPr>
            </w:pPr>
            <w:ins w:id="10052" w:author="jonathan pritchard" w:date="2024-10-23T10:06:00Z" w16du:dateUtc="2024-10-23T09:06:00Z">
              <w:r w:rsidRPr="003B73EF">
                <w:rPr>
                  <w:i/>
                </w:rPr>
                <w:t>Show multiple tidal panels when more than one is included in the feature.</w:t>
              </w:r>
            </w:ins>
          </w:p>
          <w:p w14:paraId="519CC87F" w14:textId="4D0823BD" w:rsidR="003B73EF" w:rsidRPr="003B73EF" w:rsidRDefault="003B73EF" w:rsidP="003B73EF">
            <w:pPr>
              <w:rPr>
                <w:ins w:id="10053" w:author="jonathan pritchard" w:date="2024-10-23T10:06:00Z" w16du:dateUtc="2024-10-23T09:06:00Z"/>
                <w:i/>
              </w:rPr>
            </w:pPr>
          </w:p>
        </w:tc>
      </w:tr>
    </w:tbl>
    <w:p w14:paraId="665B9095" w14:textId="77777777" w:rsidR="0099359B" w:rsidRDefault="0099359B" w:rsidP="00CF2F67">
      <w:pPr>
        <w:rPr>
          <w:ins w:id="10054" w:author="jonathan pritchard" w:date="2024-10-23T10:06:00Z" w16du:dateUtc="2024-10-23T09:06:00Z"/>
        </w:rPr>
      </w:pPr>
    </w:p>
    <w:p w14:paraId="1B430CD4" w14:textId="77777777" w:rsidR="0099359B" w:rsidRDefault="0099359B" w:rsidP="00CF2F67">
      <w:pPr>
        <w:rPr>
          <w:ins w:id="10055" w:author="jonathan pritchard" w:date="2024-10-23T10:06:00Z" w16du:dateUtc="2024-10-23T09:06:00Z"/>
        </w:rPr>
      </w:pPr>
    </w:p>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56" w:author="jonathan pritchard" w:date="2025-01-23T13:52:00Z" w16du:dateUtc="2025-01-23T13:5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057">
          <w:tblGrid>
            <w:gridCol w:w="2381"/>
            <w:gridCol w:w="2381"/>
            <w:gridCol w:w="2382"/>
            <w:gridCol w:w="2382"/>
          </w:tblGrid>
        </w:tblGridChange>
      </w:tblGrid>
      <w:tr w:rsidR="00D06525" w14:paraId="703DA419" w14:textId="77777777" w:rsidTr="00E2786A">
        <w:trPr>
          <w:trHeight w:val="454"/>
          <w:tblHeader/>
          <w:trPrChange w:id="10058" w:author="jonathan pritchard" w:date="2025-01-23T13:52:00Z" w16du:dateUtc="2025-01-23T13:52:00Z">
            <w:trPr>
              <w:trHeight w:val="454"/>
              <w:tblHeader/>
            </w:trPr>
          </w:trPrChange>
        </w:trPr>
        <w:tc>
          <w:tcPr>
            <w:tcW w:w="2381" w:type="dxa"/>
            <w:shd w:val="clear" w:color="auto" w:fill="BFBFBF" w:themeFill="background1" w:themeFillShade="BF"/>
            <w:vAlign w:val="center"/>
            <w:tcPrChange w:id="10059" w:author="jonathan pritchard" w:date="2025-01-23T13:52:00Z" w16du:dateUtc="2025-01-23T13:52:00Z">
              <w:tcPr>
                <w:tcW w:w="2381" w:type="dxa"/>
                <w:shd w:val="clear" w:color="auto" w:fill="CCFFCC"/>
                <w:vAlign w:val="center"/>
              </w:tcPr>
            </w:tcPrChange>
          </w:tcPr>
          <w:p w14:paraId="700D6E0D" w14:textId="77777777" w:rsidR="00D06525" w:rsidRPr="004065B1" w:rsidRDefault="00D06525" w:rsidP="00273E6E">
            <w:r w:rsidRPr="000A066E">
              <w:rPr>
                <w:b/>
              </w:rPr>
              <w:t>Test Reference</w:t>
            </w:r>
          </w:p>
        </w:tc>
        <w:tc>
          <w:tcPr>
            <w:tcW w:w="2381" w:type="dxa"/>
            <w:shd w:val="clear" w:color="auto" w:fill="BFBFBF" w:themeFill="background1" w:themeFillShade="BF"/>
            <w:vAlign w:val="center"/>
            <w:tcPrChange w:id="10060" w:author="jonathan pritchard" w:date="2025-01-23T13:52:00Z" w16du:dateUtc="2025-01-23T13:52:00Z">
              <w:tcPr>
                <w:tcW w:w="2381" w:type="dxa"/>
                <w:shd w:val="clear" w:color="auto" w:fill="CCFFCC"/>
                <w:vAlign w:val="center"/>
              </w:tcPr>
            </w:tcPrChange>
          </w:tcPr>
          <w:p w14:paraId="4E43CE40" w14:textId="6BFC750F" w:rsidR="00D06525" w:rsidRPr="004065B1" w:rsidRDefault="00E5187A" w:rsidP="00D06525">
            <w:r>
              <w:t>Supplem</w:t>
            </w:r>
            <w:del w:id="10061" w:author="jonathan pritchard" w:date="2024-10-23T10:07:00Z" w16du:dateUtc="2024-10-23T09:07:00Z">
              <w:r w:rsidDel="0099359B">
                <w:delText>n</w:delText>
              </w:r>
            </w:del>
            <w:r>
              <w:t>entaryFile2</w:t>
            </w:r>
          </w:p>
        </w:tc>
        <w:tc>
          <w:tcPr>
            <w:tcW w:w="2382" w:type="dxa"/>
            <w:shd w:val="clear" w:color="auto" w:fill="BFBFBF" w:themeFill="background1" w:themeFillShade="BF"/>
            <w:vAlign w:val="center"/>
            <w:tcPrChange w:id="10062" w:author="jonathan pritchard" w:date="2025-01-23T13:52:00Z" w16du:dateUtc="2025-01-23T13:52:00Z">
              <w:tcPr>
                <w:tcW w:w="2382" w:type="dxa"/>
                <w:shd w:val="clear" w:color="auto" w:fill="CCFFCC"/>
                <w:vAlign w:val="center"/>
              </w:tcPr>
            </w:tcPrChange>
          </w:tcPr>
          <w:p w14:paraId="1A4C4BE3" w14:textId="77777777" w:rsidR="00D06525" w:rsidRPr="004065B1" w:rsidRDefault="00D06525" w:rsidP="00273E6E">
            <w:r w:rsidRPr="000A066E">
              <w:rPr>
                <w:b/>
              </w:rPr>
              <w:t>IHO Reference</w:t>
            </w:r>
          </w:p>
        </w:tc>
        <w:tc>
          <w:tcPr>
            <w:tcW w:w="2382" w:type="dxa"/>
            <w:shd w:val="clear" w:color="auto" w:fill="BFBFBF" w:themeFill="background1" w:themeFillShade="BF"/>
            <w:vAlign w:val="center"/>
            <w:tcPrChange w:id="10063" w:author="jonathan pritchard" w:date="2025-01-23T13:52:00Z" w16du:dateUtc="2025-01-23T13:52:00Z">
              <w:tcPr>
                <w:tcW w:w="2382" w:type="dxa"/>
                <w:shd w:val="clear" w:color="auto" w:fill="CCFFCC"/>
                <w:vAlign w:val="center"/>
              </w:tcPr>
            </w:tcPrChange>
          </w:tcPr>
          <w:p w14:paraId="5AF7D1EF" w14:textId="63F1027F" w:rsidR="00D06525" w:rsidRPr="004065B1" w:rsidRDefault="00D06525" w:rsidP="00E5187A">
            <w:r>
              <w:t>S</w:t>
            </w:r>
            <w:r w:rsidR="00E5187A">
              <w:t>-98 Annex C C-10.5.2</w:t>
            </w:r>
          </w:p>
        </w:tc>
      </w:tr>
      <w:tr w:rsidR="00D06525" w14:paraId="6AA7CD33" w14:textId="77777777" w:rsidTr="00E2786A">
        <w:trPr>
          <w:tblHeader/>
          <w:trPrChange w:id="10064" w:author="jonathan pritchard" w:date="2025-01-23T13:52:00Z" w16du:dateUtc="2025-01-23T13:52:00Z">
            <w:trPr>
              <w:tblHeader/>
            </w:trPr>
          </w:trPrChange>
        </w:trPr>
        <w:tc>
          <w:tcPr>
            <w:tcW w:w="9526" w:type="dxa"/>
            <w:gridSpan w:val="4"/>
            <w:shd w:val="clear" w:color="auto" w:fill="BFBFBF" w:themeFill="background1" w:themeFillShade="BF"/>
            <w:vAlign w:val="center"/>
            <w:tcPrChange w:id="10065" w:author="jonathan pritchard" w:date="2025-01-23T13:52:00Z" w16du:dateUtc="2025-01-23T13:52:00Z">
              <w:tcPr>
                <w:tcW w:w="9526" w:type="dxa"/>
                <w:gridSpan w:val="4"/>
                <w:shd w:val="clear" w:color="auto" w:fill="CCFFCC"/>
                <w:vAlign w:val="center"/>
              </w:tcPr>
            </w:tcPrChange>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E2786A">
        <w:trPr>
          <w:tblHeader/>
          <w:trPrChange w:id="10066" w:author="jonathan pritchard" w:date="2025-01-23T13:52:00Z" w16du:dateUtc="2025-01-23T13:52:00Z">
            <w:trPr>
              <w:tblHeader/>
            </w:trPr>
          </w:trPrChange>
        </w:trPr>
        <w:tc>
          <w:tcPr>
            <w:tcW w:w="9526" w:type="dxa"/>
            <w:gridSpan w:val="4"/>
            <w:shd w:val="clear" w:color="auto" w:fill="BFBFBF" w:themeFill="background1" w:themeFillShade="BF"/>
            <w:vAlign w:val="center"/>
            <w:tcPrChange w:id="10067" w:author="jonathan pritchard" w:date="2025-01-23T13:52:00Z" w16du:dateUtc="2025-01-23T13:52:00Z">
              <w:tcPr>
                <w:tcW w:w="9526" w:type="dxa"/>
                <w:gridSpan w:val="4"/>
                <w:shd w:val="clear" w:color="auto" w:fill="CCFFCC"/>
                <w:vAlign w:val="center"/>
              </w:tcPr>
            </w:tcPrChange>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E2786A">
        <w:trPr>
          <w:tblHeader/>
          <w:trPrChange w:id="10068" w:author="jonathan pritchard" w:date="2025-01-23T13:52:00Z" w16du:dateUtc="2025-01-23T13:52:00Z">
            <w:trPr>
              <w:tblHeader/>
            </w:trPr>
          </w:trPrChange>
        </w:trPr>
        <w:tc>
          <w:tcPr>
            <w:tcW w:w="9526" w:type="dxa"/>
            <w:gridSpan w:val="4"/>
            <w:shd w:val="clear" w:color="auto" w:fill="BFBFBF" w:themeFill="background1" w:themeFillShade="BF"/>
            <w:vAlign w:val="center"/>
            <w:tcPrChange w:id="10069" w:author="jonathan pritchard" w:date="2025-01-23T13:52:00Z" w16du:dateUtc="2025-01-23T13:52:00Z">
              <w:tcPr>
                <w:tcW w:w="9526" w:type="dxa"/>
                <w:gridSpan w:val="4"/>
                <w:shd w:val="clear" w:color="auto" w:fill="CCFFCC"/>
                <w:vAlign w:val="center"/>
              </w:tcPr>
            </w:tcPrChange>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E2786A">
        <w:trPr>
          <w:tblHeader/>
          <w:trPrChange w:id="10070" w:author="jonathan pritchard" w:date="2025-01-23T13:52:00Z" w16du:dateUtc="2025-01-23T13:52:00Z">
            <w:trPr>
              <w:tblHeader/>
            </w:trPr>
          </w:trPrChange>
        </w:trPr>
        <w:tc>
          <w:tcPr>
            <w:tcW w:w="9526" w:type="dxa"/>
            <w:gridSpan w:val="4"/>
            <w:shd w:val="clear" w:color="auto" w:fill="BFBFBF" w:themeFill="background1" w:themeFillShade="BF"/>
            <w:vAlign w:val="center"/>
            <w:tcPrChange w:id="10071" w:author="jonathan pritchard" w:date="2025-01-23T13:52:00Z" w16du:dateUtc="2025-01-23T13:52:00Z">
              <w:tcPr>
                <w:tcW w:w="9526" w:type="dxa"/>
                <w:gridSpan w:val="4"/>
                <w:shd w:val="clear" w:color="auto" w:fill="CCFFCC"/>
                <w:vAlign w:val="center"/>
              </w:tcPr>
            </w:tcPrChange>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F1382A0" w:rsidR="003E4D19" w:rsidRDefault="003E4D19">
      <w:pPr>
        <w:widowControl/>
        <w:spacing w:line="240" w:lineRule="auto"/>
        <w:jc w:val="left"/>
      </w:pPr>
      <w:r>
        <w:br w:type="page"/>
      </w:r>
    </w:p>
    <w:p w14:paraId="2A8742CA" w14:textId="77777777" w:rsidR="0060442C" w:rsidRDefault="0060442C" w:rsidP="00D06525">
      <w:pPr>
        <w:rPr>
          <w:ins w:id="10072" w:author="jonathan pritchard" w:date="2025-01-23T13:53:00Z" w16du:dateUtc="2025-01-23T13:53:00Z"/>
        </w:rPr>
      </w:pPr>
    </w:p>
    <w:p w14:paraId="655DF652" w14:textId="77777777" w:rsidR="00E2786A" w:rsidRDefault="00E2786A"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5187A" w:rsidRPr="003E4D19" w14:paraId="76C70E05" w14:textId="77777777" w:rsidTr="003E4D19">
        <w:trPr>
          <w:trHeight w:val="454"/>
          <w:tblHeader/>
        </w:trPr>
        <w:tc>
          <w:tcPr>
            <w:tcW w:w="2381" w:type="dxa"/>
            <w:shd w:val="clear" w:color="auto" w:fill="BFBFBF" w:themeFill="background1" w:themeFillShade="BF"/>
            <w:vAlign w:val="center"/>
          </w:tcPr>
          <w:p w14:paraId="1DF5B85A" w14:textId="77777777" w:rsidR="00E5187A" w:rsidRPr="003E4D19" w:rsidRDefault="00E5187A" w:rsidP="00280DEE">
            <w:pPr>
              <w:rPr>
                <w:strike/>
              </w:rPr>
            </w:pPr>
            <w:r w:rsidRPr="003E4D19">
              <w:rPr>
                <w:b/>
                <w:strike/>
              </w:rPr>
              <w:t>Test Reference</w:t>
            </w:r>
          </w:p>
        </w:tc>
        <w:tc>
          <w:tcPr>
            <w:tcW w:w="2381" w:type="dxa"/>
            <w:shd w:val="clear" w:color="auto" w:fill="FFFFFF" w:themeFill="background1"/>
            <w:vAlign w:val="center"/>
          </w:tcPr>
          <w:p w14:paraId="76AE28C3" w14:textId="4276A051" w:rsidR="00E5187A" w:rsidRPr="003E4D19" w:rsidRDefault="00E5187A" w:rsidP="00280DEE">
            <w:pPr>
              <w:rPr>
                <w:strike/>
              </w:rPr>
            </w:pPr>
            <w:r w:rsidRPr="003E4D19">
              <w:rPr>
                <w:strike/>
              </w:rPr>
              <w:t>SupplmentaryFile1</w:t>
            </w:r>
          </w:p>
        </w:tc>
        <w:tc>
          <w:tcPr>
            <w:tcW w:w="2382" w:type="dxa"/>
            <w:shd w:val="clear" w:color="auto" w:fill="BFBFBF" w:themeFill="background1" w:themeFillShade="BF"/>
            <w:vAlign w:val="center"/>
          </w:tcPr>
          <w:p w14:paraId="125EB967" w14:textId="77777777" w:rsidR="00E5187A" w:rsidRPr="003E4D19" w:rsidRDefault="00E5187A" w:rsidP="00280DEE">
            <w:pPr>
              <w:rPr>
                <w:strike/>
              </w:rPr>
            </w:pPr>
            <w:r w:rsidRPr="003E4D19">
              <w:rPr>
                <w:b/>
                <w:strike/>
              </w:rPr>
              <w:t>IHO Reference</w:t>
            </w:r>
          </w:p>
        </w:tc>
        <w:tc>
          <w:tcPr>
            <w:tcW w:w="2382" w:type="dxa"/>
            <w:shd w:val="clear" w:color="auto" w:fill="FFFFFF" w:themeFill="background1"/>
            <w:vAlign w:val="center"/>
          </w:tcPr>
          <w:p w14:paraId="04E8EC8A" w14:textId="49254C18" w:rsidR="00E5187A" w:rsidRPr="003E4D19" w:rsidRDefault="00E5187A" w:rsidP="00280DEE">
            <w:pPr>
              <w:rPr>
                <w:strike/>
              </w:rPr>
            </w:pPr>
          </w:p>
        </w:tc>
      </w:tr>
      <w:tr w:rsidR="00E5187A" w:rsidRPr="003E4D19" w14:paraId="2334EF41" w14:textId="77777777" w:rsidTr="003E4D19">
        <w:trPr>
          <w:tblHeader/>
        </w:trPr>
        <w:tc>
          <w:tcPr>
            <w:tcW w:w="9526" w:type="dxa"/>
            <w:gridSpan w:val="4"/>
            <w:shd w:val="clear" w:color="auto" w:fill="BFBFBF" w:themeFill="background1" w:themeFillShade="BF"/>
            <w:vAlign w:val="center"/>
          </w:tcPr>
          <w:p w14:paraId="4D71D63E" w14:textId="77777777" w:rsidR="00E5187A" w:rsidRPr="003E4D19" w:rsidRDefault="00E5187A" w:rsidP="00280DEE">
            <w:pPr>
              <w:rPr>
                <w:strike/>
              </w:rPr>
            </w:pPr>
            <w:r w:rsidRPr="003E4D19">
              <w:rPr>
                <w:b/>
                <w:strike/>
              </w:rPr>
              <w:t>Test description</w:t>
            </w:r>
          </w:p>
        </w:tc>
      </w:tr>
      <w:tr w:rsidR="00E5187A" w:rsidRPr="003E4D19" w14:paraId="512B1616" w14:textId="77777777" w:rsidTr="00280DEE">
        <w:trPr>
          <w:tblHeader/>
        </w:trPr>
        <w:tc>
          <w:tcPr>
            <w:tcW w:w="9526" w:type="dxa"/>
            <w:gridSpan w:val="4"/>
            <w:vAlign w:val="center"/>
          </w:tcPr>
          <w:p w14:paraId="40CB4537" w14:textId="049B38E5" w:rsidR="00E5187A" w:rsidRPr="003E4D19" w:rsidRDefault="00E5187A" w:rsidP="00280DEE">
            <w:pPr>
              <w:rPr>
                <w:i/>
                <w:strike/>
              </w:rPr>
            </w:pPr>
            <w:r w:rsidRPr="003E4D19">
              <w:rPr>
                <w:i/>
                <w:strike/>
              </w:rPr>
              <w:t>Display of supplementary text file using file locator attributes</w:t>
            </w:r>
          </w:p>
        </w:tc>
      </w:tr>
      <w:tr w:rsidR="00E5187A" w:rsidRPr="003E4D19" w14:paraId="4BC53B17" w14:textId="77777777" w:rsidTr="003E4D19">
        <w:trPr>
          <w:tblHeader/>
        </w:trPr>
        <w:tc>
          <w:tcPr>
            <w:tcW w:w="9526" w:type="dxa"/>
            <w:gridSpan w:val="4"/>
            <w:shd w:val="clear" w:color="auto" w:fill="BFBFBF" w:themeFill="background1" w:themeFillShade="BF"/>
            <w:vAlign w:val="center"/>
          </w:tcPr>
          <w:p w14:paraId="7CFB324A" w14:textId="77777777" w:rsidR="00E5187A" w:rsidRPr="003E4D19" w:rsidRDefault="00E5187A" w:rsidP="00280DEE">
            <w:pPr>
              <w:rPr>
                <w:strike/>
              </w:rPr>
            </w:pPr>
            <w:r w:rsidRPr="003E4D19">
              <w:rPr>
                <w:b/>
                <w:strike/>
              </w:rPr>
              <w:t>Setup</w:t>
            </w:r>
          </w:p>
        </w:tc>
      </w:tr>
      <w:tr w:rsidR="00E5187A" w:rsidRPr="003E4D19" w14:paraId="7C2DADC3" w14:textId="77777777" w:rsidTr="00280DEE">
        <w:trPr>
          <w:tblHeader/>
        </w:trPr>
        <w:tc>
          <w:tcPr>
            <w:tcW w:w="9526" w:type="dxa"/>
            <w:gridSpan w:val="4"/>
            <w:vAlign w:val="center"/>
          </w:tcPr>
          <w:p w14:paraId="6878C515" w14:textId="36E514ED" w:rsidR="00E5187A" w:rsidRPr="003E4D19" w:rsidRDefault="00E5187A" w:rsidP="00280DEE">
            <w:pPr>
              <w:rPr>
                <w:i/>
                <w:strike/>
              </w:rPr>
            </w:pPr>
            <w:r w:rsidRPr="003E4D19">
              <w:rPr>
                <w:i/>
                <w:strike/>
              </w:rPr>
              <w:t xml:space="preserve">As for test </w:t>
            </w:r>
            <w:proofErr w:type="spellStart"/>
            <w:r w:rsidR="00416AF5" w:rsidRPr="003E4D19">
              <w:rPr>
                <w:i/>
                <w:strike/>
              </w:rPr>
              <w:t>FeatureInformation</w:t>
            </w:r>
            <w:proofErr w:type="spellEnd"/>
          </w:p>
        </w:tc>
      </w:tr>
      <w:tr w:rsidR="00E5187A" w:rsidRPr="003E4D19" w14:paraId="08574E6C" w14:textId="77777777" w:rsidTr="003E4D19">
        <w:trPr>
          <w:tblHeader/>
        </w:trPr>
        <w:tc>
          <w:tcPr>
            <w:tcW w:w="9526" w:type="dxa"/>
            <w:gridSpan w:val="4"/>
            <w:shd w:val="clear" w:color="auto" w:fill="BFBFBF" w:themeFill="background1" w:themeFillShade="BF"/>
            <w:vAlign w:val="center"/>
          </w:tcPr>
          <w:p w14:paraId="7F700AB2" w14:textId="77777777" w:rsidR="00E5187A" w:rsidRPr="003E4D19" w:rsidRDefault="00E5187A" w:rsidP="00280DEE">
            <w:pPr>
              <w:rPr>
                <w:strike/>
              </w:rPr>
            </w:pPr>
            <w:r w:rsidRPr="003E4D19">
              <w:rPr>
                <w:b/>
                <w:strike/>
              </w:rPr>
              <w:t>Action</w:t>
            </w:r>
          </w:p>
        </w:tc>
      </w:tr>
      <w:tr w:rsidR="00E5187A" w:rsidRPr="003E4D19" w14:paraId="78F5BE9B" w14:textId="77777777" w:rsidTr="00280DEE">
        <w:trPr>
          <w:tblHeader/>
        </w:trPr>
        <w:tc>
          <w:tcPr>
            <w:tcW w:w="9526" w:type="dxa"/>
            <w:gridSpan w:val="4"/>
            <w:vAlign w:val="center"/>
          </w:tcPr>
          <w:p w14:paraId="18682D2D" w14:textId="2839DDA1" w:rsidR="00E5187A" w:rsidRPr="003E4D19" w:rsidRDefault="00E5187A" w:rsidP="00280DEE">
            <w:pPr>
              <w:jc w:val="left"/>
              <w:rPr>
                <w:i/>
                <w:strike/>
              </w:rPr>
            </w:pPr>
            <w:r w:rsidRPr="003E4D19">
              <w:rPr>
                <w:i/>
                <w:strike/>
              </w:rPr>
              <w:t xml:space="preserve">1. Select an example of a note encoded using </w:t>
            </w:r>
            <w:r w:rsidR="006B3BF3" w:rsidRPr="003E4D19">
              <w:rPr>
                <w:i/>
                <w:strike/>
              </w:rPr>
              <w:t xml:space="preserve">text </w:t>
            </w:r>
            <w:r w:rsidRPr="003E4D19">
              <w:rPr>
                <w:i/>
                <w:strike/>
              </w:rPr>
              <w:t>(text description) (caution area at approximately 32°34.74’S  061°08.92’E);</w:t>
            </w:r>
          </w:p>
          <w:p w14:paraId="6F99C3B4" w14:textId="77777777" w:rsidR="00E5187A" w:rsidRPr="003E4D19" w:rsidRDefault="00E5187A" w:rsidP="00280DEE">
            <w:pPr>
              <w:rPr>
                <w:i/>
                <w:strike/>
              </w:rPr>
            </w:pPr>
            <w:r w:rsidRPr="003E4D19">
              <w:rPr>
                <w:i/>
                <w:strike/>
              </w:rPr>
              <w:t>2. Repeat step 1 for different light conditions (DAY, DUSK, NIGHT).</w:t>
            </w:r>
          </w:p>
        </w:tc>
      </w:tr>
      <w:tr w:rsidR="00E5187A" w:rsidRPr="003E4D19" w14:paraId="013D2668" w14:textId="77777777" w:rsidTr="003E4D19">
        <w:trPr>
          <w:tblHeader/>
        </w:trPr>
        <w:tc>
          <w:tcPr>
            <w:tcW w:w="9526" w:type="dxa"/>
            <w:gridSpan w:val="4"/>
            <w:shd w:val="clear" w:color="auto" w:fill="BFBFBF" w:themeFill="background1" w:themeFillShade="BF"/>
            <w:vAlign w:val="center"/>
          </w:tcPr>
          <w:p w14:paraId="069E4802" w14:textId="77777777" w:rsidR="00E5187A" w:rsidRPr="003E4D19" w:rsidRDefault="00E5187A" w:rsidP="00280DEE">
            <w:pPr>
              <w:rPr>
                <w:strike/>
              </w:rPr>
            </w:pPr>
            <w:r w:rsidRPr="003E4D19">
              <w:rPr>
                <w:b/>
                <w:strike/>
              </w:rPr>
              <w:t>Results</w:t>
            </w:r>
          </w:p>
        </w:tc>
      </w:tr>
      <w:tr w:rsidR="00E5187A" w:rsidRPr="003E4D19" w14:paraId="677C2B40" w14:textId="77777777" w:rsidTr="00280DEE">
        <w:trPr>
          <w:tblHeader/>
        </w:trPr>
        <w:tc>
          <w:tcPr>
            <w:tcW w:w="9526" w:type="dxa"/>
            <w:gridSpan w:val="4"/>
            <w:vAlign w:val="center"/>
          </w:tcPr>
          <w:p w14:paraId="4D81E8A1" w14:textId="4EF83CCF" w:rsidR="00E5187A" w:rsidRPr="003E4D19" w:rsidRDefault="00E5187A" w:rsidP="00E5187A">
            <w:pPr>
              <w:jc w:val="left"/>
              <w:rPr>
                <w:i/>
                <w:strike/>
              </w:rPr>
            </w:pPr>
            <w:r w:rsidRPr="003E4D19">
              <w:rPr>
                <w:i/>
                <w:strike/>
              </w:rPr>
              <w:t xml:space="preserve">1. The note must be displayed within the light level of the current display and in a way that it can be easily read, for example by displaying the note as it might appear on a paper chart (for example content of </w:t>
            </w:r>
            <w:r w:rsidR="006B3BF3" w:rsidRPr="003E4D19">
              <w:rPr>
                <w:i/>
                <w:strike/>
              </w:rPr>
              <w:t>101AA00</w:t>
            </w:r>
            <w:r w:rsidRPr="003E4D19">
              <w:rPr>
                <w:i/>
                <w:strike/>
              </w:rPr>
              <w:t>IECTMP.TXT file as contained in the directory of loaded ENCs).</w:t>
            </w:r>
          </w:p>
          <w:p w14:paraId="0BC6349E" w14:textId="77777777" w:rsidR="00E5187A" w:rsidRPr="003E4D19" w:rsidRDefault="00E5187A" w:rsidP="00E5187A">
            <w:pPr>
              <w:jc w:val="left"/>
              <w:rPr>
                <w:i/>
                <w:strike/>
              </w:rPr>
            </w:pPr>
            <w:r w:rsidRPr="003E4D19">
              <w:rPr>
                <w:i/>
                <w:strike/>
              </w:rPr>
              <w:t>2. The note must be displayed as appropriate for the selected light condition (DAY, DUSK, NIGHT).</w:t>
            </w:r>
          </w:p>
          <w:p w14:paraId="21B99454" w14:textId="4DDD59DB" w:rsidR="00E5187A" w:rsidRPr="003E4D19" w:rsidRDefault="00E5187A" w:rsidP="00E5187A">
            <w:pPr>
              <w:jc w:val="left"/>
              <w:rPr>
                <w:i/>
                <w:strike/>
              </w:rPr>
            </w:pPr>
            <w:r w:rsidRPr="003E4D19">
              <w:rPr>
                <w:i/>
                <w:strike/>
              </w:rPr>
              <w:t xml:space="preserve">3. The content of the note must commence at the location specified by the </w:t>
            </w:r>
            <w:proofErr w:type="spellStart"/>
            <w:r w:rsidRPr="003E4D19">
              <w:rPr>
                <w:i/>
                <w:strike/>
              </w:rPr>
              <w:t>fileLocator</w:t>
            </w:r>
            <w:proofErr w:type="spellEnd"/>
            <w:r w:rsidRPr="003E4D19">
              <w:rPr>
                <w:i/>
                <w:strike/>
              </w:rPr>
              <w:t xml:space="preserve"> reference, as shown in the image</w:t>
            </w:r>
          </w:p>
        </w:tc>
      </w:tr>
      <w:tr w:rsidR="00E5187A" w:rsidRPr="003E4D19" w14:paraId="1E5254B4" w14:textId="77777777" w:rsidTr="00280DEE">
        <w:trPr>
          <w:tblHeader/>
        </w:trPr>
        <w:tc>
          <w:tcPr>
            <w:tcW w:w="9526" w:type="dxa"/>
            <w:gridSpan w:val="4"/>
            <w:vAlign w:val="center"/>
          </w:tcPr>
          <w:p w14:paraId="3C8F80CC" w14:textId="77777777" w:rsidR="003E4D19" w:rsidRPr="003E4D19" w:rsidRDefault="003E4D19" w:rsidP="00E5187A">
            <w:pPr>
              <w:jc w:val="left"/>
              <w:rPr>
                <w:b/>
                <w:bCs/>
                <w:i/>
                <w:strike/>
              </w:rPr>
            </w:pPr>
          </w:p>
          <w:p w14:paraId="68892C05" w14:textId="77777777" w:rsidR="00E5187A" w:rsidRPr="003E4D19" w:rsidRDefault="00E5187A" w:rsidP="00E5187A">
            <w:pPr>
              <w:jc w:val="left"/>
              <w:rPr>
                <w:b/>
                <w:bCs/>
                <w:i/>
                <w:strike/>
              </w:rPr>
            </w:pPr>
            <w:r w:rsidRPr="003E4D19">
              <w:rPr>
                <w:b/>
                <w:bCs/>
                <w:i/>
                <w:strike/>
              </w:rPr>
              <w:t xml:space="preserve">IMG:  </w:t>
            </w:r>
            <w:proofErr w:type="spellStart"/>
            <w:r w:rsidRPr="003E4D19">
              <w:rPr>
                <w:b/>
                <w:bCs/>
                <w:i/>
                <w:strike/>
              </w:rPr>
              <w:t>fileLocator</w:t>
            </w:r>
            <w:proofErr w:type="spellEnd"/>
            <w:r w:rsidRPr="003E4D19">
              <w:rPr>
                <w:b/>
                <w:bCs/>
                <w:i/>
                <w:strike/>
              </w:rPr>
              <w:t xml:space="preserve"> attributes.</w:t>
            </w:r>
          </w:p>
          <w:p w14:paraId="22547D29" w14:textId="5FBBA400" w:rsidR="003E4D19" w:rsidRPr="003E4D19" w:rsidRDefault="003E4D19" w:rsidP="00E5187A">
            <w:pPr>
              <w:jc w:val="left"/>
              <w:rPr>
                <w:b/>
                <w:bCs/>
                <w:i/>
                <w:strike/>
              </w:rPr>
            </w:pPr>
          </w:p>
        </w:tc>
      </w:tr>
    </w:tbl>
    <w:p w14:paraId="4055283E" w14:textId="77777777" w:rsidR="00E5187A" w:rsidRDefault="00E5187A">
      <w:pPr>
        <w:widowControl/>
        <w:spacing w:line="240" w:lineRule="auto"/>
        <w:jc w:val="left"/>
      </w:pPr>
    </w:p>
    <w:p w14:paraId="3801DA33" w14:textId="2F2F301A"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3E4D19">
        <w:trPr>
          <w:trHeight w:val="454"/>
          <w:tblHeader/>
        </w:trPr>
        <w:tc>
          <w:tcPr>
            <w:tcW w:w="2381" w:type="dxa"/>
            <w:shd w:val="clear" w:color="auto" w:fill="BFBFBF" w:themeFill="background1" w:themeFillShade="BF"/>
            <w:vAlign w:val="center"/>
          </w:tcPr>
          <w:p w14:paraId="78EEE018" w14:textId="77777777" w:rsidR="00C0449F" w:rsidRPr="004065B1" w:rsidRDefault="00C0449F" w:rsidP="00273E6E">
            <w:r w:rsidRPr="000A066E">
              <w:rPr>
                <w:b/>
              </w:rPr>
              <w:t>Test Reference</w:t>
            </w:r>
          </w:p>
        </w:tc>
        <w:tc>
          <w:tcPr>
            <w:tcW w:w="2381" w:type="dxa"/>
            <w:shd w:val="clear" w:color="auto" w:fill="FFFFFF" w:themeFill="background1"/>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BFBFBF" w:themeFill="background1" w:themeFillShade="BF"/>
            <w:vAlign w:val="center"/>
          </w:tcPr>
          <w:p w14:paraId="54EC1088" w14:textId="77777777" w:rsidR="00C0449F" w:rsidRPr="004065B1" w:rsidRDefault="00C0449F" w:rsidP="00273E6E">
            <w:r w:rsidRPr="000A066E">
              <w:rPr>
                <w:b/>
              </w:rPr>
              <w:t>IHO Reference</w:t>
            </w:r>
          </w:p>
        </w:tc>
        <w:tc>
          <w:tcPr>
            <w:tcW w:w="2382" w:type="dxa"/>
            <w:shd w:val="clear" w:color="auto" w:fill="FFFFFF" w:themeFill="background1"/>
            <w:vAlign w:val="center"/>
          </w:tcPr>
          <w:p w14:paraId="4E0CD3C7" w14:textId="03BC5E21" w:rsidR="00C0449F" w:rsidRPr="003E4D19" w:rsidRDefault="00B10E10"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S-98 C-11.6</w:t>
            </w:r>
          </w:p>
        </w:tc>
      </w:tr>
      <w:tr w:rsidR="00C0449F" w14:paraId="1960A6C2" w14:textId="77777777" w:rsidTr="003E4D19">
        <w:trPr>
          <w:tblHeader/>
        </w:trPr>
        <w:tc>
          <w:tcPr>
            <w:tcW w:w="9526" w:type="dxa"/>
            <w:gridSpan w:val="4"/>
            <w:shd w:val="clear" w:color="auto" w:fill="BFBFBF" w:themeFill="background1" w:themeFillShade="BF"/>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3E4D19">
        <w:trPr>
          <w:tblHeader/>
        </w:trPr>
        <w:tc>
          <w:tcPr>
            <w:tcW w:w="9526" w:type="dxa"/>
            <w:gridSpan w:val="4"/>
            <w:shd w:val="clear" w:color="auto" w:fill="BFBFBF" w:themeFill="background1" w:themeFillShade="BF"/>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3E4D19">
        <w:trPr>
          <w:tblHeader/>
        </w:trPr>
        <w:tc>
          <w:tcPr>
            <w:tcW w:w="9526" w:type="dxa"/>
            <w:gridSpan w:val="4"/>
            <w:shd w:val="clear" w:color="auto" w:fill="BFBFBF" w:themeFill="background1" w:themeFillShade="BF"/>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3E4D19">
        <w:trPr>
          <w:tblHeader/>
        </w:trPr>
        <w:tc>
          <w:tcPr>
            <w:tcW w:w="9526" w:type="dxa"/>
            <w:gridSpan w:val="4"/>
            <w:shd w:val="clear" w:color="auto" w:fill="BFBFBF" w:themeFill="background1" w:themeFillShade="BF"/>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10073" w:name="_Toc152748595"/>
      <w:r w:rsidR="00CF2F67">
        <w:lastRenderedPageBreak/>
        <w:t>Radar and Plotting Information</w:t>
      </w:r>
      <w:bookmarkEnd w:id="10073"/>
    </w:p>
    <w:p w14:paraId="283009CB" w14:textId="52FEDCFB" w:rsidR="00E6163D" w:rsidRDefault="00E6163D" w:rsidP="00E6163D">
      <w:pPr>
        <w:rPr>
          <w:ins w:id="10074" w:author="jonathan pritchard" w:date="2025-01-23T13:53:00Z" w16du:dateUtc="2025-01-23T13:53:00Z"/>
        </w:rPr>
      </w:pPr>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78D3E704" w14:textId="77777777" w:rsidR="00E2786A" w:rsidRDefault="00E2786A" w:rsidP="00E6163D">
      <w:pPr>
        <w:rPr>
          <w:ins w:id="10075" w:author="jonathan pritchard" w:date="2025-01-23T13:53:00Z" w16du:dateUtc="2025-01-23T13:5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2786A" w:rsidRPr="00340B0D" w14:paraId="4227EB4E" w14:textId="77777777" w:rsidTr="00541D1A">
        <w:trPr>
          <w:trHeight w:val="416"/>
          <w:ins w:id="10076" w:author="jonathan pritchard" w:date="2025-01-23T13:5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09B3C62" w14:textId="77777777" w:rsidR="00E2786A" w:rsidRPr="00340B0D" w:rsidRDefault="00E2786A" w:rsidP="00541D1A">
            <w:pPr>
              <w:jc w:val="center"/>
              <w:rPr>
                <w:ins w:id="10077" w:author="jonathan pritchard" w:date="2025-01-23T13:53:00Z" w16du:dateUtc="2025-01-23T13:53:00Z"/>
                <w:rFonts w:cs="Arial"/>
                <w:b/>
                <w:bCs/>
                <w:sz w:val="18"/>
                <w:szCs w:val="18"/>
              </w:rPr>
            </w:pPr>
            <w:ins w:id="10078" w:author="jonathan pritchard" w:date="2025-01-23T13:53:00Z" w16du:dateUtc="2025-01-23T13:5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E683C90" w14:textId="0CC9F217" w:rsidR="00E2786A" w:rsidRPr="00C87169" w:rsidRDefault="003E4D19" w:rsidP="00541D1A">
            <w:pPr>
              <w:jc w:val="center"/>
              <w:rPr>
                <w:ins w:id="10079" w:author="jonathan pritchard" w:date="2025-01-23T13:53:00Z" w16du:dateUtc="2025-01-23T13:53:00Z"/>
                <w:rFonts w:cs="Arial"/>
                <w:bCs/>
              </w:rPr>
            </w:pPr>
            <w:proofErr w:type="spellStart"/>
            <w:r>
              <w:t>RadarOverlay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E84CA8" w14:textId="77777777" w:rsidR="00E2786A" w:rsidRPr="00340B0D" w:rsidRDefault="00E2786A" w:rsidP="00541D1A">
            <w:pPr>
              <w:jc w:val="center"/>
              <w:rPr>
                <w:ins w:id="10080" w:author="jonathan pritchard" w:date="2025-01-23T13:53:00Z" w16du:dateUtc="2025-01-23T13:53:00Z"/>
                <w:rFonts w:cs="Arial"/>
                <w:b/>
                <w:bCs/>
                <w:sz w:val="18"/>
                <w:szCs w:val="18"/>
              </w:rPr>
            </w:pPr>
            <w:ins w:id="10081" w:author="jonathan pritchard" w:date="2025-01-23T13:53:00Z" w16du:dateUtc="2025-01-23T13:5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DD1BC0D" w14:textId="578DC700" w:rsidR="00E2786A" w:rsidRPr="003E4D19" w:rsidRDefault="003E4D19" w:rsidP="003E4D19">
            <w:pPr>
              <w:widowControl/>
              <w:spacing w:line="240" w:lineRule="auto"/>
              <w:rPr>
                <w:ins w:id="10082" w:author="jonathan pritchard" w:date="2025-01-23T13:53:00Z" w16du:dateUtc="2025-01-23T13:53:00Z"/>
                <w:rFonts w:ascii="Calibri" w:hAnsi="Calibri" w:cs="Calibri"/>
                <w:snapToGrid/>
                <w:color w:val="000000"/>
                <w:sz w:val="22"/>
                <w:szCs w:val="22"/>
              </w:rPr>
            </w:pPr>
            <w:r>
              <w:rPr>
                <w:rFonts w:ascii="Calibri" w:hAnsi="Calibri" w:cs="Calibri"/>
                <w:color w:val="000000"/>
                <w:sz w:val="22"/>
                <w:szCs w:val="22"/>
              </w:rPr>
              <w:t>S-98 C-9.2.2</w:t>
            </w:r>
          </w:p>
        </w:tc>
      </w:tr>
      <w:tr w:rsidR="00E2786A" w:rsidRPr="00340B0D" w14:paraId="56C04FFA" w14:textId="77777777" w:rsidTr="00541D1A">
        <w:trPr>
          <w:ins w:id="10083"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AEC1A" w14:textId="77777777" w:rsidR="00E2786A" w:rsidRPr="00340B0D" w:rsidRDefault="00E2786A" w:rsidP="00541D1A">
            <w:pPr>
              <w:rPr>
                <w:ins w:id="10084" w:author="jonathan pritchard" w:date="2025-01-23T13:53:00Z" w16du:dateUtc="2025-01-23T13:53:00Z"/>
                <w:rFonts w:cs="Arial"/>
                <w:b/>
                <w:bCs/>
                <w:sz w:val="18"/>
                <w:szCs w:val="18"/>
              </w:rPr>
            </w:pPr>
            <w:ins w:id="10085" w:author="jonathan pritchard" w:date="2025-01-23T13:53:00Z" w16du:dateUtc="2025-01-23T13:53:00Z">
              <w:r w:rsidRPr="00340B0D">
                <w:rPr>
                  <w:rFonts w:cs="Arial"/>
                  <w:b/>
                  <w:bCs/>
                  <w:sz w:val="18"/>
                  <w:szCs w:val="18"/>
                </w:rPr>
                <w:t>Test Description</w:t>
              </w:r>
            </w:ins>
          </w:p>
        </w:tc>
      </w:tr>
      <w:tr w:rsidR="00E2786A" w:rsidRPr="00340B0D" w14:paraId="7F1E96D3" w14:textId="77777777" w:rsidTr="00541D1A">
        <w:trPr>
          <w:ins w:id="10086"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C8FBF1" w14:textId="77777777" w:rsidR="00E2786A" w:rsidRDefault="00E2786A" w:rsidP="00541D1A">
            <w:pPr>
              <w:rPr>
                <w:rFonts w:cs="Arial"/>
                <w:i/>
              </w:rPr>
            </w:pPr>
          </w:p>
          <w:p w14:paraId="25140757" w14:textId="0C6A611C" w:rsidR="003E4D19" w:rsidRPr="009C22F4" w:rsidRDefault="003E4D19" w:rsidP="00541D1A">
            <w:pPr>
              <w:rPr>
                <w:ins w:id="10087" w:author="jonathan pritchard" w:date="2025-01-23T13:53:00Z" w16du:dateUtc="2025-01-23T13:53:00Z"/>
                <w:rFonts w:cs="Arial"/>
                <w:i/>
              </w:rPr>
            </w:pPr>
            <w:r w:rsidRPr="00A358C9">
              <w:rPr>
                <w:i/>
              </w:rPr>
              <w:t xml:space="preserve">Display of Radar overlays </w:t>
            </w:r>
            <w:r w:rsidRPr="006B3BF3">
              <w:rPr>
                <w:i/>
              </w:rPr>
              <w:t xml:space="preserve">with </w:t>
            </w:r>
            <w:r>
              <w:rPr>
                <w:i/>
              </w:rPr>
              <w:t>System Database</w:t>
            </w:r>
            <w:r w:rsidRPr="00A358C9">
              <w:rPr>
                <w:i/>
              </w:rPr>
              <w:t xml:space="preserve"> information</w:t>
            </w:r>
          </w:p>
          <w:p w14:paraId="7B762962" w14:textId="77777777" w:rsidR="00E2786A" w:rsidRPr="009C22F4" w:rsidRDefault="00E2786A" w:rsidP="00541D1A">
            <w:pPr>
              <w:rPr>
                <w:ins w:id="10088" w:author="jonathan pritchard" w:date="2025-01-23T13:53:00Z" w16du:dateUtc="2025-01-23T13:53:00Z"/>
                <w:rFonts w:cs="Arial"/>
                <w:i/>
              </w:rPr>
            </w:pPr>
          </w:p>
        </w:tc>
      </w:tr>
      <w:tr w:rsidR="00E2786A" w:rsidRPr="00340B0D" w14:paraId="65D8637A" w14:textId="77777777" w:rsidTr="00541D1A">
        <w:trPr>
          <w:ins w:id="10089"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8D112A" w14:textId="77777777" w:rsidR="00E2786A" w:rsidRPr="00340B0D" w:rsidRDefault="00E2786A" w:rsidP="00541D1A">
            <w:pPr>
              <w:jc w:val="center"/>
              <w:rPr>
                <w:ins w:id="10090" w:author="jonathan pritchard" w:date="2025-01-23T13:53:00Z" w16du:dateUtc="2025-01-23T13:53:00Z"/>
                <w:rFonts w:cs="Arial"/>
                <w:b/>
                <w:bCs/>
                <w:sz w:val="18"/>
                <w:szCs w:val="18"/>
              </w:rPr>
            </w:pPr>
            <w:ins w:id="10091" w:author="jonathan pritchard" w:date="2025-01-23T13:53:00Z" w16du:dateUtc="2025-01-23T13:53:00Z">
              <w:r w:rsidRPr="00340B0D">
                <w:rPr>
                  <w:rFonts w:cs="Arial"/>
                  <w:b/>
                  <w:bCs/>
                  <w:sz w:val="18"/>
                  <w:szCs w:val="18"/>
                </w:rPr>
                <w:t>Loaded Data</w:t>
              </w:r>
            </w:ins>
          </w:p>
        </w:tc>
      </w:tr>
      <w:tr w:rsidR="00E2786A" w:rsidRPr="00340B0D" w14:paraId="274E0D22" w14:textId="77777777" w:rsidTr="00541D1A">
        <w:trPr>
          <w:ins w:id="10092"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6D3CC0" w14:textId="77777777" w:rsidR="00E2786A" w:rsidRPr="00340B0D" w:rsidRDefault="00E2786A" w:rsidP="00541D1A">
            <w:pPr>
              <w:jc w:val="center"/>
              <w:rPr>
                <w:ins w:id="10093" w:author="jonathan pritchard" w:date="2025-01-23T13:53:00Z" w16du:dateUtc="2025-01-23T13:53:00Z"/>
                <w:rFonts w:cs="Arial"/>
                <w:b/>
                <w:bCs/>
                <w:sz w:val="18"/>
                <w:szCs w:val="18"/>
              </w:rPr>
            </w:pPr>
            <w:ins w:id="10094" w:author="jonathan pritchard" w:date="2025-01-23T13:53:00Z" w16du:dateUtc="2025-01-23T13:5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C06E23" w14:textId="77777777" w:rsidR="00E2786A" w:rsidRPr="00340B0D" w:rsidRDefault="00E2786A" w:rsidP="00541D1A">
            <w:pPr>
              <w:jc w:val="center"/>
              <w:rPr>
                <w:ins w:id="10095" w:author="jonathan pritchard" w:date="2025-01-23T13:53:00Z" w16du:dateUtc="2025-01-23T13:53:00Z"/>
                <w:rFonts w:cs="Arial"/>
                <w:b/>
                <w:bCs/>
                <w:sz w:val="18"/>
                <w:szCs w:val="18"/>
              </w:rPr>
            </w:pPr>
          </w:p>
        </w:tc>
      </w:tr>
      <w:tr w:rsidR="00E2786A" w:rsidRPr="00340B0D" w14:paraId="7E7280AB" w14:textId="77777777" w:rsidTr="00541D1A">
        <w:trPr>
          <w:ins w:id="10096"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5A91B6" w14:textId="77777777" w:rsidR="00E2786A" w:rsidRPr="00340B0D" w:rsidRDefault="00E2786A" w:rsidP="00541D1A">
            <w:pPr>
              <w:rPr>
                <w:ins w:id="10097"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594F472" w14:textId="77777777" w:rsidR="00E2786A" w:rsidRPr="00340B0D" w:rsidRDefault="00E2786A" w:rsidP="00541D1A">
            <w:pPr>
              <w:rPr>
                <w:ins w:id="10098" w:author="jonathan pritchard" w:date="2025-01-23T13:53:00Z" w16du:dateUtc="2025-01-23T13:53:00Z"/>
                <w:rFonts w:cs="Arial"/>
                <w:sz w:val="18"/>
                <w:szCs w:val="18"/>
              </w:rPr>
            </w:pPr>
          </w:p>
        </w:tc>
      </w:tr>
      <w:tr w:rsidR="00E2786A" w:rsidRPr="00340B0D" w14:paraId="0A1FF154" w14:textId="77777777" w:rsidTr="00541D1A">
        <w:trPr>
          <w:ins w:id="10099" w:author="jonathan pritchard" w:date="2025-01-23T13:5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9BF165D" w14:textId="77777777" w:rsidR="00E2786A" w:rsidRPr="00340B0D" w:rsidRDefault="00E2786A" w:rsidP="00541D1A">
            <w:pPr>
              <w:rPr>
                <w:ins w:id="10100"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2C9932E" w14:textId="77777777" w:rsidR="00E2786A" w:rsidRPr="00340B0D" w:rsidRDefault="00E2786A" w:rsidP="00541D1A">
            <w:pPr>
              <w:rPr>
                <w:ins w:id="10101" w:author="jonathan pritchard" w:date="2025-01-23T13:53:00Z" w16du:dateUtc="2025-01-23T13:53:00Z"/>
                <w:rFonts w:cs="Arial"/>
                <w:sz w:val="18"/>
                <w:szCs w:val="18"/>
              </w:rPr>
            </w:pPr>
          </w:p>
        </w:tc>
      </w:tr>
      <w:tr w:rsidR="00E2786A" w:rsidRPr="00340B0D" w14:paraId="3E06DE57" w14:textId="77777777" w:rsidTr="00541D1A">
        <w:trPr>
          <w:ins w:id="10102" w:author="jonathan pritchard" w:date="2025-01-23T13:5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679DE0A" w14:textId="77777777" w:rsidR="00E2786A" w:rsidRPr="00340B0D" w:rsidRDefault="00E2786A" w:rsidP="00541D1A">
            <w:pPr>
              <w:jc w:val="center"/>
              <w:rPr>
                <w:ins w:id="10103" w:author="jonathan pritchard" w:date="2025-01-23T13:53:00Z" w16du:dateUtc="2025-01-23T13:53:00Z"/>
                <w:rFonts w:cs="Arial"/>
                <w:b/>
                <w:bCs/>
                <w:sz w:val="18"/>
                <w:szCs w:val="18"/>
              </w:rPr>
            </w:pPr>
            <w:ins w:id="10104" w:author="jonathan pritchard" w:date="2025-01-23T13:53:00Z" w16du:dateUtc="2025-01-23T13:5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C47EAC9" w14:textId="77777777" w:rsidR="00E2786A" w:rsidRPr="00340B0D" w:rsidRDefault="00E2786A" w:rsidP="00541D1A">
            <w:pPr>
              <w:jc w:val="center"/>
              <w:rPr>
                <w:ins w:id="10105" w:author="jonathan pritchard" w:date="2025-01-23T13:53:00Z" w16du:dateUtc="2025-01-23T13:53:00Z"/>
                <w:rFonts w:cs="Arial"/>
                <w:b/>
                <w:bCs/>
                <w:sz w:val="18"/>
                <w:szCs w:val="18"/>
              </w:rPr>
            </w:pPr>
            <w:ins w:id="10106" w:author="jonathan pritchard" w:date="2025-01-23T13:53:00Z" w16du:dateUtc="2025-01-23T13:53:00Z">
              <w:r w:rsidRPr="00340B0D">
                <w:rPr>
                  <w:rFonts w:cs="Arial"/>
                  <w:b/>
                  <w:bCs/>
                  <w:sz w:val="18"/>
                  <w:szCs w:val="18"/>
                </w:rPr>
                <w:t>Independent Mariner’s Selections</w:t>
              </w:r>
              <w:r>
                <w:rPr>
                  <w:rFonts w:cs="Arial"/>
                  <w:b/>
                  <w:bCs/>
                  <w:sz w:val="18"/>
                  <w:szCs w:val="18"/>
                </w:rPr>
                <w:t xml:space="preserve"> (default=On)</w:t>
              </w:r>
            </w:ins>
          </w:p>
        </w:tc>
      </w:tr>
      <w:tr w:rsidR="00E2786A" w:rsidRPr="00340B0D" w14:paraId="183701C7" w14:textId="77777777" w:rsidTr="00541D1A">
        <w:trPr>
          <w:ins w:id="10107" w:author="jonathan pritchard" w:date="2025-01-23T13:53:00Z"/>
        </w:trPr>
        <w:customXmlInsRangeStart w:id="10108" w:author="jonathan pritchard" w:date="2025-01-23T13:53:00Z"/>
        <w:sdt>
          <w:sdtPr>
            <w:rPr>
              <w:rFonts w:cs="Arial"/>
              <w:sz w:val="18"/>
              <w:szCs w:val="18"/>
            </w:rPr>
            <w:alias w:val="Diplay Category"/>
            <w:tag w:val="Diplay Categor"/>
            <w:id w:val="1377050378"/>
            <w:placeholder>
              <w:docPart w:val="E7C4CD129CCD4D10BE625293910EEF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010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88C80D2" w14:textId="77777777" w:rsidR="00E2786A" w:rsidRPr="00340B0D" w:rsidRDefault="00E2786A" w:rsidP="00541D1A">
                <w:pPr>
                  <w:rPr>
                    <w:ins w:id="10109" w:author="jonathan pritchard" w:date="2025-01-23T13:53:00Z" w16du:dateUtc="2025-01-23T13:53:00Z"/>
                    <w:rFonts w:cs="Arial"/>
                    <w:sz w:val="18"/>
                    <w:szCs w:val="18"/>
                  </w:rPr>
                </w:pPr>
                <w:ins w:id="10110" w:author="jonathan pritchard" w:date="2025-01-23T13:53:00Z" w16du:dateUtc="2025-01-23T13:53:00Z">
                  <w:r>
                    <w:rPr>
                      <w:rFonts w:cs="Arial"/>
                      <w:sz w:val="18"/>
                      <w:szCs w:val="18"/>
                    </w:rPr>
                    <w:t>Other</w:t>
                  </w:r>
                </w:ins>
              </w:p>
            </w:tc>
            <w:customXmlInsRangeStart w:id="10111" w:author="jonathan pritchard" w:date="2025-01-23T13:53:00Z"/>
          </w:sdtContent>
        </w:sdt>
        <w:customXmlInsRangeEnd w:id="10111"/>
        <w:tc>
          <w:tcPr>
            <w:tcW w:w="3871" w:type="dxa"/>
            <w:gridSpan w:val="5"/>
            <w:tcBorders>
              <w:left w:val="single" w:sz="12" w:space="0" w:color="auto"/>
              <w:bottom w:val="single" w:sz="4" w:space="0" w:color="auto"/>
              <w:right w:val="single" w:sz="4" w:space="0" w:color="auto"/>
            </w:tcBorders>
            <w:shd w:val="clear" w:color="auto" w:fill="auto"/>
          </w:tcPr>
          <w:p w14:paraId="3136BEF3" w14:textId="77777777" w:rsidR="00E2786A" w:rsidRPr="00340B0D" w:rsidRDefault="00E2786A" w:rsidP="00541D1A">
            <w:pPr>
              <w:rPr>
                <w:ins w:id="10112" w:author="jonathan pritchard" w:date="2025-01-23T13:53:00Z" w16du:dateUtc="2025-01-23T13:53:00Z"/>
                <w:rFonts w:cs="Arial"/>
                <w:sz w:val="18"/>
                <w:szCs w:val="18"/>
              </w:rPr>
            </w:pPr>
            <w:ins w:id="10113" w:author="jonathan pritchard" w:date="2025-01-23T13:53:00Z" w16du:dateUtc="2025-01-23T13:5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C482EC5" w14:textId="77777777" w:rsidR="00E2786A" w:rsidRPr="00340B0D" w:rsidRDefault="00E2786A" w:rsidP="00541D1A">
            <w:pPr>
              <w:jc w:val="center"/>
              <w:rPr>
                <w:ins w:id="10114" w:author="jonathan pritchard" w:date="2025-01-23T13:53:00Z" w16du:dateUtc="2025-01-23T13:53:00Z"/>
                <w:rFonts w:cs="Arial"/>
                <w:sz w:val="18"/>
                <w:szCs w:val="18"/>
              </w:rPr>
            </w:pPr>
          </w:p>
        </w:tc>
      </w:tr>
      <w:tr w:rsidR="00E2786A" w:rsidRPr="00340B0D" w14:paraId="674D35ED" w14:textId="77777777" w:rsidTr="00541D1A">
        <w:trPr>
          <w:ins w:id="10115" w:author="jonathan pritchard" w:date="2025-01-23T13:5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4BEA57" w14:textId="77777777" w:rsidR="00E2786A" w:rsidRPr="00340B0D" w:rsidRDefault="00E2786A" w:rsidP="00541D1A">
            <w:pPr>
              <w:jc w:val="center"/>
              <w:rPr>
                <w:ins w:id="10116" w:author="jonathan pritchard" w:date="2025-01-23T13:53:00Z" w16du:dateUtc="2025-01-23T13:53:00Z"/>
                <w:rFonts w:cs="Arial"/>
                <w:b/>
                <w:bCs/>
                <w:sz w:val="18"/>
                <w:szCs w:val="18"/>
              </w:rPr>
            </w:pPr>
            <w:ins w:id="10117" w:author="jonathan pritchard" w:date="2025-01-23T13:53:00Z" w16du:dateUtc="2025-01-23T13:5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869C42E" w14:textId="77777777" w:rsidR="00E2786A" w:rsidRPr="00340B0D" w:rsidRDefault="00E2786A" w:rsidP="00541D1A">
            <w:pPr>
              <w:rPr>
                <w:ins w:id="10118" w:author="jonathan pritchard" w:date="2025-01-23T13:53:00Z" w16du:dateUtc="2025-01-23T13:53:00Z"/>
                <w:rFonts w:cs="Arial"/>
                <w:sz w:val="18"/>
                <w:szCs w:val="18"/>
              </w:rPr>
            </w:pPr>
            <w:ins w:id="10119" w:author="jonathan pritchard" w:date="2025-01-23T13:53:00Z" w16du:dateUtc="2025-01-23T13:5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C97D181" w14:textId="77777777" w:rsidR="00E2786A" w:rsidRPr="00340B0D" w:rsidRDefault="00E2786A" w:rsidP="00541D1A">
            <w:pPr>
              <w:jc w:val="center"/>
              <w:rPr>
                <w:ins w:id="10120" w:author="jonathan pritchard" w:date="2025-01-23T13:53:00Z" w16du:dateUtc="2025-01-23T13:53:00Z"/>
                <w:rFonts w:cs="Arial"/>
                <w:sz w:val="18"/>
                <w:szCs w:val="18"/>
              </w:rPr>
            </w:pPr>
          </w:p>
        </w:tc>
      </w:tr>
      <w:tr w:rsidR="00E2786A" w:rsidRPr="00340B0D" w14:paraId="2ADF1B45" w14:textId="77777777" w:rsidTr="00541D1A">
        <w:trPr>
          <w:ins w:id="10121"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AACE0" w14:textId="77777777" w:rsidR="00E2786A" w:rsidRPr="00340B0D" w:rsidRDefault="00E2786A" w:rsidP="00541D1A">
            <w:pPr>
              <w:rPr>
                <w:ins w:id="10122" w:author="jonathan pritchard" w:date="2025-01-23T13:53:00Z" w16du:dateUtc="2025-01-23T13:53:00Z"/>
                <w:rFonts w:cs="Arial"/>
                <w:sz w:val="18"/>
                <w:szCs w:val="18"/>
              </w:rPr>
            </w:pPr>
            <w:ins w:id="10123" w:author="jonathan pritchard" w:date="2025-01-23T13:53:00Z" w16du:dateUtc="2025-01-23T13:5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66D6CE" w14:textId="77777777" w:rsidR="00E2786A" w:rsidRPr="00340B0D" w:rsidRDefault="00E2786A" w:rsidP="00541D1A">
            <w:pPr>
              <w:rPr>
                <w:ins w:id="10124" w:author="jonathan pritchard" w:date="2025-01-23T13:53:00Z" w16du:dateUtc="2025-01-23T13:53:00Z"/>
                <w:rFonts w:cs="Arial"/>
                <w:sz w:val="18"/>
                <w:szCs w:val="18"/>
              </w:rPr>
            </w:pPr>
          </w:p>
        </w:tc>
        <w:tc>
          <w:tcPr>
            <w:tcW w:w="3871" w:type="dxa"/>
            <w:gridSpan w:val="5"/>
            <w:tcBorders>
              <w:left w:val="single" w:sz="12" w:space="0" w:color="auto"/>
            </w:tcBorders>
          </w:tcPr>
          <w:p w14:paraId="4E4B76F9" w14:textId="77777777" w:rsidR="00E2786A" w:rsidRPr="00340B0D" w:rsidRDefault="00E2786A" w:rsidP="00541D1A">
            <w:pPr>
              <w:rPr>
                <w:ins w:id="10125" w:author="jonathan pritchard" w:date="2025-01-23T13:53:00Z" w16du:dateUtc="2025-01-23T13:53:00Z"/>
                <w:rFonts w:cs="Arial"/>
                <w:sz w:val="18"/>
                <w:szCs w:val="18"/>
              </w:rPr>
            </w:pPr>
            <w:ins w:id="10126" w:author="jonathan pritchard" w:date="2025-01-23T13:53:00Z" w16du:dateUtc="2025-01-23T13:53:00Z">
              <w:r w:rsidRPr="00340B0D">
                <w:rPr>
                  <w:rFonts w:cs="Arial"/>
                  <w:sz w:val="18"/>
                  <w:szCs w:val="18"/>
                </w:rPr>
                <w:t>Highlight date dependent</w:t>
              </w:r>
            </w:ins>
          </w:p>
        </w:tc>
        <w:tc>
          <w:tcPr>
            <w:tcW w:w="672" w:type="dxa"/>
            <w:tcBorders>
              <w:right w:val="single" w:sz="12" w:space="0" w:color="auto"/>
            </w:tcBorders>
          </w:tcPr>
          <w:p w14:paraId="40201C01" w14:textId="77777777" w:rsidR="00E2786A" w:rsidRPr="00340B0D" w:rsidRDefault="00E2786A" w:rsidP="00541D1A">
            <w:pPr>
              <w:jc w:val="center"/>
              <w:rPr>
                <w:ins w:id="10127" w:author="jonathan pritchard" w:date="2025-01-23T13:53:00Z" w16du:dateUtc="2025-01-23T13:53:00Z"/>
                <w:rFonts w:cs="Arial"/>
                <w:sz w:val="18"/>
                <w:szCs w:val="18"/>
              </w:rPr>
            </w:pPr>
          </w:p>
        </w:tc>
      </w:tr>
      <w:tr w:rsidR="00E2786A" w:rsidRPr="00340B0D" w14:paraId="477F005D" w14:textId="77777777" w:rsidTr="00541D1A">
        <w:trPr>
          <w:ins w:id="10128"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25F5CA" w14:textId="77777777" w:rsidR="00E2786A" w:rsidRPr="00340B0D" w:rsidRDefault="00E2786A" w:rsidP="00541D1A">
            <w:pPr>
              <w:rPr>
                <w:ins w:id="10129" w:author="jonathan pritchard" w:date="2025-01-23T13:53:00Z" w16du:dateUtc="2025-01-23T13:53:00Z"/>
                <w:rFonts w:cs="Arial"/>
                <w:sz w:val="18"/>
                <w:szCs w:val="18"/>
              </w:rPr>
            </w:pPr>
            <w:ins w:id="10130" w:author="jonathan pritchard" w:date="2025-01-23T13:53:00Z" w16du:dateUtc="2025-01-23T13:5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32A69" w14:textId="77777777" w:rsidR="00E2786A" w:rsidRPr="00340B0D" w:rsidRDefault="00E2786A" w:rsidP="00541D1A">
            <w:pPr>
              <w:rPr>
                <w:ins w:id="10131" w:author="jonathan pritchard" w:date="2025-01-23T13:53:00Z" w16du:dateUtc="2025-01-23T13:53:00Z"/>
                <w:rFonts w:cs="Arial"/>
                <w:sz w:val="18"/>
                <w:szCs w:val="18"/>
              </w:rPr>
            </w:pPr>
          </w:p>
        </w:tc>
        <w:tc>
          <w:tcPr>
            <w:tcW w:w="3871" w:type="dxa"/>
            <w:gridSpan w:val="5"/>
            <w:tcBorders>
              <w:left w:val="single" w:sz="12" w:space="0" w:color="auto"/>
            </w:tcBorders>
          </w:tcPr>
          <w:p w14:paraId="7C8EEACA" w14:textId="77777777" w:rsidR="00E2786A" w:rsidRPr="00340B0D" w:rsidRDefault="00E2786A" w:rsidP="00541D1A">
            <w:pPr>
              <w:rPr>
                <w:ins w:id="10132" w:author="jonathan pritchard" w:date="2025-01-23T13:53:00Z" w16du:dateUtc="2025-01-23T13:53:00Z"/>
                <w:rFonts w:cs="Arial"/>
                <w:sz w:val="18"/>
                <w:szCs w:val="18"/>
              </w:rPr>
            </w:pPr>
            <w:ins w:id="10133" w:author="jonathan pritchard" w:date="2025-01-23T13:53:00Z" w16du:dateUtc="2025-01-23T13:53:00Z">
              <w:r w:rsidRPr="00340B0D">
                <w:rPr>
                  <w:rFonts w:cs="Arial"/>
                  <w:sz w:val="18"/>
                  <w:szCs w:val="18"/>
                </w:rPr>
                <w:t>Highlight document</w:t>
              </w:r>
            </w:ins>
          </w:p>
        </w:tc>
        <w:tc>
          <w:tcPr>
            <w:tcW w:w="672" w:type="dxa"/>
            <w:tcBorders>
              <w:right w:val="single" w:sz="12" w:space="0" w:color="auto"/>
            </w:tcBorders>
          </w:tcPr>
          <w:p w14:paraId="11D22FC3" w14:textId="77777777" w:rsidR="00E2786A" w:rsidRPr="00340B0D" w:rsidRDefault="00E2786A" w:rsidP="00541D1A">
            <w:pPr>
              <w:jc w:val="center"/>
              <w:rPr>
                <w:ins w:id="10134" w:author="jonathan pritchard" w:date="2025-01-23T13:53:00Z" w16du:dateUtc="2025-01-23T13:53:00Z"/>
                <w:rFonts w:cs="Arial"/>
                <w:sz w:val="18"/>
                <w:szCs w:val="18"/>
              </w:rPr>
            </w:pPr>
          </w:p>
        </w:tc>
      </w:tr>
      <w:tr w:rsidR="00E2786A" w:rsidRPr="00340B0D" w14:paraId="4F59E193" w14:textId="77777777" w:rsidTr="00541D1A">
        <w:trPr>
          <w:ins w:id="10135"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3DD649" w14:textId="77777777" w:rsidR="00E2786A" w:rsidRPr="00340B0D" w:rsidRDefault="00E2786A" w:rsidP="00541D1A">
            <w:pPr>
              <w:rPr>
                <w:ins w:id="10136" w:author="jonathan pritchard" w:date="2025-01-23T13:53:00Z" w16du:dateUtc="2025-01-23T13:53:00Z"/>
                <w:rFonts w:cs="Arial"/>
                <w:sz w:val="18"/>
                <w:szCs w:val="18"/>
              </w:rPr>
            </w:pPr>
            <w:ins w:id="10137" w:author="jonathan pritchard" w:date="2025-01-23T13:53:00Z" w16du:dateUtc="2025-01-23T13:5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529AF1" w14:textId="77777777" w:rsidR="00E2786A" w:rsidRPr="00340B0D" w:rsidRDefault="00E2786A" w:rsidP="00541D1A">
            <w:pPr>
              <w:rPr>
                <w:ins w:id="10138" w:author="jonathan pritchard" w:date="2025-01-23T13:53:00Z" w16du:dateUtc="2025-01-23T13:53:00Z"/>
                <w:rFonts w:cs="Arial"/>
                <w:sz w:val="18"/>
                <w:szCs w:val="18"/>
              </w:rPr>
            </w:pPr>
          </w:p>
        </w:tc>
        <w:tc>
          <w:tcPr>
            <w:tcW w:w="3871" w:type="dxa"/>
            <w:gridSpan w:val="5"/>
            <w:tcBorders>
              <w:left w:val="single" w:sz="12" w:space="0" w:color="auto"/>
            </w:tcBorders>
          </w:tcPr>
          <w:p w14:paraId="5D0EE318" w14:textId="77777777" w:rsidR="00E2786A" w:rsidRPr="00340B0D" w:rsidRDefault="00E2786A" w:rsidP="00541D1A">
            <w:pPr>
              <w:rPr>
                <w:ins w:id="10139" w:author="jonathan pritchard" w:date="2025-01-23T13:53:00Z" w16du:dateUtc="2025-01-23T13:53:00Z"/>
                <w:rFonts w:cs="Arial"/>
                <w:b/>
                <w:bCs/>
                <w:sz w:val="18"/>
                <w:szCs w:val="18"/>
              </w:rPr>
            </w:pPr>
            <w:ins w:id="10140" w:author="jonathan pritchard" w:date="2025-01-23T13:53:00Z" w16du:dateUtc="2025-01-23T13:53:00Z">
              <w:r w:rsidRPr="00340B0D">
                <w:rPr>
                  <w:rFonts w:cs="Arial"/>
                  <w:sz w:val="18"/>
                  <w:szCs w:val="18"/>
                </w:rPr>
                <w:t>Highlight info</w:t>
              </w:r>
            </w:ins>
          </w:p>
        </w:tc>
        <w:tc>
          <w:tcPr>
            <w:tcW w:w="672" w:type="dxa"/>
            <w:tcBorders>
              <w:right w:val="single" w:sz="12" w:space="0" w:color="auto"/>
            </w:tcBorders>
          </w:tcPr>
          <w:p w14:paraId="1F2AFDDE" w14:textId="77777777" w:rsidR="00E2786A" w:rsidRPr="00340B0D" w:rsidRDefault="00E2786A" w:rsidP="00541D1A">
            <w:pPr>
              <w:jc w:val="center"/>
              <w:rPr>
                <w:ins w:id="10141" w:author="jonathan pritchard" w:date="2025-01-23T13:53:00Z" w16du:dateUtc="2025-01-23T13:53:00Z"/>
                <w:rFonts w:cs="Arial"/>
                <w:sz w:val="18"/>
                <w:szCs w:val="18"/>
              </w:rPr>
            </w:pPr>
          </w:p>
        </w:tc>
      </w:tr>
      <w:tr w:rsidR="00E2786A" w:rsidRPr="00340B0D" w14:paraId="2B0A7112" w14:textId="77777777" w:rsidTr="00541D1A">
        <w:trPr>
          <w:ins w:id="10142"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2F9985" w14:textId="77777777" w:rsidR="00E2786A" w:rsidRPr="00340B0D" w:rsidRDefault="00E2786A" w:rsidP="00541D1A">
            <w:pPr>
              <w:rPr>
                <w:ins w:id="10143" w:author="jonathan pritchard" w:date="2025-01-23T13:53:00Z" w16du:dateUtc="2025-01-23T13:53:00Z"/>
                <w:rFonts w:cs="Arial"/>
                <w:sz w:val="18"/>
                <w:szCs w:val="18"/>
              </w:rPr>
            </w:pPr>
            <w:ins w:id="10144" w:author="jonathan pritchard" w:date="2025-01-23T13:53:00Z" w16du:dateUtc="2025-01-23T13:5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216A58" w14:textId="77777777" w:rsidR="00E2786A" w:rsidRPr="00340B0D" w:rsidRDefault="00E2786A" w:rsidP="00541D1A">
            <w:pPr>
              <w:rPr>
                <w:ins w:id="10145" w:author="jonathan pritchard" w:date="2025-01-23T13:53:00Z" w16du:dateUtc="2025-01-23T13:53:00Z"/>
                <w:rFonts w:cs="Arial"/>
                <w:sz w:val="18"/>
                <w:szCs w:val="18"/>
              </w:rPr>
            </w:pPr>
          </w:p>
        </w:tc>
        <w:tc>
          <w:tcPr>
            <w:tcW w:w="3871" w:type="dxa"/>
            <w:gridSpan w:val="5"/>
            <w:tcBorders>
              <w:left w:val="single" w:sz="12" w:space="0" w:color="auto"/>
            </w:tcBorders>
          </w:tcPr>
          <w:p w14:paraId="3BF98271" w14:textId="77777777" w:rsidR="00E2786A" w:rsidRPr="00340B0D" w:rsidRDefault="00E2786A" w:rsidP="00541D1A">
            <w:pPr>
              <w:rPr>
                <w:ins w:id="10146" w:author="jonathan pritchard" w:date="2025-01-23T13:53:00Z" w16du:dateUtc="2025-01-23T13:53:00Z"/>
                <w:rFonts w:cs="Arial"/>
                <w:sz w:val="18"/>
                <w:szCs w:val="18"/>
              </w:rPr>
            </w:pPr>
            <w:ins w:id="10147" w:author="jonathan pritchard" w:date="2025-01-23T13:53:00Z" w16du:dateUtc="2025-01-23T13:53:00Z">
              <w:r w:rsidRPr="00340B0D">
                <w:rPr>
                  <w:rFonts w:cs="Arial"/>
                  <w:sz w:val="18"/>
                  <w:szCs w:val="18"/>
                </w:rPr>
                <w:t>Shallow Pattern</w:t>
              </w:r>
            </w:ins>
          </w:p>
        </w:tc>
        <w:tc>
          <w:tcPr>
            <w:tcW w:w="672" w:type="dxa"/>
            <w:tcBorders>
              <w:right w:val="single" w:sz="12" w:space="0" w:color="auto"/>
            </w:tcBorders>
          </w:tcPr>
          <w:p w14:paraId="6E0E0609" w14:textId="77777777" w:rsidR="00E2786A" w:rsidRPr="00340B0D" w:rsidRDefault="00E2786A" w:rsidP="00541D1A">
            <w:pPr>
              <w:jc w:val="center"/>
              <w:rPr>
                <w:ins w:id="10148" w:author="jonathan pritchard" w:date="2025-01-23T13:53:00Z" w16du:dateUtc="2025-01-23T13:53:00Z"/>
                <w:rFonts w:cs="Arial"/>
                <w:sz w:val="18"/>
                <w:szCs w:val="18"/>
              </w:rPr>
            </w:pPr>
          </w:p>
        </w:tc>
      </w:tr>
      <w:tr w:rsidR="00E2786A" w:rsidRPr="00340B0D" w14:paraId="2F661700" w14:textId="77777777" w:rsidTr="00541D1A">
        <w:trPr>
          <w:ins w:id="10149"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A0854C" w14:textId="77777777" w:rsidR="00E2786A" w:rsidRPr="00340B0D" w:rsidRDefault="00E2786A" w:rsidP="00541D1A">
            <w:pPr>
              <w:rPr>
                <w:ins w:id="10150" w:author="jonathan pritchard" w:date="2025-01-23T13:53:00Z" w16du:dateUtc="2025-01-23T13:53:00Z"/>
                <w:rFonts w:cs="Arial"/>
                <w:sz w:val="18"/>
                <w:szCs w:val="18"/>
              </w:rPr>
            </w:pPr>
            <w:ins w:id="10151" w:author="jonathan pritchard" w:date="2025-01-23T13:53:00Z" w16du:dateUtc="2025-01-23T13:5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269293" w14:textId="77777777" w:rsidR="00E2786A" w:rsidRPr="00340B0D" w:rsidRDefault="00E2786A" w:rsidP="00541D1A">
            <w:pPr>
              <w:rPr>
                <w:ins w:id="10152" w:author="jonathan pritchard" w:date="2025-01-23T13:53:00Z" w16du:dateUtc="2025-01-23T13:53:00Z"/>
                <w:rFonts w:cs="Arial"/>
                <w:sz w:val="18"/>
                <w:szCs w:val="18"/>
              </w:rPr>
            </w:pPr>
          </w:p>
        </w:tc>
        <w:tc>
          <w:tcPr>
            <w:tcW w:w="3871" w:type="dxa"/>
            <w:gridSpan w:val="5"/>
            <w:tcBorders>
              <w:left w:val="single" w:sz="12" w:space="0" w:color="auto"/>
            </w:tcBorders>
          </w:tcPr>
          <w:p w14:paraId="61D1BC56" w14:textId="77777777" w:rsidR="00E2786A" w:rsidRPr="00340B0D" w:rsidRDefault="00E2786A" w:rsidP="00541D1A">
            <w:pPr>
              <w:rPr>
                <w:ins w:id="10153" w:author="jonathan pritchard" w:date="2025-01-23T13:53:00Z" w16du:dateUtc="2025-01-23T13:53:00Z"/>
                <w:rFonts w:cs="Arial"/>
                <w:sz w:val="18"/>
                <w:szCs w:val="18"/>
              </w:rPr>
            </w:pPr>
            <w:ins w:id="10154" w:author="jonathan pritchard" w:date="2025-01-23T13:53:00Z" w16du:dateUtc="2025-01-23T13:53:00Z">
              <w:r w:rsidRPr="00340B0D">
                <w:rPr>
                  <w:rFonts w:cs="Arial"/>
                  <w:sz w:val="18"/>
                  <w:szCs w:val="18"/>
                </w:rPr>
                <w:t>Unknown</w:t>
              </w:r>
            </w:ins>
          </w:p>
        </w:tc>
        <w:tc>
          <w:tcPr>
            <w:tcW w:w="672" w:type="dxa"/>
            <w:tcBorders>
              <w:right w:val="single" w:sz="12" w:space="0" w:color="auto"/>
            </w:tcBorders>
          </w:tcPr>
          <w:p w14:paraId="46330C27" w14:textId="77777777" w:rsidR="00E2786A" w:rsidRPr="00340B0D" w:rsidRDefault="00E2786A" w:rsidP="00541D1A">
            <w:pPr>
              <w:jc w:val="center"/>
              <w:rPr>
                <w:ins w:id="10155" w:author="jonathan pritchard" w:date="2025-01-23T13:53:00Z" w16du:dateUtc="2025-01-23T13:53:00Z"/>
                <w:rFonts w:cs="Arial"/>
                <w:sz w:val="18"/>
                <w:szCs w:val="18"/>
              </w:rPr>
            </w:pPr>
          </w:p>
        </w:tc>
      </w:tr>
      <w:tr w:rsidR="00E2786A" w:rsidRPr="00340B0D" w14:paraId="16B22B86" w14:textId="77777777" w:rsidTr="00541D1A">
        <w:trPr>
          <w:ins w:id="10156"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8D24E0" w14:textId="77777777" w:rsidR="00E2786A" w:rsidRPr="00340B0D" w:rsidRDefault="00E2786A" w:rsidP="00541D1A">
            <w:pPr>
              <w:rPr>
                <w:ins w:id="10157" w:author="jonathan pritchard" w:date="2025-01-23T13:53:00Z" w16du:dateUtc="2025-01-23T13:53:00Z"/>
                <w:rFonts w:cs="Arial"/>
                <w:sz w:val="18"/>
                <w:szCs w:val="18"/>
              </w:rPr>
            </w:pPr>
            <w:ins w:id="10158" w:author="jonathan pritchard" w:date="2025-01-23T13:53:00Z" w16du:dateUtc="2025-01-23T13:5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CCA954" w14:textId="77777777" w:rsidR="00E2786A" w:rsidRPr="00340B0D" w:rsidRDefault="00E2786A" w:rsidP="00541D1A">
            <w:pPr>
              <w:rPr>
                <w:ins w:id="10159" w:author="jonathan pritchard" w:date="2025-01-23T13:53:00Z" w16du:dateUtc="2025-01-23T13:53:00Z"/>
                <w:rFonts w:cs="Arial"/>
                <w:sz w:val="18"/>
                <w:szCs w:val="18"/>
              </w:rPr>
            </w:pPr>
          </w:p>
        </w:tc>
        <w:tc>
          <w:tcPr>
            <w:tcW w:w="3871" w:type="dxa"/>
            <w:gridSpan w:val="5"/>
            <w:tcBorders>
              <w:left w:val="single" w:sz="12" w:space="0" w:color="auto"/>
            </w:tcBorders>
          </w:tcPr>
          <w:p w14:paraId="2D88AA0C" w14:textId="77777777" w:rsidR="00E2786A" w:rsidRPr="00340B0D" w:rsidRDefault="00E2786A" w:rsidP="00541D1A">
            <w:pPr>
              <w:rPr>
                <w:ins w:id="10160" w:author="jonathan pritchard" w:date="2025-01-23T13:53:00Z" w16du:dateUtc="2025-01-23T13:53:00Z"/>
                <w:rFonts w:cs="Arial"/>
                <w:sz w:val="18"/>
                <w:szCs w:val="18"/>
              </w:rPr>
            </w:pPr>
            <w:ins w:id="10161" w:author="jonathan pritchard" w:date="2025-01-23T13:53:00Z" w16du:dateUtc="2025-01-23T13:53:00Z">
              <w:r w:rsidRPr="00340B0D">
                <w:rPr>
                  <w:rFonts w:cs="Arial"/>
                  <w:sz w:val="18"/>
                  <w:szCs w:val="18"/>
                </w:rPr>
                <w:t>Update Review</w:t>
              </w:r>
            </w:ins>
          </w:p>
        </w:tc>
        <w:tc>
          <w:tcPr>
            <w:tcW w:w="672" w:type="dxa"/>
            <w:tcBorders>
              <w:right w:val="single" w:sz="12" w:space="0" w:color="auto"/>
            </w:tcBorders>
          </w:tcPr>
          <w:p w14:paraId="6EF0607A" w14:textId="77777777" w:rsidR="00E2786A" w:rsidRPr="00340B0D" w:rsidRDefault="00E2786A" w:rsidP="00541D1A">
            <w:pPr>
              <w:jc w:val="center"/>
              <w:rPr>
                <w:ins w:id="10162" w:author="jonathan pritchard" w:date="2025-01-23T13:53:00Z" w16du:dateUtc="2025-01-23T13:53:00Z"/>
                <w:rFonts w:cs="Arial"/>
                <w:sz w:val="18"/>
                <w:szCs w:val="18"/>
              </w:rPr>
            </w:pPr>
          </w:p>
        </w:tc>
      </w:tr>
      <w:tr w:rsidR="00E2786A" w:rsidRPr="00340B0D" w14:paraId="1DBD2CB0" w14:textId="77777777" w:rsidTr="00541D1A">
        <w:trPr>
          <w:ins w:id="10163"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3C6941" w14:textId="77777777" w:rsidR="00E2786A" w:rsidRPr="00340B0D" w:rsidRDefault="00E2786A" w:rsidP="00541D1A">
            <w:pPr>
              <w:rPr>
                <w:ins w:id="10164" w:author="jonathan pritchard" w:date="2025-01-23T13:53:00Z" w16du:dateUtc="2025-01-23T13:53:00Z"/>
                <w:rFonts w:cs="Arial"/>
                <w:sz w:val="18"/>
                <w:szCs w:val="18"/>
              </w:rPr>
            </w:pPr>
            <w:ins w:id="10165" w:author="jonathan pritchard" w:date="2025-01-23T13:53:00Z" w16du:dateUtc="2025-01-23T13:5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EB795" w14:textId="77777777" w:rsidR="00E2786A" w:rsidRPr="00340B0D" w:rsidRDefault="00E2786A" w:rsidP="00541D1A">
            <w:pPr>
              <w:rPr>
                <w:ins w:id="10166" w:author="jonathan pritchard" w:date="2025-01-23T13:53:00Z" w16du:dateUtc="2025-01-23T13:53:00Z"/>
                <w:rFonts w:cs="Arial"/>
                <w:sz w:val="18"/>
                <w:szCs w:val="18"/>
              </w:rPr>
            </w:pPr>
          </w:p>
        </w:tc>
        <w:tc>
          <w:tcPr>
            <w:tcW w:w="3871" w:type="dxa"/>
            <w:gridSpan w:val="5"/>
            <w:tcBorders>
              <w:left w:val="single" w:sz="12" w:space="0" w:color="auto"/>
            </w:tcBorders>
          </w:tcPr>
          <w:p w14:paraId="17F5A839" w14:textId="77777777" w:rsidR="00E2786A" w:rsidRPr="00340B0D" w:rsidRDefault="00E2786A" w:rsidP="00541D1A">
            <w:pPr>
              <w:rPr>
                <w:ins w:id="10167" w:author="jonathan pritchard" w:date="2025-01-23T13:53:00Z" w16du:dateUtc="2025-01-23T13:53:00Z"/>
                <w:rFonts w:cs="Arial"/>
                <w:sz w:val="18"/>
                <w:szCs w:val="18"/>
              </w:rPr>
            </w:pPr>
            <w:ins w:id="10168" w:author="jonathan pritchard" w:date="2025-01-23T13:53:00Z" w16du:dateUtc="2025-01-23T13:53:00Z">
              <w:r w:rsidRPr="00340B0D">
                <w:rPr>
                  <w:rFonts w:cs="Arial"/>
                  <w:b/>
                  <w:bCs/>
                  <w:sz w:val="18"/>
                  <w:szCs w:val="18"/>
                </w:rPr>
                <w:t>Text Groups</w:t>
              </w:r>
            </w:ins>
          </w:p>
        </w:tc>
        <w:tc>
          <w:tcPr>
            <w:tcW w:w="672" w:type="dxa"/>
            <w:tcBorders>
              <w:right w:val="single" w:sz="12" w:space="0" w:color="auto"/>
            </w:tcBorders>
          </w:tcPr>
          <w:p w14:paraId="4643450F" w14:textId="77777777" w:rsidR="00E2786A" w:rsidRPr="00340B0D" w:rsidRDefault="00E2786A" w:rsidP="00541D1A">
            <w:pPr>
              <w:jc w:val="center"/>
              <w:rPr>
                <w:ins w:id="10169" w:author="jonathan pritchard" w:date="2025-01-23T13:53:00Z" w16du:dateUtc="2025-01-23T13:53:00Z"/>
                <w:rFonts w:cs="Arial"/>
                <w:sz w:val="18"/>
                <w:szCs w:val="18"/>
              </w:rPr>
            </w:pPr>
          </w:p>
        </w:tc>
      </w:tr>
      <w:tr w:rsidR="00E2786A" w:rsidRPr="00340B0D" w14:paraId="53E53A69" w14:textId="77777777" w:rsidTr="00541D1A">
        <w:trPr>
          <w:ins w:id="10170"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68266A" w14:textId="77777777" w:rsidR="00E2786A" w:rsidRPr="00340B0D" w:rsidRDefault="00E2786A" w:rsidP="00541D1A">
            <w:pPr>
              <w:rPr>
                <w:ins w:id="10171" w:author="jonathan pritchard" w:date="2025-01-23T13:53:00Z" w16du:dateUtc="2025-01-23T13:53:00Z"/>
                <w:rFonts w:cs="Arial"/>
                <w:sz w:val="18"/>
                <w:szCs w:val="18"/>
              </w:rPr>
            </w:pPr>
            <w:ins w:id="10172" w:author="jonathan pritchard" w:date="2025-01-23T13:53:00Z" w16du:dateUtc="2025-01-23T13:5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969F7B" w14:textId="77777777" w:rsidR="00E2786A" w:rsidRPr="00340B0D" w:rsidRDefault="00E2786A" w:rsidP="00541D1A">
            <w:pPr>
              <w:rPr>
                <w:ins w:id="10173" w:author="jonathan pritchard" w:date="2025-01-23T13:53:00Z" w16du:dateUtc="2025-01-23T13:53:00Z"/>
                <w:rFonts w:cs="Arial"/>
                <w:sz w:val="18"/>
                <w:szCs w:val="18"/>
              </w:rPr>
            </w:pPr>
          </w:p>
        </w:tc>
        <w:tc>
          <w:tcPr>
            <w:tcW w:w="3871" w:type="dxa"/>
            <w:gridSpan w:val="5"/>
            <w:tcBorders>
              <w:left w:val="single" w:sz="12" w:space="0" w:color="auto"/>
            </w:tcBorders>
          </w:tcPr>
          <w:p w14:paraId="7070E59B" w14:textId="77777777" w:rsidR="00E2786A" w:rsidRPr="00340B0D" w:rsidRDefault="00E2786A" w:rsidP="00541D1A">
            <w:pPr>
              <w:rPr>
                <w:ins w:id="10174" w:author="jonathan pritchard" w:date="2025-01-23T13:53:00Z" w16du:dateUtc="2025-01-23T13:53:00Z"/>
                <w:rFonts w:cs="Arial"/>
                <w:sz w:val="18"/>
                <w:szCs w:val="18"/>
              </w:rPr>
            </w:pPr>
            <w:ins w:id="10175" w:author="jonathan pritchard" w:date="2025-01-23T13:53:00Z" w16du:dateUtc="2025-01-23T13:53:00Z">
              <w:r w:rsidRPr="00340B0D">
                <w:rPr>
                  <w:rFonts w:cs="Arial"/>
                  <w:sz w:val="18"/>
                  <w:szCs w:val="18"/>
                </w:rPr>
                <w:t>Chart Text</w:t>
              </w:r>
            </w:ins>
          </w:p>
        </w:tc>
        <w:tc>
          <w:tcPr>
            <w:tcW w:w="672" w:type="dxa"/>
            <w:tcBorders>
              <w:right w:val="single" w:sz="12" w:space="0" w:color="auto"/>
            </w:tcBorders>
          </w:tcPr>
          <w:p w14:paraId="362566CB" w14:textId="77777777" w:rsidR="00E2786A" w:rsidRPr="00340B0D" w:rsidRDefault="00E2786A" w:rsidP="00541D1A">
            <w:pPr>
              <w:jc w:val="center"/>
              <w:rPr>
                <w:ins w:id="10176" w:author="jonathan pritchard" w:date="2025-01-23T13:53:00Z" w16du:dateUtc="2025-01-23T13:53:00Z"/>
                <w:rFonts w:cs="Arial"/>
                <w:sz w:val="18"/>
                <w:szCs w:val="18"/>
              </w:rPr>
            </w:pPr>
          </w:p>
        </w:tc>
      </w:tr>
      <w:tr w:rsidR="00E2786A" w:rsidRPr="00340B0D" w14:paraId="51C8AE4F" w14:textId="77777777" w:rsidTr="00541D1A">
        <w:trPr>
          <w:ins w:id="10177"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FE9E9F" w14:textId="77777777" w:rsidR="00E2786A" w:rsidRPr="00340B0D" w:rsidRDefault="00E2786A" w:rsidP="00541D1A">
            <w:pPr>
              <w:rPr>
                <w:ins w:id="10178" w:author="jonathan pritchard" w:date="2025-01-23T13:53:00Z" w16du:dateUtc="2025-01-23T13:53:00Z"/>
                <w:rFonts w:cs="Arial"/>
                <w:sz w:val="18"/>
                <w:szCs w:val="18"/>
              </w:rPr>
            </w:pPr>
            <w:ins w:id="10179" w:author="jonathan pritchard" w:date="2025-01-23T13:53:00Z" w16du:dateUtc="2025-01-23T13:5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17F063" w14:textId="77777777" w:rsidR="00E2786A" w:rsidRPr="00340B0D" w:rsidRDefault="00E2786A" w:rsidP="00541D1A">
            <w:pPr>
              <w:rPr>
                <w:ins w:id="10180" w:author="jonathan pritchard" w:date="2025-01-23T13:53:00Z" w16du:dateUtc="2025-01-23T13:53:00Z"/>
                <w:rFonts w:cs="Arial"/>
                <w:sz w:val="18"/>
                <w:szCs w:val="18"/>
              </w:rPr>
            </w:pPr>
          </w:p>
        </w:tc>
        <w:tc>
          <w:tcPr>
            <w:tcW w:w="3871" w:type="dxa"/>
            <w:gridSpan w:val="5"/>
            <w:tcBorders>
              <w:left w:val="single" w:sz="12" w:space="0" w:color="auto"/>
            </w:tcBorders>
          </w:tcPr>
          <w:p w14:paraId="3B6DC967" w14:textId="77777777" w:rsidR="00E2786A" w:rsidRPr="00340B0D" w:rsidRDefault="00E2786A" w:rsidP="00541D1A">
            <w:pPr>
              <w:rPr>
                <w:ins w:id="10181" w:author="jonathan pritchard" w:date="2025-01-23T13:53:00Z" w16du:dateUtc="2025-01-23T13:53:00Z"/>
                <w:rFonts w:cs="Arial"/>
                <w:sz w:val="18"/>
                <w:szCs w:val="18"/>
              </w:rPr>
            </w:pPr>
            <w:ins w:id="10182" w:author="jonathan pritchard" w:date="2025-01-23T13:53:00Z" w16du:dateUtc="2025-01-23T13:53:00Z">
              <w:r w:rsidRPr="00340B0D">
                <w:rPr>
                  <w:rFonts w:cs="Arial"/>
                  <w:sz w:val="18"/>
                  <w:szCs w:val="18"/>
                </w:rPr>
                <w:t xml:space="preserve">    Important text</w:t>
              </w:r>
            </w:ins>
          </w:p>
        </w:tc>
        <w:tc>
          <w:tcPr>
            <w:tcW w:w="672" w:type="dxa"/>
            <w:tcBorders>
              <w:right w:val="single" w:sz="12" w:space="0" w:color="auto"/>
            </w:tcBorders>
          </w:tcPr>
          <w:p w14:paraId="7DD43A2C" w14:textId="77777777" w:rsidR="00E2786A" w:rsidRPr="00340B0D" w:rsidRDefault="00E2786A" w:rsidP="00541D1A">
            <w:pPr>
              <w:jc w:val="center"/>
              <w:rPr>
                <w:ins w:id="10183" w:author="jonathan pritchard" w:date="2025-01-23T13:53:00Z" w16du:dateUtc="2025-01-23T13:53:00Z"/>
                <w:rFonts w:cs="Arial"/>
                <w:sz w:val="18"/>
                <w:szCs w:val="18"/>
              </w:rPr>
            </w:pPr>
          </w:p>
        </w:tc>
      </w:tr>
      <w:tr w:rsidR="00E2786A" w:rsidRPr="00340B0D" w14:paraId="68F6D208" w14:textId="77777777" w:rsidTr="00541D1A">
        <w:trPr>
          <w:ins w:id="10184"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3DE26" w14:textId="77777777" w:rsidR="00E2786A" w:rsidRPr="00340B0D" w:rsidRDefault="00E2786A" w:rsidP="00541D1A">
            <w:pPr>
              <w:rPr>
                <w:ins w:id="10185" w:author="jonathan pritchard" w:date="2025-01-23T13:53:00Z" w16du:dateUtc="2025-01-23T13:53:00Z"/>
                <w:rFonts w:cs="Arial"/>
                <w:sz w:val="18"/>
                <w:szCs w:val="18"/>
              </w:rPr>
            </w:pPr>
            <w:ins w:id="10186" w:author="jonathan pritchard" w:date="2025-01-23T13:53:00Z" w16du:dateUtc="2025-01-23T13:5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E1C4A" w14:textId="77777777" w:rsidR="00E2786A" w:rsidRPr="00340B0D" w:rsidRDefault="00E2786A" w:rsidP="00541D1A">
            <w:pPr>
              <w:rPr>
                <w:ins w:id="10187" w:author="jonathan pritchard" w:date="2025-01-23T13:53:00Z" w16du:dateUtc="2025-01-23T13:53:00Z"/>
                <w:rFonts w:cs="Arial"/>
                <w:sz w:val="18"/>
                <w:szCs w:val="18"/>
              </w:rPr>
            </w:pPr>
          </w:p>
        </w:tc>
        <w:tc>
          <w:tcPr>
            <w:tcW w:w="3871" w:type="dxa"/>
            <w:gridSpan w:val="5"/>
            <w:tcBorders>
              <w:left w:val="single" w:sz="12" w:space="0" w:color="auto"/>
            </w:tcBorders>
          </w:tcPr>
          <w:p w14:paraId="4B901D79" w14:textId="77777777" w:rsidR="00E2786A" w:rsidRPr="00340B0D" w:rsidRDefault="00E2786A" w:rsidP="00541D1A">
            <w:pPr>
              <w:rPr>
                <w:ins w:id="10188" w:author="jonathan pritchard" w:date="2025-01-23T13:53:00Z" w16du:dateUtc="2025-01-23T13:53:00Z"/>
                <w:rFonts w:cs="Arial"/>
                <w:b/>
                <w:bCs/>
                <w:sz w:val="18"/>
                <w:szCs w:val="18"/>
              </w:rPr>
            </w:pPr>
            <w:ins w:id="10189" w:author="jonathan pritchard" w:date="2025-01-23T13:53:00Z" w16du:dateUtc="2025-01-23T13:53:00Z">
              <w:r w:rsidRPr="00340B0D">
                <w:rPr>
                  <w:rFonts w:cs="Arial"/>
                  <w:b/>
                  <w:bCs/>
                  <w:sz w:val="18"/>
                  <w:szCs w:val="18"/>
                </w:rPr>
                <w:t xml:space="preserve">    Other Text</w:t>
              </w:r>
            </w:ins>
          </w:p>
        </w:tc>
        <w:tc>
          <w:tcPr>
            <w:tcW w:w="672" w:type="dxa"/>
            <w:tcBorders>
              <w:right w:val="single" w:sz="12" w:space="0" w:color="auto"/>
            </w:tcBorders>
          </w:tcPr>
          <w:p w14:paraId="72C77595" w14:textId="77777777" w:rsidR="00E2786A" w:rsidRPr="00340B0D" w:rsidRDefault="00E2786A" w:rsidP="00541D1A">
            <w:pPr>
              <w:jc w:val="center"/>
              <w:rPr>
                <w:ins w:id="10190" w:author="jonathan pritchard" w:date="2025-01-23T13:53:00Z" w16du:dateUtc="2025-01-23T13:53:00Z"/>
                <w:rFonts w:cs="Arial"/>
                <w:sz w:val="18"/>
                <w:szCs w:val="18"/>
              </w:rPr>
            </w:pPr>
          </w:p>
        </w:tc>
      </w:tr>
      <w:tr w:rsidR="00E2786A" w:rsidRPr="00340B0D" w14:paraId="785D382E" w14:textId="77777777" w:rsidTr="00541D1A">
        <w:trPr>
          <w:ins w:id="10191"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E47550" w14:textId="77777777" w:rsidR="00E2786A" w:rsidRPr="00340B0D" w:rsidRDefault="00E2786A" w:rsidP="00541D1A">
            <w:pPr>
              <w:rPr>
                <w:ins w:id="10192" w:author="jonathan pritchard" w:date="2025-01-23T13:53:00Z" w16du:dateUtc="2025-01-23T13:53:00Z"/>
                <w:rFonts w:cs="Arial"/>
                <w:sz w:val="18"/>
                <w:szCs w:val="18"/>
              </w:rPr>
            </w:pPr>
            <w:ins w:id="10193" w:author="jonathan pritchard" w:date="2025-01-23T13:53:00Z" w16du:dateUtc="2025-01-23T13:5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A757A4B" w14:textId="77777777" w:rsidR="00E2786A" w:rsidRPr="00340B0D" w:rsidRDefault="00E2786A" w:rsidP="00541D1A">
            <w:pPr>
              <w:rPr>
                <w:ins w:id="10194" w:author="jonathan pritchard" w:date="2025-01-23T13:53:00Z" w16du:dateUtc="2025-01-23T13:53:00Z"/>
                <w:rFonts w:cs="Arial"/>
                <w:sz w:val="18"/>
                <w:szCs w:val="18"/>
              </w:rPr>
            </w:pPr>
          </w:p>
        </w:tc>
        <w:tc>
          <w:tcPr>
            <w:tcW w:w="3871" w:type="dxa"/>
            <w:gridSpan w:val="5"/>
            <w:tcBorders>
              <w:left w:val="single" w:sz="12" w:space="0" w:color="auto"/>
            </w:tcBorders>
          </w:tcPr>
          <w:p w14:paraId="67E16F3A" w14:textId="77777777" w:rsidR="00E2786A" w:rsidRPr="00340B0D" w:rsidRDefault="00E2786A" w:rsidP="00541D1A">
            <w:pPr>
              <w:rPr>
                <w:ins w:id="10195" w:author="jonathan pritchard" w:date="2025-01-23T13:53:00Z" w16du:dateUtc="2025-01-23T13:53:00Z"/>
                <w:rFonts w:cs="Arial"/>
                <w:sz w:val="18"/>
                <w:szCs w:val="18"/>
              </w:rPr>
            </w:pPr>
            <w:ins w:id="10196" w:author="jonathan pritchard" w:date="2025-01-23T13:53:00Z" w16du:dateUtc="2025-01-23T13:53:00Z">
              <w:r w:rsidRPr="00340B0D">
                <w:rPr>
                  <w:rFonts w:cs="Arial"/>
                  <w:sz w:val="18"/>
                  <w:szCs w:val="18"/>
                </w:rPr>
                <w:t xml:space="preserve">        Names</w:t>
              </w:r>
            </w:ins>
          </w:p>
        </w:tc>
        <w:tc>
          <w:tcPr>
            <w:tcW w:w="672" w:type="dxa"/>
            <w:tcBorders>
              <w:right w:val="single" w:sz="12" w:space="0" w:color="auto"/>
            </w:tcBorders>
          </w:tcPr>
          <w:p w14:paraId="4E74F80F" w14:textId="77777777" w:rsidR="00E2786A" w:rsidRPr="00340B0D" w:rsidRDefault="00E2786A" w:rsidP="00541D1A">
            <w:pPr>
              <w:jc w:val="center"/>
              <w:rPr>
                <w:ins w:id="10197" w:author="jonathan pritchard" w:date="2025-01-23T13:53:00Z" w16du:dateUtc="2025-01-23T13:53:00Z"/>
                <w:rFonts w:cs="Arial"/>
                <w:sz w:val="18"/>
                <w:szCs w:val="18"/>
              </w:rPr>
            </w:pPr>
          </w:p>
        </w:tc>
      </w:tr>
      <w:tr w:rsidR="00E2786A" w:rsidRPr="00340B0D" w14:paraId="5FD88BFD" w14:textId="77777777" w:rsidTr="00541D1A">
        <w:trPr>
          <w:ins w:id="10198" w:author="jonathan pritchard" w:date="2025-01-23T13:5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B4129A9" w14:textId="77777777" w:rsidR="00E2786A" w:rsidRPr="00340B0D" w:rsidRDefault="00E2786A" w:rsidP="00541D1A">
            <w:pPr>
              <w:jc w:val="center"/>
              <w:rPr>
                <w:ins w:id="10199" w:author="jonathan pritchard" w:date="2025-01-23T13:53:00Z" w16du:dateUtc="2025-01-23T13:53:00Z"/>
                <w:rFonts w:cs="Arial"/>
                <w:b/>
                <w:bCs/>
                <w:sz w:val="18"/>
                <w:szCs w:val="18"/>
              </w:rPr>
            </w:pPr>
            <w:ins w:id="10200" w:author="jonathan pritchard" w:date="2025-01-23T13:53:00Z" w16du:dateUtc="2025-01-23T13:53:00Z">
              <w:r w:rsidRPr="00340B0D">
                <w:rPr>
                  <w:rFonts w:cs="Arial"/>
                  <w:b/>
                  <w:bCs/>
                  <w:sz w:val="18"/>
                  <w:szCs w:val="18"/>
                </w:rPr>
                <w:t>Palette</w:t>
              </w:r>
            </w:ins>
          </w:p>
        </w:tc>
        <w:tc>
          <w:tcPr>
            <w:tcW w:w="3871" w:type="dxa"/>
            <w:gridSpan w:val="5"/>
            <w:tcBorders>
              <w:left w:val="single" w:sz="12" w:space="0" w:color="auto"/>
            </w:tcBorders>
          </w:tcPr>
          <w:p w14:paraId="7DE7F010" w14:textId="77777777" w:rsidR="00E2786A" w:rsidRPr="00340B0D" w:rsidRDefault="00E2786A" w:rsidP="00541D1A">
            <w:pPr>
              <w:rPr>
                <w:ins w:id="10201" w:author="jonathan pritchard" w:date="2025-01-23T13:53:00Z" w16du:dateUtc="2025-01-23T13:53:00Z"/>
                <w:rFonts w:cs="Arial"/>
                <w:b/>
                <w:bCs/>
                <w:sz w:val="18"/>
                <w:szCs w:val="18"/>
              </w:rPr>
            </w:pPr>
            <w:ins w:id="10202" w:author="jonathan pritchard" w:date="2025-01-23T13:53:00Z" w16du:dateUtc="2025-01-23T13:53:00Z">
              <w:r w:rsidRPr="00340B0D">
                <w:rPr>
                  <w:rFonts w:cs="Arial"/>
                  <w:sz w:val="18"/>
                  <w:szCs w:val="18"/>
                </w:rPr>
                <w:t xml:space="preserve">        Light description</w:t>
              </w:r>
            </w:ins>
          </w:p>
        </w:tc>
        <w:tc>
          <w:tcPr>
            <w:tcW w:w="672" w:type="dxa"/>
            <w:tcBorders>
              <w:right w:val="single" w:sz="12" w:space="0" w:color="auto"/>
            </w:tcBorders>
          </w:tcPr>
          <w:p w14:paraId="45F19471" w14:textId="77777777" w:rsidR="00E2786A" w:rsidRPr="00340B0D" w:rsidRDefault="00E2786A" w:rsidP="00541D1A">
            <w:pPr>
              <w:jc w:val="center"/>
              <w:rPr>
                <w:ins w:id="10203" w:author="jonathan pritchard" w:date="2025-01-23T13:53:00Z" w16du:dateUtc="2025-01-23T13:53:00Z"/>
                <w:rFonts w:cs="Arial"/>
                <w:sz w:val="18"/>
                <w:szCs w:val="18"/>
              </w:rPr>
            </w:pPr>
          </w:p>
        </w:tc>
      </w:tr>
      <w:tr w:rsidR="00E2786A" w:rsidRPr="00340B0D" w14:paraId="1FC4F86A" w14:textId="77777777" w:rsidTr="00541D1A">
        <w:trPr>
          <w:ins w:id="10204" w:author="jonathan pritchard" w:date="2025-01-23T13:53:00Z"/>
        </w:trPr>
        <w:customXmlInsRangeStart w:id="10205" w:author="jonathan pritchard" w:date="2025-01-23T13:53:00Z"/>
        <w:sdt>
          <w:sdtPr>
            <w:rPr>
              <w:rFonts w:cs="Arial"/>
              <w:sz w:val="18"/>
              <w:szCs w:val="18"/>
            </w:rPr>
            <w:alias w:val="Palette"/>
            <w:tag w:val="Palette"/>
            <w:id w:val="203919344"/>
            <w:placeholder>
              <w:docPart w:val="EA51186B60964139A17A3DC4510241E5"/>
            </w:placeholder>
            <w:comboBox>
              <w:listItem w:displayText="Day" w:value="Day"/>
              <w:listItem w:displayText="Dusk" w:value="Dusk"/>
              <w:listItem w:displayText="Night" w:value="Night"/>
            </w:comboBox>
          </w:sdtPr>
          <w:sdtContent>
            <w:customXmlInsRangeEnd w:id="10205"/>
            <w:tc>
              <w:tcPr>
                <w:tcW w:w="4656" w:type="dxa"/>
                <w:gridSpan w:val="5"/>
                <w:tcBorders>
                  <w:left w:val="single" w:sz="12" w:space="0" w:color="auto"/>
                  <w:bottom w:val="single" w:sz="12" w:space="0" w:color="auto"/>
                  <w:right w:val="single" w:sz="12" w:space="0" w:color="auto"/>
                </w:tcBorders>
              </w:tcPr>
              <w:p w14:paraId="117F5A0E" w14:textId="77777777" w:rsidR="00E2786A" w:rsidRPr="00340B0D" w:rsidRDefault="00E2786A" w:rsidP="00541D1A">
                <w:pPr>
                  <w:rPr>
                    <w:ins w:id="10206" w:author="jonathan pritchard" w:date="2025-01-23T13:53:00Z" w16du:dateUtc="2025-01-23T13:53:00Z"/>
                    <w:rFonts w:cs="Arial"/>
                    <w:sz w:val="18"/>
                    <w:szCs w:val="18"/>
                  </w:rPr>
                </w:pPr>
                <w:ins w:id="10207" w:author="jonathan pritchard" w:date="2025-01-23T13:53:00Z" w16du:dateUtc="2025-01-23T13:53:00Z">
                  <w:r w:rsidRPr="00340B0D">
                    <w:rPr>
                      <w:rFonts w:cs="Arial"/>
                      <w:sz w:val="18"/>
                      <w:szCs w:val="18"/>
                    </w:rPr>
                    <w:t>Day</w:t>
                  </w:r>
                </w:ins>
              </w:p>
            </w:tc>
            <w:customXmlInsRangeStart w:id="10208" w:author="jonathan pritchard" w:date="2025-01-23T13:53:00Z"/>
          </w:sdtContent>
        </w:sdt>
        <w:customXmlInsRangeEnd w:id="10208"/>
        <w:tc>
          <w:tcPr>
            <w:tcW w:w="3871" w:type="dxa"/>
            <w:gridSpan w:val="5"/>
            <w:tcBorders>
              <w:left w:val="single" w:sz="12" w:space="0" w:color="auto"/>
            </w:tcBorders>
          </w:tcPr>
          <w:p w14:paraId="5DAE8933" w14:textId="77777777" w:rsidR="00E2786A" w:rsidRPr="00340B0D" w:rsidRDefault="00E2786A" w:rsidP="00541D1A">
            <w:pPr>
              <w:rPr>
                <w:ins w:id="10209" w:author="jonathan pritchard" w:date="2025-01-23T13:53:00Z" w16du:dateUtc="2025-01-23T13:53:00Z"/>
                <w:rFonts w:cs="Arial"/>
                <w:b/>
                <w:bCs/>
                <w:sz w:val="18"/>
                <w:szCs w:val="18"/>
              </w:rPr>
            </w:pPr>
            <w:ins w:id="10210" w:author="jonathan pritchard" w:date="2025-01-23T13:53:00Z" w16du:dateUtc="2025-01-23T13:53:00Z">
              <w:r w:rsidRPr="00340B0D">
                <w:rPr>
                  <w:rFonts w:cs="Arial"/>
                  <w:sz w:val="18"/>
                  <w:szCs w:val="18"/>
                </w:rPr>
                <w:t xml:space="preserve">        All other chart text</w:t>
              </w:r>
            </w:ins>
          </w:p>
        </w:tc>
        <w:tc>
          <w:tcPr>
            <w:tcW w:w="672" w:type="dxa"/>
            <w:tcBorders>
              <w:right w:val="single" w:sz="12" w:space="0" w:color="auto"/>
            </w:tcBorders>
          </w:tcPr>
          <w:p w14:paraId="0BD259A0" w14:textId="77777777" w:rsidR="00E2786A" w:rsidRPr="00340B0D" w:rsidRDefault="00E2786A" w:rsidP="00541D1A">
            <w:pPr>
              <w:jc w:val="center"/>
              <w:rPr>
                <w:ins w:id="10211" w:author="jonathan pritchard" w:date="2025-01-23T13:53:00Z" w16du:dateUtc="2025-01-23T13:53:00Z"/>
                <w:rFonts w:cs="Arial"/>
                <w:sz w:val="18"/>
                <w:szCs w:val="18"/>
              </w:rPr>
            </w:pPr>
          </w:p>
        </w:tc>
      </w:tr>
      <w:tr w:rsidR="00E2786A" w:rsidRPr="00340B0D" w14:paraId="5F04FA3D" w14:textId="77777777" w:rsidTr="00541D1A">
        <w:trPr>
          <w:ins w:id="10212"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7AB134" w14:textId="77777777" w:rsidR="00E2786A" w:rsidRPr="00340B0D" w:rsidRDefault="00E2786A" w:rsidP="00541D1A">
            <w:pPr>
              <w:jc w:val="center"/>
              <w:rPr>
                <w:ins w:id="10213" w:author="jonathan pritchard" w:date="2025-01-23T13:53:00Z" w16du:dateUtc="2025-01-23T13:53:00Z"/>
                <w:rFonts w:cs="Arial"/>
                <w:b/>
                <w:bCs/>
                <w:sz w:val="18"/>
                <w:szCs w:val="18"/>
              </w:rPr>
            </w:pPr>
          </w:p>
        </w:tc>
        <w:tc>
          <w:tcPr>
            <w:tcW w:w="3871" w:type="dxa"/>
            <w:gridSpan w:val="5"/>
            <w:tcBorders>
              <w:left w:val="single" w:sz="12" w:space="0" w:color="auto"/>
            </w:tcBorders>
          </w:tcPr>
          <w:p w14:paraId="17ED08A9" w14:textId="77777777" w:rsidR="00E2786A" w:rsidRPr="00340B0D" w:rsidRDefault="00E2786A" w:rsidP="00541D1A">
            <w:pPr>
              <w:rPr>
                <w:ins w:id="10214" w:author="jonathan pritchard" w:date="2025-01-23T13:53:00Z" w16du:dateUtc="2025-01-23T13:53:00Z"/>
                <w:rFonts w:cs="Arial"/>
                <w:sz w:val="18"/>
                <w:szCs w:val="18"/>
              </w:rPr>
            </w:pPr>
          </w:p>
        </w:tc>
        <w:tc>
          <w:tcPr>
            <w:tcW w:w="672" w:type="dxa"/>
            <w:tcBorders>
              <w:right w:val="single" w:sz="12" w:space="0" w:color="auto"/>
            </w:tcBorders>
            <w:vAlign w:val="center"/>
          </w:tcPr>
          <w:p w14:paraId="7B71FD07" w14:textId="77777777" w:rsidR="00E2786A" w:rsidRPr="00340B0D" w:rsidRDefault="00E2786A" w:rsidP="00541D1A">
            <w:pPr>
              <w:jc w:val="center"/>
              <w:rPr>
                <w:ins w:id="10215" w:author="jonathan pritchard" w:date="2025-01-23T13:53:00Z" w16du:dateUtc="2025-01-23T13:53:00Z"/>
                <w:rFonts w:cs="Arial"/>
                <w:sz w:val="18"/>
                <w:szCs w:val="18"/>
              </w:rPr>
            </w:pPr>
          </w:p>
        </w:tc>
      </w:tr>
      <w:tr w:rsidR="00E2786A" w:rsidRPr="00340B0D" w14:paraId="429F92F9" w14:textId="77777777" w:rsidTr="00541D1A">
        <w:trPr>
          <w:ins w:id="10216" w:author="jonathan pritchard" w:date="2025-01-23T13:5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00EA5F" w14:textId="77777777" w:rsidR="00E2786A" w:rsidRPr="00340B0D" w:rsidRDefault="00E2786A" w:rsidP="00541D1A">
            <w:pPr>
              <w:rPr>
                <w:ins w:id="10217" w:author="jonathan pritchard" w:date="2025-01-23T13:53:00Z" w16du:dateUtc="2025-01-23T13:53:00Z"/>
                <w:rFonts w:cs="Arial"/>
                <w:sz w:val="18"/>
                <w:szCs w:val="18"/>
              </w:rPr>
            </w:pPr>
          </w:p>
        </w:tc>
        <w:tc>
          <w:tcPr>
            <w:tcW w:w="3871" w:type="dxa"/>
            <w:gridSpan w:val="5"/>
            <w:tcBorders>
              <w:left w:val="single" w:sz="12" w:space="0" w:color="auto"/>
              <w:bottom w:val="single" w:sz="12" w:space="0" w:color="auto"/>
            </w:tcBorders>
          </w:tcPr>
          <w:p w14:paraId="072C3427" w14:textId="77777777" w:rsidR="00E2786A" w:rsidRPr="00340B0D" w:rsidRDefault="00E2786A" w:rsidP="00541D1A">
            <w:pPr>
              <w:jc w:val="center"/>
              <w:rPr>
                <w:ins w:id="10218" w:author="jonathan pritchard" w:date="2025-01-23T13:53:00Z" w16du:dateUtc="2025-01-23T13:53:00Z"/>
                <w:rFonts w:cs="Arial"/>
                <w:sz w:val="18"/>
                <w:szCs w:val="18"/>
              </w:rPr>
            </w:pPr>
          </w:p>
        </w:tc>
        <w:tc>
          <w:tcPr>
            <w:tcW w:w="672" w:type="dxa"/>
            <w:tcBorders>
              <w:bottom w:val="single" w:sz="12" w:space="0" w:color="auto"/>
              <w:right w:val="single" w:sz="12" w:space="0" w:color="auto"/>
            </w:tcBorders>
            <w:vAlign w:val="center"/>
          </w:tcPr>
          <w:p w14:paraId="45D97663" w14:textId="77777777" w:rsidR="00E2786A" w:rsidRPr="00340B0D" w:rsidRDefault="00E2786A" w:rsidP="00541D1A">
            <w:pPr>
              <w:jc w:val="center"/>
              <w:rPr>
                <w:ins w:id="10219" w:author="jonathan pritchard" w:date="2025-01-23T13:53:00Z" w16du:dateUtc="2025-01-23T13:53:00Z"/>
                <w:rFonts w:cs="Arial"/>
                <w:sz w:val="18"/>
                <w:szCs w:val="18"/>
              </w:rPr>
            </w:pPr>
          </w:p>
        </w:tc>
      </w:tr>
      <w:tr w:rsidR="00E2786A" w:rsidRPr="00340B0D" w14:paraId="366F8EC4" w14:textId="77777777" w:rsidTr="00541D1A">
        <w:trPr>
          <w:ins w:id="10220"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ED64095" w14:textId="77777777" w:rsidR="00E2786A" w:rsidRPr="00340B0D" w:rsidRDefault="00E2786A" w:rsidP="00541D1A">
            <w:pPr>
              <w:jc w:val="center"/>
              <w:rPr>
                <w:ins w:id="10221" w:author="jonathan pritchard" w:date="2025-01-23T13:53:00Z" w16du:dateUtc="2025-01-23T13:53:00Z"/>
                <w:rFonts w:cs="Arial"/>
                <w:b/>
                <w:bCs/>
                <w:sz w:val="18"/>
                <w:szCs w:val="18"/>
              </w:rPr>
            </w:pPr>
            <w:ins w:id="10222" w:author="jonathan pritchard" w:date="2025-01-23T13:53:00Z" w16du:dateUtc="2025-01-23T13:5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788412" w14:textId="77777777" w:rsidR="00E2786A" w:rsidRPr="00340B0D" w:rsidRDefault="00E2786A" w:rsidP="00541D1A">
            <w:pPr>
              <w:jc w:val="center"/>
              <w:rPr>
                <w:ins w:id="10223" w:author="jonathan pritchard" w:date="2025-01-23T13:53:00Z" w16du:dateUtc="2025-01-23T13:53:00Z"/>
                <w:rFonts w:cs="Arial"/>
                <w:sz w:val="18"/>
                <w:szCs w:val="18"/>
              </w:rPr>
            </w:pPr>
            <w:ins w:id="10224" w:author="jonathan pritchard" w:date="2025-01-23T13:53:00Z" w16du:dateUtc="2025-01-23T13:53:00Z">
              <w:r w:rsidRPr="00340B0D">
                <w:rPr>
                  <w:rFonts w:cs="Arial"/>
                  <w:b/>
                  <w:bCs/>
                  <w:sz w:val="18"/>
                  <w:szCs w:val="18"/>
                </w:rPr>
                <w:t>Display</w:t>
              </w:r>
            </w:ins>
          </w:p>
        </w:tc>
      </w:tr>
      <w:tr w:rsidR="00E2786A" w:rsidRPr="00340B0D" w14:paraId="37AAE3FE" w14:textId="77777777" w:rsidTr="00541D1A">
        <w:trPr>
          <w:trHeight w:val="287"/>
          <w:ins w:id="10225" w:author="jonathan pritchard" w:date="2025-01-23T13:53:00Z"/>
        </w:trPr>
        <w:tc>
          <w:tcPr>
            <w:tcW w:w="1789" w:type="dxa"/>
            <w:tcBorders>
              <w:left w:val="single" w:sz="12" w:space="0" w:color="auto"/>
              <w:bottom w:val="single" w:sz="4" w:space="0" w:color="auto"/>
            </w:tcBorders>
          </w:tcPr>
          <w:p w14:paraId="70C4C227" w14:textId="77777777" w:rsidR="00E2786A" w:rsidRPr="00340B0D" w:rsidRDefault="00E2786A" w:rsidP="00541D1A">
            <w:pPr>
              <w:rPr>
                <w:ins w:id="10226" w:author="jonathan pritchard" w:date="2025-01-23T13:53:00Z" w16du:dateUtc="2025-01-23T13:53:00Z"/>
                <w:rFonts w:cs="Arial"/>
                <w:sz w:val="18"/>
                <w:szCs w:val="18"/>
              </w:rPr>
            </w:pPr>
            <w:ins w:id="10227" w:author="jonathan pritchard" w:date="2025-01-23T13:53:00Z" w16du:dateUtc="2025-01-23T13:5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75940E9" w14:textId="77777777" w:rsidR="00E2786A" w:rsidRPr="00340B0D" w:rsidRDefault="00E2786A" w:rsidP="00541D1A">
            <w:pPr>
              <w:rPr>
                <w:ins w:id="10228" w:author="jonathan pritchard" w:date="2025-01-23T13:53:00Z" w16du:dateUtc="2025-01-23T13:5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1C1677" w14:textId="77777777" w:rsidR="00E2786A" w:rsidRPr="00340B0D" w:rsidRDefault="00E2786A" w:rsidP="00541D1A">
            <w:pPr>
              <w:rPr>
                <w:ins w:id="10229" w:author="jonathan pritchard" w:date="2025-01-23T13:53:00Z" w16du:dateUtc="2025-01-23T13:53:00Z"/>
                <w:rFonts w:cs="Arial"/>
                <w:sz w:val="18"/>
                <w:szCs w:val="18"/>
              </w:rPr>
            </w:pPr>
            <w:ins w:id="10230" w:author="jonathan pritchard" w:date="2025-01-23T13:53:00Z" w16du:dateUtc="2025-01-23T13:5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E96BBAE" w14:textId="77777777" w:rsidR="00E2786A" w:rsidRPr="00C87169" w:rsidRDefault="00E2786A" w:rsidP="00541D1A">
            <w:pPr>
              <w:rPr>
                <w:ins w:id="10231" w:author="jonathan pritchard" w:date="2025-01-23T13:53:00Z" w16du:dateUtc="2025-01-23T13:53:00Z"/>
                <w:rFonts w:cs="Arial"/>
              </w:rPr>
            </w:pPr>
          </w:p>
        </w:tc>
      </w:tr>
      <w:tr w:rsidR="00E2786A" w:rsidRPr="00340B0D" w14:paraId="3850ED20" w14:textId="77777777" w:rsidTr="00541D1A">
        <w:trPr>
          <w:ins w:id="10232" w:author="jonathan pritchard" w:date="2025-01-23T13:53:00Z"/>
        </w:trPr>
        <w:tc>
          <w:tcPr>
            <w:tcW w:w="1789" w:type="dxa"/>
            <w:tcBorders>
              <w:left w:val="single" w:sz="12" w:space="0" w:color="auto"/>
              <w:bottom w:val="single" w:sz="4" w:space="0" w:color="auto"/>
            </w:tcBorders>
          </w:tcPr>
          <w:p w14:paraId="31F962B0" w14:textId="77777777" w:rsidR="00E2786A" w:rsidRPr="00340B0D" w:rsidRDefault="00E2786A" w:rsidP="00541D1A">
            <w:pPr>
              <w:rPr>
                <w:ins w:id="10233" w:author="jonathan pritchard" w:date="2025-01-23T13:53:00Z" w16du:dateUtc="2025-01-23T13:53:00Z"/>
                <w:rFonts w:cs="Arial"/>
                <w:sz w:val="18"/>
                <w:szCs w:val="18"/>
              </w:rPr>
            </w:pPr>
            <w:ins w:id="10234" w:author="jonathan pritchard" w:date="2025-01-23T13:53:00Z" w16du:dateUtc="2025-01-23T13:5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74BC47E" w14:textId="77777777" w:rsidR="00E2786A" w:rsidRPr="00340B0D" w:rsidRDefault="00E2786A" w:rsidP="00541D1A">
            <w:pPr>
              <w:rPr>
                <w:ins w:id="10235" w:author="jonathan pritchard" w:date="2025-01-23T13:53:00Z" w16du:dateUtc="2025-01-23T13:5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BDE559" w14:textId="77777777" w:rsidR="00E2786A" w:rsidRPr="00340B0D" w:rsidRDefault="00E2786A" w:rsidP="00541D1A">
            <w:pPr>
              <w:rPr>
                <w:ins w:id="10236" w:author="jonathan pritchard" w:date="2025-01-23T13:53:00Z" w16du:dateUtc="2025-01-23T13:53:00Z"/>
                <w:rFonts w:cs="Arial"/>
                <w:sz w:val="18"/>
                <w:szCs w:val="18"/>
              </w:rPr>
            </w:pPr>
            <w:ins w:id="10237" w:author="jonathan pritchard" w:date="2025-01-23T13:53:00Z" w16du:dateUtc="2025-01-23T13:5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0145D6D" w14:textId="77777777" w:rsidR="00E2786A" w:rsidRPr="00340B0D" w:rsidRDefault="00E2786A" w:rsidP="00541D1A">
            <w:pPr>
              <w:rPr>
                <w:ins w:id="10238" w:author="jonathan pritchard" w:date="2025-01-23T13:53:00Z" w16du:dateUtc="2025-01-23T13:53:00Z"/>
                <w:rFonts w:cs="Arial"/>
                <w:sz w:val="18"/>
                <w:szCs w:val="18"/>
              </w:rPr>
            </w:pPr>
            <w:ins w:id="10239" w:author="jonathan pritchard" w:date="2025-01-23T13:53:00Z" w16du:dateUtc="2025-01-23T13:53:00Z">
              <w:r w:rsidRPr="00340B0D">
                <w:rPr>
                  <w:rFonts w:cs="Arial"/>
                  <w:sz w:val="18"/>
                  <w:szCs w:val="18"/>
                </w:rPr>
                <w:t>1:</w:t>
              </w:r>
              <w:r>
                <w:rPr>
                  <w:rFonts w:cs="Arial"/>
                  <w:sz w:val="18"/>
                  <w:szCs w:val="18"/>
                </w:rPr>
                <w:t>60000</w:t>
              </w:r>
            </w:ins>
          </w:p>
        </w:tc>
      </w:tr>
      <w:tr w:rsidR="00E2786A" w:rsidRPr="00340B0D" w14:paraId="0B85296C" w14:textId="77777777" w:rsidTr="00541D1A">
        <w:trPr>
          <w:ins w:id="10240" w:author="jonathan pritchard" w:date="2025-01-23T13:5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3A5A5E4" w14:textId="77777777" w:rsidR="00E2786A" w:rsidRPr="00340B0D" w:rsidRDefault="00E2786A" w:rsidP="00541D1A">
            <w:pPr>
              <w:jc w:val="center"/>
              <w:rPr>
                <w:ins w:id="10241" w:author="jonathan pritchard" w:date="2025-01-23T13:53:00Z" w16du:dateUtc="2025-01-23T13:5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4D9D752" w14:textId="77777777" w:rsidR="00E2786A" w:rsidRPr="00340B0D" w:rsidRDefault="00E2786A" w:rsidP="00541D1A">
            <w:pPr>
              <w:rPr>
                <w:ins w:id="10242" w:author="jonathan pritchard" w:date="2025-01-23T13:53:00Z" w16du:dateUtc="2025-01-23T13:53:00Z"/>
                <w:rFonts w:cs="Arial"/>
                <w:sz w:val="18"/>
                <w:szCs w:val="18"/>
              </w:rPr>
            </w:pPr>
            <w:ins w:id="10243" w:author="jonathan pritchard" w:date="2025-01-23T13:53:00Z" w16du:dateUtc="2025-01-23T13:5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426472C" w14:textId="77777777" w:rsidR="00E2786A" w:rsidRPr="00340B0D" w:rsidRDefault="00E2786A" w:rsidP="00541D1A">
            <w:pPr>
              <w:rPr>
                <w:ins w:id="10244" w:author="jonathan pritchard" w:date="2025-01-23T13:53:00Z" w16du:dateUtc="2025-01-23T13:53:00Z"/>
                <w:rFonts w:cs="Arial"/>
                <w:sz w:val="18"/>
                <w:szCs w:val="18"/>
              </w:rPr>
            </w:pPr>
          </w:p>
        </w:tc>
      </w:tr>
      <w:tr w:rsidR="00E2786A" w:rsidRPr="00340B0D" w14:paraId="2E88F3DD" w14:textId="77777777" w:rsidTr="00541D1A">
        <w:trPr>
          <w:ins w:id="10245"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0E92BDD3" w14:textId="77777777" w:rsidR="00E2786A" w:rsidRPr="00340B0D" w:rsidRDefault="00E2786A" w:rsidP="00541D1A">
            <w:pPr>
              <w:rPr>
                <w:ins w:id="10246" w:author="jonathan pritchard" w:date="2025-01-23T13:53:00Z" w16du:dateUtc="2025-01-23T13:53:00Z"/>
                <w:rFonts w:cs="Arial"/>
                <w:sz w:val="18"/>
                <w:szCs w:val="18"/>
              </w:rPr>
            </w:pPr>
          </w:p>
        </w:tc>
      </w:tr>
      <w:tr w:rsidR="00E2786A" w:rsidRPr="00340B0D" w14:paraId="3AB9F764" w14:textId="77777777" w:rsidTr="00541D1A">
        <w:trPr>
          <w:ins w:id="10247"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001F34" w14:textId="77777777" w:rsidR="00E2786A" w:rsidRPr="00340B0D" w:rsidRDefault="00E2786A" w:rsidP="00541D1A">
            <w:pPr>
              <w:jc w:val="center"/>
              <w:rPr>
                <w:ins w:id="10248" w:author="jonathan pritchard" w:date="2025-01-23T13:53:00Z" w16du:dateUtc="2025-01-23T13:53:00Z"/>
                <w:rFonts w:cs="Arial"/>
                <w:b/>
                <w:bCs/>
                <w:sz w:val="18"/>
                <w:szCs w:val="18"/>
              </w:rPr>
            </w:pPr>
            <w:ins w:id="10249" w:author="jonathan pritchard" w:date="2025-01-23T13:53:00Z" w16du:dateUtc="2025-01-23T13:53:00Z">
              <w:r w:rsidRPr="00340B0D">
                <w:rPr>
                  <w:rFonts w:cs="Arial"/>
                  <w:b/>
                  <w:bCs/>
                  <w:sz w:val="18"/>
                  <w:szCs w:val="18"/>
                </w:rPr>
                <w:t>Viewing Group</w:t>
              </w:r>
              <w:r>
                <w:rPr>
                  <w:rFonts w:cs="Arial"/>
                  <w:b/>
                  <w:bCs/>
                  <w:sz w:val="18"/>
                  <w:szCs w:val="18"/>
                </w:rPr>
                <w:t>s (Default = On)</w:t>
              </w:r>
            </w:ins>
          </w:p>
        </w:tc>
      </w:tr>
      <w:tr w:rsidR="00E2786A" w:rsidRPr="00340B0D" w14:paraId="2D4754A2" w14:textId="77777777" w:rsidTr="00541D1A">
        <w:trPr>
          <w:ins w:id="10250" w:author="jonathan pritchard" w:date="2025-01-23T13:5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548794" w14:textId="77777777" w:rsidR="00E2786A" w:rsidRPr="00340B0D" w:rsidRDefault="00E2786A" w:rsidP="00541D1A">
            <w:pPr>
              <w:jc w:val="center"/>
              <w:rPr>
                <w:ins w:id="10251" w:author="jonathan pritchard" w:date="2025-01-23T13:53:00Z" w16du:dateUtc="2025-01-23T13:53:00Z"/>
                <w:rFonts w:cs="Arial"/>
                <w:b/>
                <w:bCs/>
                <w:sz w:val="18"/>
                <w:szCs w:val="18"/>
              </w:rPr>
            </w:pPr>
            <w:ins w:id="10252" w:author="jonathan pritchard" w:date="2025-01-23T13:53:00Z" w16du:dateUtc="2025-01-23T13:5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E200D9" w14:textId="77777777" w:rsidR="00E2786A" w:rsidRPr="00340B0D" w:rsidRDefault="00E2786A" w:rsidP="00541D1A">
            <w:pPr>
              <w:jc w:val="center"/>
              <w:rPr>
                <w:ins w:id="10253" w:author="jonathan pritchard" w:date="2025-01-23T13:53:00Z" w16du:dateUtc="2025-01-23T13:53:00Z"/>
                <w:rFonts w:cs="Arial"/>
                <w:b/>
                <w:bCs/>
                <w:sz w:val="18"/>
                <w:szCs w:val="18"/>
              </w:rPr>
            </w:pPr>
            <w:ins w:id="10254" w:author="jonathan pritchard" w:date="2025-01-23T13:53:00Z" w16du:dateUtc="2025-01-23T13:53:00Z">
              <w:r w:rsidRPr="00340B0D">
                <w:rPr>
                  <w:rFonts w:cs="Arial"/>
                  <w:b/>
                  <w:bCs/>
                  <w:sz w:val="18"/>
                  <w:szCs w:val="18"/>
                </w:rPr>
                <w:t>Other</w:t>
              </w:r>
            </w:ins>
          </w:p>
        </w:tc>
      </w:tr>
      <w:tr w:rsidR="00E2786A" w:rsidRPr="00340B0D" w14:paraId="5155E4C6" w14:textId="77777777" w:rsidTr="00541D1A">
        <w:trPr>
          <w:ins w:id="10255"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4868F7D" w14:textId="77777777" w:rsidR="00E2786A" w:rsidRPr="00340B0D" w:rsidRDefault="00E2786A" w:rsidP="00541D1A">
            <w:pPr>
              <w:rPr>
                <w:ins w:id="10256" w:author="jonathan pritchard" w:date="2025-01-23T13:53:00Z" w16du:dateUtc="2025-01-23T13:53:00Z"/>
                <w:rFonts w:cs="Arial"/>
                <w:sz w:val="18"/>
                <w:szCs w:val="18"/>
              </w:rPr>
            </w:pPr>
            <w:ins w:id="10257" w:author="jonathan pritchard" w:date="2025-01-23T13:53:00Z" w16du:dateUtc="2025-01-23T13:5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93B7092" w14:textId="77777777" w:rsidR="00E2786A" w:rsidRPr="00340B0D" w:rsidRDefault="00E2786A" w:rsidP="00541D1A">
            <w:pPr>
              <w:jc w:val="center"/>
              <w:rPr>
                <w:ins w:id="10258"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85A79CA" w14:textId="77777777" w:rsidR="00E2786A" w:rsidRPr="00340B0D" w:rsidRDefault="00E2786A" w:rsidP="00541D1A">
            <w:pPr>
              <w:pStyle w:val="Default"/>
              <w:rPr>
                <w:ins w:id="10259" w:author="jonathan pritchard" w:date="2025-01-23T13:53:00Z" w16du:dateUtc="2025-01-23T13:53:00Z"/>
                <w:sz w:val="18"/>
                <w:szCs w:val="18"/>
              </w:rPr>
            </w:pPr>
            <w:ins w:id="10260" w:author="jonathan pritchard" w:date="2025-01-23T13:53:00Z" w16du:dateUtc="2025-01-23T13:5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21FF11AD" w14:textId="77777777" w:rsidR="00E2786A" w:rsidRPr="00340B0D" w:rsidRDefault="00E2786A" w:rsidP="00541D1A">
            <w:pPr>
              <w:rPr>
                <w:ins w:id="10261" w:author="jonathan pritchard" w:date="2025-01-23T13:53:00Z" w16du:dateUtc="2025-01-23T13:53:00Z"/>
                <w:rFonts w:cs="Arial"/>
                <w:sz w:val="18"/>
                <w:szCs w:val="18"/>
              </w:rPr>
            </w:pPr>
          </w:p>
        </w:tc>
      </w:tr>
      <w:tr w:rsidR="00E2786A" w:rsidRPr="00340B0D" w14:paraId="5305CC8F" w14:textId="77777777" w:rsidTr="00541D1A">
        <w:trPr>
          <w:ins w:id="10262"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7367258" w14:textId="77777777" w:rsidR="00E2786A" w:rsidRPr="00340B0D" w:rsidRDefault="00E2786A" w:rsidP="00541D1A">
            <w:pPr>
              <w:pStyle w:val="Default"/>
              <w:rPr>
                <w:ins w:id="10263" w:author="jonathan pritchard" w:date="2025-01-23T13:53:00Z" w16du:dateUtc="2025-01-23T13:53:00Z"/>
                <w:sz w:val="18"/>
                <w:szCs w:val="18"/>
              </w:rPr>
            </w:pPr>
            <w:ins w:id="10264" w:author="jonathan pritchard" w:date="2025-01-23T13:53:00Z" w16du:dateUtc="2025-01-23T13:5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ECD81D2" w14:textId="77777777" w:rsidR="00E2786A" w:rsidRPr="00340B0D" w:rsidRDefault="00E2786A" w:rsidP="00541D1A">
            <w:pPr>
              <w:jc w:val="center"/>
              <w:rPr>
                <w:ins w:id="10265"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CFA25B1" w14:textId="77777777" w:rsidR="00E2786A" w:rsidRPr="00340B0D" w:rsidRDefault="00E2786A" w:rsidP="00541D1A">
            <w:pPr>
              <w:pStyle w:val="Default"/>
              <w:rPr>
                <w:ins w:id="10266" w:author="jonathan pritchard" w:date="2025-01-23T13:53:00Z" w16du:dateUtc="2025-01-23T13:53:00Z"/>
                <w:sz w:val="18"/>
                <w:szCs w:val="18"/>
              </w:rPr>
            </w:pPr>
            <w:ins w:id="10267" w:author="jonathan pritchard" w:date="2025-01-23T13:53:00Z" w16du:dateUtc="2025-01-23T13:5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384A6F5" w14:textId="77777777" w:rsidR="00E2786A" w:rsidRPr="00340B0D" w:rsidRDefault="00E2786A" w:rsidP="00541D1A">
            <w:pPr>
              <w:rPr>
                <w:ins w:id="10268" w:author="jonathan pritchard" w:date="2025-01-23T13:53:00Z" w16du:dateUtc="2025-01-23T13:53:00Z"/>
                <w:rFonts w:cs="Arial"/>
                <w:sz w:val="18"/>
                <w:szCs w:val="18"/>
              </w:rPr>
            </w:pPr>
          </w:p>
        </w:tc>
      </w:tr>
      <w:tr w:rsidR="00E2786A" w:rsidRPr="00340B0D" w14:paraId="56CA1DCD" w14:textId="77777777" w:rsidTr="00541D1A">
        <w:trPr>
          <w:ins w:id="10269"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8575B3" w14:textId="77777777" w:rsidR="00E2786A" w:rsidRPr="00340B0D" w:rsidRDefault="00E2786A" w:rsidP="00541D1A">
            <w:pPr>
              <w:pStyle w:val="Default"/>
              <w:ind w:left="720"/>
              <w:rPr>
                <w:ins w:id="10270" w:author="jonathan pritchard" w:date="2025-01-23T13:53:00Z" w16du:dateUtc="2025-01-23T13:53:00Z"/>
                <w:sz w:val="18"/>
                <w:szCs w:val="18"/>
              </w:rPr>
            </w:pPr>
            <w:ins w:id="10271" w:author="jonathan pritchard" w:date="2025-01-23T13:53:00Z" w16du:dateUtc="2025-01-23T13:5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B010F25" w14:textId="77777777" w:rsidR="00E2786A" w:rsidRPr="00340B0D" w:rsidRDefault="00E2786A" w:rsidP="00541D1A">
            <w:pPr>
              <w:jc w:val="center"/>
              <w:rPr>
                <w:ins w:id="10272"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32AEE458" w14:textId="77777777" w:rsidR="00E2786A" w:rsidRPr="00340B0D" w:rsidRDefault="00E2786A" w:rsidP="00541D1A">
            <w:pPr>
              <w:pStyle w:val="Default"/>
              <w:rPr>
                <w:ins w:id="10273" w:author="jonathan pritchard" w:date="2025-01-23T13:53:00Z" w16du:dateUtc="2025-01-23T13:53:00Z"/>
                <w:sz w:val="18"/>
                <w:szCs w:val="18"/>
              </w:rPr>
            </w:pPr>
            <w:ins w:id="10274" w:author="jonathan pritchard" w:date="2025-01-23T13:53:00Z" w16du:dateUtc="2025-01-23T13:5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7ADF01" w14:textId="77777777" w:rsidR="00E2786A" w:rsidRPr="00340B0D" w:rsidRDefault="00E2786A" w:rsidP="00541D1A">
            <w:pPr>
              <w:rPr>
                <w:ins w:id="10275" w:author="jonathan pritchard" w:date="2025-01-23T13:53:00Z" w16du:dateUtc="2025-01-23T13:53:00Z"/>
                <w:rFonts w:cs="Arial"/>
                <w:sz w:val="18"/>
                <w:szCs w:val="18"/>
              </w:rPr>
            </w:pPr>
          </w:p>
        </w:tc>
      </w:tr>
      <w:tr w:rsidR="00E2786A" w:rsidRPr="00340B0D" w14:paraId="6526728A" w14:textId="77777777" w:rsidTr="00541D1A">
        <w:trPr>
          <w:ins w:id="10276"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2E625CE" w14:textId="77777777" w:rsidR="00E2786A" w:rsidRPr="00340B0D" w:rsidRDefault="00E2786A" w:rsidP="00541D1A">
            <w:pPr>
              <w:pStyle w:val="Default"/>
              <w:ind w:left="720"/>
              <w:rPr>
                <w:ins w:id="10277" w:author="jonathan pritchard" w:date="2025-01-23T13:53:00Z" w16du:dateUtc="2025-01-23T13:53:00Z"/>
                <w:sz w:val="18"/>
                <w:szCs w:val="18"/>
              </w:rPr>
            </w:pPr>
            <w:ins w:id="10278" w:author="jonathan pritchard" w:date="2025-01-23T13:53:00Z" w16du:dateUtc="2025-01-23T13:5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2450BA0" w14:textId="77777777" w:rsidR="00E2786A" w:rsidRPr="00340B0D" w:rsidRDefault="00E2786A" w:rsidP="00541D1A">
            <w:pPr>
              <w:jc w:val="center"/>
              <w:rPr>
                <w:ins w:id="10279"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DDBF761" w14:textId="77777777" w:rsidR="00E2786A" w:rsidRPr="00340B0D" w:rsidRDefault="00E2786A" w:rsidP="00541D1A">
            <w:pPr>
              <w:pStyle w:val="Default"/>
              <w:rPr>
                <w:ins w:id="10280" w:author="jonathan pritchard" w:date="2025-01-23T13:53:00Z" w16du:dateUtc="2025-01-23T13:53:00Z"/>
                <w:sz w:val="18"/>
                <w:szCs w:val="18"/>
              </w:rPr>
            </w:pPr>
            <w:ins w:id="10281" w:author="jonathan pritchard" w:date="2025-01-23T13:53:00Z" w16du:dateUtc="2025-01-23T13:5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AAE20A0" w14:textId="77777777" w:rsidR="00E2786A" w:rsidRPr="00340B0D" w:rsidRDefault="00E2786A" w:rsidP="00541D1A">
            <w:pPr>
              <w:rPr>
                <w:ins w:id="10282" w:author="jonathan pritchard" w:date="2025-01-23T13:53:00Z" w16du:dateUtc="2025-01-23T13:53:00Z"/>
                <w:rFonts w:cs="Arial"/>
                <w:sz w:val="18"/>
                <w:szCs w:val="18"/>
              </w:rPr>
            </w:pPr>
          </w:p>
        </w:tc>
      </w:tr>
      <w:tr w:rsidR="00E2786A" w:rsidRPr="00340B0D" w14:paraId="6869BD73" w14:textId="77777777" w:rsidTr="00541D1A">
        <w:trPr>
          <w:ins w:id="1028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F04FEDD" w14:textId="77777777" w:rsidR="00E2786A" w:rsidRPr="00340B0D" w:rsidRDefault="00E2786A" w:rsidP="00541D1A">
            <w:pPr>
              <w:pStyle w:val="Default"/>
              <w:rPr>
                <w:ins w:id="10284" w:author="jonathan pritchard" w:date="2025-01-23T13:53:00Z" w16du:dateUtc="2025-01-23T13:53:00Z"/>
                <w:sz w:val="18"/>
                <w:szCs w:val="18"/>
              </w:rPr>
            </w:pPr>
            <w:ins w:id="10285" w:author="jonathan pritchard" w:date="2025-01-23T13:53:00Z" w16du:dateUtc="2025-01-23T13:5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DB218E2" w14:textId="77777777" w:rsidR="00E2786A" w:rsidRPr="00340B0D" w:rsidRDefault="00E2786A" w:rsidP="00541D1A">
            <w:pPr>
              <w:jc w:val="center"/>
              <w:rPr>
                <w:ins w:id="10286"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44718392" w14:textId="77777777" w:rsidR="00E2786A" w:rsidRPr="00340B0D" w:rsidRDefault="00E2786A" w:rsidP="00541D1A">
            <w:pPr>
              <w:pStyle w:val="Default"/>
              <w:rPr>
                <w:ins w:id="10287" w:author="jonathan pritchard" w:date="2025-01-23T13:53:00Z" w16du:dateUtc="2025-01-23T13:53:00Z"/>
                <w:sz w:val="18"/>
                <w:szCs w:val="18"/>
              </w:rPr>
            </w:pPr>
            <w:ins w:id="10288" w:author="jonathan pritchard" w:date="2025-01-23T13:53:00Z" w16du:dateUtc="2025-01-23T13:5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1D16057" w14:textId="77777777" w:rsidR="00E2786A" w:rsidRPr="00340B0D" w:rsidRDefault="00E2786A" w:rsidP="00541D1A">
            <w:pPr>
              <w:rPr>
                <w:ins w:id="10289" w:author="jonathan pritchard" w:date="2025-01-23T13:53:00Z" w16du:dateUtc="2025-01-23T13:53:00Z"/>
                <w:rFonts w:cs="Arial"/>
                <w:sz w:val="18"/>
                <w:szCs w:val="18"/>
              </w:rPr>
            </w:pPr>
          </w:p>
        </w:tc>
      </w:tr>
      <w:tr w:rsidR="00E2786A" w:rsidRPr="00340B0D" w14:paraId="5C54B507" w14:textId="77777777" w:rsidTr="00541D1A">
        <w:trPr>
          <w:ins w:id="10290"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B95C86F" w14:textId="77777777" w:rsidR="00E2786A" w:rsidRPr="00340B0D" w:rsidRDefault="00E2786A" w:rsidP="00541D1A">
            <w:pPr>
              <w:pStyle w:val="Default"/>
              <w:rPr>
                <w:ins w:id="10291" w:author="jonathan pritchard" w:date="2025-01-23T13:53:00Z" w16du:dateUtc="2025-01-23T13:53:00Z"/>
                <w:sz w:val="18"/>
                <w:szCs w:val="18"/>
              </w:rPr>
            </w:pPr>
            <w:ins w:id="10292" w:author="jonathan pritchard" w:date="2025-01-23T13:53:00Z" w16du:dateUtc="2025-01-23T13:5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C371420" w14:textId="77777777" w:rsidR="00E2786A" w:rsidRPr="00340B0D" w:rsidRDefault="00E2786A" w:rsidP="00541D1A">
            <w:pPr>
              <w:jc w:val="center"/>
              <w:rPr>
                <w:ins w:id="10293"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80C0C9A" w14:textId="77777777" w:rsidR="00E2786A" w:rsidRPr="00340B0D" w:rsidRDefault="00E2786A" w:rsidP="00541D1A">
            <w:pPr>
              <w:pStyle w:val="Default"/>
              <w:rPr>
                <w:ins w:id="10294" w:author="jonathan pritchard" w:date="2025-01-23T13:53:00Z" w16du:dateUtc="2025-01-23T13:53:00Z"/>
                <w:sz w:val="18"/>
                <w:szCs w:val="18"/>
              </w:rPr>
            </w:pPr>
            <w:ins w:id="10295" w:author="jonathan pritchard" w:date="2025-01-23T13:53:00Z" w16du:dateUtc="2025-01-23T13:5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4C6F40" w14:textId="77777777" w:rsidR="00E2786A" w:rsidRPr="00340B0D" w:rsidRDefault="00E2786A" w:rsidP="00541D1A">
            <w:pPr>
              <w:rPr>
                <w:ins w:id="10296" w:author="jonathan pritchard" w:date="2025-01-23T13:53:00Z" w16du:dateUtc="2025-01-23T13:53:00Z"/>
                <w:rFonts w:cs="Arial"/>
                <w:sz w:val="18"/>
                <w:szCs w:val="18"/>
              </w:rPr>
            </w:pPr>
          </w:p>
        </w:tc>
      </w:tr>
      <w:tr w:rsidR="00E2786A" w:rsidRPr="00340B0D" w14:paraId="5E2DDA40" w14:textId="77777777" w:rsidTr="00541D1A">
        <w:trPr>
          <w:ins w:id="10297"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8B1B206" w14:textId="77777777" w:rsidR="00E2786A" w:rsidRPr="00340B0D" w:rsidRDefault="00E2786A" w:rsidP="00541D1A">
            <w:pPr>
              <w:pStyle w:val="Default"/>
              <w:rPr>
                <w:ins w:id="10298" w:author="jonathan pritchard" w:date="2025-01-23T13:53:00Z" w16du:dateUtc="2025-01-23T13:53:00Z"/>
                <w:sz w:val="18"/>
                <w:szCs w:val="18"/>
              </w:rPr>
            </w:pPr>
            <w:ins w:id="10299" w:author="jonathan pritchard" w:date="2025-01-23T13:53:00Z" w16du:dateUtc="2025-01-23T13:5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40759EA" w14:textId="77777777" w:rsidR="00E2786A" w:rsidRPr="00340B0D" w:rsidRDefault="00E2786A" w:rsidP="00541D1A">
            <w:pPr>
              <w:jc w:val="center"/>
              <w:rPr>
                <w:ins w:id="10300"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9110F4A" w14:textId="77777777" w:rsidR="00E2786A" w:rsidRPr="00340B0D" w:rsidRDefault="00E2786A" w:rsidP="00541D1A">
            <w:pPr>
              <w:pStyle w:val="Default"/>
              <w:rPr>
                <w:ins w:id="10301" w:author="jonathan pritchard" w:date="2025-01-23T13:53:00Z" w16du:dateUtc="2025-01-23T13:53:00Z"/>
                <w:sz w:val="18"/>
                <w:szCs w:val="18"/>
              </w:rPr>
            </w:pPr>
            <w:ins w:id="10302" w:author="jonathan pritchard" w:date="2025-01-23T13:53:00Z" w16du:dateUtc="2025-01-23T13:5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E848D4F" w14:textId="77777777" w:rsidR="00E2786A" w:rsidRPr="00340B0D" w:rsidRDefault="00E2786A" w:rsidP="00541D1A">
            <w:pPr>
              <w:rPr>
                <w:ins w:id="10303" w:author="jonathan pritchard" w:date="2025-01-23T13:53:00Z" w16du:dateUtc="2025-01-23T13:53:00Z"/>
                <w:rFonts w:cs="Arial"/>
                <w:sz w:val="18"/>
                <w:szCs w:val="18"/>
              </w:rPr>
            </w:pPr>
          </w:p>
        </w:tc>
      </w:tr>
      <w:tr w:rsidR="00E2786A" w:rsidRPr="00340B0D" w14:paraId="59AD30D9" w14:textId="77777777" w:rsidTr="00541D1A">
        <w:trPr>
          <w:ins w:id="10304"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1ABF30" w14:textId="77777777" w:rsidR="00E2786A" w:rsidRPr="00340B0D" w:rsidRDefault="00E2786A" w:rsidP="00541D1A">
            <w:pPr>
              <w:pStyle w:val="Default"/>
              <w:rPr>
                <w:ins w:id="10305" w:author="jonathan pritchard" w:date="2025-01-23T13:53:00Z" w16du:dateUtc="2025-01-23T13:53:00Z"/>
                <w:sz w:val="18"/>
                <w:szCs w:val="18"/>
              </w:rPr>
            </w:pPr>
            <w:ins w:id="10306" w:author="jonathan pritchard" w:date="2025-01-23T13:53:00Z" w16du:dateUtc="2025-01-23T13:5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3D256A88" w14:textId="77777777" w:rsidR="00E2786A" w:rsidRPr="00340B0D" w:rsidRDefault="00E2786A" w:rsidP="00541D1A">
            <w:pPr>
              <w:jc w:val="center"/>
              <w:rPr>
                <w:ins w:id="10307"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F74B1EE" w14:textId="77777777" w:rsidR="00E2786A" w:rsidRPr="00340B0D" w:rsidRDefault="00E2786A" w:rsidP="00541D1A">
            <w:pPr>
              <w:pStyle w:val="Default"/>
              <w:rPr>
                <w:ins w:id="10308" w:author="jonathan pritchard" w:date="2025-01-23T13:53:00Z" w16du:dateUtc="2025-01-23T13:53:00Z"/>
                <w:sz w:val="18"/>
                <w:szCs w:val="18"/>
              </w:rPr>
            </w:pPr>
            <w:ins w:id="10309" w:author="jonathan pritchard" w:date="2025-01-23T13:53:00Z" w16du:dateUtc="2025-01-23T13:5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ADADF17" w14:textId="77777777" w:rsidR="00E2786A" w:rsidRPr="00340B0D" w:rsidRDefault="00E2786A" w:rsidP="00541D1A">
            <w:pPr>
              <w:rPr>
                <w:ins w:id="10310" w:author="jonathan pritchard" w:date="2025-01-23T13:53:00Z" w16du:dateUtc="2025-01-23T13:53:00Z"/>
                <w:rFonts w:cs="Arial"/>
                <w:sz w:val="18"/>
                <w:szCs w:val="18"/>
              </w:rPr>
            </w:pPr>
          </w:p>
        </w:tc>
      </w:tr>
      <w:tr w:rsidR="00E2786A" w:rsidRPr="00340B0D" w14:paraId="252B2530" w14:textId="77777777" w:rsidTr="00541D1A">
        <w:trPr>
          <w:ins w:id="10311"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437D736" w14:textId="77777777" w:rsidR="00E2786A" w:rsidRPr="00340B0D" w:rsidRDefault="00E2786A" w:rsidP="00541D1A">
            <w:pPr>
              <w:pStyle w:val="Default"/>
              <w:rPr>
                <w:ins w:id="10312" w:author="jonathan pritchard" w:date="2025-01-23T13:53:00Z" w16du:dateUtc="2025-01-23T13:53:00Z"/>
                <w:sz w:val="18"/>
                <w:szCs w:val="18"/>
              </w:rPr>
            </w:pPr>
            <w:ins w:id="10313" w:author="jonathan pritchard" w:date="2025-01-23T13:53:00Z" w16du:dateUtc="2025-01-23T13:5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D481F6A" w14:textId="77777777" w:rsidR="00E2786A" w:rsidRPr="00340B0D" w:rsidRDefault="00E2786A" w:rsidP="00541D1A">
            <w:pPr>
              <w:jc w:val="center"/>
              <w:rPr>
                <w:ins w:id="10314"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2E9F574" w14:textId="77777777" w:rsidR="00E2786A" w:rsidRPr="00340B0D" w:rsidRDefault="00E2786A" w:rsidP="00541D1A">
            <w:pPr>
              <w:rPr>
                <w:ins w:id="10315"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447A5C13" w14:textId="77777777" w:rsidR="00E2786A" w:rsidRPr="00340B0D" w:rsidRDefault="00E2786A" w:rsidP="00541D1A">
            <w:pPr>
              <w:rPr>
                <w:ins w:id="10316" w:author="jonathan pritchard" w:date="2025-01-23T13:53:00Z" w16du:dateUtc="2025-01-23T13:53:00Z"/>
                <w:rFonts w:cs="Arial"/>
                <w:sz w:val="18"/>
                <w:szCs w:val="18"/>
              </w:rPr>
            </w:pPr>
          </w:p>
        </w:tc>
      </w:tr>
      <w:tr w:rsidR="00E2786A" w:rsidRPr="00340B0D" w14:paraId="69CB892D" w14:textId="77777777" w:rsidTr="00541D1A">
        <w:trPr>
          <w:ins w:id="10317"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33E6594" w14:textId="77777777" w:rsidR="00E2786A" w:rsidRPr="00340B0D" w:rsidRDefault="00E2786A" w:rsidP="00541D1A">
            <w:pPr>
              <w:pStyle w:val="Default"/>
              <w:rPr>
                <w:ins w:id="10318" w:author="jonathan pritchard" w:date="2025-01-23T13:53:00Z" w16du:dateUtc="2025-01-23T13:53:00Z"/>
                <w:sz w:val="18"/>
                <w:szCs w:val="18"/>
              </w:rPr>
            </w:pPr>
            <w:ins w:id="10319" w:author="jonathan pritchard" w:date="2025-01-23T13:53:00Z" w16du:dateUtc="2025-01-23T13:5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BCB88A7" w14:textId="77777777" w:rsidR="00E2786A" w:rsidRPr="00340B0D" w:rsidRDefault="00E2786A" w:rsidP="00541D1A">
            <w:pPr>
              <w:jc w:val="center"/>
              <w:rPr>
                <w:ins w:id="10320"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A4636C1" w14:textId="77777777" w:rsidR="00E2786A" w:rsidRPr="00340B0D" w:rsidRDefault="00E2786A" w:rsidP="00541D1A">
            <w:pPr>
              <w:rPr>
                <w:ins w:id="10321"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12AF4A8C" w14:textId="77777777" w:rsidR="00E2786A" w:rsidRPr="00340B0D" w:rsidRDefault="00E2786A" w:rsidP="00541D1A">
            <w:pPr>
              <w:rPr>
                <w:ins w:id="10322" w:author="jonathan pritchard" w:date="2025-01-23T13:53:00Z" w16du:dateUtc="2025-01-23T13:53:00Z"/>
                <w:rFonts w:cs="Arial"/>
                <w:sz w:val="18"/>
                <w:szCs w:val="18"/>
              </w:rPr>
            </w:pPr>
          </w:p>
        </w:tc>
      </w:tr>
      <w:tr w:rsidR="00E2786A" w:rsidRPr="00340B0D" w14:paraId="7CC6CF1A" w14:textId="77777777" w:rsidTr="00541D1A">
        <w:trPr>
          <w:ins w:id="1032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405A8144" w14:textId="77777777" w:rsidR="00E2786A" w:rsidRPr="00340B0D" w:rsidRDefault="00E2786A" w:rsidP="00541D1A">
            <w:pPr>
              <w:pStyle w:val="Default"/>
              <w:rPr>
                <w:ins w:id="10324" w:author="jonathan pritchard" w:date="2025-01-23T13:53:00Z" w16du:dateUtc="2025-01-23T13:53:00Z"/>
                <w:sz w:val="18"/>
                <w:szCs w:val="18"/>
              </w:rPr>
            </w:pPr>
            <w:ins w:id="10325" w:author="jonathan pritchard" w:date="2025-01-23T13:53:00Z" w16du:dateUtc="2025-01-23T13:5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B1DDDE0" w14:textId="77777777" w:rsidR="00E2786A" w:rsidRPr="00340B0D" w:rsidRDefault="00E2786A" w:rsidP="00541D1A">
            <w:pPr>
              <w:jc w:val="center"/>
              <w:rPr>
                <w:ins w:id="10326"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3D5C1D9" w14:textId="77777777" w:rsidR="00E2786A" w:rsidRPr="00340B0D" w:rsidRDefault="00E2786A" w:rsidP="00541D1A">
            <w:pPr>
              <w:rPr>
                <w:ins w:id="10327"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A7A9C30" w14:textId="77777777" w:rsidR="00E2786A" w:rsidRPr="00340B0D" w:rsidRDefault="00E2786A" w:rsidP="00541D1A">
            <w:pPr>
              <w:rPr>
                <w:ins w:id="10328" w:author="jonathan pritchard" w:date="2025-01-23T13:53:00Z" w16du:dateUtc="2025-01-23T13:53:00Z"/>
                <w:rFonts w:cs="Arial"/>
                <w:sz w:val="18"/>
                <w:szCs w:val="18"/>
              </w:rPr>
            </w:pPr>
          </w:p>
        </w:tc>
      </w:tr>
      <w:tr w:rsidR="00E2786A" w:rsidRPr="00340B0D" w14:paraId="467B4BE0" w14:textId="77777777" w:rsidTr="00541D1A">
        <w:trPr>
          <w:ins w:id="10329"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72040756" w14:textId="77777777" w:rsidR="00E2786A" w:rsidRPr="00340B0D" w:rsidRDefault="00E2786A" w:rsidP="00541D1A">
            <w:pPr>
              <w:pStyle w:val="Default"/>
              <w:ind w:left="720"/>
              <w:rPr>
                <w:ins w:id="10330" w:author="jonathan pritchard" w:date="2025-01-23T13:53:00Z" w16du:dateUtc="2025-01-23T13:53:00Z"/>
                <w:sz w:val="18"/>
                <w:szCs w:val="18"/>
              </w:rPr>
            </w:pPr>
            <w:ins w:id="10331" w:author="jonathan pritchard" w:date="2025-01-23T13:53:00Z" w16du:dateUtc="2025-01-23T13:5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9A67DA" w14:textId="77777777" w:rsidR="00E2786A" w:rsidRPr="00340B0D" w:rsidRDefault="00E2786A" w:rsidP="00541D1A">
            <w:pPr>
              <w:jc w:val="center"/>
              <w:rPr>
                <w:ins w:id="10332"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018EE88C" w14:textId="77777777" w:rsidR="00E2786A" w:rsidRPr="00340B0D" w:rsidRDefault="00E2786A" w:rsidP="00541D1A">
            <w:pPr>
              <w:rPr>
                <w:ins w:id="10333"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27BE7DF" w14:textId="77777777" w:rsidR="00E2786A" w:rsidRPr="00340B0D" w:rsidRDefault="00E2786A" w:rsidP="00541D1A">
            <w:pPr>
              <w:rPr>
                <w:ins w:id="10334" w:author="jonathan pritchard" w:date="2025-01-23T13:53:00Z" w16du:dateUtc="2025-01-23T13:53:00Z"/>
                <w:rFonts w:cs="Arial"/>
                <w:sz w:val="18"/>
                <w:szCs w:val="18"/>
              </w:rPr>
            </w:pPr>
          </w:p>
        </w:tc>
      </w:tr>
      <w:tr w:rsidR="00E2786A" w:rsidRPr="00340B0D" w14:paraId="33B04897" w14:textId="77777777" w:rsidTr="00541D1A">
        <w:trPr>
          <w:ins w:id="10335" w:author="jonathan pritchard" w:date="2025-01-23T13:53:00Z"/>
        </w:trPr>
        <w:tc>
          <w:tcPr>
            <w:tcW w:w="4375" w:type="dxa"/>
            <w:gridSpan w:val="4"/>
            <w:tcBorders>
              <w:top w:val="single" w:sz="4" w:space="0" w:color="auto"/>
              <w:left w:val="single" w:sz="12" w:space="0" w:color="auto"/>
              <w:bottom w:val="single" w:sz="12" w:space="0" w:color="auto"/>
              <w:right w:val="single" w:sz="4" w:space="0" w:color="auto"/>
            </w:tcBorders>
          </w:tcPr>
          <w:p w14:paraId="031AAAF8" w14:textId="77777777" w:rsidR="00E2786A" w:rsidRPr="00340B0D" w:rsidRDefault="00E2786A" w:rsidP="00541D1A">
            <w:pPr>
              <w:pStyle w:val="Default"/>
              <w:ind w:left="720"/>
              <w:rPr>
                <w:ins w:id="10336" w:author="jonathan pritchard" w:date="2025-01-23T13:53:00Z" w16du:dateUtc="2025-01-23T13:53:00Z"/>
                <w:sz w:val="18"/>
                <w:szCs w:val="18"/>
              </w:rPr>
            </w:pPr>
            <w:ins w:id="10337" w:author="jonathan pritchard" w:date="2025-01-23T13:53:00Z" w16du:dateUtc="2025-01-23T13:5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311D905C" w14:textId="77777777" w:rsidR="00E2786A" w:rsidRPr="00340B0D" w:rsidRDefault="00E2786A" w:rsidP="00541D1A">
            <w:pPr>
              <w:jc w:val="center"/>
              <w:rPr>
                <w:ins w:id="10338"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12" w:space="0" w:color="auto"/>
            </w:tcBorders>
          </w:tcPr>
          <w:p w14:paraId="5637EFF7" w14:textId="77777777" w:rsidR="00E2786A" w:rsidRPr="00340B0D" w:rsidRDefault="00E2786A" w:rsidP="00541D1A">
            <w:pPr>
              <w:rPr>
                <w:ins w:id="10339" w:author="jonathan pritchard" w:date="2025-01-23T13:53:00Z" w16du:dateUtc="2025-01-23T13:5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AFDBFB5" w14:textId="77777777" w:rsidR="00E2786A" w:rsidRPr="00340B0D" w:rsidRDefault="00E2786A" w:rsidP="00541D1A">
            <w:pPr>
              <w:rPr>
                <w:ins w:id="10340" w:author="jonathan pritchard" w:date="2025-01-23T13:53:00Z" w16du:dateUtc="2025-01-23T13:53:00Z"/>
                <w:rFonts w:cs="Arial"/>
                <w:sz w:val="18"/>
                <w:szCs w:val="18"/>
              </w:rPr>
            </w:pPr>
          </w:p>
        </w:tc>
      </w:tr>
      <w:tr w:rsidR="00E2786A" w:rsidRPr="00340B0D" w14:paraId="29A1076A" w14:textId="77777777" w:rsidTr="00541D1A">
        <w:trPr>
          <w:ins w:id="10341"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DD876D" w14:textId="77777777" w:rsidR="00E2786A" w:rsidRPr="00EF63B4" w:rsidRDefault="00E2786A" w:rsidP="00541D1A">
            <w:pPr>
              <w:jc w:val="center"/>
              <w:rPr>
                <w:ins w:id="10342" w:author="jonathan pritchard" w:date="2025-01-23T13:53:00Z" w16du:dateUtc="2025-01-23T13:53:00Z"/>
                <w:rFonts w:cs="Arial"/>
                <w:sz w:val="18"/>
                <w:szCs w:val="18"/>
              </w:rPr>
            </w:pPr>
            <w:ins w:id="10343" w:author="jonathan pritchard" w:date="2025-01-23T13:53:00Z" w16du:dateUtc="2025-01-23T13:53:00Z">
              <w:r>
                <w:rPr>
                  <w:rFonts w:cs="Arial"/>
                  <w:b/>
                  <w:bCs/>
                  <w:sz w:val="18"/>
                  <w:szCs w:val="18"/>
                </w:rPr>
                <w:t>Additional</w:t>
              </w:r>
            </w:ins>
          </w:p>
        </w:tc>
      </w:tr>
      <w:tr w:rsidR="00E2786A" w:rsidRPr="00340B0D" w14:paraId="5EA43346" w14:textId="77777777" w:rsidTr="00541D1A">
        <w:trPr>
          <w:ins w:id="10344"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1A6246F" w14:textId="77777777" w:rsidR="00E2786A" w:rsidRPr="00340B0D" w:rsidRDefault="00E2786A" w:rsidP="00541D1A">
            <w:pPr>
              <w:pStyle w:val="Default"/>
              <w:ind w:left="720"/>
              <w:rPr>
                <w:ins w:id="10345"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D06F44" w14:textId="77777777" w:rsidR="00E2786A" w:rsidRPr="00340B0D" w:rsidRDefault="00E2786A" w:rsidP="00541D1A">
            <w:pPr>
              <w:jc w:val="center"/>
              <w:rPr>
                <w:ins w:id="10346"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404985B4" w14:textId="77777777" w:rsidR="00E2786A" w:rsidRPr="00340B0D" w:rsidRDefault="00E2786A" w:rsidP="00541D1A">
            <w:pPr>
              <w:rPr>
                <w:ins w:id="10347"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5F9B29EC" w14:textId="77777777" w:rsidR="00E2786A" w:rsidRPr="00340B0D" w:rsidRDefault="00E2786A" w:rsidP="00541D1A">
            <w:pPr>
              <w:rPr>
                <w:ins w:id="10348" w:author="jonathan pritchard" w:date="2025-01-23T13:53:00Z" w16du:dateUtc="2025-01-23T13:53:00Z"/>
                <w:rFonts w:cs="Arial"/>
                <w:sz w:val="18"/>
                <w:szCs w:val="18"/>
              </w:rPr>
            </w:pPr>
          </w:p>
        </w:tc>
      </w:tr>
      <w:tr w:rsidR="00E2786A" w:rsidRPr="00340B0D" w14:paraId="70398DBE" w14:textId="77777777" w:rsidTr="00541D1A">
        <w:trPr>
          <w:ins w:id="10349"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5C4FFDE3" w14:textId="77777777" w:rsidR="00E2786A" w:rsidRPr="00340B0D" w:rsidRDefault="00E2786A" w:rsidP="00541D1A">
            <w:pPr>
              <w:pStyle w:val="Default"/>
              <w:ind w:left="720"/>
              <w:rPr>
                <w:ins w:id="10350"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3CBD82B" w14:textId="77777777" w:rsidR="00E2786A" w:rsidRPr="00340B0D" w:rsidRDefault="00E2786A" w:rsidP="00541D1A">
            <w:pPr>
              <w:jc w:val="center"/>
              <w:rPr>
                <w:ins w:id="10351"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3E308FE9" w14:textId="77777777" w:rsidR="00E2786A" w:rsidRPr="00340B0D" w:rsidRDefault="00E2786A" w:rsidP="00541D1A">
            <w:pPr>
              <w:rPr>
                <w:ins w:id="10352"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0DB083" w14:textId="77777777" w:rsidR="00E2786A" w:rsidRPr="00340B0D" w:rsidRDefault="00E2786A" w:rsidP="00541D1A">
            <w:pPr>
              <w:rPr>
                <w:ins w:id="10353" w:author="jonathan pritchard" w:date="2025-01-23T13:53:00Z" w16du:dateUtc="2025-01-23T13:53:00Z"/>
                <w:rFonts w:cs="Arial"/>
                <w:sz w:val="18"/>
                <w:szCs w:val="18"/>
              </w:rPr>
            </w:pPr>
          </w:p>
        </w:tc>
      </w:tr>
      <w:tr w:rsidR="00E2786A" w:rsidRPr="00340B0D" w14:paraId="6E458E2A" w14:textId="77777777" w:rsidTr="00541D1A">
        <w:trPr>
          <w:ins w:id="10354"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FB166" w14:textId="77777777" w:rsidR="00E2786A" w:rsidRPr="00340B0D" w:rsidRDefault="00E2786A" w:rsidP="00541D1A">
            <w:pPr>
              <w:jc w:val="center"/>
              <w:rPr>
                <w:ins w:id="10355" w:author="jonathan pritchard" w:date="2025-01-23T13:53:00Z" w16du:dateUtc="2025-01-23T13:53:00Z"/>
                <w:rFonts w:cs="Arial"/>
                <w:b/>
                <w:bCs/>
                <w:sz w:val="18"/>
                <w:szCs w:val="18"/>
              </w:rPr>
            </w:pPr>
            <w:ins w:id="10356" w:author="jonathan pritchard" w:date="2025-01-23T13:53:00Z" w16du:dateUtc="2025-01-23T13:53:00Z">
              <w:r w:rsidRPr="00340B0D">
                <w:rPr>
                  <w:rFonts w:cs="Arial"/>
                  <w:b/>
                  <w:bCs/>
                  <w:sz w:val="18"/>
                  <w:szCs w:val="18"/>
                </w:rPr>
                <w:t>Setup</w:t>
              </w:r>
            </w:ins>
          </w:p>
        </w:tc>
      </w:tr>
      <w:tr w:rsidR="00E2786A" w:rsidRPr="00340B0D" w14:paraId="659346B1" w14:textId="77777777" w:rsidTr="00541D1A">
        <w:trPr>
          <w:ins w:id="10357"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773BD137" w14:textId="77777777" w:rsidR="003E4D19" w:rsidRPr="00A358C9" w:rsidRDefault="003E4D19" w:rsidP="003E4D19">
            <w:pPr>
              <w:rPr>
                <w:i/>
              </w:rPr>
            </w:pPr>
            <w:r w:rsidRPr="00A358C9">
              <w:rPr>
                <w:i/>
              </w:rPr>
              <w:t xml:space="preserve">Load </w:t>
            </w:r>
            <w:r>
              <w:rPr>
                <w:i/>
              </w:rPr>
              <w:t xml:space="preserve">exchange set </w:t>
            </w:r>
            <w:proofErr w:type="spellStart"/>
            <w:r>
              <w:rPr>
                <w:b/>
                <w:bCs/>
                <w:i/>
              </w:rPr>
              <w:t>PowerUp</w:t>
            </w:r>
            <w:proofErr w:type="spellEnd"/>
            <w:r>
              <w:rPr>
                <w:b/>
                <w:bCs/>
                <w:i/>
              </w:rPr>
              <w:t xml:space="preserve"> </w:t>
            </w:r>
          </w:p>
          <w:p w14:paraId="4CD60FAF" w14:textId="77777777" w:rsidR="003E4D19" w:rsidRPr="00A358C9" w:rsidRDefault="003E4D19" w:rsidP="003E4D19">
            <w:pPr>
              <w:rPr>
                <w:i/>
              </w:rPr>
            </w:pPr>
            <w:r w:rsidRPr="00A358C9">
              <w:rPr>
                <w:i/>
              </w:rPr>
              <w:lastRenderedPageBreak/>
              <w:t xml:space="preserve">Display cell </w:t>
            </w:r>
            <w:r>
              <w:rPr>
                <w:i/>
              </w:rPr>
              <w:t>10100AA_X01NE</w:t>
            </w:r>
            <w:r w:rsidRPr="00A358C9">
              <w:rPr>
                <w:i/>
              </w:rPr>
              <w:t xml:space="preserve"> at 3 NM range scale</w:t>
            </w:r>
          </w:p>
          <w:p w14:paraId="4B248B35" w14:textId="77777777" w:rsidR="003E4D19" w:rsidRPr="00E012C8" w:rsidRDefault="003E4D19" w:rsidP="003E4D19">
            <w:pPr>
              <w:pStyle w:val="ListParagraph"/>
              <w:numPr>
                <w:ilvl w:val="0"/>
                <w:numId w:val="32"/>
              </w:numPr>
              <w:rPr>
                <w:i/>
              </w:rPr>
            </w:pPr>
            <w:r w:rsidRPr="00E012C8">
              <w:rPr>
                <w:i/>
              </w:rPr>
              <w:t>Select Safety Contour value to 8 m</w:t>
            </w:r>
          </w:p>
          <w:p w14:paraId="53FD59E7" w14:textId="77777777" w:rsidR="003E4D19" w:rsidRPr="00E012C8" w:rsidRDefault="003E4D19" w:rsidP="003E4D19">
            <w:pPr>
              <w:pStyle w:val="ListParagraph"/>
              <w:numPr>
                <w:ilvl w:val="0"/>
                <w:numId w:val="32"/>
              </w:numPr>
              <w:rPr>
                <w:i/>
              </w:rPr>
            </w:pPr>
            <w:r w:rsidRPr="00E012C8">
              <w:rPr>
                <w:i/>
              </w:rPr>
              <w:t>Select Safety Depth value to 8 m</w:t>
            </w:r>
          </w:p>
          <w:p w14:paraId="396ED11B" w14:textId="77777777" w:rsidR="003E4D19" w:rsidRPr="00E012C8" w:rsidRDefault="003E4D19" w:rsidP="003E4D19">
            <w:pPr>
              <w:pStyle w:val="ListParagraph"/>
              <w:numPr>
                <w:ilvl w:val="0"/>
                <w:numId w:val="32"/>
              </w:numPr>
              <w:rPr>
                <w:i/>
              </w:rPr>
            </w:pPr>
            <w:r w:rsidRPr="00E012C8">
              <w:rPr>
                <w:i/>
              </w:rPr>
              <w:t>Select Plain Boundaries</w:t>
            </w:r>
          </w:p>
          <w:p w14:paraId="7D6BC1B0" w14:textId="6B58B8A5" w:rsidR="00E2786A" w:rsidRDefault="003E4D19" w:rsidP="003E4D19">
            <w:pPr>
              <w:rPr>
                <w:ins w:id="10358" w:author="jonathan pritchard" w:date="2025-01-23T13:53:00Z" w16du:dateUtc="2025-01-23T13:53:00Z"/>
                <w:rFonts w:cs="Arial"/>
                <w:sz w:val="18"/>
                <w:szCs w:val="18"/>
              </w:rPr>
            </w:pPr>
            <w:r w:rsidRPr="00E012C8">
              <w:rPr>
                <w:i/>
              </w:rPr>
              <w:t>Select Paper chart symbols</w:t>
            </w:r>
          </w:p>
          <w:p w14:paraId="29F27473" w14:textId="77777777" w:rsidR="00E2786A" w:rsidRPr="00110428" w:rsidRDefault="00E2786A" w:rsidP="00541D1A">
            <w:pPr>
              <w:rPr>
                <w:ins w:id="10359" w:author="jonathan pritchard" w:date="2025-01-23T13:53:00Z" w16du:dateUtc="2025-01-23T13:53:00Z"/>
                <w:rFonts w:cs="Arial"/>
              </w:rPr>
            </w:pPr>
            <w:ins w:id="10360" w:author="jonathan pritchard" w:date="2025-01-23T13:53:00Z" w16du:dateUtc="2025-01-23T13:53:00Z">
              <w:r>
                <w:rPr>
                  <w:rFonts w:cs="Arial"/>
                  <w:i/>
                </w:rPr>
                <w:t>.</w:t>
              </w:r>
              <w:r w:rsidRPr="00110428">
                <w:rPr>
                  <w:rFonts w:cs="Arial"/>
                  <w:i/>
                </w:rPr>
                <w:t xml:space="preserve">. </w:t>
              </w:r>
            </w:ins>
          </w:p>
          <w:p w14:paraId="556A2ED3" w14:textId="77777777" w:rsidR="00E2786A" w:rsidRPr="00340B0D" w:rsidRDefault="00E2786A" w:rsidP="00541D1A">
            <w:pPr>
              <w:rPr>
                <w:ins w:id="10361" w:author="jonathan pritchard" w:date="2025-01-23T13:53:00Z" w16du:dateUtc="2025-01-23T13:53:00Z"/>
                <w:rFonts w:cs="Arial"/>
                <w:sz w:val="18"/>
                <w:szCs w:val="18"/>
              </w:rPr>
            </w:pPr>
          </w:p>
        </w:tc>
      </w:tr>
      <w:tr w:rsidR="00E2786A" w:rsidRPr="00340B0D" w14:paraId="0890AE7E" w14:textId="77777777" w:rsidTr="00541D1A">
        <w:trPr>
          <w:ins w:id="10362"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0BDFAC" w14:textId="77777777" w:rsidR="00E2786A" w:rsidRPr="00340B0D" w:rsidRDefault="00E2786A" w:rsidP="00541D1A">
            <w:pPr>
              <w:jc w:val="center"/>
              <w:rPr>
                <w:ins w:id="10363" w:author="jonathan pritchard" w:date="2025-01-23T13:53:00Z" w16du:dateUtc="2025-01-23T13:53:00Z"/>
                <w:rFonts w:cs="Arial"/>
                <w:b/>
                <w:bCs/>
                <w:sz w:val="18"/>
                <w:szCs w:val="18"/>
              </w:rPr>
            </w:pPr>
            <w:ins w:id="10364" w:author="jonathan pritchard" w:date="2025-01-23T13:53:00Z" w16du:dateUtc="2025-01-23T13:53:00Z">
              <w:r w:rsidRPr="00340B0D">
                <w:rPr>
                  <w:rFonts w:cs="Arial"/>
                  <w:b/>
                  <w:bCs/>
                  <w:sz w:val="18"/>
                  <w:szCs w:val="18"/>
                </w:rPr>
                <w:lastRenderedPageBreak/>
                <w:t>Action</w:t>
              </w:r>
            </w:ins>
          </w:p>
        </w:tc>
      </w:tr>
      <w:tr w:rsidR="00E2786A" w:rsidRPr="00340B0D" w14:paraId="00E1B1C1" w14:textId="77777777" w:rsidTr="00541D1A">
        <w:trPr>
          <w:ins w:id="10365"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829322" w14:textId="77777777" w:rsidR="00E2786A" w:rsidRDefault="00E2786A" w:rsidP="00541D1A">
            <w:pPr>
              <w:rPr>
                <w:rFonts w:cs="Arial"/>
                <w:b/>
                <w:bCs/>
              </w:rPr>
            </w:pPr>
          </w:p>
          <w:p w14:paraId="6CBD0AB9" w14:textId="77777777" w:rsidR="003E4D19" w:rsidRPr="00A358C9" w:rsidRDefault="003E4D19" w:rsidP="003E4D19">
            <w:pPr>
              <w:rPr>
                <w:i/>
              </w:rPr>
            </w:pPr>
            <w:r w:rsidRPr="00A358C9">
              <w:rPr>
                <w:i/>
              </w:rPr>
              <w:t>Switch on the following (where available):</w:t>
            </w:r>
          </w:p>
          <w:p w14:paraId="2B51575D" w14:textId="77777777" w:rsidR="003E4D19" w:rsidRPr="00A358C9" w:rsidRDefault="003E4D19" w:rsidP="003E4D19">
            <w:pPr>
              <w:numPr>
                <w:ilvl w:val="0"/>
                <w:numId w:val="13"/>
              </w:numPr>
              <w:rPr>
                <w:i/>
              </w:rPr>
            </w:pPr>
            <w:r w:rsidRPr="00A358C9">
              <w:rPr>
                <w:i/>
              </w:rPr>
              <w:t>Radar image overlay</w:t>
            </w:r>
          </w:p>
          <w:p w14:paraId="6A9163DF" w14:textId="77777777" w:rsidR="003E4D19" w:rsidRPr="00A358C9" w:rsidRDefault="003E4D19" w:rsidP="003E4D19">
            <w:pPr>
              <w:numPr>
                <w:ilvl w:val="0"/>
                <w:numId w:val="13"/>
              </w:numPr>
              <w:rPr>
                <w:i/>
              </w:rPr>
            </w:pPr>
            <w:r w:rsidRPr="00A358C9">
              <w:rPr>
                <w:i/>
              </w:rPr>
              <w:t>Radar tracked target information</w:t>
            </w:r>
          </w:p>
          <w:p w14:paraId="66588396" w14:textId="66B16117" w:rsidR="003E4D19" w:rsidRDefault="003E4D19" w:rsidP="003E4D19">
            <w:pPr>
              <w:rPr>
                <w:rFonts w:cs="Arial"/>
                <w:b/>
                <w:bCs/>
              </w:rPr>
            </w:pPr>
            <w:r w:rsidRPr="00A358C9">
              <w:rPr>
                <w:i/>
              </w:rPr>
              <w:t>AIS information</w:t>
            </w:r>
          </w:p>
          <w:p w14:paraId="3182C58E" w14:textId="77777777" w:rsidR="003E4D19" w:rsidRPr="00110428" w:rsidRDefault="003E4D19" w:rsidP="00541D1A">
            <w:pPr>
              <w:rPr>
                <w:ins w:id="10366" w:author="jonathan pritchard" w:date="2025-01-23T13:53:00Z" w16du:dateUtc="2025-01-23T13:53:00Z"/>
                <w:rFonts w:cs="Arial"/>
                <w:b/>
                <w:bCs/>
              </w:rPr>
            </w:pPr>
          </w:p>
        </w:tc>
      </w:tr>
      <w:tr w:rsidR="00E2786A" w:rsidRPr="00340B0D" w14:paraId="079D6472" w14:textId="77777777" w:rsidTr="00541D1A">
        <w:trPr>
          <w:ins w:id="10367"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CF26E" w14:textId="77777777" w:rsidR="00E2786A" w:rsidRPr="00340B0D" w:rsidRDefault="00E2786A" w:rsidP="00541D1A">
            <w:pPr>
              <w:jc w:val="center"/>
              <w:rPr>
                <w:ins w:id="10368" w:author="jonathan pritchard" w:date="2025-01-23T13:53:00Z" w16du:dateUtc="2025-01-23T13:53:00Z"/>
                <w:rFonts w:cs="Arial"/>
                <w:sz w:val="18"/>
                <w:szCs w:val="18"/>
              </w:rPr>
            </w:pPr>
            <w:ins w:id="10369" w:author="jonathan pritchard" w:date="2025-01-23T13:53:00Z" w16du:dateUtc="2025-01-23T13:53:00Z">
              <w:r w:rsidRPr="00340B0D">
                <w:rPr>
                  <w:rFonts w:cs="Arial"/>
                  <w:b/>
                  <w:bCs/>
                  <w:sz w:val="18"/>
                  <w:szCs w:val="18"/>
                </w:rPr>
                <w:t>Results</w:t>
              </w:r>
            </w:ins>
          </w:p>
        </w:tc>
      </w:tr>
      <w:tr w:rsidR="00E2786A" w:rsidRPr="00340B0D" w14:paraId="1FB81223" w14:textId="77777777" w:rsidTr="00541D1A">
        <w:trPr>
          <w:ins w:id="10370"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tcPr>
          <w:p w14:paraId="3C231972" w14:textId="77777777" w:rsidR="00E2786A" w:rsidRDefault="00E2786A" w:rsidP="00541D1A">
            <w:pPr>
              <w:rPr>
                <w:ins w:id="10371" w:author="jonathan pritchard" w:date="2025-01-23T13:53:00Z" w16du:dateUtc="2025-01-23T13:53:00Z"/>
                <w:rFonts w:cs="Arial"/>
                <w:sz w:val="18"/>
                <w:szCs w:val="18"/>
              </w:rPr>
            </w:pPr>
          </w:p>
          <w:p w14:paraId="2993EE73" w14:textId="7C9D0010" w:rsidR="00E2786A" w:rsidRDefault="003E4D19" w:rsidP="00541D1A">
            <w:pPr>
              <w:rPr>
                <w:i/>
              </w:rPr>
            </w:pPr>
            <w:r w:rsidRPr="00A358C9">
              <w:rPr>
                <w:i/>
              </w:rPr>
              <w:t xml:space="preserve">Confirm by observation that </w:t>
            </w:r>
            <w:r w:rsidRPr="006B3BF3">
              <w:rPr>
                <w:i/>
              </w:rPr>
              <w:t xml:space="preserve">same </w:t>
            </w:r>
            <w:r>
              <w:rPr>
                <w:i/>
              </w:rPr>
              <w:t>System Database</w:t>
            </w:r>
            <w:r w:rsidRPr="00A358C9">
              <w:rPr>
                <w:i/>
              </w:rPr>
              <w:t xml:space="preserve"> </w:t>
            </w:r>
            <w:r w:rsidRPr="006B3BF3">
              <w:rPr>
                <w:i/>
              </w:rPr>
              <w:t xml:space="preserve">features are under or over radar echoes as in the example pictures.  Note that some examples contain intentionally a lot of radar echo noise in order to give many examples of the </w:t>
            </w:r>
            <w:r>
              <w:rPr>
                <w:i/>
              </w:rPr>
              <w:t>System Database</w:t>
            </w:r>
            <w:r w:rsidRPr="00A358C9">
              <w:rPr>
                <w:i/>
              </w:rPr>
              <w:t xml:space="preserve"> </w:t>
            </w:r>
            <w:r w:rsidRPr="006B3BF3">
              <w:rPr>
                <w:i/>
              </w:rPr>
              <w:t>features</w:t>
            </w:r>
            <w:r w:rsidRPr="00A358C9">
              <w:rPr>
                <w:i/>
              </w:rPr>
              <w:t xml:space="preserve"> which shall</w:t>
            </w:r>
            <w:r>
              <w:rPr>
                <w:i/>
              </w:rPr>
              <w:t xml:space="preserve"> </w:t>
            </w:r>
            <w:r w:rsidRPr="00A358C9">
              <w:rPr>
                <w:i/>
              </w:rPr>
              <w:t>be over or under radar echoes</w:t>
            </w:r>
          </w:p>
          <w:p w14:paraId="0A89AD3E" w14:textId="77777777" w:rsidR="003E4D19" w:rsidRDefault="003E4D19" w:rsidP="00541D1A">
            <w:pPr>
              <w:rPr>
                <w:i/>
              </w:rPr>
            </w:pPr>
          </w:p>
          <w:p w14:paraId="774E0D5F" w14:textId="60146C40" w:rsidR="003E4D19" w:rsidRDefault="003E4D19" w:rsidP="003E4D19">
            <w:pPr>
              <w:jc w:val="center"/>
              <w:rPr>
                <w:i/>
              </w:rPr>
            </w:pPr>
            <w:r w:rsidRPr="00445B9F">
              <w:rPr>
                <w:noProof/>
                <w:lang w:eastAsia="en-GB"/>
              </w:rPr>
              <w:drawing>
                <wp:inline distT="0" distB="0" distL="0" distR="0" wp14:anchorId="31A1A77E" wp14:editId="6EF24A2C">
                  <wp:extent cx="5052751" cy="4279900"/>
                  <wp:effectExtent l="0" t="0" r="0" b="635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63056" cy="4288629"/>
                          </a:xfrm>
                          <a:prstGeom prst="rect">
                            <a:avLst/>
                          </a:prstGeom>
                          <a:noFill/>
                          <a:ln>
                            <a:noFill/>
                          </a:ln>
                        </pic:spPr>
                      </pic:pic>
                    </a:graphicData>
                  </a:graphic>
                </wp:inline>
              </w:drawing>
            </w:r>
          </w:p>
          <w:p w14:paraId="7D6BE415" w14:textId="77777777" w:rsidR="003E4D19" w:rsidRDefault="003E4D19" w:rsidP="00541D1A">
            <w:pPr>
              <w:rPr>
                <w:ins w:id="10372" w:author="jonathan pritchard" w:date="2025-01-23T13:53:00Z" w16du:dateUtc="2025-01-23T13:53:00Z"/>
                <w:rFonts w:cs="Arial"/>
                <w:sz w:val="18"/>
                <w:szCs w:val="18"/>
              </w:rPr>
            </w:pPr>
          </w:p>
          <w:p w14:paraId="2B2F88EC" w14:textId="77777777" w:rsidR="00E2786A" w:rsidRDefault="00E2786A" w:rsidP="00541D1A">
            <w:pPr>
              <w:rPr>
                <w:ins w:id="10373" w:author="jonathan pritchard" w:date="2025-01-23T13:53:00Z" w16du:dateUtc="2025-01-23T13:53:00Z"/>
                <w:rFonts w:cs="Arial"/>
                <w:sz w:val="18"/>
                <w:szCs w:val="18"/>
              </w:rPr>
            </w:pPr>
          </w:p>
          <w:p w14:paraId="17EAD5A6" w14:textId="03008E38" w:rsidR="00E2786A" w:rsidRPr="003E4D19" w:rsidRDefault="003E4D19" w:rsidP="003E4D19">
            <w:pPr>
              <w:jc w:val="left"/>
              <w:rPr>
                <w:ins w:id="10374" w:author="jonathan pritchard" w:date="2025-01-23T13:53:00Z" w16du:dateUtc="2025-01-23T13:53:00Z"/>
                <w:b/>
                <w:i/>
              </w:rPr>
            </w:pPr>
            <w:r w:rsidRPr="00A358C9">
              <w:rPr>
                <w:i/>
              </w:rPr>
              <w:t xml:space="preserve">Day with radar tracked targets. </w:t>
            </w:r>
            <w:r>
              <w:rPr>
                <w:i/>
              </w:rPr>
              <w:t>Display Category</w:t>
            </w:r>
            <w:r w:rsidRPr="00A358C9">
              <w:rPr>
                <w:i/>
              </w:rPr>
              <w:t xml:space="preserve"> </w:t>
            </w:r>
            <w:r>
              <w:rPr>
                <w:i/>
              </w:rPr>
              <w:t>Display Base</w:t>
            </w:r>
            <w:r w:rsidRPr="00A358C9">
              <w:rPr>
                <w:i/>
              </w:rPr>
              <w:t xml:space="preserve"> + Lights</w:t>
            </w:r>
            <w:r>
              <w:rPr>
                <w:b/>
                <w:i/>
              </w:rPr>
              <w:t xml:space="preserve"> </w:t>
            </w:r>
            <w:proofErr w:type="spellStart"/>
            <w:r>
              <w:rPr>
                <w:b/>
                <w:i/>
              </w:rPr>
              <w:t>tbd</w:t>
            </w:r>
            <w:proofErr w:type="spellEnd"/>
          </w:p>
          <w:p w14:paraId="2713051E" w14:textId="77777777" w:rsidR="00E2786A" w:rsidRPr="00340B0D" w:rsidRDefault="00E2786A" w:rsidP="00541D1A">
            <w:pPr>
              <w:rPr>
                <w:ins w:id="10375" w:author="jonathan pritchard" w:date="2025-01-23T13:53:00Z" w16du:dateUtc="2025-01-23T13:53:00Z"/>
                <w:rFonts w:cs="Arial"/>
                <w:sz w:val="18"/>
                <w:szCs w:val="18"/>
              </w:rPr>
            </w:pPr>
          </w:p>
        </w:tc>
      </w:tr>
    </w:tbl>
    <w:p w14:paraId="05348A61" w14:textId="77777777" w:rsidR="00E2786A" w:rsidRDefault="00E2786A" w:rsidP="00E6163D"/>
    <w:p w14:paraId="55F4833E" w14:textId="3D96AA74" w:rsidR="00E6163D" w:rsidRPr="00E6163D" w:rsidDel="00E2786A" w:rsidRDefault="00E6163D" w:rsidP="00E6163D">
      <w:pPr>
        <w:rPr>
          <w:del w:id="10376" w:author="jonathan pritchard" w:date="2025-01-23T13:53:00Z" w16du:dateUtc="2025-01-23T13:53:00Z"/>
        </w:rPr>
      </w:pPr>
    </w:p>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2B3F0B14"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72D54372" w14:textId="6F9C35C6" w:rsidR="00E6163D" w:rsidRPr="00A358C9"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0377" w:name="_Toc152748596"/>
      <w:r w:rsidR="00CF2F67" w:rsidRPr="001752C8">
        <w:lastRenderedPageBreak/>
        <w:t>Accuracy</w:t>
      </w:r>
      <w:bookmarkEnd w:id="10377"/>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78"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379">
          <w:tblGrid>
            <w:gridCol w:w="2380"/>
            <w:gridCol w:w="2382"/>
            <w:gridCol w:w="2382"/>
            <w:gridCol w:w="2382"/>
          </w:tblGrid>
        </w:tblGridChange>
      </w:tblGrid>
      <w:tr w:rsidR="003C560C" w14:paraId="125CC1BE" w14:textId="77777777" w:rsidTr="00E2786A">
        <w:trPr>
          <w:tblHeader/>
          <w:trPrChange w:id="10380" w:author="jonathan pritchard" w:date="2025-01-23T13:54:00Z" w16du:dateUtc="2025-01-23T13:54:00Z">
            <w:trPr>
              <w:tblHeader/>
            </w:trPr>
          </w:trPrChange>
        </w:trPr>
        <w:tc>
          <w:tcPr>
            <w:tcW w:w="2380" w:type="dxa"/>
            <w:shd w:val="clear" w:color="auto" w:fill="BFBFBF" w:themeFill="background1" w:themeFillShade="BF"/>
            <w:vAlign w:val="center"/>
            <w:tcPrChange w:id="10381" w:author="jonathan pritchard" w:date="2025-01-23T13:54:00Z" w16du:dateUtc="2025-01-23T13:54:00Z">
              <w:tcPr>
                <w:tcW w:w="2380" w:type="dxa"/>
                <w:shd w:val="clear" w:color="auto" w:fill="CCFFCC"/>
                <w:vAlign w:val="center"/>
              </w:tcPr>
            </w:tcPrChange>
          </w:tcPr>
          <w:p w14:paraId="1F8CAED6" w14:textId="77777777" w:rsidR="003C560C" w:rsidRDefault="003C560C" w:rsidP="008A1BCC">
            <w:r w:rsidRPr="000A066E">
              <w:rPr>
                <w:b/>
              </w:rPr>
              <w:t>Test Reference</w:t>
            </w:r>
          </w:p>
        </w:tc>
        <w:tc>
          <w:tcPr>
            <w:tcW w:w="2382" w:type="dxa"/>
            <w:shd w:val="clear" w:color="auto" w:fill="BFBFBF" w:themeFill="background1" w:themeFillShade="BF"/>
            <w:vAlign w:val="center"/>
            <w:tcPrChange w:id="10382" w:author="jonathan pritchard" w:date="2025-01-23T13:54:00Z" w16du:dateUtc="2025-01-23T13:54:00Z">
              <w:tcPr>
                <w:tcW w:w="2382" w:type="dxa"/>
                <w:shd w:val="clear" w:color="auto" w:fill="CCFFCC"/>
                <w:vAlign w:val="center"/>
              </w:tcPr>
            </w:tcPrChange>
          </w:tcPr>
          <w:p w14:paraId="731C1225" w14:textId="11223D7B" w:rsidR="003C560C" w:rsidRDefault="007C7CDE" w:rsidP="008A1BCC">
            <w:r>
              <w:t>Accuracy1</w:t>
            </w:r>
          </w:p>
        </w:tc>
        <w:tc>
          <w:tcPr>
            <w:tcW w:w="2382" w:type="dxa"/>
            <w:shd w:val="clear" w:color="auto" w:fill="BFBFBF" w:themeFill="background1" w:themeFillShade="BF"/>
            <w:vAlign w:val="center"/>
            <w:tcPrChange w:id="10383" w:author="jonathan pritchard" w:date="2025-01-23T13:54:00Z" w16du:dateUtc="2025-01-23T13:54:00Z">
              <w:tcPr>
                <w:tcW w:w="2382" w:type="dxa"/>
                <w:shd w:val="clear" w:color="auto" w:fill="CCFFCC"/>
                <w:vAlign w:val="center"/>
              </w:tcPr>
            </w:tcPrChange>
          </w:tcPr>
          <w:p w14:paraId="16F0FD72" w14:textId="77777777" w:rsidR="003C560C" w:rsidRDefault="003C560C" w:rsidP="008A1BCC">
            <w:r w:rsidRPr="000A066E">
              <w:rPr>
                <w:b/>
              </w:rPr>
              <w:t>IHO Reference</w:t>
            </w:r>
          </w:p>
        </w:tc>
        <w:tc>
          <w:tcPr>
            <w:tcW w:w="2382" w:type="dxa"/>
            <w:shd w:val="clear" w:color="auto" w:fill="BFBFBF" w:themeFill="background1" w:themeFillShade="BF"/>
            <w:vAlign w:val="center"/>
            <w:tcPrChange w:id="10384" w:author="jonathan pritchard" w:date="2025-01-23T13:54:00Z" w16du:dateUtc="2025-01-23T13:54:00Z">
              <w:tcPr>
                <w:tcW w:w="2382" w:type="dxa"/>
                <w:shd w:val="clear" w:color="auto" w:fill="CCFFCC"/>
                <w:vAlign w:val="center"/>
              </w:tcPr>
            </w:tcPrChange>
          </w:tcPr>
          <w:p w14:paraId="3637B663" w14:textId="77777777" w:rsidR="003C560C" w:rsidRDefault="003C560C" w:rsidP="008A1BCC">
            <w:r>
              <w:t>-</w:t>
            </w:r>
          </w:p>
        </w:tc>
      </w:tr>
      <w:tr w:rsidR="003C560C" w14:paraId="7D0CA137" w14:textId="77777777" w:rsidTr="00E2786A">
        <w:trPr>
          <w:tblHeader/>
          <w:trPrChange w:id="10385"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386" w:author="jonathan pritchard" w:date="2025-01-23T13:54:00Z" w16du:dateUtc="2025-01-23T13:54:00Z">
              <w:tcPr>
                <w:tcW w:w="9526" w:type="dxa"/>
                <w:gridSpan w:val="4"/>
                <w:shd w:val="clear" w:color="auto" w:fill="CCFFCC"/>
                <w:vAlign w:val="center"/>
              </w:tcPr>
            </w:tcPrChange>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E2786A">
        <w:trPr>
          <w:tblHeader/>
          <w:trPrChange w:id="10387"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388" w:author="jonathan pritchard" w:date="2025-01-23T13:54:00Z" w16du:dateUtc="2025-01-23T13:54:00Z">
              <w:tcPr>
                <w:tcW w:w="9526" w:type="dxa"/>
                <w:gridSpan w:val="4"/>
                <w:shd w:val="clear" w:color="auto" w:fill="CCFFCC"/>
                <w:vAlign w:val="center"/>
              </w:tcPr>
            </w:tcPrChange>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E2786A">
        <w:trPr>
          <w:tblHeader/>
          <w:trPrChange w:id="10389"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390" w:author="jonathan pritchard" w:date="2025-01-23T13:54:00Z" w16du:dateUtc="2025-01-23T13:54:00Z">
              <w:tcPr>
                <w:tcW w:w="9526" w:type="dxa"/>
                <w:gridSpan w:val="4"/>
                <w:shd w:val="clear" w:color="auto" w:fill="CCFFCC"/>
                <w:vAlign w:val="center"/>
              </w:tcPr>
            </w:tcPrChange>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E2786A">
        <w:trPr>
          <w:tblHeader/>
          <w:trPrChange w:id="10391"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392" w:author="jonathan pritchard" w:date="2025-01-23T13:54:00Z" w16du:dateUtc="2025-01-23T13:54:00Z">
              <w:tcPr>
                <w:tcW w:w="9526" w:type="dxa"/>
                <w:gridSpan w:val="4"/>
                <w:shd w:val="clear" w:color="auto" w:fill="CCFFCC"/>
                <w:vAlign w:val="center"/>
              </w:tcPr>
            </w:tcPrChange>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93"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394">
          <w:tblGrid>
            <w:gridCol w:w="2380"/>
            <w:gridCol w:w="2382"/>
            <w:gridCol w:w="2382"/>
            <w:gridCol w:w="2382"/>
          </w:tblGrid>
        </w:tblGridChange>
      </w:tblGrid>
      <w:tr w:rsidR="003C560C" w14:paraId="74707422" w14:textId="77777777" w:rsidTr="00E2786A">
        <w:trPr>
          <w:tblHeader/>
          <w:trPrChange w:id="10395" w:author="jonathan pritchard" w:date="2025-01-23T13:54:00Z" w16du:dateUtc="2025-01-23T13:54:00Z">
            <w:trPr>
              <w:tblHeader/>
            </w:trPr>
          </w:trPrChange>
        </w:trPr>
        <w:tc>
          <w:tcPr>
            <w:tcW w:w="2380" w:type="dxa"/>
            <w:shd w:val="clear" w:color="auto" w:fill="BFBFBF" w:themeFill="background1" w:themeFillShade="BF"/>
            <w:vAlign w:val="center"/>
            <w:tcPrChange w:id="10396" w:author="jonathan pritchard" w:date="2025-01-23T13:54:00Z" w16du:dateUtc="2025-01-23T13:54:00Z">
              <w:tcPr>
                <w:tcW w:w="2380" w:type="dxa"/>
                <w:shd w:val="clear" w:color="auto" w:fill="CCFFCC"/>
                <w:vAlign w:val="center"/>
              </w:tcPr>
            </w:tcPrChange>
          </w:tcPr>
          <w:p w14:paraId="3B755176" w14:textId="77777777" w:rsidR="003C560C" w:rsidRDefault="003C560C" w:rsidP="00ED668D">
            <w:r w:rsidRPr="000A066E">
              <w:rPr>
                <w:b/>
              </w:rPr>
              <w:t>Test Reference</w:t>
            </w:r>
          </w:p>
        </w:tc>
        <w:tc>
          <w:tcPr>
            <w:tcW w:w="2382" w:type="dxa"/>
            <w:shd w:val="clear" w:color="auto" w:fill="BFBFBF" w:themeFill="background1" w:themeFillShade="BF"/>
            <w:vAlign w:val="center"/>
            <w:tcPrChange w:id="10397" w:author="jonathan pritchard" w:date="2025-01-23T13:54:00Z" w16du:dateUtc="2025-01-23T13:54:00Z">
              <w:tcPr>
                <w:tcW w:w="2382" w:type="dxa"/>
                <w:shd w:val="clear" w:color="auto" w:fill="CCFFCC"/>
                <w:vAlign w:val="center"/>
              </w:tcPr>
            </w:tcPrChange>
          </w:tcPr>
          <w:p w14:paraId="1EC2E573" w14:textId="51F779F6" w:rsidR="003C560C" w:rsidRDefault="007C7CDE" w:rsidP="003C560C">
            <w:r>
              <w:t>Accuracy2</w:t>
            </w:r>
          </w:p>
        </w:tc>
        <w:tc>
          <w:tcPr>
            <w:tcW w:w="2382" w:type="dxa"/>
            <w:shd w:val="clear" w:color="auto" w:fill="BFBFBF" w:themeFill="background1" w:themeFillShade="BF"/>
            <w:vAlign w:val="center"/>
            <w:tcPrChange w:id="10398" w:author="jonathan pritchard" w:date="2025-01-23T13:54:00Z" w16du:dateUtc="2025-01-23T13:54:00Z">
              <w:tcPr>
                <w:tcW w:w="2382" w:type="dxa"/>
                <w:shd w:val="clear" w:color="auto" w:fill="CCFFCC"/>
                <w:vAlign w:val="center"/>
              </w:tcPr>
            </w:tcPrChange>
          </w:tcPr>
          <w:p w14:paraId="35E92E7E" w14:textId="77777777" w:rsidR="003C560C" w:rsidRDefault="003C560C" w:rsidP="00ED668D">
            <w:r w:rsidRPr="000A066E">
              <w:rPr>
                <w:b/>
              </w:rPr>
              <w:t>IHO Reference</w:t>
            </w:r>
          </w:p>
        </w:tc>
        <w:tc>
          <w:tcPr>
            <w:tcW w:w="2382" w:type="dxa"/>
            <w:shd w:val="clear" w:color="auto" w:fill="BFBFBF" w:themeFill="background1" w:themeFillShade="BF"/>
            <w:vAlign w:val="center"/>
            <w:tcPrChange w:id="10399" w:author="jonathan pritchard" w:date="2025-01-23T13:54:00Z" w16du:dateUtc="2025-01-23T13:54:00Z">
              <w:tcPr>
                <w:tcW w:w="2382" w:type="dxa"/>
                <w:shd w:val="clear" w:color="auto" w:fill="CCFFCC"/>
                <w:vAlign w:val="center"/>
              </w:tcPr>
            </w:tcPrChange>
          </w:tcPr>
          <w:p w14:paraId="4DA956B6" w14:textId="77777777" w:rsidR="003C560C" w:rsidRDefault="003C560C" w:rsidP="00ED668D">
            <w:r>
              <w:t>-</w:t>
            </w:r>
          </w:p>
        </w:tc>
      </w:tr>
      <w:tr w:rsidR="00507F2E" w14:paraId="1BA1A307" w14:textId="77777777" w:rsidTr="00E2786A">
        <w:trPr>
          <w:tblHeader/>
          <w:trPrChange w:id="10400"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401" w:author="jonathan pritchard" w:date="2025-01-23T13:54:00Z" w16du:dateUtc="2025-01-23T13:54:00Z">
              <w:tcPr>
                <w:tcW w:w="9526" w:type="dxa"/>
                <w:gridSpan w:val="4"/>
                <w:shd w:val="clear" w:color="auto" w:fill="CCFFCC"/>
                <w:vAlign w:val="center"/>
              </w:tcPr>
            </w:tcPrChange>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E2786A">
        <w:trPr>
          <w:tblHeader/>
          <w:trPrChange w:id="10402"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403" w:author="jonathan pritchard" w:date="2025-01-23T13:54:00Z" w16du:dateUtc="2025-01-23T13:54:00Z">
              <w:tcPr>
                <w:tcW w:w="9526" w:type="dxa"/>
                <w:gridSpan w:val="4"/>
                <w:shd w:val="clear" w:color="auto" w:fill="CCFFCC"/>
                <w:vAlign w:val="center"/>
              </w:tcPr>
            </w:tcPrChange>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E2786A">
        <w:trPr>
          <w:tblHeader/>
          <w:trPrChange w:id="10404"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405" w:author="jonathan pritchard" w:date="2025-01-23T13:54:00Z" w16du:dateUtc="2025-01-23T13:54:00Z">
              <w:tcPr>
                <w:tcW w:w="9526" w:type="dxa"/>
                <w:gridSpan w:val="4"/>
                <w:shd w:val="clear" w:color="auto" w:fill="CCFFCC"/>
                <w:vAlign w:val="center"/>
              </w:tcPr>
            </w:tcPrChange>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E2786A">
        <w:trPr>
          <w:tblHeader/>
          <w:trPrChange w:id="10406"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407" w:author="jonathan pritchard" w:date="2025-01-23T13:54:00Z" w16du:dateUtc="2025-01-23T13:54:00Z">
              <w:tcPr>
                <w:tcW w:w="9526" w:type="dxa"/>
                <w:gridSpan w:val="4"/>
                <w:shd w:val="clear" w:color="auto" w:fill="CCFFCC"/>
                <w:vAlign w:val="center"/>
              </w:tcPr>
            </w:tcPrChange>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08"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409">
          <w:tblGrid>
            <w:gridCol w:w="2380"/>
            <w:gridCol w:w="2382"/>
            <w:gridCol w:w="2382"/>
            <w:gridCol w:w="2382"/>
          </w:tblGrid>
        </w:tblGridChange>
      </w:tblGrid>
      <w:tr w:rsidR="003C560C" w14:paraId="0C5C778C" w14:textId="77777777" w:rsidTr="00E2786A">
        <w:trPr>
          <w:trHeight w:val="454"/>
          <w:tblHeader/>
          <w:trPrChange w:id="10410"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411" w:author="jonathan pritchard" w:date="2025-01-23T13:55:00Z" w16du:dateUtc="2025-01-23T13:55:00Z">
              <w:tcPr>
                <w:tcW w:w="2380" w:type="dxa"/>
                <w:shd w:val="clear" w:color="auto" w:fill="CCFFCC"/>
                <w:vAlign w:val="center"/>
              </w:tcPr>
            </w:tcPrChange>
          </w:tcPr>
          <w:p w14:paraId="382CD1A6" w14:textId="77777777" w:rsidR="003C560C" w:rsidRPr="004065B1" w:rsidRDefault="003C560C" w:rsidP="00ED668D">
            <w:r w:rsidRPr="000A066E">
              <w:rPr>
                <w:b/>
              </w:rPr>
              <w:t>Test Reference</w:t>
            </w:r>
          </w:p>
        </w:tc>
        <w:tc>
          <w:tcPr>
            <w:tcW w:w="2382" w:type="dxa"/>
            <w:shd w:val="clear" w:color="auto" w:fill="BFBFBF" w:themeFill="background1" w:themeFillShade="BF"/>
            <w:vAlign w:val="center"/>
            <w:tcPrChange w:id="10412" w:author="jonathan pritchard" w:date="2025-01-23T13:55:00Z" w16du:dateUtc="2025-01-23T13:55:00Z">
              <w:tcPr>
                <w:tcW w:w="2382" w:type="dxa"/>
                <w:shd w:val="clear" w:color="auto" w:fill="CCFFCC"/>
                <w:vAlign w:val="center"/>
              </w:tcPr>
            </w:tcPrChange>
          </w:tcPr>
          <w:p w14:paraId="4A5F3E66" w14:textId="2F2D04E1" w:rsidR="007C7CDE" w:rsidRDefault="007C7CDE" w:rsidP="00ED668D">
            <w:r>
              <w:t>Accuracy2</w:t>
            </w:r>
          </w:p>
          <w:p w14:paraId="2A73AD24" w14:textId="0A2862B4" w:rsidR="003C560C" w:rsidRPr="004065B1" w:rsidRDefault="003C560C" w:rsidP="00ED668D">
            <w:r>
              <w:t>4.6.1 c)</w:t>
            </w:r>
          </w:p>
        </w:tc>
        <w:tc>
          <w:tcPr>
            <w:tcW w:w="2382" w:type="dxa"/>
            <w:shd w:val="clear" w:color="auto" w:fill="BFBFBF" w:themeFill="background1" w:themeFillShade="BF"/>
            <w:vAlign w:val="center"/>
            <w:tcPrChange w:id="10413" w:author="jonathan pritchard" w:date="2025-01-23T13:55:00Z" w16du:dateUtc="2025-01-23T13:55:00Z">
              <w:tcPr>
                <w:tcW w:w="2382" w:type="dxa"/>
                <w:shd w:val="clear" w:color="auto" w:fill="CCFFCC"/>
                <w:vAlign w:val="center"/>
              </w:tcPr>
            </w:tcPrChange>
          </w:tcPr>
          <w:p w14:paraId="32C5FDC5" w14:textId="77777777" w:rsidR="003C560C" w:rsidRPr="004065B1" w:rsidRDefault="003C560C" w:rsidP="00ED668D">
            <w:r w:rsidRPr="000A066E">
              <w:rPr>
                <w:b/>
              </w:rPr>
              <w:t>IHO Reference</w:t>
            </w:r>
          </w:p>
        </w:tc>
        <w:tc>
          <w:tcPr>
            <w:tcW w:w="2382" w:type="dxa"/>
            <w:shd w:val="clear" w:color="auto" w:fill="BFBFBF" w:themeFill="background1" w:themeFillShade="BF"/>
            <w:vAlign w:val="center"/>
            <w:tcPrChange w:id="10414" w:author="jonathan pritchard" w:date="2025-01-23T13:55:00Z" w16du:dateUtc="2025-01-23T13:55:00Z">
              <w:tcPr>
                <w:tcW w:w="2382" w:type="dxa"/>
                <w:shd w:val="clear" w:color="auto" w:fill="CCFFCC"/>
                <w:vAlign w:val="center"/>
              </w:tcPr>
            </w:tcPrChange>
          </w:tcPr>
          <w:p w14:paraId="70A5312D" w14:textId="77777777" w:rsidR="003C560C" w:rsidRPr="004065B1" w:rsidRDefault="003C560C" w:rsidP="00ED668D">
            <w:r>
              <w:t>-</w:t>
            </w:r>
          </w:p>
        </w:tc>
      </w:tr>
      <w:tr w:rsidR="00507F2E" w14:paraId="3947C6C6" w14:textId="77777777" w:rsidTr="00E2786A">
        <w:trPr>
          <w:tblHeader/>
          <w:trPrChange w:id="1041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16" w:author="jonathan pritchard" w:date="2025-01-23T13:55:00Z" w16du:dateUtc="2025-01-23T13:55:00Z">
              <w:tcPr>
                <w:tcW w:w="9526" w:type="dxa"/>
                <w:gridSpan w:val="4"/>
                <w:shd w:val="clear" w:color="auto" w:fill="CCFFCC"/>
                <w:vAlign w:val="center"/>
              </w:tcPr>
            </w:tcPrChange>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E2786A">
        <w:trPr>
          <w:tblHeader/>
          <w:trPrChange w:id="1041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18" w:author="jonathan pritchard" w:date="2025-01-23T13:55:00Z" w16du:dateUtc="2025-01-23T13:55:00Z">
              <w:tcPr>
                <w:tcW w:w="9526" w:type="dxa"/>
                <w:gridSpan w:val="4"/>
                <w:shd w:val="clear" w:color="auto" w:fill="CCFFCC"/>
                <w:vAlign w:val="center"/>
              </w:tcPr>
            </w:tcPrChange>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E2786A">
        <w:trPr>
          <w:tblHeader/>
          <w:trPrChange w:id="1041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20" w:author="jonathan pritchard" w:date="2025-01-23T13:55:00Z" w16du:dateUtc="2025-01-23T13:55:00Z">
              <w:tcPr>
                <w:tcW w:w="9526" w:type="dxa"/>
                <w:gridSpan w:val="4"/>
                <w:shd w:val="clear" w:color="auto" w:fill="CCFFCC"/>
                <w:vAlign w:val="center"/>
              </w:tcPr>
            </w:tcPrChange>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E2786A">
        <w:trPr>
          <w:tblHeader/>
          <w:trPrChange w:id="1042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22" w:author="jonathan pritchard" w:date="2025-01-23T13:55:00Z" w16du:dateUtc="2025-01-23T13:55:00Z">
              <w:tcPr>
                <w:tcW w:w="9526" w:type="dxa"/>
                <w:gridSpan w:val="4"/>
                <w:shd w:val="clear" w:color="auto" w:fill="CCFFCC"/>
                <w:vAlign w:val="center"/>
              </w:tcPr>
            </w:tcPrChange>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23"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424">
          <w:tblGrid>
            <w:gridCol w:w="2380"/>
            <w:gridCol w:w="2382"/>
            <w:gridCol w:w="2382"/>
            <w:gridCol w:w="2382"/>
          </w:tblGrid>
        </w:tblGridChange>
      </w:tblGrid>
      <w:tr w:rsidR="003C560C" w14:paraId="1A7D7665" w14:textId="77777777" w:rsidTr="00E2786A">
        <w:trPr>
          <w:trHeight w:val="454"/>
          <w:tblHeader/>
          <w:trPrChange w:id="10425"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426" w:author="jonathan pritchard" w:date="2025-01-23T13:55:00Z" w16du:dateUtc="2025-01-23T13:55:00Z">
              <w:tcPr>
                <w:tcW w:w="2380" w:type="dxa"/>
                <w:shd w:val="clear" w:color="auto" w:fill="CCFFCC"/>
                <w:vAlign w:val="center"/>
              </w:tcPr>
            </w:tcPrChange>
          </w:tcPr>
          <w:p w14:paraId="71E77CA9" w14:textId="77777777" w:rsidR="003C560C" w:rsidRPr="004065B1" w:rsidRDefault="003C560C" w:rsidP="00ED668D">
            <w:r w:rsidRPr="000A066E">
              <w:rPr>
                <w:b/>
              </w:rPr>
              <w:t>Test Reference</w:t>
            </w:r>
          </w:p>
        </w:tc>
        <w:tc>
          <w:tcPr>
            <w:tcW w:w="2382" w:type="dxa"/>
            <w:shd w:val="clear" w:color="auto" w:fill="BFBFBF" w:themeFill="background1" w:themeFillShade="BF"/>
            <w:vAlign w:val="center"/>
            <w:tcPrChange w:id="10427" w:author="jonathan pritchard" w:date="2025-01-23T13:55:00Z" w16du:dateUtc="2025-01-23T13:55:00Z">
              <w:tcPr>
                <w:tcW w:w="2382" w:type="dxa"/>
                <w:shd w:val="clear" w:color="auto" w:fill="CCFFCC"/>
                <w:vAlign w:val="center"/>
              </w:tcPr>
            </w:tcPrChange>
          </w:tcPr>
          <w:p w14:paraId="58A657CE" w14:textId="37A01482" w:rsidR="003C560C" w:rsidRPr="004065B1" w:rsidRDefault="007C7CDE" w:rsidP="00ED668D">
            <w:r>
              <w:t>Accuracy3</w:t>
            </w:r>
          </w:p>
        </w:tc>
        <w:tc>
          <w:tcPr>
            <w:tcW w:w="2382" w:type="dxa"/>
            <w:shd w:val="clear" w:color="auto" w:fill="BFBFBF" w:themeFill="background1" w:themeFillShade="BF"/>
            <w:vAlign w:val="center"/>
            <w:tcPrChange w:id="10428" w:author="jonathan pritchard" w:date="2025-01-23T13:55:00Z" w16du:dateUtc="2025-01-23T13:55:00Z">
              <w:tcPr>
                <w:tcW w:w="2382" w:type="dxa"/>
                <w:shd w:val="clear" w:color="auto" w:fill="CCFFCC"/>
                <w:vAlign w:val="center"/>
              </w:tcPr>
            </w:tcPrChange>
          </w:tcPr>
          <w:p w14:paraId="00834FC8" w14:textId="77777777" w:rsidR="003C560C" w:rsidRPr="004065B1" w:rsidRDefault="003C560C" w:rsidP="00ED668D">
            <w:r w:rsidRPr="000A066E">
              <w:rPr>
                <w:b/>
              </w:rPr>
              <w:t>IHO Reference</w:t>
            </w:r>
          </w:p>
        </w:tc>
        <w:tc>
          <w:tcPr>
            <w:tcW w:w="2382" w:type="dxa"/>
            <w:shd w:val="clear" w:color="auto" w:fill="BFBFBF" w:themeFill="background1" w:themeFillShade="BF"/>
            <w:vAlign w:val="center"/>
            <w:tcPrChange w:id="10429" w:author="jonathan pritchard" w:date="2025-01-23T13:55:00Z" w16du:dateUtc="2025-01-23T13:55:00Z">
              <w:tcPr>
                <w:tcW w:w="2382" w:type="dxa"/>
                <w:shd w:val="clear" w:color="auto" w:fill="CCFFCC"/>
                <w:vAlign w:val="center"/>
              </w:tcPr>
            </w:tcPrChange>
          </w:tcPr>
          <w:p w14:paraId="48986C3F" w14:textId="77777777" w:rsidR="003C560C" w:rsidRPr="004065B1" w:rsidRDefault="003C560C" w:rsidP="00ED668D">
            <w:r>
              <w:t>-</w:t>
            </w:r>
          </w:p>
        </w:tc>
      </w:tr>
      <w:tr w:rsidR="00BA33C2" w14:paraId="0F6246F7" w14:textId="77777777" w:rsidTr="00E2786A">
        <w:trPr>
          <w:tblHeader/>
          <w:trPrChange w:id="10430"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31" w:author="jonathan pritchard" w:date="2025-01-23T13:55:00Z" w16du:dateUtc="2025-01-23T13:55:00Z">
              <w:tcPr>
                <w:tcW w:w="9526" w:type="dxa"/>
                <w:gridSpan w:val="4"/>
                <w:shd w:val="clear" w:color="auto" w:fill="CCFFCC"/>
                <w:vAlign w:val="center"/>
              </w:tcPr>
            </w:tcPrChange>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E2786A">
        <w:trPr>
          <w:tblHeader/>
          <w:trPrChange w:id="10432"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33" w:author="jonathan pritchard" w:date="2025-01-23T13:55:00Z" w16du:dateUtc="2025-01-23T13:55:00Z">
              <w:tcPr>
                <w:tcW w:w="9526" w:type="dxa"/>
                <w:gridSpan w:val="4"/>
                <w:shd w:val="clear" w:color="auto" w:fill="CCFFCC"/>
                <w:vAlign w:val="center"/>
              </w:tcPr>
            </w:tcPrChange>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E2786A">
        <w:trPr>
          <w:tblHeader/>
          <w:trPrChange w:id="10434"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35" w:author="jonathan pritchard" w:date="2025-01-23T13:55:00Z" w16du:dateUtc="2025-01-23T13:55:00Z">
              <w:tcPr>
                <w:tcW w:w="9526" w:type="dxa"/>
                <w:gridSpan w:val="4"/>
                <w:shd w:val="clear" w:color="auto" w:fill="CCFFCC"/>
                <w:vAlign w:val="center"/>
              </w:tcPr>
            </w:tcPrChange>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E2786A">
        <w:trPr>
          <w:tblHeader/>
          <w:trPrChange w:id="10436"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37" w:author="jonathan pritchard" w:date="2025-01-23T13:55:00Z" w16du:dateUtc="2025-01-23T13:55:00Z">
              <w:tcPr>
                <w:tcW w:w="9526" w:type="dxa"/>
                <w:gridSpan w:val="4"/>
                <w:shd w:val="clear" w:color="auto" w:fill="CCFFCC"/>
                <w:vAlign w:val="center"/>
              </w:tcPr>
            </w:tcPrChange>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38"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439">
          <w:tblGrid>
            <w:gridCol w:w="2380"/>
            <w:gridCol w:w="2382"/>
            <w:gridCol w:w="2382"/>
            <w:gridCol w:w="2382"/>
          </w:tblGrid>
        </w:tblGridChange>
      </w:tblGrid>
      <w:tr w:rsidR="003C560C" w14:paraId="5E88B263" w14:textId="77777777" w:rsidTr="00E2786A">
        <w:trPr>
          <w:trHeight w:val="454"/>
          <w:tblHeader/>
          <w:trPrChange w:id="10440"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441" w:author="jonathan pritchard" w:date="2025-01-23T13:55:00Z" w16du:dateUtc="2025-01-23T13:55:00Z">
              <w:tcPr>
                <w:tcW w:w="2380" w:type="dxa"/>
                <w:shd w:val="clear" w:color="auto" w:fill="CCFFCC"/>
                <w:vAlign w:val="center"/>
              </w:tcPr>
            </w:tcPrChange>
          </w:tcPr>
          <w:p w14:paraId="4B042A12" w14:textId="77777777" w:rsidR="003C560C" w:rsidRPr="004065B1" w:rsidRDefault="003C560C" w:rsidP="00ED668D">
            <w:r w:rsidRPr="000A066E">
              <w:rPr>
                <w:b/>
              </w:rPr>
              <w:t>Test Reference</w:t>
            </w:r>
          </w:p>
        </w:tc>
        <w:tc>
          <w:tcPr>
            <w:tcW w:w="2382" w:type="dxa"/>
            <w:shd w:val="clear" w:color="auto" w:fill="BFBFBF" w:themeFill="background1" w:themeFillShade="BF"/>
            <w:vAlign w:val="center"/>
            <w:tcPrChange w:id="10442" w:author="jonathan pritchard" w:date="2025-01-23T13:55:00Z" w16du:dateUtc="2025-01-23T13:55:00Z">
              <w:tcPr>
                <w:tcW w:w="2382" w:type="dxa"/>
                <w:shd w:val="clear" w:color="auto" w:fill="CCFFCC"/>
                <w:vAlign w:val="center"/>
              </w:tcPr>
            </w:tcPrChange>
          </w:tcPr>
          <w:p w14:paraId="79CED0EC" w14:textId="0875C325" w:rsidR="003C560C" w:rsidRPr="004065B1" w:rsidRDefault="007C7CDE" w:rsidP="00ED668D">
            <w:r>
              <w:t>Accuracy4</w:t>
            </w:r>
          </w:p>
        </w:tc>
        <w:tc>
          <w:tcPr>
            <w:tcW w:w="2382" w:type="dxa"/>
            <w:shd w:val="clear" w:color="auto" w:fill="BFBFBF" w:themeFill="background1" w:themeFillShade="BF"/>
            <w:vAlign w:val="center"/>
            <w:tcPrChange w:id="10443" w:author="jonathan pritchard" w:date="2025-01-23T13:55:00Z" w16du:dateUtc="2025-01-23T13:55:00Z">
              <w:tcPr>
                <w:tcW w:w="2382" w:type="dxa"/>
                <w:shd w:val="clear" w:color="auto" w:fill="CCFFCC"/>
                <w:vAlign w:val="center"/>
              </w:tcPr>
            </w:tcPrChange>
          </w:tcPr>
          <w:p w14:paraId="0E31EC84" w14:textId="77777777" w:rsidR="003C560C" w:rsidRPr="004065B1" w:rsidRDefault="003C560C" w:rsidP="00ED668D">
            <w:r w:rsidRPr="000A066E">
              <w:rPr>
                <w:b/>
              </w:rPr>
              <w:t>IHO Reference</w:t>
            </w:r>
          </w:p>
        </w:tc>
        <w:tc>
          <w:tcPr>
            <w:tcW w:w="2382" w:type="dxa"/>
            <w:shd w:val="clear" w:color="auto" w:fill="BFBFBF" w:themeFill="background1" w:themeFillShade="BF"/>
            <w:vAlign w:val="center"/>
            <w:tcPrChange w:id="10444" w:author="jonathan pritchard" w:date="2025-01-23T13:55:00Z" w16du:dateUtc="2025-01-23T13:55:00Z">
              <w:tcPr>
                <w:tcW w:w="2382" w:type="dxa"/>
                <w:shd w:val="clear" w:color="auto" w:fill="CCFFCC"/>
                <w:vAlign w:val="center"/>
              </w:tcPr>
            </w:tcPrChange>
          </w:tcPr>
          <w:p w14:paraId="2C4B4451" w14:textId="77777777" w:rsidR="003C560C" w:rsidRPr="004065B1" w:rsidRDefault="003C560C" w:rsidP="00ED668D">
            <w:r>
              <w:t>-</w:t>
            </w:r>
          </w:p>
        </w:tc>
      </w:tr>
      <w:tr w:rsidR="00252F5C" w14:paraId="05E323A1" w14:textId="77777777" w:rsidTr="00E2786A">
        <w:trPr>
          <w:tblHeader/>
          <w:trPrChange w:id="1044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46" w:author="jonathan pritchard" w:date="2025-01-23T13:55:00Z" w16du:dateUtc="2025-01-23T13:55:00Z">
              <w:tcPr>
                <w:tcW w:w="9526" w:type="dxa"/>
                <w:gridSpan w:val="4"/>
                <w:shd w:val="clear" w:color="auto" w:fill="CCFFCC"/>
                <w:vAlign w:val="center"/>
              </w:tcPr>
            </w:tcPrChange>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E2786A">
        <w:trPr>
          <w:tblHeader/>
          <w:trPrChange w:id="1044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48" w:author="jonathan pritchard" w:date="2025-01-23T13:55:00Z" w16du:dateUtc="2025-01-23T13:55:00Z">
              <w:tcPr>
                <w:tcW w:w="9526" w:type="dxa"/>
                <w:gridSpan w:val="4"/>
                <w:shd w:val="clear" w:color="auto" w:fill="CCFFCC"/>
                <w:vAlign w:val="center"/>
              </w:tcPr>
            </w:tcPrChange>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E2786A">
        <w:trPr>
          <w:tblHeader/>
          <w:trPrChange w:id="1044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50" w:author="jonathan pritchard" w:date="2025-01-23T13:55:00Z" w16du:dateUtc="2025-01-23T13:55:00Z">
              <w:tcPr>
                <w:tcW w:w="9526" w:type="dxa"/>
                <w:gridSpan w:val="4"/>
                <w:shd w:val="clear" w:color="auto" w:fill="CCFFCC"/>
                <w:vAlign w:val="center"/>
              </w:tcPr>
            </w:tcPrChange>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2786A">
        <w:trPr>
          <w:tblHeader/>
          <w:trPrChange w:id="1045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52" w:author="jonathan pritchard" w:date="2025-01-23T13:55:00Z" w16du:dateUtc="2025-01-23T13:55:00Z">
              <w:tcPr>
                <w:tcW w:w="9526" w:type="dxa"/>
                <w:gridSpan w:val="4"/>
                <w:shd w:val="clear" w:color="auto" w:fill="CCFFCC"/>
                <w:vAlign w:val="center"/>
              </w:tcPr>
            </w:tcPrChange>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53"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54">
          <w:tblGrid>
            <w:gridCol w:w="2381"/>
            <w:gridCol w:w="2381"/>
            <w:gridCol w:w="2382"/>
            <w:gridCol w:w="2382"/>
          </w:tblGrid>
        </w:tblGridChange>
      </w:tblGrid>
      <w:tr w:rsidR="00252F5C" w14:paraId="73B765B5" w14:textId="77777777" w:rsidTr="00E2786A">
        <w:trPr>
          <w:trHeight w:val="454"/>
          <w:tblHeader/>
          <w:trPrChange w:id="10455"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456" w:author="jonathan pritchard" w:date="2025-01-23T13:55:00Z" w16du:dateUtc="2025-01-23T13:55:00Z">
              <w:tcPr>
                <w:tcW w:w="2381" w:type="dxa"/>
                <w:shd w:val="clear" w:color="auto" w:fill="CCFFCC"/>
                <w:vAlign w:val="center"/>
              </w:tcPr>
            </w:tcPrChange>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BFBFBF" w:themeFill="background1" w:themeFillShade="BF"/>
            <w:vAlign w:val="center"/>
            <w:tcPrChange w:id="10457" w:author="jonathan pritchard" w:date="2025-01-23T13:55:00Z" w16du:dateUtc="2025-01-23T13:55:00Z">
              <w:tcPr>
                <w:tcW w:w="2381" w:type="dxa"/>
                <w:shd w:val="clear" w:color="auto" w:fill="CCFFCC"/>
                <w:vAlign w:val="center"/>
              </w:tcPr>
            </w:tcPrChange>
          </w:tcPr>
          <w:p w14:paraId="3E107574" w14:textId="3B740762" w:rsidR="00252F5C" w:rsidRPr="004065B1" w:rsidRDefault="007C7CDE" w:rsidP="002164D3">
            <w:pPr>
              <w:keepNext/>
              <w:keepLines/>
            </w:pPr>
            <w:r>
              <w:t>Accuracy5</w:t>
            </w:r>
          </w:p>
        </w:tc>
        <w:tc>
          <w:tcPr>
            <w:tcW w:w="2382" w:type="dxa"/>
            <w:shd w:val="clear" w:color="auto" w:fill="BFBFBF" w:themeFill="background1" w:themeFillShade="BF"/>
            <w:vAlign w:val="center"/>
            <w:tcPrChange w:id="10458" w:author="jonathan pritchard" w:date="2025-01-23T13:55:00Z" w16du:dateUtc="2025-01-23T13:55:00Z">
              <w:tcPr>
                <w:tcW w:w="2382" w:type="dxa"/>
                <w:shd w:val="clear" w:color="auto" w:fill="CCFFCC"/>
                <w:vAlign w:val="center"/>
              </w:tcPr>
            </w:tcPrChange>
          </w:tcPr>
          <w:p w14:paraId="1876B2DE" w14:textId="77777777" w:rsidR="00252F5C" w:rsidRPr="004065B1" w:rsidRDefault="00252F5C" w:rsidP="002164D3">
            <w:pPr>
              <w:keepNext/>
              <w:keepLines/>
            </w:pPr>
            <w:r w:rsidRPr="000A066E">
              <w:rPr>
                <w:b/>
              </w:rPr>
              <w:t>IHO Reference</w:t>
            </w:r>
          </w:p>
        </w:tc>
        <w:tc>
          <w:tcPr>
            <w:tcW w:w="2382" w:type="dxa"/>
            <w:shd w:val="clear" w:color="auto" w:fill="BFBFBF" w:themeFill="background1" w:themeFillShade="BF"/>
            <w:vAlign w:val="center"/>
            <w:tcPrChange w:id="10459" w:author="jonathan pritchard" w:date="2025-01-23T13:55:00Z" w16du:dateUtc="2025-01-23T13:55:00Z">
              <w:tcPr>
                <w:tcW w:w="2382" w:type="dxa"/>
                <w:shd w:val="clear" w:color="auto" w:fill="CCFFCC"/>
                <w:vAlign w:val="center"/>
              </w:tcPr>
            </w:tcPrChange>
          </w:tcPr>
          <w:p w14:paraId="1CB8AC51" w14:textId="77777777" w:rsidR="00252F5C" w:rsidRPr="004065B1" w:rsidRDefault="00252F5C" w:rsidP="002164D3">
            <w:pPr>
              <w:keepNext/>
              <w:keepLines/>
            </w:pPr>
            <w:r>
              <w:t>-</w:t>
            </w:r>
          </w:p>
        </w:tc>
      </w:tr>
      <w:tr w:rsidR="00252F5C" w14:paraId="055C01E1" w14:textId="77777777" w:rsidTr="00E2786A">
        <w:trPr>
          <w:tblHeader/>
          <w:trPrChange w:id="10460"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61" w:author="jonathan pritchard" w:date="2025-01-23T13:55:00Z" w16du:dateUtc="2025-01-23T13:55:00Z">
              <w:tcPr>
                <w:tcW w:w="9526" w:type="dxa"/>
                <w:gridSpan w:val="4"/>
                <w:shd w:val="clear" w:color="auto" w:fill="CCFFCC"/>
                <w:vAlign w:val="center"/>
              </w:tcPr>
            </w:tcPrChange>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E2786A">
        <w:trPr>
          <w:tblHeader/>
          <w:trPrChange w:id="10462"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63" w:author="jonathan pritchard" w:date="2025-01-23T13:55:00Z" w16du:dateUtc="2025-01-23T13:55:00Z">
              <w:tcPr>
                <w:tcW w:w="9526" w:type="dxa"/>
                <w:gridSpan w:val="4"/>
                <w:shd w:val="clear" w:color="auto" w:fill="CCFFCC"/>
                <w:vAlign w:val="center"/>
              </w:tcPr>
            </w:tcPrChange>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E2786A">
        <w:trPr>
          <w:tblHeader/>
          <w:trPrChange w:id="10464"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65" w:author="jonathan pritchard" w:date="2025-01-23T13:55:00Z" w16du:dateUtc="2025-01-23T13:55:00Z">
              <w:tcPr>
                <w:tcW w:w="9526" w:type="dxa"/>
                <w:gridSpan w:val="4"/>
                <w:shd w:val="clear" w:color="auto" w:fill="CCFFCC"/>
                <w:vAlign w:val="center"/>
              </w:tcPr>
            </w:tcPrChange>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E2786A">
        <w:trPr>
          <w:tblHeader/>
          <w:trPrChange w:id="10466"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67" w:author="jonathan pritchard" w:date="2025-01-23T13:55:00Z" w16du:dateUtc="2025-01-23T13:55:00Z">
              <w:tcPr>
                <w:tcW w:w="9526" w:type="dxa"/>
                <w:gridSpan w:val="4"/>
                <w:shd w:val="clear" w:color="auto" w:fill="CCFFCC"/>
                <w:vAlign w:val="center"/>
              </w:tcPr>
            </w:tcPrChange>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68"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69">
          <w:tblGrid>
            <w:gridCol w:w="2381"/>
            <w:gridCol w:w="2381"/>
            <w:gridCol w:w="2382"/>
            <w:gridCol w:w="2382"/>
          </w:tblGrid>
        </w:tblGridChange>
      </w:tblGrid>
      <w:tr w:rsidR="00BA33C2" w14:paraId="048CF990" w14:textId="77777777" w:rsidTr="00E2786A">
        <w:trPr>
          <w:trHeight w:val="454"/>
          <w:tblHeader/>
          <w:trPrChange w:id="10470"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471" w:author="jonathan pritchard" w:date="2025-01-23T13:55:00Z" w16du:dateUtc="2025-01-23T13:55:00Z">
              <w:tcPr>
                <w:tcW w:w="2381" w:type="dxa"/>
                <w:shd w:val="clear" w:color="auto" w:fill="CCFFCC"/>
                <w:vAlign w:val="center"/>
              </w:tcPr>
            </w:tcPrChange>
          </w:tcPr>
          <w:p w14:paraId="724E51E7" w14:textId="77777777" w:rsidR="00BA33C2" w:rsidRPr="004065B1" w:rsidRDefault="00BA33C2" w:rsidP="008A1BCC">
            <w:r w:rsidRPr="000A066E">
              <w:rPr>
                <w:b/>
              </w:rPr>
              <w:t>Test Reference</w:t>
            </w:r>
          </w:p>
        </w:tc>
        <w:tc>
          <w:tcPr>
            <w:tcW w:w="2381" w:type="dxa"/>
            <w:shd w:val="clear" w:color="auto" w:fill="BFBFBF" w:themeFill="background1" w:themeFillShade="BF"/>
            <w:vAlign w:val="center"/>
            <w:tcPrChange w:id="10472" w:author="jonathan pritchard" w:date="2025-01-23T13:55:00Z" w16du:dateUtc="2025-01-23T13:55:00Z">
              <w:tcPr>
                <w:tcW w:w="2381" w:type="dxa"/>
                <w:shd w:val="clear" w:color="auto" w:fill="CCFFCC"/>
                <w:vAlign w:val="center"/>
              </w:tcPr>
            </w:tcPrChange>
          </w:tcPr>
          <w:p w14:paraId="41A90CC5" w14:textId="44452058" w:rsidR="00BA33C2" w:rsidRPr="004065B1" w:rsidRDefault="007C7CDE" w:rsidP="008A1BCC">
            <w:r>
              <w:t>Accuracy6</w:t>
            </w:r>
          </w:p>
        </w:tc>
        <w:tc>
          <w:tcPr>
            <w:tcW w:w="2382" w:type="dxa"/>
            <w:shd w:val="clear" w:color="auto" w:fill="BFBFBF" w:themeFill="background1" w:themeFillShade="BF"/>
            <w:vAlign w:val="center"/>
            <w:tcPrChange w:id="10473" w:author="jonathan pritchard" w:date="2025-01-23T13:55:00Z" w16du:dateUtc="2025-01-23T13:55:00Z">
              <w:tcPr>
                <w:tcW w:w="2382" w:type="dxa"/>
                <w:shd w:val="clear" w:color="auto" w:fill="CCFFCC"/>
                <w:vAlign w:val="center"/>
              </w:tcPr>
            </w:tcPrChange>
          </w:tcPr>
          <w:p w14:paraId="0D5BB32B" w14:textId="77777777" w:rsidR="00BA33C2" w:rsidRPr="004065B1" w:rsidRDefault="00BA33C2" w:rsidP="008A1BCC">
            <w:r w:rsidRPr="000A066E">
              <w:rPr>
                <w:b/>
              </w:rPr>
              <w:t>IHO Reference</w:t>
            </w:r>
          </w:p>
        </w:tc>
        <w:tc>
          <w:tcPr>
            <w:tcW w:w="2382" w:type="dxa"/>
            <w:shd w:val="clear" w:color="auto" w:fill="BFBFBF" w:themeFill="background1" w:themeFillShade="BF"/>
            <w:vAlign w:val="center"/>
            <w:tcPrChange w:id="10474" w:author="jonathan pritchard" w:date="2025-01-23T13:55:00Z" w16du:dateUtc="2025-01-23T13:55:00Z">
              <w:tcPr>
                <w:tcW w:w="2382" w:type="dxa"/>
                <w:shd w:val="clear" w:color="auto" w:fill="CCFFCC"/>
                <w:vAlign w:val="center"/>
              </w:tcPr>
            </w:tcPrChange>
          </w:tcPr>
          <w:p w14:paraId="11F524AF" w14:textId="77777777" w:rsidR="00BA33C2" w:rsidRPr="004065B1" w:rsidRDefault="00252F5C" w:rsidP="008A1BCC">
            <w:r>
              <w:t>-</w:t>
            </w:r>
          </w:p>
        </w:tc>
      </w:tr>
      <w:tr w:rsidR="00BA33C2" w14:paraId="78829C03" w14:textId="77777777" w:rsidTr="00E2786A">
        <w:trPr>
          <w:tblHeader/>
          <w:trPrChange w:id="1047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76" w:author="jonathan pritchard" w:date="2025-01-23T13:55:00Z" w16du:dateUtc="2025-01-23T13:55:00Z">
              <w:tcPr>
                <w:tcW w:w="9526" w:type="dxa"/>
                <w:gridSpan w:val="4"/>
                <w:shd w:val="clear" w:color="auto" w:fill="CCFFCC"/>
                <w:vAlign w:val="center"/>
              </w:tcPr>
            </w:tcPrChange>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E2786A">
        <w:trPr>
          <w:tblHeader/>
          <w:trPrChange w:id="1047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78" w:author="jonathan pritchard" w:date="2025-01-23T13:55:00Z" w16du:dateUtc="2025-01-23T13:55:00Z">
              <w:tcPr>
                <w:tcW w:w="9526" w:type="dxa"/>
                <w:gridSpan w:val="4"/>
                <w:shd w:val="clear" w:color="auto" w:fill="CCFFCC"/>
                <w:vAlign w:val="center"/>
              </w:tcPr>
            </w:tcPrChange>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E2786A">
        <w:trPr>
          <w:tblHeader/>
          <w:trPrChange w:id="1047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80" w:author="jonathan pritchard" w:date="2025-01-23T13:55:00Z" w16du:dateUtc="2025-01-23T13:55:00Z">
              <w:tcPr>
                <w:tcW w:w="9526" w:type="dxa"/>
                <w:gridSpan w:val="4"/>
                <w:shd w:val="clear" w:color="auto" w:fill="CCFFCC"/>
                <w:vAlign w:val="center"/>
              </w:tcPr>
            </w:tcPrChange>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E2786A">
        <w:trPr>
          <w:tblHeader/>
          <w:trPrChange w:id="1048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482" w:author="jonathan pritchard" w:date="2025-01-23T13:55:00Z" w16du:dateUtc="2025-01-23T13:55:00Z">
              <w:tcPr>
                <w:tcW w:w="9526" w:type="dxa"/>
                <w:gridSpan w:val="4"/>
                <w:shd w:val="clear" w:color="auto" w:fill="CCFFCC"/>
                <w:vAlign w:val="center"/>
              </w:tcPr>
            </w:tcPrChange>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83"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84">
          <w:tblGrid>
            <w:gridCol w:w="2381"/>
            <w:gridCol w:w="2381"/>
            <w:gridCol w:w="2382"/>
            <w:gridCol w:w="2382"/>
          </w:tblGrid>
        </w:tblGridChange>
      </w:tblGrid>
      <w:tr w:rsidR="00252F5C" w14:paraId="2A8BC0AB" w14:textId="77777777" w:rsidTr="005C41DF">
        <w:trPr>
          <w:trHeight w:val="454"/>
          <w:tblHeader/>
          <w:trPrChange w:id="10485"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486" w:author="jonathan pritchard" w:date="2025-01-23T14:33:00Z" w16du:dateUtc="2025-01-23T14:33:00Z">
              <w:tcPr>
                <w:tcW w:w="2381" w:type="dxa"/>
                <w:shd w:val="clear" w:color="auto" w:fill="CCFFCC"/>
                <w:vAlign w:val="center"/>
              </w:tcPr>
            </w:tcPrChange>
          </w:tcPr>
          <w:p w14:paraId="143206B5" w14:textId="77777777" w:rsidR="00252F5C" w:rsidRPr="004065B1" w:rsidRDefault="00252F5C" w:rsidP="00273E6E">
            <w:r w:rsidRPr="000A066E">
              <w:rPr>
                <w:b/>
              </w:rPr>
              <w:t>Test Reference</w:t>
            </w:r>
          </w:p>
        </w:tc>
        <w:tc>
          <w:tcPr>
            <w:tcW w:w="2381" w:type="dxa"/>
            <w:shd w:val="clear" w:color="auto" w:fill="BFBFBF" w:themeFill="background1" w:themeFillShade="BF"/>
            <w:vAlign w:val="center"/>
            <w:tcPrChange w:id="10487" w:author="jonathan pritchard" w:date="2025-01-23T14:33:00Z" w16du:dateUtc="2025-01-23T14:33:00Z">
              <w:tcPr>
                <w:tcW w:w="2381" w:type="dxa"/>
                <w:shd w:val="clear" w:color="auto" w:fill="CCFFCC"/>
                <w:vAlign w:val="center"/>
              </w:tcPr>
            </w:tcPrChange>
          </w:tcPr>
          <w:p w14:paraId="5E3809B2" w14:textId="1BDE3789" w:rsidR="00252F5C" w:rsidRPr="004065B1" w:rsidRDefault="007C7CDE" w:rsidP="00273E6E">
            <w:r>
              <w:t>Accuracy7</w:t>
            </w:r>
          </w:p>
        </w:tc>
        <w:tc>
          <w:tcPr>
            <w:tcW w:w="2382" w:type="dxa"/>
            <w:shd w:val="clear" w:color="auto" w:fill="BFBFBF" w:themeFill="background1" w:themeFillShade="BF"/>
            <w:vAlign w:val="center"/>
            <w:tcPrChange w:id="10488" w:author="jonathan pritchard" w:date="2025-01-23T14:33:00Z" w16du:dateUtc="2025-01-23T14:33:00Z">
              <w:tcPr>
                <w:tcW w:w="2382" w:type="dxa"/>
                <w:shd w:val="clear" w:color="auto" w:fill="CCFFCC"/>
                <w:vAlign w:val="center"/>
              </w:tcPr>
            </w:tcPrChange>
          </w:tcPr>
          <w:p w14:paraId="26D8D77E" w14:textId="77777777" w:rsidR="00252F5C" w:rsidRPr="004065B1" w:rsidRDefault="00252F5C" w:rsidP="00273E6E">
            <w:r w:rsidRPr="000A066E">
              <w:rPr>
                <w:b/>
              </w:rPr>
              <w:t>IHO Reference</w:t>
            </w:r>
          </w:p>
        </w:tc>
        <w:tc>
          <w:tcPr>
            <w:tcW w:w="2382" w:type="dxa"/>
            <w:shd w:val="clear" w:color="auto" w:fill="BFBFBF" w:themeFill="background1" w:themeFillShade="BF"/>
            <w:vAlign w:val="center"/>
            <w:tcPrChange w:id="10489" w:author="jonathan pritchard" w:date="2025-01-23T14:33:00Z" w16du:dateUtc="2025-01-23T14:33:00Z">
              <w:tcPr>
                <w:tcW w:w="2382" w:type="dxa"/>
                <w:shd w:val="clear" w:color="auto" w:fill="CCFFCC"/>
                <w:vAlign w:val="center"/>
              </w:tcPr>
            </w:tcPrChange>
          </w:tcPr>
          <w:p w14:paraId="67CFD0D7" w14:textId="77777777" w:rsidR="00252F5C" w:rsidRPr="004065B1" w:rsidRDefault="00252F5C" w:rsidP="00273E6E">
            <w:r>
              <w:t>-</w:t>
            </w:r>
          </w:p>
        </w:tc>
      </w:tr>
      <w:tr w:rsidR="00252F5C" w14:paraId="7E59F50D" w14:textId="77777777" w:rsidTr="005C41DF">
        <w:trPr>
          <w:tblHeader/>
          <w:trPrChange w:id="10490"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91" w:author="jonathan pritchard" w:date="2025-01-23T14:33:00Z" w16du:dateUtc="2025-01-23T14:33:00Z">
              <w:tcPr>
                <w:tcW w:w="9526" w:type="dxa"/>
                <w:gridSpan w:val="4"/>
                <w:shd w:val="clear" w:color="auto" w:fill="CCFFCC"/>
                <w:vAlign w:val="center"/>
              </w:tcPr>
            </w:tcPrChange>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5C41DF">
        <w:trPr>
          <w:tblHeader/>
          <w:trPrChange w:id="10492"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93" w:author="jonathan pritchard" w:date="2025-01-23T14:33:00Z" w16du:dateUtc="2025-01-23T14:33:00Z">
              <w:tcPr>
                <w:tcW w:w="9526" w:type="dxa"/>
                <w:gridSpan w:val="4"/>
                <w:shd w:val="clear" w:color="auto" w:fill="CCFFCC"/>
                <w:vAlign w:val="center"/>
              </w:tcPr>
            </w:tcPrChange>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5C41DF">
        <w:trPr>
          <w:tblHeader/>
          <w:trPrChange w:id="10494"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95" w:author="jonathan pritchard" w:date="2025-01-23T14:33:00Z" w16du:dateUtc="2025-01-23T14:33:00Z">
              <w:tcPr>
                <w:tcW w:w="9526" w:type="dxa"/>
                <w:gridSpan w:val="4"/>
                <w:shd w:val="clear" w:color="auto" w:fill="CCFFCC"/>
                <w:vAlign w:val="center"/>
              </w:tcPr>
            </w:tcPrChange>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5C41DF">
        <w:trPr>
          <w:tblHeader/>
          <w:trPrChange w:id="10496"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97" w:author="jonathan pritchard" w:date="2025-01-23T14:33:00Z" w16du:dateUtc="2025-01-23T14:33:00Z">
              <w:tcPr>
                <w:tcW w:w="9526" w:type="dxa"/>
                <w:gridSpan w:val="4"/>
                <w:shd w:val="clear" w:color="auto" w:fill="CCFFCC"/>
                <w:vAlign w:val="center"/>
              </w:tcPr>
            </w:tcPrChange>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98"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99">
          <w:tblGrid>
            <w:gridCol w:w="2381"/>
            <w:gridCol w:w="2381"/>
            <w:gridCol w:w="2382"/>
            <w:gridCol w:w="2382"/>
          </w:tblGrid>
        </w:tblGridChange>
      </w:tblGrid>
      <w:tr w:rsidR="00252F5C" w14:paraId="23379ECD" w14:textId="77777777" w:rsidTr="005C41DF">
        <w:trPr>
          <w:trHeight w:val="454"/>
          <w:tblHeader/>
          <w:trPrChange w:id="10500"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501" w:author="jonathan pritchard" w:date="2025-01-23T14:33:00Z" w16du:dateUtc="2025-01-23T14:33:00Z">
              <w:tcPr>
                <w:tcW w:w="2381" w:type="dxa"/>
                <w:shd w:val="clear" w:color="auto" w:fill="CCFFCC"/>
                <w:vAlign w:val="center"/>
              </w:tcPr>
            </w:tcPrChange>
          </w:tcPr>
          <w:p w14:paraId="0F92A40A" w14:textId="77777777" w:rsidR="00252F5C" w:rsidRPr="004065B1" w:rsidRDefault="00252F5C" w:rsidP="00273E6E">
            <w:r w:rsidRPr="000A066E">
              <w:rPr>
                <w:b/>
              </w:rPr>
              <w:lastRenderedPageBreak/>
              <w:t>Test Reference</w:t>
            </w:r>
          </w:p>
        </w:tc>
        <w:tc>
          <w:tcPr>
            <w:tcW w:w="2381" w:type="dxa"/>
            <w:shd w:val="clear" w:color="auto" w:fill="BFBFBF" w:themeFill="background1" w:themeFillShade="BF"/>
            <w:vAlign w:val="center"/>
            <w:tcPrChange w:id="10502" w:author="jonathan pritchard" w:date="2025-01-23T14:33:00Z" w16du:dateUtc="2025-01-23T14:33:00Z">
              <w:tcPr>
                <w:tcW w:w="2381" w:type="dxa"/>
                <w:shd w:val="clear" w:color="auto" w:fill="CCFFCC"/>
                <w:vAlign w:val="center"/>
              </w:tcPr>
            </w:tcPrChange>
          </w:tcPr>
          <w:p w14:paraId="07ABD8B8" w14:textId="5E2CDE7D" w:rsidR="00252F5C" w:rsidRPr="004065B1" w:rsidRDefault="007C7CDE" w:rsidP="00273E6E">
            <w:r>
              <w:t>Accuracy8</w:t>
            </w:r>
          </w:p>
        </w:tc>
        <w:tc>
          <w:tcPr>
            <w:tcW w:w="2382" w:type="dxa"/>
            <w:shd w:val="clear" w:color="auto" w:fill="BFBFBF" w:themeFill="background1" w:themeFillShade="BF"/>
            <w:vAlign w:val="center"/>
            <w:tcPrChange w:id="10503" w:author="jonathan pritchard" w:date="2025-01-23T14:33:00Z" w16du:dateUtc="2025-01-23T14:33:00Z">
              <w:tcPr>
                <w:tcW w:w="2382" w:type="dxa"/>
                <w:shd w:val="clear" w:color="auto" w:fill="CCFFCC"/>
                <w:vAlign w:val="center"/>
              </w:tcPr>
            </w:tcPrChange>
          </w:tcPr>
          <w:p w14:paraId="66A5D073" w14:textId="77777777" w:rsidR="00252F5C" w:rsidRPr="004065B1" w:rsidRDefault="00252F5C" w:rsidP="00273E6E">
            <w:r w:rsidRPr="000A066E">
              <w:rPr>
                <w:b/>
              </w:rPr>
              <w:t>IHO Reference</w:t>
            </w:r>
          </w:p>
        </w:tc>
        <w:tc>
          <w:tcPr>
            <w:tcW w:w="2382" w:type="dxa"/>
            <w:shd w:val="clear" w:color="auto" w:fill="BFBFBF" w:themeFill="background1" w:themeFillShade="BF"/>
            <w:vAlign w:val="center"/>
            <w:tcPrChange w:id="10504" w:author="jonathan pritchard" w:date="2025-01-23T14:33:00Z" w16du:dateUtc="2025-01-23T14:33:00Z">
              <w:tcPr>
                <w:tcW w:w="2382" w:type="dxa"/>
                <w:shd w:val="clear" w:color="auto" w:fill="CCFFCC"/>
                <w:vAlign w:val="center"/>
              </w:tcPr>
            </w:tcPrChange>
          </w:tcPr>
          <w:p w14:paraId="023AC22B" w14:textId="77777777" w:rsidR="00252F5C" w:rsidRPr="004065B1" w:rsidRDefault="00252F5C" w:rsidP="00273E6E">
            <w:r>
              <w:t>-</w:t>
            </w:r>
          </w:p>
        </w:tc>
      </w:tr>
      <w:tr w:rsidR="00252F5C" w14:paraId="04835BF2" w14:textId="77777777" w:rsidTr="005C41DF">
        <w:trPr>
          <w:tblHeader/>
          <w:trPrChange w:id="10505"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06" w:author="jonathan pritchard" w:date="2025-01-23T14:33:00Z" w16du:dateUtc="2025-01-23T14:33:00Z">
              <w:tcPr>
                <w:tcW w:w="9526" w:type="dxa"/>
                <w:gridSpan w:val="4"/>
                <w:shd w:val="clear" w:color="auto" w:fill="CCFFCC"/>
                <w:vAlign w:val="center"/>
              </w:tcPr>
            </w:tcPrChange>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5C41DF">
        <w:trPr>
          <w:tblHeader/>
          <w:trPrChange w:id="10507"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08" w:author="jonathan pritchard" w:date="2025-01-23T14:33:00Z" w16du:dateUtc="2025-01-23T14:33:00Z">
              <w:tcPr>
                <w:tcW w:w="9526" w:type="dxa"/>
                <w:gridSpan w:val="4"/>
                <w:shd w:val="clear" w:color="auto" w:fill="CCFFCC"/>
                <w:vAlign w:val="center"/>
              </w:tcPr>
            </w:tcPrChange>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5C41DF">
        <w:trPr>
          <w:tblHeader/>
          <w:trPrChange w:id="10509"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10" w:author="jonathan pritchard" w:date="2025-01-23T14:33:00Z" w16du:dateUtc="2025-01-23T14:33:00Z">
              <w:tcPr>
                <w:tcW w:w="9526" w:type="dxa"/>
                <w:gridSpan w:val="4"/>
                <w:shd w:val="clear" w:color="auto" w:fill="CCFFCC"/>
                <w:vAlign w:val="center"/>
              </w:tcPr>
            </w:tcPrChange>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5C41DF">
        <w:trPr>
          <w:tblHeader/>
          <w:trPrChange w:id="10511"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12" w:author="jonathan pritchard" w:date="2025-01-23T14:33:00Z" w16du:dateUtc="2025-01-23T14:33:00Z">
              <w:tcPr>
                <w:tcW w:w="9526" w:type="dxa"/>
                <w:gridSpan w:val="4"/>
                <w:shd w:val="clear" w:color="auto" w:fill="CCFFCC"/>
                <w:vAlign w:val="center"/>
              </w:tcPr>
            </w:tcPrChange>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r>
        <w:rPr>
          <w:lang w:val="en-US"/>
        </w:rPr>
        <w:t>Geodesics</w:t>
      </w:r>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513"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514">
          <w:tblGrid>
            <w:gridCol w:w="2381"/>
            <w:gridCol w:w="2381"/>
            <w:gridCol w:w="2382"/>
            <w:gridCol w:w="2382"/>
          </w:tblGrid>
        </w:tblGridChange>
      </w:tblGrid>
      <w:tr w:rsidR="00BA33C2" w14:paraId="290840AF" w14:textId="77777777" w:rsidTr="005C41DF">
        <w:trPr>
          <w:trHeight w:val="454"/>
          <w:tblHeader/>
          <w:trPrChange w:id="10515"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516" w:author="jonathan pritchard" w:date="2025-01-23T14:33:00Z" w16du:dateUtc="2025-01-23T14:33:00Z">
              <w:tcPr>
                <w:tcW w:w="2381" w:type="dxa"/>
                <w:shd w:val="clear" w:color="auto" w:fill="CCFFCC"/>
                <w:vAlign w:val="center"/>
              </w:tcPr>
            </w:tcPrChange>
          </w:tcPr>
          <w:p w14:paraId="7103385B" w14:textId="5349C5CC" w:rsidR="00BA33C2" w:rsidRPr="004065B1" w:rsidRDefault="00BA33C2" w:rsidP="008A1BCC">
            <w:r w:rsidRPr="000A066E">
              <w:rPr>
                <w:b/>
              </w:rPr>
              <w:t>Test Reference</w:t>
            </w:r>
          </w:p>
        </w:tc>
        <w:tc>
          <w:tcPr>
            <w:tcW w:w="2381" w:type="dxa"/>
            <w:shd w:val="clear" w:color="auto" w:fill="BFBFBF" w:themeFill="background1" w:themeFillShade="BF"/>
            <w:vAlign w:val="center"/>
            <w:tcPrChange w:id="10517" w:author="jonathan pritchard" w:date="2025-01-23T14:33:00Z" w16du:dateUtc="2025-01-23T14:33:00Z">
              <w:tcPr>
                <w:tcW w:w="2381" w:type="dxa"/>
                <w:shd w:val="clear" w:color="auto" w:fill="CCFFCC"/>
                <w:vAlign w:val="center"/>
              </w:tcPr>
            </w:tcPrChange>
          </w:tcPr>
          <w:p w14:paraId="2395DF77" w14:textId="5DD66709" w:rsidR="00BA33C2" w:rsidRPr="004065B1" w:rsidRDefault="007C7CDE" w:rsidP="008A1BCC">
            <w:r>
              <w:t>Accuracy9</w:t>
            </w:r>
          </w:p>
        </w:tc>
        <w:tc>
          <w:tcPr>
            <w:tcW w:w="2382" w:type="dxa"/>
            <w:shd w:val="clear" w:color="auto" w:fill="BFBFBF" w:themeFill="background1" w:themeFillShade="BF"/>
            <w:vAlign w:val="center"/>
            <w:tcPrChange w:id="10518" w:author="jonathan pritchard" w:date="2025-01-23T14:33:00Z" w16du:dateUtc="2025-01-23T14:33:00Z">
              <w:tcPr>
                <w:tcW w:w="2382" w:type="dxa"/>
                <w:shd w:val="clear" w:color="auto" w:fill="CCFFCC"/>
                <w:vAlign w:val="center"/>
              </w:tcPr>
            </w:tcPrChange>
          </w:tcPr>
          <w:p w14:paraId="47AA9AFE" w14:textId="77777777" w:rsidR="00BA33C2" w:rsidRPr="004065B1" w:rsidRDefault="00BA33C2" w:rsidP="008A1BCC">
            <w:r w:rsidRPr="000A066E">
              <w:rPr>
                <w:b/>
              </w:rPr>
              <w:t>IHO Reference</w:t>
            </w:r>
          </w:p>
        </w:tc>
        <w:tc>
          <w:tcPr>
            <w:tcW w:w="2382" w:type="dxa"/>
            <w:shd w:val="clear" w:color="auto" w:fill="BFBFBF" w:themeFill="background1" w:themeFillShade="BF"/>
            <w:vAlign w:val="center"/>
            <w:tcPrChange w:id="10519" w:author="jonathan pritchard" w:date="2025-01-23T14:33:00Z" w16du:dateUtc="2025-01-23T14:33:00Z">
              <w:tcPr>
                <w:tcW w:w="2382" w:type="dxa"/>
                <w:shd w:val="clear" w:color="auto" w:fill="CCFFCC"/>
                <w:vAlign w:val="center"/>
              </w:tcPr>
            </w:tcPrChange>
          </w:tcPr>
          <w:p w14:paraId="7708D60A" w14:textId="77777777" w:rsidR="00BA33C2" w:rsidRPr="004065B1" w:rsidRDefault="000A3AC3" w:rsidP="008A1BCC">
            <w:r>
              <w:t>-</w:t>
            </w:r>
          </w:p>
        </w:tc>
      </w:tr>
      <w:tr w:rsidR="00BA33C2" w14:paraId="5214AF9D" w14:textId="77777777" w:rsidTr="005C41DF">
        <w:trPr>
          <w:tblHeader/>
          <w:trPrChange w:id="10520"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21" w:author="jonathan pritchard" w:date="2025-01-23T14:33:00Z" w16du:dateUtc="2025-01-23T14:33:00Z">
              <w:tcPr>
                <w:tcW w:w="9526" w:type="dxa"/>
                <w:gridSpan w:val="4"/>
                <w:shd w:val="clear" w:color="auto" w:fill="CCFFCC"/>
                <w:vAlign w:val="center"/>
              </w:tcPr>
            </w:tcPrChange>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5C41DF">
        <w:trPr>
          <w:tblHeader/>
          <w:trPrChange w:id="10522"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23" w:author="jonathan pritchard" w:date="2025-01-23T14:33:00Z" w16du:dateUtc="2025-01-23T14:33:00Z">
              <w:tcPr>
                <w:tcW w:w="9526" w:type="dxa"/>
                <w:gridSpan w:val="4"/>
                <w:shd w:val="clear" w:color="auto" w:fill="CCFFCC"/>
                <w:vAlign w:val="center"/>
              </w:tcPr>
            </w:tcPrChange>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5C41DF">
        <w:trPr>
          <w:tblHeader/>
          <w:trPrChange w:id="10524"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525" w:author="jonathan pritchard" w:date="2025-01-23T14:33:00Z" w16du:dateUtc="2025-01-23T14:33:00Z">
              <w:tcPr>
                <w:tcW w:w="9526" w:type="dxa"/>
                <w:gridSpan w:val="4"/>
                <w:shd w:val="clear" w:color="auto" w:fill="CCFFCC"/>
                <w:vAlign w:val="center"/>
              </w:tcPr>
            </w:tcPrChange>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5C41DF">
        <w:trPr>
          <w:tblHeader/>
          <w:trPrChange w:id="10526"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527" w:author="jonathan pritchard" w:date="2025-01-23T14:34:00Z" w16du:dateUtc="2025-01-23T14:34:00Z">
              <w:tcPr>
                <w:tcW w:w="9526" w:type="dxa"/>
                <w:gridSpan w:val="4"/>
                <w:shd w:val="clear" w:color="auto" w:fill="CCFFCC"/>
                <w:vAlign w:val="center"/>
              </w:tcPr>
            </w:tcPrChange>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528" w:author="jonathan pritchard" w:date="2025-01-23T14:34:00Z" w16du:dateUtc="2025-01-23T14: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529">
          <w:tblGrid>
            <w:gridCol w:w="2381"/>
            <w:gridCol w:w="2381"/>
            <w:gridCol w:w="2382"/>
            <w:gridCol w:w="2382"/>
          </w:tblGrid>
        </w:tblGridChange>
      </w:tblGrid>
      <w:tr w:rsidR="000A3AC3" w14:paraId="39868ECC" w14:textId="77777777" w:rsidTr="005C41DF">
        <w:trPr>
          <w:trHeight w:val="454"/>
          <w:tblHeader/>
          <w:trPrChange w:id="10530" w:author="jonathan pritchard" w:date="2025-01-23T14:34:00Z" w16du:dateUtc="2025-01-23T14:34:00Z">
            <w:trPr>
              <w:trHeight w:val="454"/>
              <w:tblHeader/>
            </w:trPr>
          </w:trPrChange>
        </w:trPr>
        <w:tc>
          <w:tcPr>
            <w:tcW w:w="2381" w:type="dxa"/>
            <w:shd w:val="clear" w:color="auto" w:fill="BFBFBF" w:themeFill="background1" w:themeFillShade="BF"/>
            <w:vAlign w:val="center"/>
            <w:tcPrChange w:id="10531" w:author="jonathan pritchard" w:date="2025-01-23T14:34:00Z" w16du:dateUtc="2025-01-23T14:34:00Z">
              <w:tcPr>
                <w:tcW w:w="2381" w:type="dxa"/>
                <w:shd w:val="clear" w:color="auto" w:fill="CCFFCC"/>
                <w:vAlign w:val="center"/>
              </w:tcPr>
            </w:tcPrChange>
          </w:tcPr>
          <w:p w14:paraId="2169B645" w14:textId="77777777" w:rsidR="000A3AC3" w:rsidRPr="004065B1" w:rsidRDefault="000A3AC3" w:rsidP="00273E6E">
            <w:r w:rsidRPr="000A066E">
              <w:rPr>
                <w:b/>
              </w:rPr>
              <w:t>Test Reference</w:t>
            </w:r>
          </w:p>
        </w:tc>
        <w:tc>
          <w:tcPr>
            <w:tcW w:w="2381" w:type="dxa"/>
            <w:shd w:val="clear" w:color="auto" w:fill="BFBFBF" w:themeFill="background1" w:themeFillShade="BF"/>
            <w:vAlign w:val="center"/>
            <w:tcPrChange w:id="10532" w:author="jonathan pritchard" w:date="2025-01-23T14:34:00Z" w16du:dateUtc="2025-01-23T14:34:00Z">
              <w:tcPr>
                <w:tcW w:w="2381" w:type="dxa"/>
                <w:shd w:val="clear" w:color="auto" w:fill="CCFFCC"/>
                <w:vAlign w:val="center"/>
              </w:tcPr>
            </w:tcPrChange>
          </w:tcPr>
          <w:p w14:paraId="6F823A86" w14:textId="6095E057" w:rsidR="000A3AC3" w:rsidRPr="004065B1" w:rsidRDefault="007C7CDE" w:rsidP="00273E6E">
            <w:r>
              <w:t>Accuracy10</w:t>
            </w:r>
          </w:p>
        </w:tc>
        <w:tc>
          <w:tcPr>
            <w:tcW w:w="2382" w:type="dxa"/>
            <w:shd w:val="clear" w:color="auto" w:fill="BFBFBF" w:themeFill="background1" w:themeFillShade="BF"/>
            <w:vAlign w:val="center"/>
            <w:tcPrChange w:id="10533" w:author="jonathan pritchard" w:date="2025-01-23T14:34:00Z" w16du:dateUtc="2025-01-23T14:34:00Z">
              <w:tcPr>
                <w:tcW w:w="2382" w:type="dxa"/>
                <w:shd w:val="clear" w:color="auto" w:fill="CCFFCC"/>
                <w:vAlign w:val="center"/>
              </w:tcPr>
            </w:tcPrChange>
          </w:tcPr>
          <w:p w14:paraId="720C0F21" w14:textId="77777777" w:rsidR="000A3AC3" w:rsidRPr="004065B1" w:rsidRDefault="000A3AC3" w:rsidP="00273E6E">
            <w:r w:rsidRPr="000A066E">
              <w:rPr>
                <w:b/>
              </w:rPr>
              <w:t>IHO Reference</w:t>
            </w:r>
          </w:p>
        </w:tc>
        <w:tc>
          <w:tcPr>
            <w:tcW w:w="2382" w:type="dxa"/>
            <w:shd w:val="clear" w:color="auto" w:fill="BFBFBF" w:themeFill="background1" w:themeFillShade="BF"/>
            <w:vAlign w:val="center"/>
            <w:tcPrChange w:id="10534" w:author="jonathan pritchard" w:date="2025-01-23T14:34:00Z" w16du:dateUtc="2025-01-23T14:34:00Z">
              <w:tcPr>
                <w:tcW w:w="2382" w:type="dxa"/>
                <w:shd w:val="clear" w:color="auto" w:fill="CCFFCC"/>
                <w:vAlign w:val="center"/>
              </w:tcPr>
            </w:tcPrChange>
          </w:tcPr>
          <w:p w14:paraId="53AD46EB" w14:textId="77777777" w:rsidR="000A3AC3" w:rsidRPr="004065B1" w:rsidRDefault="000A3AC3" w:rsidP="00273E6E">
            <w:r>
              <w:t>-</w:t>
            </w:r>
          </w:p>
        </w:tc>
      </w:tr>
      <w:tr w:rsidR="000A3AC3" w14:paraId="5CD95587" w14:textId="77777777" w:rsidTr="005C41DF">
        <w:trPr>
          <w:tblHeader/>
          <w:trPrChange w:id="10535"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536" w:author="jonathan pritchard" w:date="2025-01-23T14:34:00Z" w16du:dateUtc="2025-01-23T14:34:00Z">
              <w:tcPr>
                <w:tcW w:w="9526" w:type="dxa"/>
                <w:gridSpan w:val="4"/>
                <w:shd w:val="clear" w:color="auto" w:fill="CCFFCC"/>
                <w:vAlign w:val="center"/>
              </w:tcPr>
            </w:tcPrChange>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5C41DF">
        <w:trPr>
          <w:tblHeader/>
          <w:trPrChange w:id="10537"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538" w:author="jonathan pritchard" w:date="2025-01-23T14:34:00Z" w16du:dateUtc="2025-01-23T14:34:00Z">
              <w:tcPr>
                <w:tcW w:w="9526" w:type="dxa"/>
                <w:gridSpan w:val="4"/>
                <w:shd w:val="clear" w:color="auto" w:fill="CCFFCC"/>
                <w:vAlign w:val="center"/>
              </w:tcPr>
            </w:tcPrChange>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5C41DF">
        <w:trPr>
          <w:tblHeader/>
          <w:trPrChange w:id="10539"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540" w:author="jonathan pritchard" w:date="2025-01-23T14:34:00Z" w16du:dateUtc="2025-01-23T14:34:00Z">
              <w:tcPr>
                <w:tcW w:w="9526" w:type="dxa"/>
                <w:gridSpan w:val="4"/>
                <w:shd w:val="clear" w:color="auto" w:fill="CCFFCC"/>
                <w:vAlign w:val="center"/>
              </w:tcPr>
            </w:tcPrChange>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5C41DF">
        <w:trPr>
          <w:tblHeader/>
        </w:trPr>
        <w:tc>
          <w:tcPr>
            <w:tcW w:w="9526" w:type="dxa"/>
            <w:gridSpan w:val="4"/>
            <w:shd w:val="clear" w:color="auto" w:fill="BFBFBF" w:themeFill="background1" w:themeFillShade="BF"/>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5C41DF">
        <w:trPr>
          <w:trHeight w:val="454"/>
          <w:tblHeader/>
        </w:trPr>
        <w:tc>
          <w:tcPr>
            <w:tcW w:w="2381" w:type="dxa"/>
            <w:shd w:val="clear" w:color="auto" w:fill="BFBFBF" w:themeFill="background1" w:themeFillShade="BF"/>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BFBFBF" w:themeFill="background1" w:themeFillShade="BF"/>
            <w:vAlign w:val="center"/>
          </w:tcPr>
          <w:p w14:paraId="5EF6BCB1" w14:textId="6C91010B" w:rsidR="000A3AC3" w:rsidRPr="004065B1" w:rsidRDefault="007C7CDE" w:rsidP="00273E6E">
            <w:r>
              <w:t>Accuracy11</w:t>
            </w:r>
          </w:p>
        </w:tc>
        <w:tc>
          <w:tcPr>
            <w:tcW w:w="2382" w:type="dxa"/>
            <w:shd w:val="clear" w:color="auto" w:fill="BFBFBF" w:themeFill="background1" w:themeFillShade="BF"/>
            <w:vAlign w:val="center"/>
          </w:tcPr>
          <w:p w14:paraId="3AB1C5B1" w14:textId="77777777" w:rsidR="000A3AC3" w:rsidRPr="004065B1" w:rsidRDefault="000A3AC3" w:rsidP="00273E6E">
            <w:r w:rsidRPr="000A066E">
              <w:rPr>
                <w:b/>
              </w:rPr>
              <w:t>IHO Reference</w:t>
            </w:r>
          </w:p>
        </w:tc>
        <w:tc>
          <w:tcPr>
            <w:tcW w:w="2382" w:type="dxa"/>
            <w:shd w:val="clear" w:color="auto" w:fill="BFBFBF" w:themeFill="background1" w:themeFillShade="BF"/>
            <w:vAlign w:val="center"/>
          </w:tcPr>
          <w:p w14:paraId="50F9E6A6" w14:textId="77777777" w:rsidR="000A3AC3" w:rsidRPr="004065B1" w:rsidRDefault="000A3AC3" w:rsidP="00273E6E">
            <w:r>
              <w:t>-</w:t>
            </w:r>
          </w:p>
        </w:tc>
      </w:tr>
      <w:tr w:rsidR="000A3AC3" w14:paraId="526334EA" w14:textId="77777777" w:rsidTr="005C41DF">
        <w:trPr>
          <w:tblHeader/>
        </w:trPr>
        <w:tc>
          <w:tcPr>
            <w:tcW w:w="9526" w:type="dxa"/>
            <w:gridSpan w:val="4"/>
            <w:shd w:val="clear" w:color="auto" w:fill="BFBFBF" w:themeFill="background1" w:themeFillShade="BF"/>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5C41DF">
        <w:trPr>
          <w:tblHeader/>
        </w:trPr>
        <w:tc>
          <w:tcPr>
            <w:tcW w:w="9526" w:type="dxa"/>
            <w:gridSpan w:val="4"/>
            <w:shd w:val="clear" w:color="auto" w:fill="BFBFBF" w:themeFill="background1" w:themeFillShade="BF"/>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5C41DF">
        <w:trPr>
          <w:tblHeader/>
        </w:trPr>
        <w:tc>
          <w:tcPr>
            <w:tcW w:w="9526" w:type="dxa"/>
            <w:gridSpan w:val="4"/>
            <w:shd w:val="clear" w:color="auto" w:fill="BFBFBF" w:themeFill="background1" w:themeFillShade="BF"/>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5C41DF">
        <w:trPr>
          <w:tblHeader/>
        </w:trPr>
        <w:tc>
          <w:tcPr>
            <w:tcW w:w="9526" w:type="dxa"/>
            <w:gridSpan w:val="4"/>
            <w:shd w:val="clear" w:color="auto" w:fill="BFBFBF" w:themeFill="background1" w:themeFillShade="BF"/>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5C41DF">
        <w:trPr>
          <w:trHeight w:val="454"/>
          <w:tblHeader/>
        </w:trPr>
        <w:tc>
          <w:tcPr>
            <w:tcW w:w="2381" w:type="dxa"/>
            <w:shd w:val="clear" w:color="auto" w:fill="BFBFBF" w:themeFill="background1" w:themeFillShade="BF"/>
            <w:vAlign w:val="center"/>
          </w:tcPr>
          <w:p w14:paraId="6B512FAA" w14:textId="77777777" w:rsidR="00BA33C2" w:rsidRPr="004065B1" w:rsidRDefault="00BA33C2" w:rsidP="008A1BCC">
            <w:r w:rsidRPr="000A066E">
              <w:rPr>
                <w:b/>
              </w:rPr>
              <w:t>Test Reference</w:t>
            </w:r>
          </w:p>
        </w:tc>
        <w:tc>
          <w:tcPr>
            <w:tcW w:w="2381" w:type="dxa"/>
            <w:shd w:val="clear" w:color="auto" w:fill="BFBFBF" w:themeFill="background1" w:themeFillShade="BF"/>
            <w:vAlign w:val="center"/>
          </w:tcPr>
          <w:p w14:paraId="249E8C96" w14:textId="228B3C5A" w:rsidR="00BA33C2" w:rsidRPr="004065B1" w:rsidRDefault="007C7CDE" w:rsidP="008A1BCC">
            <w:r>
              <w:t>Accuracy12</w:t>
            </w:r>
          </w:p>
        </w:tc>
        <w:tc>
          <w:tcPr>
            <w:tcW w:w="2382" w:type="dxa"/>
            <w:shd w:val="clear" w:color="auto" w:fill="BFBFBF" w:themeFill="background1" w:themeFillShade="BF"/>
            <w:vAlign w:val="center"/>
          </w:tcPr>
          <w:p w14:paraId="71842BD5" w14:textId="77777777" w:rsidR="00BA33C2" w:rsidRPr="004065B1" w:rsidRDefault="00BA33C2" w:rsidP="008A1BCC">
            <w:r w:rsidRPr="000A066E">
              <w:rPr>
                <w:b/>
              </w:rPr>
              <w:t>IHO Reference</w:t>
            </w:r>
          </w:p>
        </w:tc>
        <w:tc>
          <w:tcPr>
            <w:tcW w:w="2382" w:type="dxa"/>
            <w:shd w:val="clear" w:color="auto" w:fill="BFBFBF" w:themeFill="background1" w:themeFillShade="BF"/>
            <w:vAlign w:val="center"/>
          </w:tcPr>
          <w:p w14:paraId="7692864F" w14:textId="77777777" w:rsidR="00BA33C2" w:rsidRPr="004065B1" w:rsidRDefault="000A3AC3" w:rsidP="008A1BCC">
            <w:r>
              <w:t>-</w:t>
            </w:r>
          </w:p>
        </w:tc>
      </w:tr>
      <w:tr w:rsidR="00BA33C2" w14:paraId="78AF30AD" w14:textId="77777777" w:rsidTr="005C41DF">
        <w:trPr>
          <w:tblHeader/>
        </w:trPr>
        <w:tc>
          <w:tcPr>
            <w:tcW w:w="9526" w:type="dxa"/>
            <w:gridSpan w:val="4"/>
            <w:shd w:val="clear" w:color="auto" w:fill="BFBFBF" w:themeFill="background1" w:themeFillShade="BF"/>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5C41DF">
        <w:trPr>
          <w:tblHeader/>
        </w:trPr>
        <w:tc>
          <w:tcPr>
            <w:tcW w:w="9526" w:type="dxa"/>
            <w:gridSpan w:val="4"/>
            <w:shd w:val="clear" w:color="auto" w:fill="BFBFBF" w:themeFill="background1" w:themeFillShade="BF"/>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5C41DF">
        <w:trPr>
          <w:tblHeader/>
        </w:trPr>
        <w:tc>
          <w:tcPr>
            <w:tcW w:w="9526" w:type="dxa"/>
            <w:gridSpan w:val="4"/>
            <w:shd w:val="clear" w:color="auto" w:fill="BFBFBF" w:themeFill="background1" w:themeFillShade="BF"/>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5C41DF">
        <w:trPr>
          <w:tblHeader/>
        </w:trPr>
        <w:tc>
          <w:tcPr>
            <w:tcW w:w="9526" w:type="dxa"/>
            <w:gridSpan w:val="4"/>
            <w:shd w:val="clear" w:color="auto" w:fill="BFBFBF" w:themeFill="background1" w:themeFillShade="BF"/>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5C41DF">
        <w:trPr>
          <w:trHeight w:val="454"/>
          <w:tblHeader/>
        </w:trPr>
        <w:tc>
          <w:tcPr>
            <w:tcW w:w="2381" w:type="dxa"/>
            <w:shd w:val="clear" w:color="auto" w:fill="BFBFBF" w:themeFill="background1" w:themeFillShade="BF"/>
            <w:vAlign w:val="center"/>
          </w:tcPr>
          <w:p w14:paraId="18839ADD" w14:textId="77777777" w:rsidR="000A3AC3" w:rsidRPr="004065B1" w:rsidRDefault="000A3AC3" w:rsidP="00273E6E">
            <w:r w:rsidRPr="000A066E">
              <w:rPr>
                <w:b/>
              </w:rPr>
              <w:t>Test Reference</w:t>
            </w:r>
          </w:p>
        </w:tc>
        <w:tc>
          <w:tcPr>
            <w:tcW w:w="2381" w:type="dxa"/>
            <w:shd w:val="clear" w:color="auto" w:fill="BFBFBF" w:themeFill="background1" w:themeFillShade="BF"/>
            <w:vAlign w:val="center"/>
          </w:tcPr>
          <w:p w14:paraId="0BD8BC92" w14:textId="06E483AF" w:rsidR="000A3AC3" w:rsidRPr="004065B1" w:rsidRDefault="007C7CDE" w:rsidP="00273E6E">
            <w:r>
              <w:t>Accuracy13</w:t>
            </w:r>
          </w:p>
        </w:tc>
        <w:tc>
          <w:tcPr>
            <w:tcW w:w="2382" w:type="dxa"/>
            <w:shd w:val="clear" w:color="auto" w:fill="BFBFBF" w:themeFill="background1" w:themeFillShade="BF"/>
            <w:vAlign w:val="center"/>
          </w:tcPr>
          <w:p w14:paraId="14C6EDEE" w14:textId="77777777" w:rsidR="000A3AC3" w:rsidRPr="004065B1" w:rsidRDefault="000A3AC3" w:rsidP="00273E6E">
            <w:r w:rsidRPr="000A066E">
              <w:rPr>
                <w:b/>
              </w:rPr>
              <w:t>IHO Reference</w:t>
            </w:r>
          </w:p>
        </w:tc>
        <w:tc>
          <w:tcPr>
            <w:tcW w:w="2382" w:type="dxa"/>
            <w:shd w:val="clear" w:color="auto" w:fill="BFBFBF" w:themeFill="background1" w:themeFillShade="BF"/>
            <w:vAlign w:val="center"/>
          </w:tcPr>
          <w:p w14:paraId="2EA2827A" w14:textId="77777777" w:rsidR="000A3AC3" w:rsidRPr="004065B1" w:rsidRDefault="000A3AC3" w:rsidP="00273E6E">
            <w:r>
              <w:t>-</w:t>
            </w:r>
          </w:p>
        </w:tc>
      </w:tr>
      <w:tr w:rsidR="000A3AC3" w14:paraId="6FFD4D83" w14:textId="77777777" w:rsidTr="005C41DF">
        <w:trPr>
          <w:tblHeader/>
        </w:trPr>
        <w:tc>
          <w:tcPr>
            <w:tcW w:w="9526" w:type="dxa"/>
            <w:gridSpan w:val="4"/>
            <w:shd w:val="clear" w:color="auto" w:fill="BFBFBF" w:themeFill="background1" w:themeFillShade="BF"/>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5C41DF">
        <w:trPr>
          <w:tblHeader/>
        </w:trPr>
        <w:tc>
          <w:tcPr>
            <w:tcW w:w="9526" w:type="dxa"/>
            <w:gridSpan w:val="4"/>
            <w:shd w:val="clear" w:color="auto" w:fill="BFBFBF" w:themeFill="background1" w:themeFillShade="BF"/>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5C41DF">
        <w:trPr>
          <w:tblHeader/>
        </w:trPr>
        <w:tc>
          <w:tcPr>
            <w:tcW w:w="9526" w:type="dxa"/>
            <w:gridSpan w:val="4"/>
            <w:shd w:val="clear" w:color="auto" w:fill="BFBFBF" w:themeFill="background1" w:themeFillShade="BF"/>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5C41DF">
        <w:trPr>
          <w:tblHeader/>
        </w:trPr>
        <w:tc>
          <w:tcPr>
            <w:tcW w:w="9526" w:type="dxa"/>
            <w:gridSpan w:val="4"/>
            <w:shd w:val="clear" w:color="auto" w:fill="BFBFBF" w:themeFill="background1" w:themeFillShade="BF"/>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5C41DF">
        <w:trPr>
          <w:trHeight w:val="454"/>
          <w:tblHeader/>
        </w:trPr>
        <w:tc>
          <w:tcPr>
            <w:tcW w:w="2381" w:type="dxa"/>
            <w:shd w:val="clear" w:color="auto" w:fill="BFBFBF" w:themeFill="background1" w:themeFillShade="BF"/>
            <w:vAlign w:val="center"/>
          </w:tcPr>
          <w:p w14:paraId="4D47ADAA" w14:textId="5B9F59E4" w:rsidR="000A3AC3" w:rsidRPr="004065B1" w:rsidRDefault="000A3AC3" w:rsidP="00273E6E">
            <w:r w:rsidRPr="000A066E">
              <w:rPr>
                <w:b/>
              </w:rPr>
              <w:t>Test Reference</w:t>
            </w:r>
          </w:p>
        </w:tc>
        <w:tc>
          <w:tcPr>
            <w:tcW w:w="2381" w:type="dxa"/>
            <w:shd w:val="clear" w:color="auto" w:fill="BFBFBF" w:themeFill="background1" w:themeFillShade="BF"/>
            <w:vAlign w:val="center"/>
          </w:tcPr>
          <w:p w14:paraId="51DE39DC" w14:textId="21E2D2EA" w:rsidR="000A3AC3" w:rsidRPr="004065B1" w:rsidRDefault="007C7CDE" w:rsidP="00273E6E">
            <w:r>
              <w:t>Accuracy1</w:t>
            </w:r>
            <w:r w:rsidR="000A3AC3">
              <w:t>4</w:t>
            </w:r>
          </w:p>
        </w:tc>
        <w:tc>
          <w:tcPr>
            <w:tcW w:w="2382" w:type="dxa"/>
            <w:shd w:val="clear" w:color="auto" w:fill="BFBFBF" w:themeFill="background1" w:themeFillShade="BF"/>
            <w:vAlign w:val="center"/>
          </w:tcPr>
          <w:p w14:paraId="555E845D" w14:textId="77777777" w:rsidR="000A3AC3" w:rsidRPr="004065B1" w:rsidRDefault="000A3AC3" w:rsidP="00273E6E">
            <w:r w:rsidRPr="000A066E">
              <w:rPr>
                <w:b/>
              </w:rPr>
              <w:t>IHO Reference</w:t>
            </w:r>
          </w:p>
        </w:tc>
        <w:tc>
          <w:tcPr>
            <w:tcW w:w="2382" w:type="dxa"/>
            <w:shd w:val="clear" w:color="auto" w:fill="BFBFBF" w:themeFill="background1" w:themeFillShade="BF"/>
            <w:vAlign w:val="center"/>
          </w:tcPr>
          <w:p w14:paraId="2608BCA7" w14:textId="77777777" w:rsidR="000A3AC3" w:rsidRPr="004065B1" w:rsidRDefault="000A3AC3" w:rsidP="00273E6E">
            <w:r>
              <w:t>-</w:t>
            </w:r>
          </w:p>
        </w:tc>
      </w:tr>
      <w:tr w:rsidR="000A3AC3" w14:paraId="087DDD18" w14:textId="77777777" w:rsidTr="005C41DF">
        <w:trPr>
          <w:tblHeader/>
        </w:trPr>
        <w:tc>
          <w:tcPr>
            <w:tcW w:w="9526" w:type="dxa"/>
            <w:gridSpan w:val="4"/>
            <w:shd w:val="clear" w:color="auto" w:fill="BFBFBF" w:themeFill="background1" w:themeFillShade="BF"/>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5C41DF">
        <w:trPr>
          <w:tblHeader/>
        </w:trPr>
        <w:tc>
          <w:tcPr>
            <w:tcW w:w="9526" w:type="dxa"/>
            <w:gridSpan w:val="4"/>
            <w:shd w:val="clear" w:color="auto" w:fill="BFBFBF" w:themeFill="background1" w:themeFillShade="BF"/>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5C41DF">
        <w:trPr>
          <w:tblHeader/>
        </w:trPr>
        <w:tc>
          <w:tcPr>
            <w:tcW w:w="9526" w:type="dxa"/>
            <w:gridSpan w:val="4"/>
            <w:shd w:val="clear" w:color="auto" w:fill="BFBFBF" w:themeFill="background1" w:themeFillShade="BF"/>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5C41DF">
        <w:trPr>
          <w:tblHeader/>
        </w:trPr>
        <w:tc>
          <w:tcPr>
            <w:tcW w:w="9526" w:type="dxa"/>
            <w:gridSpan w:val="4"/>
            <w:shd w:val="clear" w:color="auto" w:fill="BFBFBF" w:themeFill="background1" w:themeFillShade="BF"/>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C531C6" w14:textId="67D9164F" w:rsidR="00D47800" w:rsidRPr="007E2CFE" w:rsidRDefault="00D47800" w:rsidP="00D47800">
      <w:pPr>
        <w:pStyle w:val="Heading3"/>
      </w:pPr>
      <w:r>
        <w:lastRenderedPageBreak/>
        <w:t>Plotting of Geodesics in ENC 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47800" w14:paraId="43D6CF99" w14:textId="77777777" w:rsidTr="005C41DF">
        <w:trPr>
          <w:trHeight w:val="454"/>
          <w:tblHeader/>
        </w:trPr>
        <w:tc>
          <w:tcPr>
            <w:tcW w:w="2381" w:type="dxa"/>
            <w:shd w:val="clear" w:color="auto" w:fill="BFBFBF" w:themeFill="background1" w:themeFillShade="BF"/>
            <w:vAlign w:val="center"/>
          </w:tcPr>
          <w:p w14:paraId="0113468F" w14:textId="77777777" w:rsidR="00D47800" w:rsidRPr="004065B1" w:rsidRDefault="00D47800" w:rsidP="00280DEE">
            <w:r w:rsidRPr="000A066E">
              <w:rPr>
                <w:b/>
              </w:rPr>
              <w:t>Test Reference</w:t>
            </w:r>
          </w:p>
        </w:tc>
        <w:tc>
          <w:tcPr>
            <w:tcW w:w="2381" w:type="dxa"/>
            <w:shd w:val="clear" w:color="auto" w:fill="BFBFBF" w:themeFill="background1" w:themeFillShade="BF"/>
            <w:vAlign w:val="center"/>
          </w:tcPr>
          <w:p w14:paraId="5B869651" w14:textId="6F92ACCE" w:rsidR="00D47800" w:rsidRPr="004065B1" w:rsidRDefault="00D47800" w:rsidP="00280DEE">
            <w:proofErr w:type="spellStart"/>
            <w:r>
              <w:t>GeodesicPlotting</w:t>
            </w:r>
            <w:proofErr w:type="spellEnd"/>
          </w:p>
        </w:tc>
        <w:tc>
          <w:tcPr>
            <w:tcW w:w="2382" w:type="dxa"/>
            <w:shd w:val="clear" w:color="auto" w:fill="BFBFBF" w:themeFill="background1" w:themeFillShade="BF"/>
            <w:vAlign w:val="center"/>
          </w:tcPr>
          <w:p w14:paraId="55418E5F" w14:textId="77777777" w:rsidR="00D47800" w:rsidRPr="004065B1" w:rsidRDefault="00D47800" w:rsidP="00280DEE">
            <w:r w:rsidRPr="000A066E">
              <w:rPr>
                <w:b/>
              </w:rPr>
              <w:t>IHO Reference</w:t>
            </w:r>
          </w:p>
        </w:tc>
        <w:tc>
          <w:tcPr>
            <w:tcW w:w="2382" w:type="dxa"/>
            <w:shd w:val="clear" w:color="auto" w:fill="BFBFBF" w:themeFill="background1" w:themeFillShade="BF"/>
            <w:vAlign w:val="center"/>
          </w:tcPr>
          <w:p w14:paraId="4EFFBBDC" w14:textId="77777777" w:rsidR="00D47800" w:rsidRPr="004065B1" w:rsidRDefault="00D47800" w:rsidP="00280DEE">
            <w:r>
              <w:t>(</w:t>
            </w:r>
            <w:r w:rsidRPr="00413780">
              <w:t>S-</w:t>
            </w:r>
            <w:r>
              <w:t>100</w:t>
            </w:r>
            <w:r w:rsidRPr="00413780">
              <w:t xml:space="preserve"> Part </w:t>
            </w:r>
            <w:r>
              <w:t>9/</w:t>
            </w:r>
            <w:r w:rsidRPr="00413780">
              <w:t>S-</w:t>
            </w:r>
            <w:r>
              <w:t>98</w:t>
            </w:r>
            <w:r w:rsidRPr="00413780">
              <w:t>)</w:t>
            </w:r>
          </w:p>
        </w:tc>
      </w:tr>
      <w:tr w:rsidR="00D47800" w14:paraId="10B4C355" w14:textId="77777777" w:rsidTr="005C41DF">
        <w:trPr>
          <w:tblHeader/>
        </w:trPr>
        <w:tc>
          <w:tcPr>
            <w:tcW w:w="9526" w:type="dxa"/>
            <w:gridSpan w:val="4"/>
            <w:shd w:val="clear" w:color="auto" w:fill="BFBFBF" w:themeFill="background1" w:themeFillShade="BF"/>
            <w:vAlign w:val="center"/>
          </w:tcPr>
          <w:p w14:paraId="22E6F0E8" w14:textId="77777777" w:rsidR="00D47800" w:rsidRDefault="00D47800" w:rsidP="00280DEE">
            <w:r w:rsidRPr="000A066E">
              <w:rPr>
                <w:b/>
              </w:rPr>
              <w:t>Test description</w:t>
            </w:r>
          </w:p>
        </w:tc>
      </w:tr>
      <w:tr w:rsidR="00D47800" w14:paraId="4C7CB5F5" w14:textId="77777777" w:rsidTr="00280DEE">
        <w:trPr>
          <w:tblHeader/>
        </w:trPr>
        <w:tc>
          <w:tcPr>
            <w:tcW w:w="9526" w:type="dxa"/>
            <w:gridSpan w:val="4"/>
            <w:vAlign w:val="center"/>
          </w:tcPr>
          <w:p w14:paraId="01B65F90" w14:textId="69082BAE" w:rsidR="00D47800" w:rsidRPr="00D47800" w:rsidRDefault="00D47800" w:rsidP="00D47800">
            <w:pPr>
              <w:rPr>
                <w:i/>
              </w:rPr>
            </w:pPr>
            <w:r>
              <w:rPr>
                <w:i/>
              </w:rPr>
              <w:t>This test is designed to verify the ECDIS is able to plot geodesic curves contained within S-101 ENCs.</w:t>
            </w:r>
          </w:p>
        </w:tc>
      </w:tr>
      <w:tr w:rsidR="00D47800" w14:paraId="03C600E1" w14:textId="77777777" w:rsidTr="005C41DF">
        <w:trPr>
          <w:tblHeader/>
        </w:trPr>
        <w:tc>
          <w:tcPr>
            <w:tcW w:w="9526" w:type="dxa"/>
            <w:gridSpan w:val="4"/>
            <w:shd w:val="clear" w:color="auto" w:fill="BFBFBF" w:themeFill="background1" w:themeFillShade="BF"/>
            <w:vAlign w:val="center"/>
          </w:tcPr>
          <w:p w14:paraId="675D5D02" w14:textId="77777777" w:rsidR="00D47800" w:rsidRPr="004065B1" w:rsidRDefault="00D47800" w:rsidP="00280DEE">
            <w:r w:rsidRPr="000A066E">
              <w:rPr>
                <w:b/>
              </w:rPr>
              <w:t>Setup</w:t>
            </w:r>
          </w:p>
        </w:tc>
      </w:tr>
      <w:tr w:rsidR="00D47800" w14:paraId="26129152" w14:textId="77777777" w:rsidTr="00280DEE">
        <w:trPr>
          <w:tblHeader/>
        </w:trPr>
        <w:tc>
          <w:tcPr>
            <w:tcW w:w="9526" w:type="dxa"/>
            <w:gridSpan w:val="4"/>
            <w:vAlign w:val="center"/>
          </w:tcPr>
          <w:p w14:paraId="46939045" w14:textId="66780931" w:rsidR="00D47800" w:rsidRPr="00EF287F" w:rsidRDefault="00D47800" w:rsidP="00280DEE">
            <w:pPr>
              <w:jc w:val="left"/>
              <w:rPr>
                <w:i/>
              </w:rPr>
            </w:pPr>
            <w:r>
              <w:rPr>
                <w:i/>
              </w:rPr>
              <w:t xml:space="preserve">Load exchange set </w:t>
            </w:r>
            <w:proofErr w:type="spellStart"/>
            <w:r w:rsidRPr="007C7CDE">
              <w:rPr>
                <w:b/>
                <w:bCs/>
                <w:i/>
              </w:rPr>
              <w:t>GeodesicPlotting</w:t>
            </w:r>
            <w:proofErr w:type="spellEnd"/>
          </w:p>
        </w:tc>
      </w:tr>
      <w:tr w:rsidR="00D47800" w14:paraId="724E1961" w14:textId="77777777" w:rsidTr="005C41DF">
        <w:trPr>
          <w:tblHeader/>
        </w:trPr>
        <w:tc>
          <w:tcPr>
            <w:tcW w:w="9526" w:type="dxa"/>
            <w:gridSpan w:val="4"/>
            <w:shd w:val="clear" w:color="auto" w:fill="BFBFBF" w:themeFill="background1" w:themeFillShade="BF"/>
            <w:vAlign w:val="center"/>
          </w:tcPr>
          <w:p w14:paraId="315DB0A3" w14:textId="77777777" w:rsidR="00D47800" w:rsidRPr="004065B1" w:rsidRDefault="00D47800" w:rsidP="00280DEE">
            <w:r w:rsidRPr="000A066E">
              <w:rPr>
                <w:b/>
              </w:rPr>
              <w:t>Action</w:t>
            </w:r>
          </w:p>
        </w:tc>
      </w:tr>
      <w:tr w:rsidR="00D47800" w14:paraId="3ED590C9" w14:textId="77777777" w:rsidTr="00280DEE">
        <w:trPr>
          <w:tblHeader/>
        </w:trPr>
        <w:tc>
          <w:tcPr>
            <w:tcW w:w="9526" w:type="dxa"/>
            <w:gridSpan w:val="4"/>
            <w:vAlign w:val="center"/>
          </w:tcPr>
          <w:p w14:paraId="1B3AEE52" w14:textId="5B0BD2D5" w:rsidR="00D47800" w:rsidRPr="00EF287F" w:rsidRDefault="00D47800" w:rsidP="00280DEE">
            <w:pPr>
              <w:rPr>
                <w:i/>
              </w:rPr>
            </w:pPr>
            <w:r>
              <w:rPr>
                <w:i/>
              </w:rPr>
              <w:t>Navigate to position XX, YY, NN.</w:t>
            </w:r>
          </w:p>
        </w:tc>
      </w:tr>
      <w:tr w:rsidR="00D47800" w14:paraId="4DA03A2F" w14:textId="77777777" w:rsidTr="005C41DF">
        <w:trPr>
          <w:tblHeader/>
        </w:trPr>
        <w:tc>
          <w:tcPr>
            <w:tcW w:w="9526" w:type="dxa"/>
            <w:gridSpan w:val="4"/>
            <w:shd w:val="clear" w:color="auto" w:fill="BFBFBF" w:themeFill="background1" w:themeFillShade="BF"/>
            <w:vAlign w:val="center"/>
          </w:tcPr>
          <w:p w14:paraId="2220566C" w14:textId="77777777" w:rsidR="00D47800" w:rsidRPr="004065B1" w:rsidRDefault="00D47800" w:rsidP="00280DEE">
            <w:r w:rsidRPr="000A066E">
              <w:rPr>
                <w:b/>
              </w:rPr>
              <w:t>Results</w:t>
            </w:r>
          </w:p>
        </w:tc>
      </w:tr>
      <w:tr w:rsidR="00D47800" w14:paraId="6C24C1AF" w14:textId="77777777" w:rsidTr="00280DEE">
        <w:trPr>
          <w:tblHeader/>
        </w:trPr>
        <w:tc>
          <w:tcPr>
            <w:tcW w:w="9526" w:type="dxa"/>
            <w:gridSpan w:val="4"/>
            <w:vAlign w:val="center"/>
          </w:tcPr>
          <w:p w14:paraId="55FA4DE3" w14:textId="77777777" w:rsidR="00D47800" w:rsidRDefault="00D47800" w:rsidP="00D47800">
            <w:pPr>
              <w:jc w:val="left"/>
              <w:rPr>
                <w:rFonts w:cs="Arial"/>
                <w:i/>
                <w:iCs/>
                <w:position w:val="-1"/>
                <w:lang w:val="en-US"/>
              </w:rPr>
            </w:pPr>
          </w:p>
          <w:p w14:paraId="1AE951FE" w14:textId="03FB2D02" w:rsidR="00D47800" w:rsidRDefault="00D47800" w:rsidP="00D47800">
            <w:pPr>
              <w:jc w:val="left"/>
              <w:rPr>
                <w:rFonts w:cs="Arial"/>
                <w:i/>
                <w:iCs/>
                <w:position w:val="-1"/>
                <w:lang w:val="en-US"/>
              </w:rPr>
            </w:pPr>
            <w:r>
              <w:rPr>
                <w:rFonts w:cs="Arial"/>
                <w:i/>
                <w:iCs/>
                <w:position w:val="-1"/>
                <w:lang w:val="en-US"/>
              </w:rPr>
              <w:t>Verify the islet lies between the rhumb line segment (north) and geodesic line segment (south)</w:t>
            </w:r>
          </w:p>
          <w:p w14:paraId="3C9646BE" w14:textId="37C85172" w:rsidR="00D47800" w:rsidRPr="00D47800" w:rsidRDefault="00D47800" w:rsidP="00D47800">
            <w:pPr>
              <w:jc w:val="left"/>
              <w:rPr>
                <w:rFonts w:cs="Arial"/>
                <w:i/>
                <w:iCs/>
                <w:position w:val="-1"/>
                <w:lang w:val="en-US"/>
              </w:rPr>
            </w:pPr>
          </w:p>
        </w:tc>
      </w:tr>
    </w:tbl>
    <w:p w14:paraId="05AF9B5E" w14:textId="77777777" w:rsidR="00D47800" w:rsidRDefault="00D47800"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0541" w:name="_Toc152748597"/>
      <w:r w:rsidR="00BA33C2">
        <w:lastRenderedPageBreak/>
        <w:t>Symbols</w:t>
      </w:r>
      <w:bookmarkEnd w:id="10541"/>
    </w:p>
    <w:p w14:paraId="68F7A40D" w14:textId="77777777" w:rsidR="00BA33C2" w:rsidRPr="00CF2F67" w:rsidRDefault="00BA33C2" w:rsidP="00E30B8F">
      <w:pPr>
        <w:pStyle w:val="Heading3"/>
        <w:rPr>
          <w:lang w:val="en-US"/>
        </w:rPr>
      </w:pPr>
      <w:commentRangeStart w:id="10542"/>
      <w:r>
        <w:rPr>
          <w:lang w:val="en-US"/>
        </w:rPr>
        <w:t>Symbol Size</w:t>
      </w:r>
      <w:commentRangeEnd w:id="10542"/>
      <w:r w:rsidR="002761A1">
        <w:rPr>
          <w:rStyle w:val="CommentReference"/>
          <w:b w:val="0"/>
          <w:snapToGrid/>
          <w:color w:val="000000"/>
        </w:rPr>
        <w:commentReference w:id="10542"/>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5C41DF">
        <w:trPr>
          <w:trHeight w:val="454"/>
          <w:tblHeader/>
        </w:trPr>
        <w:tc>
          <w:tcPr>
            <w:tcW w:w="2381" w:type="dxa"/>
            <w:shd w:val="clear" w:color="auto" w:fill="BFBFBF" w:themeFill="background1" w:themeFillShade="BF"/>
            <w:vAlign w:val="center"/>
          </w:tcPr>
          <w:p w14:paraId="7F5D81D4" w14:textId="77777777" w:rsidR="00BA33C2" w:rsidRPr="004065B1" w:rsidRDefault="00BA33C2" w:rsidP="008A1BCC">
            <w:r w:rsidRPr="000A066E">
              <w:rPr>
                <w:b/>
              </w:rPr>
              <w:t>Test Reference</w:t>
            </w:r>
          </w:p>
        </w:tc>
        <w:tc>
          <w:tcPr>
            <w:tcW w:w="2381" w:type="dxa"/>
            <w:shd w:val="clear" w:color="auto" w:fill="BFBFBF" w:themeFill="background1" w:themeFillShade="BF"/>
            <w:vAlign w:val="center"/>
          </w:tcPr>
          <w:p w14:paraId="414A8C90" w14:textId="5095BE03" w:rsidR="00BA33C2" w:rsidRPr="004065B1" w:rsidRDefault="00F20C92" w:rsidP="00BA33C2">
            <w:proofErr w:type="spellStart"/>
            <w:r>
              <w:t>SymbolSize</w:t>
            </w:r>
            <w:proofErr w:type="spellEnd"/>
          </w:p>
        </w:tc>
        <w:tc>
          <w:tcPr>
            <w:tcW w:w="2382" w:type="dxa"/>
            <w:shd w:val="clear" w:color="auto" w:fill="BFBFBF" w:themeFill="background1" w:themeFillShade="BF"/>
            <w:vAlign w:val="center"/>
          </w:tcPr>
          <w:p w14:paraId="63FF558A" w14:textId="77777777" w:rsidR="00BA33C2" w:rsidRPr="004065B1" w:rsidRDefault="00BA33C2" w:rsidP="008A1BCC">
            <w:r w:rsidRPr="000A066E">
              <w:rPr>
                <w:b/>
              </w:rPr>
              <w:t>IHO Reference</w:t>
            </w:r>
          </w:p>
        </w:tc>
        <w:tc>
          <w:tcPr>
            <w:tcW w:w="2382" w:type="dxa"/>
            <w:shd w:val="clear" w:color="auto" w:fill="BFBFBF" w:themeFill="background1" w:themeFillShade="BF"/>
            <w:vAlign w:val="center"/>
          </w:tcPr>
          <w:p w14:paraId="22B1906A"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C-20.1</w:t>
            </w:r>
          </w:p>
          <w:p w14:paraId="5581782E" w14:textId="1BA75554" w:rsidR="00BA33C2" w:rsidRPr="004065B1" w:rsidRDefault="00BA33C2" w:rsidP="008A1BCC"/>
        </w:tc>
      </w:tr>
      <w:tr w:rsidR="00BA33C2" w14:paraId="6A75699F" w14:textId="77777777" w:rsidTr="005C41DF">
        <w:trPr>
          <w:tblHeader/>
        </w:trPr>
        <w:tc>
          <w:tcPr>
            <w:tcW w:w="9526" w:type="dxa"/>
            <w:gridSpan w:val="4"/>
            <w:shd w:val="clear" w:color="auto" w:fill="BFBFBF" w:themeFill="background1" w:themeFillShade="BF"/>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5C41DF">
        <w:trPr>
          <w:tblHeader/>
        </w:trPr>
        <w:tc>
          <w:tcPr>
            <w:tcW w:w="9526" w:type="dxa"/>
            <w:gridSpan w:val="4"/>
            <w:shd w:val="clear" w:color="auto" w:fill="BFBFBF" w:themeFill="background1" w:themeFillShade="BF"/>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5C41DF">
        <w:trPr>
          <w:tblHeader/>
        </w:trPr>
        <w:tc>
          <w:tcPr>
            <w:tcW w:w="9526" w:type="dxa"/>
            <w:gridSpan w:val="4"/>
            <w:shd w:val="clear" w:color="auto" w:fill="BFBFBF" w:themeFill="background1" w:themeFillShade="BF"/>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5C41DF">
        <w:trPr>
          <w:tblHeader/>
        </w:trPr>
        <w:tc>
          <w:tcPr>
            <w:tcW w:w="9526" w:type="dxa"/>
            <w:gridSpan w:val="4"/>
            <w:shd w:val="clear" w:color="auto" w:fill="BFBFBF" w:themeFill="background1" w:themeFillShade="BF"/>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0543" w:name="_Hlk127980756"/>
      <w:commentRangeStart w:id="10544"/>
      <w:r w:rsidRPr="00187591">
        <w:rPr>
          <w:lang w:val="en-US"/>
        </w:rPr>
        <w:t>Display of ECDIS chart 1 symbols of correct size</w:t>
      </w:r>
      <w:commentRangeEnd w:id="10544"/>
      <w:r w:rsidR="003D09F8">
        <w:rPr>
          <w:rStyle w:val="CommentReference"/>
          <w:b w:val="0"/>
          <w:snapToGrid/>
          <w:color w:val="000000"/>
        </w:rPr>
        <w:commentReference w:id="10544"/>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5C41DF">
        <w:trPr>
          <w:trHeight w:val="454"/>
          <w:tblHeader/>
        </w:trPr>
        <w:tc>
          <w:tcPr>
            <w:tcW w:w="2381" w:type="dxa"/>
            <w:shd w:val="clear" w:color="auto" w:fill="BFBFBF" w:themeFill="background1" w:themeFillShade="BF"/>
            <w:vAlign w:val="center"/>
          </w:tcPr>
          <w:p w14:paraId="5B20B872" w14:textId="77777777" w:rsidR="006E0D80" w:rsidRPr="004065B1" w:rsidRDefault="006E0D80" w:rsidP="008A1BCC">
            <w:r w:rsidRPr="000A066E">
              <w:rPr>
                <w:b/>
              </w:rPr>
              <w:t>Test Reference</w:t>
            </w:r>
          </w:p>
        </w:tc>
        <w:tc>
          <w:tcPr>
            <w:tcW w:w="2381" w:type="dxa"/>
            <w:shd w:val="clear" w:color="auto" w:fill="BFBFBF" w:themeFill="background1" w:themeFillShade="BF"/>
            <w:vAlign w:val="center"/>
          </w:tcPr>
          <w:p w14:paraId="1150DAD0" w14:textId="7F2A90AD" w:rsidR="006E0D80" w:rsidRPr="004065B1" w:rsidRDefault="00F20C92" w:rsidP="008A1BCC">
            <w:proofErr w:type="spellStart"/>
            <w:r>
              <w:t>ChartSymbols</w:t>
            </w:r>
            <w:proofErr w:type="spellEnd"/>
          </w:p>
        </w:tc>
        <w:tc>
          <w:tcPr>
            <w:tcW w:w="2382" w:type="dxa"/>
            <w:shd w:val="clear" w:color="auto" w:fill="BFBFBF" w:themeFill="background1" w:themeFillShade="BF"/>
            <w:vAlign w:val="center"/>
          </w:tcPr>
          <w:p w14:paraId="65E71887" w14:textId="77777777" w:rsidR="006E0D80" w:rsidRPr="004065B1" w:rsidRDefault="006E0D80" w:rsidP="008A1BCC">
            <w:r w:rsidRPr="000A066E">
              <w:rPr>
                <w:b/>
              </w:rPr>
              <w:t>IHO Reference</w:t>
            </w:r>
          </w:p>
        </w:tc>
        <w:tc>
          <w:tcPr>
            <w:tcW w:w="2382" w:type="dxa"/>
            <w:shd w:val="clear" w:color="auto" w:fill="BFBFBF" w:themeFill="background1" w:themeFillShade="BF"/>
            <w:vAlign w:val="center"/>
          </w:tcPr>
          <w:p w14:paraId="6DA4F15F" w14:textId="77777777" w:rsidR="006E0D80" w:rsidRPr="004065B1" w:rsidRDefault="006E0D80" w:rsidP="008A1BCC">
            <w:r>
              <w:t xml:space="preserve">S-52 </w:t>
            </w:r>
            <w:r w:rsidR="001752C8">
              <w:t>16.1</w:t>
            </w:r>
          </w:p>
        </w:tc>
      </w:tr>
      <w:tr w:rsidR="006E0D80" w14:paraId="76EB3EB4" w14:textId="77777777" w:rsidTr="005C41DF">
        <w:trPr>
          <w:tblHeader/>
        </w:trPr>
        <w:tc>
          <w:tcPr>
            <w:tcW w:w="9526" w:type="dxa"/>
            <w:gridSpan w:val="4"/>
            <w:shd w:val="clear" w:color="auto" w:fill="BFBFBF" w:themeFill="background1" w:themeFillShade="BF"/>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5C41DF">
        <w:trPr>
          <w:tblHeader/>
        </w:trPr>
        <w:tc>
          <w:tcPr>
            <w:tcW w:w="9526" w:type="dxa"/>
            <w:gridSpan w:val="4"/>
            <w:shd w:val="clear" w:color="auto" w:fill="BFBFBF" w:themeFill="background1" w:themeFillShade="BF"/>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7A59AED5" w14:textId="27991F68" w:rsidR="0036728A" w:rsidRDefault="0036728A" w:rsidP="002164D3">
            <w:pPr>
              <w:jc w:val="left"/>
              <w:rPr>
                <w:i/>
              </w:rPr>
            </w:pPr>
            <w:r>
              <w:rPr>
                <w:i/>
              </w:rPr>
              <w:t xml:space="preserve">Load the exchange set </w:t>
            </w:r>
            <w:r w:rsidRPr="00E012C8">
              <w:rPr>
                <w:b/>
                <w:bCs/>
                <w:i/>
              </w:rPr>
              <w:t>Chart1</w:t>
            </w:r>
          </w:p>
          <w:p w14:paraId="2454793D" w14:textId="39B8C5AA" w:rsidR="006E0D80" w:rsidRPr="00544135" w:rsidRDefault="006E0D80" w:rsidP="002164D3">
            <w:pPr>
              <w:jc w:val="left"/>
              <w:rPr>
                <w:i/>
              </w:rPr>
            </w:pPr>
          </w:p>
        </w:tc>
      </w:tr>
      <w:tr w:rsidR="006E0D80" w14:paraId="1F21F3E5" w14:textId="77777777" w:rsidTr="005C41DF">
        <w:trPr>
          <w:tblHeader/>
        </w:trPr>
        <w:tc>
          <w:tcPr>
            <w:tcW w:w="9526" w:type="dxa"/>
            <w:gridSpan w:val="4"/>
            <w:shd w:val="clear" w:color="auto" w:fill="BFBFBF" w:themeFill="background1" w:themeFillShade="BF"/>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5C41DF">
        <w:trPr>
          <w:tblHeader/>
        </w:trPr>
        <w:tc>
          <w:tcPr>
            <w:tcW w:w="9526" w:type="dxa"/>
            <w:gridSpan w:val="4"/>
            <w:shd w:val="clear" w:color="auto" w:fill="BFBFBF" w:themeFill="background1" w:themeFillShade="BF"/>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 xml:space="preserve">Confirm that the height of the </w:t>
            </w:r>
            <w:r w:rsidRPr="00E012C8">
              <w:rPr>
                <w:i/>
                <w:highlight w:val="yellow"/>
              </w:rPr>
              <w:t>CHKSYM01</w:t>
            </w:r>
            <w:r w:rsidRPr="00544135">
              <w:rPr>
                <w:i/>
              </w:rPr>
              <w:t xml:space="preserve"> symbol is not less than 5.0mm and not greater than 5.5mm.</w:t>
            </w:r>
          </w:p>
        </w:tc>
      </w:tr>
      <w:bookmarkEnd w:id="10543"/>
    </w:tbl>
    <w:p w14:paraId="455FF87F" w14:textId="77777777" w:rsidR="006E0D80" w:rsidRDefault="006E0D80" w:rsidP="006E0D80"/>
    <w:p w14:paraId="0DCCF063" w14:textId="77777777" w:rsidR="000A72CE" w:rsidRPr="00CF2F67" w:rsidRDefault="00187591" w:rsidP="00E30B8F">
      <w:pPr>
        <w:pStyle w:val="Heading3"/>
        <w:rPr>
          <w:lang w:val="en-US"/>
        </w:rPr>
      </w:pPr>
      <w:commentRangeStart w:id="10545"/>
      <w:r w:rsidRPr="00187591">
        <w:rPr>
          <w:lang w:val="en-US"/>
        </w:rPr>
        <w:t>Size in pixels of the check symbol CHKSYM01</w:t>
      </w:r>
      <w:commentRangeEnd w:id="10545"/>
      <w:r w:rsidR="003D09F8">
        <w:rPr>
          <w:rStyle w:val="CommentReference"/>
          <w:b w:val="0"/>
          <w:snapToGrid/>
          <w:color w:val="000000"/>
        </w:rPr>
        <w:commentReference w:id="10545"/>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5C41DF">
        <w:trPr>
          <w:trHeight w:val="454"/>
          <w:tblHeader/>
        </w:trPr>
        <w:tc>
          <w:tcPr>
            <w:tcW w:w="2381" w:type="dxa"/>
            <w:shd w:val="clear" w:color="auto" w:fill="BFBFBF" w:themeFill="background1" w:themeFillShade="BF"/>
            <w:vAlign w:val="center"/>
          </w:tcPr>
          <w:p w14:paraId="0A2ECE0D" w14:textId="77777777" w:rsidR="000A72CE" w:rsidRPr="004065B1" w:rsidRDefault="000A72CE" w:rsidP="008A1BCC">
            <w:r w:rsidRPr="000A066E">
              <w:rPr>
                <w:b/>
              </w:rPr>
              <w:t>Test Reference</w:t>
            </w:r>
          </w:p>
        </w:tc>
        <w:tc>
          <w:tcPr>
            <w:tcW w:w="2381" w:type="dxa"/>
            <w:shd w:val="clear" w:color="auto" w:fill="BFBFBF" w:themeFill="background1" w:themeFillShade="BF"/>
            <w:vAlign w:val="center"/>
          </w:tcPr>
          <w:p w14:paraId="40A37229" w14:textId="7F1050D3" w:rsidR="000A72CE" w:rsidRPr="004065B1" w:rsidRDefault="00F20C92" w:rsidP="008A1BCC">
            <w:proofErr w:type="spellStart"/>
            <w:r>
              <w:t>CheckSym</w:t>
            </w:r>
            <w:proofErr w:type="spellEnd"/>
          </w:p>
        </w:tc>
        <w:tc>
          <w:tcPr>
            <w:tcW w:w="2382" w:type="dxa"/>
            <w:shd w:val="clear" w:color="auto" w:fill="BFBFBF" w:themeFill="background1" w:themeFillShade="BF"/>
            <w:vAlign w:val="center"/>
          </w:tcPr>
          <w:p w14:paraId="595F5387" w14:textId="77777777" w:rsidR="000A72CE" w:rsidRPr="004065B1" w:rsidRDefault="000A72CE" w:rsidP="008A1BCC">
            <w:r w:rsidRPr="000A066E">
              <w:rPr>
                <w:b/>
              </w:rPr>
              <w:t>IHO Reference</w:t>
            </w:r>
          </w:p>
        </w:tc>
        <w:tc>
          <w:tcPr>
            <w:tcW w:w="2382" w:type="dxa"/>
            <w:shd w:val="clear" w:color="auto" w:fill="BFBFBF" w:themeFill="background1" w:themeFillShade="BF"/>
            <w:vAlign w:val="center"/>
          </w:tcPr>
          <w:p w14:paraId="39144A92" w14:textId="77777777" w:rsidR="000A72CE" w:rsidRPr="004065B1" w:rsidRDefault="000A72CE" w:rsidP="008A1BCC">
            <w:r>
              <w:t>S-52 [3.1.5]</w:t>
            </w:r>
          </w:p>
        </w:tc>
      </w:tr>
      <w:tr w:rsidR="000A72CE" w14:paraId="3C0E5EC2" w14:textId="77777777" w:rsidTr="005C41DF">
        <w:trPr>
          <w:tblHeader/>
        </w:trPr>
        <w:tc>
          <w:tcPr>
            <w:tcW w:w="9526" w:type="dxa"/>
            <w:gridSpan w:val="4"/>
            <w:shd w:val="clear" w:color="auto" w:fill="BFBFBF" w:themeFill="background1" w:themeFillShade="BF"/>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5C41DF">
        <w:trPr>
          <w:tblHeader/>
        </w:trPr>
        <w:tc>
          <w:tcPr>
            <w:tcW w:w="9526" w:type="dxa"/>
            <w:gridSpan w:val="4"/>
            <w:shd w:val="clear" w:color="auto" w:fill="BFBFBF" w:themeFill="background1" w:themeFillShade="BF"/>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5C41DF">
        <w:trPr>
          <w:tblHeader/>
        </w:trPr>
        <w:tc>
          <w:tcPr>
            <w:tcW w:w="9526" w:type="dxa"/>
            <w:gridSpan w:val="4"/>
            <w:shd w:val="clear" w:color="auto" w:fill="BFBFBF" w:themeFill="background1" w:themeFillShade="BF"/>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5C41DF">
        <w:trPr>
          <w:tblHeader/>
        </w:trPr>
        <w:tc>
          <w:tcPr>
            <w:tcW w:w="9526" w:type="dxa"/>
            <w:gridSpan w:val="4"/>
            <w:shd w:val="clear" w:color="auto" w:fill="BFBFBF" w:themeFill="background1" w:themeFillShade="BF"/>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E012C8">
              <w:rPr>
                <w:i/>
                <w:highlight w:val="yellow"/>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5C41DF">
        <w:trPr>
          <w:trHeight w:val="454"/>
          <w:tblHeader/>
        </w:trPr>
        <w:tc>
          <w:tcPr>
            <w:tcW w:w="2381" w:type="dxa"/>
            <w:shd w:val="clear" w:color="auto" w:fill="BFBFBF" w:themeFill="background1" w:themeFillShade="BF"/>
            <w:vAlign w:val="center"/>
          </w:tcPr>
          <w:p w14:paraId="278195D5" w14:textId="77777777" w:rsidR="000A72CE" w:rsidRPr="004065B1" w:rsidRDefault="000A72CE" w:rsidP="008A1BCC">
            <w:r w:rsidRPr="000A066E">
              <w:rPr>
                <w:b/>
              </w:rPr>
              <w:t>Test Reference</w:t>
            </w:r>
          </w:p>
        </w:tc>
        <w:tc>
          <w:tcPr>
            <w:tcW w:w="2381" w:type="dxa"/>
            <w:shd w:val="clear" w:color="auto" w:fill="BFBFBF" w:themeFill="background1" w:themeFillShade="BF"/>
            <w:vAlign w:val="center"/>
          </w:tcPr>
          <w:p w14:paraId="315DC63A" w14:textId="4668E99D" w:rsidR="000A72CE" w:rsidRPr="004065B1" w:rsidRDefault="00F20C92" w:rsidP="008A1BCC">
            <w:proofErr w:type="spellStart"/>
            <w:r>
              <w:t>TextSize</w:t>
            </w:r>
            <w:proofErr w:type="spellEnd"/>
          </w:p>
        </w:tc>
        <w:tc>
          <w:tcPr>
            <w:tcW w:w="2382" w:type="dxa"/>
            <w:shd w:val="clear" w:color="auto" w:fill="BFBFBF" w:themeFill="background1" w:themeFillShade="BF"/>
            <w:vAlign w:val="center"/>
          </w:tcPr>
          <w:p w14:paraId="758A5B3C" w14:textId="77777777" w:rsidR="000A72CE" w:rsidRPr="004065B1" w:rsidRDefault="000A72CE" w:rsidP="008A1BCC">
            <w:r w:rsidRPr="000A066E">
              <w:rPr>
                <w:b/>
              </w:rPr>
              <w:t>IHO Reference</w:t>
            </w:r>
          </w:p>
        </w:tc>
        <w:tc>
          <w:tcPr>
            <w:tcW w:w="2382" w:type="dxa"/>
            <w:shd w:val="clear" w:color="auto" w:fill="BFBFBF" w:themeFill="background1" w:themeFillShade="BF"/>
            <w:vAlign w:val="center"/>
          </w:tcPr>
          <w:p w14:paraId="57DB0787" w14:textId="77777777" w:rsidR="000A72CE" w:rsidRPr="004065B1" w:rsidRDefault="000A72CE" w:rsidP="008A1BCC">
            <w:r>
              <w:t>S-52 [3.1.5]</w:t>
            </w:r>
          </w:p>
        </w:tc>
      </w:tr>
      <w:tr w:rsidR="000A72CE" w14:paraId="52667194" w14:textId="77777777" w:rsidTr="005C41DF">
        <w:trPr>
          <w:tblHeader/>
        </w:trPr>
        <w:tc>
          <w:tcPr>
            <w:tcW w:w="9526" w:type="dxa"/>
            <w:gridSpan w:val="4"/>
            <w:shd w:val="clear" w:color="auto" w:fill="BFBFBF" w:themeFill="background1" w:themeFillShade="BF"/>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5C41DF">
        <w:trPr>
          <w:tblHeader/>
        </w:trPr>
        <w:tc>
          <w:tcPr>
            <w:tcW w:w="9526" w:type="dxa"/>
            <w:gridSpan w:val="4"/>
            <w:shd w:val="clear" w:color="auto" w:fill="BFBFBF" w:themeFill="background1" w:themeFillShade="BF"/>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5C41DF">
        <w:trPr>
          <w:tblHeader/>
        </w:trPr>
        <w:tc>
          <w:tcPr>
            <w:tcW w:w="9526" w:type="dxa"/>
            <w:gridSpan w:val="4"/>
            <w:shd w:val="clear" w:color="auto" w:fill="BFBFBF" w:themeFill="background1" w:themeFillShade="BF"/>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5C41DF">
        <w:trPr>
          <w:tblHeader/>
        </w:trPr>
        <w:tc>
          <w:tcPr>
            <w:tcW w:w="9526" w:type="dxa"/>
            <w:gridSpan w:val="4"/>
            <w:shd w:val="clear" w:color="auto" w:fill="BFBFBF" w:themeFill="background1" w:themeFillShade="BF"/>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5C41DF">
        <w:trPr>
          <w:trHeight w:val="454"/>
          <w:tblHeader/>
        </w:trPr>
        <w:tc>
          <w:tcPr>
            <w:tcW w:w="2381" w:type="dxa"/>
            <w:shd w:val="clear" w:color="auto" w:fill="BFBFBF" w:themeFill="background1" w:themeFillShade="BF"/>
            <w:vAlign w:val="center"/>
          </w:tcPr>
          <w:p w14:paraId="1B0031DC" w14:textId="77777777" w:rsidR="000A72CE" w:rsidRPr="004065B1" w:rsidRDefault="000A72CE" w:rsidP="008A1BCC">
            <w:r w:rsidRPr="000A066E">
              <w:rPr>
                <w:b/>
              </w:rPr>
              <w:t>Test Reference</w:t>
            </w:r>
          </w:p>
        </w:tc>
        <w:tc>
          <w:tcPr>
            <w:tcW w:w="2381" w:type="dxa"/>
            <w:shd w:val="clear" w:color="auto" w:fill="BFBFBF" w:themeFill="background1" w:themeFillShade="BF"/>
            <w:vAlign w:val="center"/>
          </w:tcPr>
          <w:p w14:paraId="71857F4A" w14:textId="616120F9" w:rsidR="000A72CE" w:rsidRPr="004065B1" w:rsidRDefault="00F20C92" w:rsidP="008A1BCC">
            <w:r>
              <w:t>Redraw</w:t>
            </w:r>
          </w:p>
        </w:tc>
        <w:tc>
          <w:tcPr>
            <w:tcW w:w="2382" w:type="dxa"/>
            <w:shd w:val="clear" w:color="auto" w:fill="BFBFBF" w:themeFill="background1" w:themeFillShade="BF"/>
            <w:vAlign w:val="center"/>
          </w:tcPr>
          <w:p w14:paraId="297126D5" w14:textId="77777777" w:rsidR="000A72CE" w:rsidRPr="004065B1" w:rsidRDefault="000A72CE" w:rsidP="008A1BCC">
            <w:r w:rsidRPr="000A066E">
              <w:rPr>
                <w:b/>
              </w:rPr>
              <w:t>IHO Reference</w:t>
            </w:r>
          </w:p>
        </w:tc>
        <w:tc>
          <w:tcPr>
            <w:tcW w:w="2382" w:type="dxa"/>
            <w:shd w:val="clear" w:color="auto" w:fill="BFBFBF" w:themeFill="background1" w:themeFillShade="BF"/>
            <w:vAlign w:val="center"/>
          </w:tcPr>
          <w:p w14:paraId="74EB710C" w14:textId="77777777" w:rsidR="000A72CE" w:rsidRPr="004065B1" w:rsidRDefault="001752C8" w:rsidP="008A1BCC">
            <w:r>
              <w:t>S-52 [5.1</w:t>
            </w:r>
            <w:r w:rsidR="000A72CE">
              <w:t>]</w:t>
            </w:r>
          </w:p>
        </w:tc>
      </w:tr>
      <w:tr w:rsidR="000A72CE" w14:paraId="4109BEF9" w14:textId="77777777" w:rsidTr="005C41DF">
        <w:trPr>
          <w:tblHeader/>
        </w:trPr>
        <w:tc>
          <w:tcPr>
            <w:tcW w:w="9526" w:type="dxa"/>
            <w:gridSpan w:val="4"/>
            <w:shd w:val="clear" w:color="auto" w:fill="BFBFBF" w:themeFill="background1" w:themeFillShade="BF"/>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5C41DF">
        <w:trPr>
          <w:tblHeader/>
        </w:trPr>
        <w:tc>
          <w:tcPr>
            <w:tcW w:w="9526" w:type="dxa"/>
            <w:gridSpan w:val="4"/>
            <w:shd w:val="clear" w:color="auto" w:fill="BFBFBF" w:themeFill="background1" w:themeFillShade="BF"/>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5C41DF">
        <w:trPr>
          <w:tblHeader/>
        </w:trPr>
        <w:tc>
          <w:tcPr>
            <w:tcW w:w="9526" w:type="dxa"/>
            <w:gridSpan w:val="4"/>
            <w:shd w:val="clear" w:color="auto" w:fill="BFBFBF" w:themeFill="background1" w:themeFillShade="BF"/>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5C41DF">
        <w:trPr>
          <w:tblHeader/>
        </w:trPr>
        <w:tc>
          <w:tcPr>
            <w:tcW w:w="9526" w:type="dxa"/>
            <w:gridSpan w:val="4"/>
            <w:shd w:val="clear" w:color="auto" w:fill="BFBFBF" w:themeFill="background1" w:themeFillShade="BF"/>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commentRangeStart w:id="10546"/>
      <w:r>
        <w:br w:type="page"/>
      </w:r>
      <w:bookmarkStart w:id="10547" w:name="_Toc152748598"/>
      <w:r w:rsidR="000A72CE">
        <w:lastRenderedPageBreak/>
        <w:t>Units and Legend</w:t>
      </w:r>
      <w:bookmarkEnd w:id="10547"/>
      <w:commentRangeEnd w:id="10546"/>
      <w:r w:rsidR="00BB42EA">
        <w:rPr>
          <w:rStyle w:val="CommentReference"/>
          <w:b w:val="0"/>
          <w:snapToGrid/>
          <w:color w:val="000000"/>
        </w:rPr>
        <w:commentReference w:id="10546"/>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5C41DF">
        <w:trPr>
          <w:trHeight w:val="454"/>
          <w:tblHeader/>
        </w:trPr>
        <w:tc>
          <w:tcPr>
            <w:tcW w:w="2381" w:type="dxa"/>
            <w:gridSpan w:val="2"/>
            <w:shd w:val="clear" w:color="auto" w:fill="BFBFBF" w:themeFill="background1" w:themeFillShade="BF"/>
            <w:vAlign w:val="center"/>
          </w:tcPr>
          <w:p w14:paraId="4FEE3455" w14:textId="77777777" w:rsidR="000A72CE" w:rsidRPr="004065B1" w:rsidRDefault="000A72CE" w:rsidP="008A1BCC">
            <w:r w:rsidRPr="000A066E">
              <w:rPr>
                <w:b/>
              </w:rPr>
              <w:t>Test Reference</w:t>
            </w:r>
          </w:p>
        </w:tc>
        <w:tc>
          <w:tcPr>
            <w:tcW w:w="2381" w:type="dxa"/>
            <w:gridSpan w:val="2"/>
            <w:shd w:val="clear" w:color="auto" w:fill="BFBFBF" w:themeFill="background1" w:themeFillShade="BF"/>
            <w:vAlign w:val="center"/>
          </w:tcPr>
          <w:p w14:paraId="005A8D28" w14:textId="7B9FF28D" w:rsidR="000A72CE" w:rsidRPr="004065B1" w:rsidRDefault="00F20C92" w:rsidP="000A72CE">
            <w:proofErr w:type="spellStart"/>
            <w:r>
              <w:t>UnitsLegend</w:t>
            </w:r>
            <w:proofErr w:type="spellEnd"/>
          </w:p>
        </w:tc>
        <w:tc>
          <w:tcPr>
            <w:tcW w:w="2382" w:type="dxa"/>
            <w:shd w:val="clear" w:color="auto" w:fill="BFBFBF" w:themeFill="background1" w:themeFillShade="BF"/>
            <w:vAlign w:val="center"/>
          </w:tcPr>
          <w:p w14:paraId="2CE5D6B4" w14:textId="77777777" w:rsidR="000A72CE" w:rsidRPr="004065B1" w:rsidRDefault="000A72CE" w:rsidP="008A1BCC">
            <w:r w:rsidRPr="000A066E">
              <w:rPr>
                <w:b/>
              </w:rPr>
              <w:t>IHO Reference</w:t>
            </w:r>
          </w:p>
        </w:tc>
        <w:tc>
          <w:tcPr>
            <w:tcW w:w="2382" w:type="dxa"/>
            <w:shd w:val="clear" w:color="auto" w:fill="BFBFBF" w:themeFill="background1" w:themeFillShade="BF"/>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5C41DF">
        <w:trPr>
          <w:tblHeader/>
        </w:trPr>
        <w:tc>
          <w:tcPr>
            <w:tcW w:w="9526" w:type="dxa"/>
            <w:gridSpan w:val="6"/>
            <w:shd w:val="clear" w:color="auto" w:fill="BFBFBF" w:themeFill="background1" w:themeFillShade="BF"/>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5C41DF">
        <w:trPr>
          <w:tblHeader/>
        </w:trPr>
        <w:tc>
          <w:tcPr>
            <w:tcW w:w="9526" w:type="dxa"/>
            <w:gridSpan w:val="6"/>
            <w:shd w:val="clear" w:color="auto" w:fill="BFBFBF" w:themeFill="background1" w:themeFillShade="BF"/>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5C41DF">
        <w:trPr>
          <w:tblHeader/>
        </w:trPr>
        <w:tc>
          <w:tcPr>
            <w:tcW w:w="9526" w:type="dxa"/>
            <w:gridSpan w:val="6"/>
            <w:shd w:val="clear" w:color="auto" w:fill="BFBFBF" w:themeFill="background1" w:themeFillShade="BF"/>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5C41DF">
        <w:trPr>
          <w:tblHeader/>
        </w:trPr>
        <w:tc>
          <w:tcPr>
            <w:tcW w:w="9526" w:type="dxa"/>
            <w:gridSpan w:val="6"/>
            <w:tcBorders>
              <w:bottom w:val="single" w:sz="4" w:space="0" w:color="auto"/>
            </w:tcBorders>
            <w:shd w:val="clear" w:color="auto" w:fill="BFBFBF" w:themeFill="background1" w:themeFillShade="BF"/>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09047D0F" w:rsidR="00C254BB" w:rsidRPr="00544135" w:rsidRDefault="00C254BB" w:rsidP="00C254BB">
            <w:pPr>
              <w:jc w:val="left"/>
              <w:rPr>
                <w:i/>
              </w:rPr>
            </w:pPr>
            <w:r w:rsidRPr="00544135">
              <w:rPr>
                <w:i/>
              </w:rPr>
              <w:t xml:space="preserve">Selected by Mariner. (The default display scale is defined by the </w:t>
            </w:r>
            <w:r w:rsidR="0036728A">
              <w:rPr>
                <w:i/>
              </w:rPr>
              <w:t>maximum display scal</w:t>
            </w:r>
            <w:r w:rsidR="00F20C92">
              <w:rPr>
                <w:i/>
              </w:rPr>
              <w:t>e</w:t>
            </w:r>
            <w:r w:rsidRPr="00544135">
              <w:rPr>
                <w:i/>
              </w:rPr>
              <w: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w:t>
            </w:r>
            <w:r w:rsidR="002E1A67">
              <w:rPr>
                <w:i/>
              </w:rPr>
              <w:t>feature</w:t>
            </w:r>
            <w:r w:rsidRPr="00544135">
              <w:rPr>
                <w:i/>
              </w:rPr>
              <w: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C41DF">
              <w:rPr>
                <w:i/>
                <w:highlight w:val="yellow"/>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C34D310" w:rsidR="00C254BB" w:rsidRPr="00544135" w:rsidRDefault="00F20C92" w:rsidP="00C254BB">
            <w:pPr>
              <w:jc w:val="left"/>
              <w:rPr>
                <w:i/>
              </w:rPr>
            </w:pPr>
            <w:r>
              <w:rPr>
                <w:i/>
              </w:rPr>
              <w:t>Value of Magnetic variation</w:t>
            </w:r>
            <w:r w:rsidR="00C254BB" w:rsidRPr="00544135">
              <w:rPr>
                <w:i/>
              </w:rPr>
              <w:t xml:space="preserve">, </w:t>
            </w:r>
            <w:r w:rsidR="00C254BB" w:rsidRPr="00F20C92">
              <w:rPr>
                <w:i/>
                <w:highlight w:val="yellow"/>
              </w:rPr>
              <w:t>RYRMGV and VALACM of the MAGVAR</w:t>
            </w:r>
            <w:r w:rsidR="00D441A5">
              <w:rPr>
                <w:i/>
              </w:rPr>
              <w:t xml:space="preserve"> </w:t>
            </w:r>
            <w:proofErr w:type="spellStart"/>
            <w:r w:rsidR="002E1A67">
              <w:rPr>
                <w:i/>
              </w:rPr>
              <w:t>feature</w:t>
            </w:r>
            <w:r w:rsidR="00C254BB" w:rsidRPr="00544135">
              <w:rPr>
                <w:i/>
              </w:rPr>
              <w:t>.Item</w:t>
            </w:r>
            <w:proofErr w:type="spellEnd"/>
            <w:r w:rsidR="00C254BB" w:rsidRPr="00544135">
              <w:rPr>
                <w:i/>
              </w:rPr>
              <w:t xml:space="preserve">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F20C92">
              <w:rPr>
                <w:i/>
                <w:highlight w:val="yellow"/>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proofErr w:type="spellStart"/>
            <w:r>
              <w:rPr>
                <w:i/>
                <w:lang w:val="es-ES_tradnl"/>
              </w:rPr>
              <w:t>For</w:t>
            </w:r>
            <w:proofErr w:type="spellEnd"/>
            <w:r>
              <w:rPr>
                <w:i/>
                <w:lang w:val="es-ES_tradnl"/>
              </w:rPr>
              <w:t xml:space="preserve"> </w:t>
            </w:r>
            <w:proofErr w:type="spellStart"/>
            <w:r>
              <w:rPr>
                <w:i/>
                <w:lang w:val="es-ES_tradnl"/>
              </w:rPr>
              <w:t>example</w:t>
            </w:r>
            <w:proofErr w:type="spellEnd"/>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C41DF">
              <w:rPr>
                <w:i/>
                <w:highlight w:val="yellow"/>
              </w:rPr>
              <w:t>ISDT and UPDN subfields of the DSID</w:t>
            </w:r>
            <w:r w:rsidRPr="00544135">
              <w:rPr>
                <w:i/>
              </w:rPr>
              <w:t xml:space="preserve">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rPr>
          <w:ins w:id="10548" w:author="jonathan pritchard" w:date="2024-10-22T14:08:00Z" w16du:dateUtc="2024-10-22T13:08:00Z"/>
        </w:rPr>
      </w:pPr>
      <w:ins w:id="10549" w:author="jonathan pritchard" w:date="2024-10-22T14:07:00Z" w16du:dateUtc="2024-10-22T13:07:00Z">
        <w:r>
          <w:lastRenderedPageBreak/>
          <w:t>L</w:t>
        </w:r>
      </w:ins>
      <w:ins w:id="10550" w:author="jonathan pritchard" w:date="2024-10-22T14:08:00Z" w16du:dateUtc="2024-10-22T13:08:00Z">
        <w:r>
          <w:t>egend – Multiple Product Specifications.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A81079">
        <w:trPr>
          <w:trHeight w:val="454"/>
          <w:tblHeader/>
          <w:ins w:id="10551" w:author="jonathan pritchard" w:date="2024-10-22T14:09:00Z"/>
        </w:trPr>
        <w:tc>
          <w:tcPr>
            <w:tcW w:w="2381" w:type="dxa"/>
            <w:shd w:val="clear" w:color="auto" w:fill="E5B8B7" w:themeFill="accent2" w:themeFillTint="66"/>
            <w:vAlign w:val="center"/>
          </w:tcPr>
          <w:p w14:paraId="7577BE2F" w14:textId="77777777" w:rsidR="00414AA1" w:rsidRPr="004065B1" w:rsidRDefault="00414AA1" w:rsidP="00A81079">
            <w:pPr>
              <w:rPr>
                <w:ins w:id="10552" w:author="jonathan pritchard" w:date="2024-10-22T14:09:00Z" w16du:dateUtc="2024-10-22T13:09:00Z"/>
              </w:rPr>
            </w:pPr>
            <w:ins w:id="10553" w:author="jonathan pritchard" w:date="2024-10-22T14:09:00Z" w16du:dateUtc="2024-10-22T13:09:00Z">
              <w:r w:rsidRPr="000A066E">
                <w:rPr>
                  <w:b/>
                </w:rPr>
                <w:t>Test Reference</w:t>
              </w:r>
            </w:ins>
          </w:p>
        </w:tc>
        <w:tc>
          <w:tcPr>
            <w:tcW w:w="2381" w:type="dxa"/>
            <w:shd w:val="clear" w:color="auto" w:fill="E5B8B7" w:themeFill="accent2" w:themeFillTint="66"/>
            <w:vAlign w:val="center"/>
          </w:tcPr>
          <w:p w14:paraId="0DC80238" w14:textId="342E76BF" w:rsidR="00414AA1" w:rsidRPr="004065B1" w:rsidRDefault="00BB42EA" w:rsidP="00A81079">
            <w:pPr>
              <w:rPr>
                <w:ins w:id="10554" w:author="jonathan pritchard" w:date="2024-10-22T14:09:00Z" w16du:dateUtc="2024-10-22T13:09:00Z"/>
              </w:rPr>
            </w:pPr>
            <w:proofErr w:type="spellStart"/>
            <w:ins w:id="10555" w:author="jonathan pritchard" w:date="2024-10-23T08:57:00Z" w16du:dateUtc="2024-10-23T07:57:00Z">
              <w:r>
                <w:t>LegendItems</w:t>
              </w:r>
            </w:ins>
            <w:proofErr w:type="spellEnd"/>
          </w:p>
        </w:tc>
        <w:tc>
          <w:tcPr>
            <w:tcW w:w="2382" w:type="dxa"/>
            <w:shd w:val="clear" w:color="auto" w:fill="E5B8B7" w:themeFill="accent2" w:themeFillTint="66"/>
            <w:vAlign w:val="center"/>
          </w:tcPr>
          <w:p w14:paraId="4D09DC9C" w14:textId="77777777" w:rsidR="00414AA1" w:rsidRPr="004065B1" w:rsidRDefault="00414AA1" w:rsidP="00A81079">
            <w:pPr>
              <w:rPr>
                <w:ins w:id="10556" w:author="jonathan pritchard" w:date="2024-10-22T14:09:00Z" w16du:dateUtc="2024-10-22T13:09:00Z"/>
              </w:rPr>
            </w:pPr>
            <w:ins w:id="10557" w:author="jonathan pritchard" w:date="2024-10-22T14:09:00Z" w16du:dateUtc="2024-10-22T13:09:00Z">
              <w:r w:rsidRPr="000A066E">
                <w:rPr>
                  <w:b/>
                </w:rPr>
                <w:t>IHO Reference</w:t>
              </w:r>
            </w:ins>
          </w:p>
        </w:tc>
        <w:tc>
          <w:tcPr>
            <w:tcW w:w="2382" w:type="dxa"/>
            <w:shd w:val="clear" w:color="auto" w:fill="E5B8B7" w:themeFill="accent2" w:themeFillTint="66"/>
            <w:vAlign w:val="center"/>
          </w:tcPr>
          <w:p w14:paraId="0E612457" w14:textId="77777777" w:rsidR="00414AA1" w:rsidRPr="004065B1" w:rsidRDefault="00414AA1" w:rsidP="00A81079">
            <w:pPr>
              <w:jc w:val="left"/>
              <w:rPr>
                <w:ins w:id="10558" w:author="jonathan pritchard" w:date="2024-10-22T14:09:00Z" w16du:dateUtc="2024-10-22T13:09:00Z"/>
              </w:rPr>
            </w:pPr>
          </w:p>
        </w:tc>
      </w:tr>
      <w:tr w:rsidR="00414AA1" w14:paraId="067D3E48" w14:textId="77777777" w:rsidTr="00A81079">
        <w:trPr>
          <w:tblHeader/>
          <w:ins w:id="10559" w:author="jonathan pritchard" w:date="2024-10-22T14:09:00Z"/>
        </w:trPr>
        <w:tc>
          <w:tcPr>
            <w:tcW w:w="9526" w:type="dxa"/>
            <w:gridSpan w:val="4"/>
            <w:shd w:val="clear" w:color="auto" w:fill="E5B8B7" w:themeFill="accent2" w:themeFillTint="66"/>
            <w:vAlign w:val="center"/>
          </w:tcPr>
          <w:p w14:paraId="264D81E7" w14:textId="77777777" w:rsidR="00414AA1" w:rsidRDefault="00414AA1" w:rsidP="00A81079">
            <w:pPr>
              <w:rPr>
                <w:ins w:id="10560" w:author="jonathan pritchard" w:date="2024-10-22T14:09:00Z" w16du:dateUtc="2024-10-22T13:09:00Z"/>
              </w:rPr>
            </w:pPr>
            <w:ins w:id="10561" w:author="jonathan pritchard" w:date="2024-10-22T14:09:00Z" w16du:dateUtc="2024-10-22T13:09:00Z">
              <w:r w:rsidRPr="000A066E">
                <w:rPr>
                  <w:b/>
                </w:rPr>
                <w:t>Test description</w:t>
              </w:r>
            </w:ins>
          </w:p>
        </w:tc>
      </w:tr>
      <w:tr w:rsidR="00414AA1" w:rsidRPr="005D2431" w14:paraId="6FA77CBF" w14:textId="77777777" w:rsidTr="00A81079">
        <w:trPr>
          <w:tblHeader/>
          <w:ins w:id="10562" w:author="jonathan pritchard" w:date="2024-10-22T14:09:00Z"/>
        </w:trPr>
        <w:tc>
          <w:tcPr>
            <w:tcW w:w="9526" w:type="dxa"/>
            <w:gridSpan w:val="4"/>
            <w:vAlign w:val="center"/>
          </w:tcPr>
          <w:p w14:paraId="0DCB0EF3" w14:textId="77777777" w:rsidR="00414AA1" w:rsidRDefault="00414AA1" w:rsidP="00A81079">
            <w:pPr>
              <w:pStyle w:val="ListParagraph"/>
              <w:numPr>
                <w:ilvl w:val="0"/>
                <w:numId w:val="84"/>
              </w:numPr>
              <w:rPr>
                <w:ins w:id="10563" w:author="jonathan pritchard" w:date="2024-10-22T14:09:00Z" w16du:dateUtc="2024-10-22T13:09:00Z"/>
                <w:i/>
              </w:rPr>
            </w:pPr>
            <w:ins w:id="10564" w:author="jonathan pritchard" w:date="2024-10-22T14:09:00Z" w16du:dateUtc="2024-10-22T13:09:00Z">
              <w:r w:rsidRPr="00A81079">
                <w:rPr>
                  <w:i/>
                </w:rPr>
                <w:t>Test load and portrayal of ENC with Update Information and correct portrayal.</w:t>
              </w:r>
            </w:ins>
          </w:p>
          <w:p w14:paraId="42093BFF" w14:textId="77777777" w:rsidR="00414AA1" w:rsidRDefault="00414AA1" w:rsidP="00A81079">
            <w:pPr>
              <w:pStyle w:val="ListParagraph"/>
              <w:numPr>
                <w:ilvl w:val="0"/>
                <w:numId w:val="84"/>
              </w:numPr>
              <w:rPr>
                <w:ins w:id="10565" w:author="jonathan pritchard" w:date="2024-10-22T14:09:00Z" w16du:dateUtc="2024-10-22T13:09:00Z"/>
                <w:i/>
              </w:rPr>
            </w:pPr>
            <w:ins w:id="10566" w:author="jonathan pritchard" w:date="2024-10-22T14:09:00Z" w16du:dateUtc="2024-10-22T13:09:00Z">
              <w:r>
                <w:rPr>
                  <w:i/>
                </w:rPr>
                <w:t>Also test that new editions contain update information</w:t>
              </w:r>
            </w:ins>
          </w:p>
          <w:p w14:paraId="774F768E" w14:textId="77777777" w:rsidR="00414AA1" w:rsidRDefault="00414AA1" w:rsidP="00A81079">
            <w:pPr>
              <w:pStyle w:val="ListParagraph"/>
              <w:numPr>
                <w:ilvl w:val="0"/>
                <w:numId w:val="84"/>
              </w:numPr>
              <w:rPr>
                <w:ins w:id="10567" w:author="jonathan pritchard" w:date="2024-10-22T14:09:00Z" w16du:dateUtc="2024-10-22T13:09:00Z"/>
                <w:i/>
              </w:rPr>
            </w:pPr>
            <w:ins w:id="10568" w:author="jonathan pritchard" w:date="2024-10-22T14:09:00Z" w16du:dateUtc="2024-10-22T13:09:00Z">
              <w:r>
                <w:rPr>
                  <w:i/>
                </w:rPr>
                <w:t>Need examples of all update information representations</w:t>
              </w:r>
            </w:ins>
          </w:p>
          <w:p w14:paraId="3E842C62" w14:textId="77777777" w:rsidR="00414AA1" w:rsidRPr="00A81079" w:rsidRDefault="00414AA1" w:rsidP="00A81079">
            <w:pPr>
              <w:pStyle w:val="ListParagraph"/>
              <w:numPr>
                <w:ilvl w:val="0"/>
                <w:numId w:val="84"/>
              </w:numPr>
              <w:rPr>
                <w:ins w:id="10569" w:author="jonathan pritchard" w:date="2024-10-22T14:09:00Z" w16du:dateUtc="2024-10-22T13:09:00Z"/>
                <w:i/>
              </w:rPr>
            </w:pPr>
            <w:ins w:id="10570" w:author="jonathan pritchard" w:date="2024-10-22T14:09:00Z" w16du:dateUtc="2024-10-22T13:09:00Z">
              <w:r>
                <w:rPr>
                  <w:i/>
                </w:rPr>
                <w:t>Test the ability to choose one way or the other?</w:t>
              </w:r>
            </w:ins>
          </w:p>
        </w:tc>
      </w:tr>
    </w:tbl>
    <w:p w14:paraId="33379847" w14:textId="77777777" w:rsidR="00414AA1" w:rsidRDefault="00414AA1">
      <w:pPr>
        <w:widowControl/>
        <w:spacing w:line="240" w:lineRule="auto"/>
        <w:jc w:val="left"/>
        <w:rPr>
          <w:ins w:id="10571" w:author="jonathan pritchard" w:date="2024-10-22T14:08:00Z" w16du:dateUtc="2024-10-22T13:08:00Z"/>
        </w:rPr>
      </w:pPr>
    </w:p>
    <w:p w14:paraId="065A07EF" w14:textId="77777777" w:rsidR="00414AA1" w:rsidRDefault="00414AA1">
      <w:pPr>
        <w:widowControl/>
        <w:spacing w:line="240" w:lineRule="auto"/>
        <w:jc w:val="left"/>
        <w:rPr>
          <w:ins w:id="10572" w:author="jonathan pritchard" w:date="2024-10-22T14:07:00Z" w16du:dateUtc="2024-10-22T13:07:00Z"/>
        </w:rPr>
      </w:pPr>
    </w:p>
    <w:p w14:paraId="48B4B108" w14:textId="778E0497" w:rsidR="00F20C92" w:rsidRDefault="00F20C92">
      <w:pPr>
        <w:widowControl/>
        <w:spacing w:line="240" w:lineRule="auto"/>
        <w:jc w:val="left"/>
        <w:rPr>
          <w:b/>
        </w:rPr>
      </w:pPr>
      <w:r>
        <w:br w:type="page"/>
      </w:r>
    </w:p>
    <w:p w14:paraId="1BF14A08" w14:textId="0AAF5410" w:rsidR="00F20C92" w:rsidRDefault="000A72CE" w:rsidP="000A72CE">
      <w:pPr>
        <w:pStyle w:val="Heading2"/>
      </w:pPr>
      <w:bookmarkStart w:id="10573" w:name="_Toc152748599"/>
      <w:r w:rsidRPr="000A72CE">
        <w:lastRenderedPageBreak/>
        <w:t>Other Chart Related Functionality</w:t>
      </w:r>
      <w:bookmarkEnd w:id="10573"/>
    </w:p>
    <w:p w14:paraId="01CA208F" w14:textId="0AF0B091" w:rsidR="002761A1" w:rsidRPr="001527EA" w:rsidRDefault="002761A1" w:rsidP="00E30B8F">
      <w:pPr>
        <w:pStyle w:val="Heading3"/>
        <w:rPr>
          <w:highlight w:val="yellow"/>
          <w:lang w:val="en-US"/>
        </w:rPr>
      </w:pPr>
      <w:bookmarkStart w:id="10574" w:name="_Hlk127980775"/>
      <w:r w:rsidRPr="001527EA">
        <w:rPr>
          <w:highlight w:val="yellow"/>
          <w:lang w:val="en-US"/>
        </w:rPr>
        <w:t>ECDIS Chart 1</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66C985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8262AC5"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B43C5F9" w14:textId="77777777" w:rsidR="001527EA" w:rsidRPr="00C87169" w:rsidRDefault="001527EA"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20EA55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6E9EA2C" w14:textId="77777777" w:rsidR="001527EA" w:rsidRPr="00340B0D" w:rsidRDefault="001527EA" w:rsidP="00541D1A">
            <w:pPr>
              <w:jc w:val="center"/>
              <w:rPr>
                <w:rFonts w:cs="Arial"/>
                <w:sz w:val="18"/>
                <w:szCs w:val="18"/>
              </w:rPr>
            </w:pPr>
          </w:p>
        </w:tc>
      </w:tr>
      <w:tr w:rsidR="001527EA" w:rsidRPr="00340B0D" w14:paraId="65204C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1678AC"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4A01142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32896C7" w14:textId="77777777" w:rsidR="001527EA" w:rsidRPr="009C22F4" w:rsidRDefault="001527EA" w:rsidP="00541D1A">
            <w:pPr>
              <w:rPr>
                <w:rFonts w:cs="Arial"/>
                <w:i/>
              </w:rPr>
            </w:pPr>
          </w:p>
          <w:p w14:paraId="672D2569" w14:textId="77777777" w:rsidR="001527EA" w:rsidRPr="009C22F4" w:rsidRDefault="001527EA" w:rsidP="00541D1A">
            <w:pPr>
              <w:rPr>
                <w:rFonts w:cs="Arial"/>
                <w:i/>
              </w:rPr>
            </w:pPr>
          </w:p>
        </w:tc>
      </w:tr>
      <w:tr w:rsidR="001527EA" w:rsidRPr="00340B0D" w14:paraId="2537E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6FAC76"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23067BE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D26235"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10E7761" w14:textId="77777777" w:rsidR="001527EA" w:rsidRPr="00340B0D" w:rsidRDefault="001527EA" w:rsidP="00541D1A">
            <w:pPr>
              <w:jc w:val="center"/>
              <w:rPr>
                <w:rFonts w:cs="Arial"/>
                <w:b/>
                <w:bCs/>
                <w:sz w:val="18"/>
                <w:szCs w:val="18"/>
              </w:rPr>
            </w:pPr>
          </w:p>
        </w:tc>
      </w:tr>
      <w:tr w:rsidR="001527EA" w:rsidRPr="00340B0D" w14:paraId="0D1451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CC71E9"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03ADBF0" w14:textId="77777777" w:rsidR="001527EA" w:rsidRPr="00340B0D" w:rsidRDefault="001527EA" w:rsidP="00541D1A">
            <w:pPr>
              <w:rPr>
                <w:rFonts w:cs="Arial"/>
                <w:sz w:val="18"/>
                <w:szCs w:val="18"/>
              </w:rPr>
            </w:pPr>
          </w:p>
        </w:tc>
      </w:tr>
      <w:tr w:rsidR="001527EA" w:rsidRPr="00340B0D" w14:paraId="066DBD0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F8FB6EA"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7691C41" w14:textId="77777777" w:rsidR="001527EA" w:rsidRPr="00340B0D" w:rsidRDefault="001527EA" w:rsidP="00541D1A">
            <w:pPr>
              <w:rPr>
                <w:rFonts w:cs="Arial"/>
                <w:sz w:val="18"/>
                <w:szCs w:val="18"/>
              </w:rPr>
            </w:pPr>
          </w:p>
        </w:tc>
      </w:tr>
      <w:tr w:rsidR="001527EA" w:rsidRPr="00340B0D" w14:paraId="23FDBB6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F8D5EF"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34145A"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5D968AF0" w14:textId="77777777" w:rsidTr="00541D1A">
        <w:sdt>
          <w:sdtPr>
            <w:rPr>
              <w:rFonts w:cs="Arial"/>
              <w:sz w:val="18"/>
              <w:szCs w:val="18"/>
            </w:rPr>
            <w:alias w:val="Diplay Category"/>
            <w:tag w:val="Diplay Categor"/>
            <w:id w:val="330261596"/>
            <w:placeholder>
              <w:docPart w:val="F8A54D0893004C99AB2D005B4EB340D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0C32D1"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7065D2E"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A31A512" w14:textId="77777777" w:rsidR="001527EA" w:rsidRPr="00340B0D" w:rsidRDefault="001527EA" w:rsidP="00541D1A">
            <w:pPr>
              <w:jc w:val="center"/>
              <w:rPr>
                <w:rFonts w:cs="Arial"/>
                <w:sz w:val="18"/>
                <w:szCs w:val="18"/>
              </w:rPr>
            </w:pPr>
          </w:p>
        </w:tc>
      </w:tr>
      <w:tr w:rsidR="001527EA" w:rsidRPr="00340B0D" w14:paraId="3900B76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35D0C80"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3B5793E"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F92B58" w14:textId="77777777" w:rsidR="001527EA" w:rsidRPr="00340B0D" w:rsidRDefault="001527EA" w:rsidP="00541D1A">
            <w:pPr>
              <w:jc w:val="center"/>
              <w:rPr>
                <w:rFonts w:cs="Arial"/>
                <w:sz w:val="18"/>
                <w:szCs w:val="18"/>
              </w:rPr>
            </w:pPr>
          </w:p>
        </w:tc>
      </w:tr>
      <w:tr w:rsidR="001527EA" w:rsidRPr="00340B0D" w14:paraId="7A55B9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8965CD"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1352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D5D2B1D"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4BD5CB" w14:textId="77777777" w:rsidR="001527EA" w:rsidRPr="00340B0D" w:rsidRDefault="001527EA" w:rsidP="00541D1A">
            <w:pPr>
              <w:jc w:val="center"/>
              <w:rPr>
                <w:rFonts w:cs="Arial"/>
                <w:sz w:val="18"/>
                <w:szCs w:val="18"/>
              </w:rPr>
            </w:pPr>
          </w:p>
        </w:tc>
      </w:tr>
      <w:tr w:rsidR="001527EA" w:rsidRPr="00340B0D" w14:paraId="4C06837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CA38CC"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1CE6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C8980D8"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220B682" w14:textId="77777777" w:rsidR="001527EA" w:rsidRPr="00340B0D" w:rsidRDefault="001527EA" w:rsidP="00541D1A">
            <w:pPr>
              <w:jc w:val="center"/>
              <w:rPr>
                <w:rFonts w:cs="Arial"/>
                <w:sz w:val="18"/>
                <w:szCs w:val="18"/>
              </w:rPr>
            </w:pPr>
          </w:p>
        </w:tc>
      </w:tr>
      <w:tr w:rsidR="001527EA" w:rsidRPr="00340B0D" w14:paraId="71DE34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EEA887"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C40847"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17E5F56"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81C5462" w14:textId="77777777" w:rsidR="001527EA" w:rsidRPr="00340B0D" w:rsidRDefault="001527EA" w:rsidP="00541D1A">
            <w:pPr>
              <w:jc w:val="center"/>
              <w:rPr>
                <w:rFonts w:cs="Arial"/>
                <w:sz w:val="18"/>
                <w:szCs w:val="18"/>
              </w:rPr>
            </w:pPr>
          </w:p>
        </w:tc>
      </w:tr>
      <w:tr w:rsidR="001527EA" w:rsidRPr="00340B0D" w14:paraId="24BA559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8776CE"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5AAE9"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4DA59AE"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7AF220E" w14:textId="77777777" w:rsidR="001527EA" w:rsidRPr="00340B0D" w:rsidRDefault="001527EA" w:rsidP="00541D1A">
            <w:pPr>
              <w:jc w:val="center"/>
              <w:rPr>
                <w:rFonts w:cs="Arial"/>
                <w:sz w:val="18"/>
                <w:szCs w:val="18"/>
              </w:rPr>
            </w:pPr>
          </w:p>
        </w:tc>
      </w:tr>
      <w:tr w:rsidR="001527EA" w:rsidRPr="00340B0D" w14:paraId="72BF89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7362C5"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0E74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BD53BC1"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E620DFD" w14:textId="77777777" w:rsidR="001527EA" w:rsidRPr="00340B0D" w:rsidRDefault="001527EA" w:rsidP="00541D1A">
            <w:pPr>
              <w:jc w:val="center"/>
              <w:rPr>
                <w:rFonts w:cs="Arial"/>
                <w:sz w:val="18"/>
                <w:szCs w:val="18"/>
              </w:rPr>
            </w:pPr>
          </w:p>
        </w:tc>
      </w:tr>
      <w:tr w:rsidR="001527EA" w:rsidRPr="00340B0D" w14:paraId="225A73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0D2D4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8FFB00"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339D1DE5"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D90AD70" w14:textId="77777777" w:rsidR="001527EA" w:rsidRPr="00340B0D" w:rsidRDefault="001527EA" w:rsidP="00541D1A">
            <w:pPr>
              <w:jc w:val="center"/>
              <w:rPr>
                <w:rFonts w:cs="Arial"/>
                <w:sz w:val="18"/>
                <w:szCs w:val="18"/>
              </w:rPr>
            </w:pPr>
          </w:p>
        </w:tc>
      </w:tr>
      <w:tr w:rsidR="001527EA" w:rsidRPr="00340B0D" w14:paraId="4DB387B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1F68C8"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36DE9"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99C78C3"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2D197A5" w14:textId="77777777" w:rsidR="001527EA" w:rsidRPr="00340B0D" w:rsidRDefault="001527EA" w:rsidP="00541D1A">
            <w:pPr>
              <w:jc w:val="center"/>
              <w:rPr>
                <w:rFonts w:cs="Arial"/>
                <w:sz w:val="18"/>
                <w:szCs w:val="18"/>
              </w:rPr>
            </w:pPr>
          </w:p>
        </w:tc>
      </w:tr>
      <w:tr w:rsidR="001527EA" w:rsidRPr="00340B0D" w14:paraId="2F563F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6AF542"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FED7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256F92E"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A21D98" w14:textId="77777777" w:rsidR="001527EA" w:rsidRPr="00340B0D" w:rsidRDefault="001527EA" w:rsidP="00541D1A">
            <w:pPr>
              <w:jc w:val="center"/>
              <w:rPr>
                <w:rFonts w:cs="Arial"/>
                <w:sz w:val="18"/>
                <w:szCs w:val="18"/>
              </w:rPr>
            </w:pPr>
          </w:p>
        </w:tc>
      </w:tr>
      <w:tr w:rsidR="001527EA" w:rsidRPr="00340B0D" w14:paraId="52EFFA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A049F"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0123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6CF89D20"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B0D534" w14:textId="77777777" w:rsidR="001527EA" w:rsidRPr="00340B0D" w:rsidRDefault="001527EA" w:rsidP="00541D1A">
            <w:pPr>
              <w:jc w:val="center"/>
              <w:rPr>
                <w:rFonts w:cs="Arial"/>
                <w:sz w:val="18"/>
                <w:szCs w:val="18"/>
              </w:rPr>
            </w:pPr>
          </w:p>
        </w:tc>
      </w:tr>
      <w:tr w:rsidR="001527EA" w:rsidRPr="00340B0D" w14:paraId="2B8FD1C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583CC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94C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3F7909E"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B73FBCD" w14:textId="77777777" w:rsidR="001527EA" w:rsidRPr="00340B0D" w:rsidRDefault="001527EA" w:rsidP="00541D1A">
            <w:pPr>
              <w:jc w:val="center"/>
              <w:rPr>
                <w:rFonts w:cs="Arial"/>
                <w:sz w:val="18"/>
                <w:szCs w:val="18"/>
              </w:rPr>
            </w:pPr>
          </w:p>
        </w:tc>
      </w:tr>
      <w:tr w:rsidR="001527EA" w:rsidRPr="00340B0D" w14:paraId="364B02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04F5C"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AA1448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7CDD8A9"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EFDB665" w14:textId="77777777" w:rsidR="001527EA" w:rsidRPr="00340B0D" w:rsidRDefault="001527EA" w:rsidP="00541D1A">
            <w:pPr>
              <w:jc w:val="center"/>
              <w:rPr>
                <w:rFonts w:cs="Arial"/>
                <w:sz w:val="18"/>
                <w:szCs w:val="18"/>
              </w:rPr>
            </w:pPr>
          </w:p>
        </w:tc>
      </w:tr>
      <w:tr w:rsidR="001527EA" w:rsidRPr="00340B0D" w14:paraId="51CAB6F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B94DF1"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DF01435"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E440042" w14:textId="77777777" w:rsidR="001527EA" w:rsidRPr="00340B0D" w:rsidRDefault="001527EA" w:rsidP="00541D1A">
            <w:pPr>
              <w:jc w:val="center"/>
              <w:rPr>
                <w:rFonts w:cs="Arial"/>
                <w:sz w:val="18"/>
                <w:szCs w:val="18"/>
              </w:rPr>
            </w:pPr>
          </w:p>
        </w:tc>
      </w:tr>
      <w:tr w:rsidR="001527EA" w:rsidRPr="00340B0D" w14:paraId="58ABCEBF" w14:textId="77777777" w:rsidTr="00541D1A">
        <w:sdt>
          <w:sdtPr>
            <w:rPr>
              <w:rFonts w:cs="Arial"/>
              <w:sz w:val="18"/>
              <w:szCs w:val="18"/>
            </w:rPr>
            <w:alias w:val="Palette"/>
            <w:tag w:val="Palette"/>
            <w:id w:val="1759633448"/>
            <w:placeholder>
              <w:docPart w:val="E56E12D0AEF243498723F400CB3D74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DB385D"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D0E3EEC"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90B63A" w14:textId="77777777" w:rsidR="001527EA" w:rsidRPr="00340B0D" w:rsidRDefault="001527EA" w:rsidP="00541D1A">
            <w:pPr>
              <w:jc w:val="center"/>
              <w:rPr>
                <w:rFonts w:cs="Arial"/>
                <w:sz w:val="18"/>
                <w:szCs w:val="18"/>
              </w:rPr>
            </w:pPr>
          </w:p>
        </w:tc>
      </w:tr>
      <w:tr w:rsidR="001527EA" w:rsidRPr="00340B0D" w14:paraId="1257CD44"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2276302"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4C0E139A"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5312C68C" w14:textId="77777777" w:rsidR="001527EA" w:rsidRPr="00340B0D" w:rsidRDefault="001527EA" w:rsidP="00541D1A">
            <w:pPr>
              <w:jc w:val="center"/>
              <w:rPr>
                <w:rFonts w:cs="Arial"/>
                <w:sz w:val="18"/>
                <w:szCs w:val="18"/>
              </w:rPr>
            </w:pPr>
          </w:p>
        </w:tc>
      </w:tr>
      <w:tr w:rsidR="001527EA" w:rsidRPr="00340B0D" w14:paraId="07C6E6DE"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D6A6C77"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06CFE50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70910DAF" w14:textId="77777777" w:rsidR="001527EA" w:rsidRPr="00340B0D" w:rsidRDefault="001527EA" w:rsidP="00541D1A">
            <w:pPr>
              <w:jc w:val="center"/>
              <w:rPr>
                <w:rFonts w:cs="Arial"/>
                <w:sz w:val="18"/>
                <w:szCs w:val="18"/>
              </w:rPr>
            </w:pPr>
          </w:p>
        </w:tc>
      </w:tr>
      <w:tr w:rsidR="001527EA" w:rsidRPr="00340B0D" w14:paraId="4C5AA1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938286"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035181"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1E4A278A" w14:textId="77777777" w:rsidTr="00541D1A">
        <w:trPr>
          <w:trHeight w:val="287"/>
        </w:trPr>
        <w:tc>
          <w:tcPr>
            <w:tcW w:w="1789" w:type="dxa"/>
            <w:tcBorders>
              <w:left w:val="single" w:sz="12" w:space="0" w:color="auto"/>
              <w:bottom w:val="single" w:sz="4" w:space="0" w:color="auto"/>
            </w:tcBorders>
          </w:tcPr>
          <w:p w14:paraId="4BEE903C"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A2020E5"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D9AB586"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332C8B3" w14:textId="77777777" w:rsidR="001527EA" w:rsidRPr="00C87169" w:rsidRDefault="001527EA" w:rsidP="00541D1A">
            <w:pPr>
              <w:rPr>
                <w:rFonts w:cs="Arial"/>
              </w:rPr>
            </w:pPr>
          </w:p>
        </w:tc>
      </w:tr>
      <w:tr w:rsidR="001527EA" w:rsidRPr="00340B0D" w14:paraId="71B77021" w14:textId="77777777" w:rsidTr="00541D1A">
        <w:tc>
          <w:tcPr>
            <w:tcW w:w="1789" w:type="dxa"/>
            <w:tcBorders>
              <w:left w:val="single" w:sz="12" w:space="0" w:color="auto"/>
              <w:bottom w:val="single" w:sz="4" w:space="0" w:color="auto"/>
            </w:tcBorders>
          </w:tcPr>
          <w:p w14:paraId="1DDB8891"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12D555"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8EC944"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3CBEFB2"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07F8138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555948E"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30DB15"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51AA1D" w14:textId="77777777" w:rsidR="001527EA" w:rsidRPr="00340B0D" w:rsidRDefault="001527EA" w:rsidP="00541D1A">
            <w:pPr>
              <w:rPr>
                <w:rFonts w:cs="Arial"/>
                <w:sz w:val="18"/>
                <w:szCs w:val="18"/>
              </w:rPr>
            </w:pPr>
          </w:p>
        </w:tc>
      </w:tr>
      <w:tr w:rsidR="001527EA" w:rsidRPr="00340B0D" w14:paraId="0CFD3EA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312A2D2" w14:textId="77777777" w:rsidR="001527EA" w:rsidRPr="00340B0D" w:rsidRDefault="001527EA" w:rsidP="00541D1A">
            <w:pPr>
              <w:rPr>
                <w:rFonts w:cs="Arial"/>
                <w:sz w:val="18"/>
                <w:szCs w:val="18"/>
              </w:rPr>
            </w:pPr>
          </w:p>
        </w:tc>
      </w:tr>
      <w:tr w:rsidR="001527EA" w:rsidRPr="00340B0D" w14:paraId="69BFBAC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58BFB7"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0A3E99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6D4253"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9668C8"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F4D1D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974D5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D7FA6E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32B5A6"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56F70F4" w14:textId="77777777" w:rsidR="001527EA" w:rsidRPr="00340B0D" w:rsidRDefault="001527EA" w:rsidP="00541D1A">
            <w:pPr>
              <w:rPr>
                <w:rFonts w:cs="Arial"/>
                <w:sz w:val="18"/>
                <w:szCs w:val="18"/>
              </w:rPr>
            </w:pPr>
          </w:p>
        </w:tc>
      </w:tr>
      <w:tr w:rsidR="001527EA" w:rsidRPr="00340B0D" w14:paraId="2AF709D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794CCC"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83EFC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9150B9"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D296FB" w14:textId="77777777" w:rsidR="001527EA" w:rsidRPr="00340B0D" w:rsidRDefault="001527EA" w:rsidP="00541D1A">
            <w:pPr>
              <w:rPr>
                <w:rFonts w:cs="Arial"/>
                <w:sz w:val="18"/>
                <w:szCs w:val="18"/>
              </w:rPr>
            </w:pPr>
          </w:p>
        </w:tc>
      </w:tr>
      <w:tr w:rsidR="001527EA" w:rsidRPr="00340B0D" w14:paraId="35AEB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1D4F9"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2943A1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436FA"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3DF360" w14:textId="77777777" w:rsidR="001527EA" w:rsidRPr="00340B0D" w:rsidRDefault="001527EA" w:rsidP="00541D1A">
            <w:pPr>
              <w:rPr>
                <w:rFonts w:cs="Arial"/>
                <w:sz w:val="18"/>
                <w:szCs w:val="18"/>
              </w:rPr>
            </w:pPr>
          </w:p>
        </w:tc>
      </w:tr>
      <w:tr w:rsidR="001527EA" w:rsidRPr="00340B0D" w14:paraId="6851C7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2C3C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C898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658FCE"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84ACAC4" w14:textId="77777777" w:rsidR="001527EA" w:rsidRPr="00340B0D" w:rsidRDefault="001527EA" w:rsidP="00541D1A">
            <w:pPr>
              <w:rPr>
                <w:rFonts w:cs="Arial"/>
                <w:sz w:val="18"/>
                <w:szCs w:val="18"/>
              </w:rPr>
            </w:pPr>
          </w:p>
        </w:tc>
      </w:tr>
      <w:tr w:rsidR="001527EA" w:rsidRPr="00340B0D" w14:paraId="30C293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6CB968"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A11A1F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809DF7"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38B69E" w14:textId="77777777" w:rsidR="001527EA" w:rsidRPr="00340B0D" w:rsidRDefault="001527EA" w:rsidP="00541D1A">
            <w:pPr>
              <w:rPr>
                <w:rFonts w:cs="Arial"/>
                <w:sz w:val="18"/>
                <w:szCs w:val="18"/>
              </w:rPr>
            </w:pPr>
          </w:p>
        </w:tc>
      </w:tr>
      <w:tr w:rsidR="001527EA" w:rsidRPr="00340B0D" w14:paraId="38B1C9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A0A57C"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4F94AA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B2DDBC"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AF15E0D" w14:textId="77777777" w:rsidR="001527EA" w:rsidRPr="00340B0D" w:rsidRDefault="001527EA" w:rsidP="00541D1A">
            <w:pPr>
              <w:rPr>
                <w:rFonts w:cs="Arial"/>
                <w:sz w:val="18"/>
                <w:szCs w:val="18"/>
              </w:rPr>
            </w:pPr>
          </w:p>
        </w:tc>
      </w:tr>
      <w:tr w:rsidR="001527EA" w:rsidRPr="00340B0D" w14:paraId="0C0091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91D69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0E277A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1469B4"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27EEC9" w14:textId="77777777" w:rsidR="001527EA" w:rsidRPr="00340B0D" w:rsidRDefault="001527EA" w:rsidP="00541D1A">
            <w:pPr>
              <w:rPr>
                <w:rFonts w:cs="Arial"/>
                <w:sz w:val="18"/>
                <w:szCs w:val="18"/>
              </w:rPr>
            </w:pPr>
          </w:p>
        </w:tc>
      </w:tr>
      <w:tr w:rsidR="001527EA" w:rsidRPr="00340B0D" w14:paraId="60DAA28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D6E3FA"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F4B335"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8BB360"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26D2969" w14:textId="77777777" w:rsidR="001527EA" w:rsidRPr="00340B0D" w:rsidRDefault="001527EA" w:rsidP="00541D1A">
            <w:pPr>
              <w:rPr>
                <w:rFonts w:cs="Arial"/>
                <w:sz w:val="18"/>
                <w:szCs w:val="18"/>
              </w:rPr>
            </w:pPr>
          </w:p>
        </w:tc>
      </w:tr>
      <w:tr w:rsidR="001527EA" w:rsidRPr="00340B0D" w14:paraId="66C3B6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9AA303"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6C6EE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6577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B69D77" w14:textId="77777777" w:rsidR="001527EA" w:rsidRPr="00340B0D" w:rsidRDefault="001527EA" w:rsidP="00541D1A">
            <w:pPr>
              <w:rPr>
                <w:rFonts w:cs="Arial"/>
                <w:sz w:val="18"/>
                <w:szCs w:val="18"/>
              </w:rPr>
            </w:pPr>
          </w:p>
        </w:tc>
      </w:tr>
      <w:tr w:rsidR="001527EA" w:rsidRPr="00340B0D" w14:paraId="0EA6B9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45F50"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D396F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C5F2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5B8268" w14:textId="77777777" w:rsidR="001527EA" w:rsidRPr="00340B0D" w:rsidRDefault="001527EA" w:rsidP="00541D1A">
            <w:pPr>
              <w:rPr>
                <w:rFonts w:cs="Arial"/>
                <w:sz w:val="18"/>
                <w:szCs w:val="18"/>
              </w:rPr>
            </w:pPr>
          </w:p>
        </w:tc>
      </w:tr>
      <w:tr w:rsidR="001527EA" w:rsidRPr="00340B0D" w14:paraId="1192350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2EE80"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F4761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636F80"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7B97A36" w14:textId="77777777" w:rsidR="001527EA" w:rsidRPr="00340B0D" w:rsidRDefault="001527EA" w:rsidP="00541D1A">
            <w:pPr>
              <w:rPr>
                <w:rFonts w:cs="Arial"/>
                <w:sz w:val="18"/>
                <w:szCs w:val="18"/>
              </w:rPr>
            </w:pPr>
          </w:p>
        </w:tc>
      </w:tr>
      <w:tr w:rsidR="001527EA" w:rsidRPr="00340B0D" w14:paraId="04BBE3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07EA23"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7AE0FD8"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A27DC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BF1600" w14:textId="77777777" w:rsidR="001527EA" w:rsidRPr="00340B0D" w:rsidRDefault="001527EA" w:rsidP="00541D1A">
            <w:pPr>
              <w:rPr>
                <w:rFonts w:cs="Arial"/>
                <w:sz w:val="18"/>
                <w:szCs w:val="18"/>
              </w:rPr>
            </w:pPr>
          </w:p>
        </w:tc>
      </w:tr>
      <w:tr w:rsidR="001527EA" w:rsidRPr="00340B0D" w14:paraId="110BC20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70ED0F0"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E7252B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2DC13EB"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FF4E541" w14:textId="77777777" w:rsidR="001527EA" w:rsidRPr="00340B0D" w:rsidRDefault="001527EA" w:rsidP="00541D1A">
            <w:pPr>
              <w:rPr>
                <w:rFonts w:cs="Arial"/>
                <w:sz w:val="18"/>
                <w:szCs w:val="18"/>
              </w:rPr>
            </w:pPr>
          </w:p>
        </w:tc>
      </w:tr>
      <w:tr w:rsidR="001527EA" w:rsidRPr="00340B0D" w14:paraId="31F7015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1EA6F0"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7C5BD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FBD46D"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1147AB"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CF73E85"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262E2A" w14:textId="77777777" w:rsidR="001527EA" w:rsidRPr="00340B0D" w:rsidRDefault="001527EA" w:rsidP="00541D1A">
            <w:pPr>
              <w:rPr>
                <w:rFonts w:cs="Arial"/>
                <w:sz w:val="18"/>
                <w:szCs w:val="18"/>
              </w:rPr>
            </w:pPr>
          </w:p>
        </w:tc>
      </w:tr>
      <w:tr w:rsidR="001527EA" w:rsidRPr="00340B0D" w14:paraId="023CA8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00D2F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2AA3BC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C4FAC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D616FC" w14:textId="77777777" w:rsidR="001527EA" w:rsidRPr="00340B0D" w:rsidRDefault="001527EA" w:rsidP="00541D1A">
            <w:pPr>
              <w:rPr>
                <w:rFonts w:cs="Arial"/>
                <w:sz w:val="18"/>
                <w:szCs w:val="18"/>
              </w:rPr>
            </w:pPr>
          </w:p>
        </w:tc>
      </w:tr>
      <w:tr w:rsidR="001527EA" w:rsidRPr="00340B0D" w14:paraId="5D0E1FA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0D80AB"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7FE71A9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1E11A12" w14:textId="77777777" w:rsidR="001527EA" w:rsidRDefault="001527EA" w:rsidP="00541D1A">
            <w:pPr>
              <w:rPr>
                <w:rFonts w:cs="Arial"/>
                <w:sz w:val="18"/>
                <w:szCs w:val="18"/>
              </w:rPr>
            </w:pPr>
          </w:p>
          <w:p w14:paraId="33B1D432" w14:textId="77777777" w:rsidR="001527EA" w:rsidRPr="00110428" w:rsidRDefault="001527EA" w:rsidP="00541D1A">
            <w:pPr>
              <w:rPr>
                <w:rFonts w:cs="Arial"/>
              </w:rPr>
            </w:pPr>
            <w:r>
              <w:rPr>
                <w:rFonts w:cs="Arial"/>
                <w:i/>
              </w:rPr>
              <w:t>.</w:t>
            </w:r>
            <w:r w:rsidRPr="00110428">
              <w:rPr>
                <w:rFonts w:cs="Arial"/>
                <w:i/>
              </w:rPr>
              <w:t xml:space="preserve">. </w:t>
            </w:r>
          </w:p>
          <w:p w14:paraId="482649B9" w14:textId="77777777" w:rsidR="001527EA" w:rsidRPr="00340B0D" w:rsidRDefault="001527EA" w:rsidP="00541D1A">
            <w:pPr>
              <w:rPr>
                <w:rFonts w:cs="Arial"/>
                <w:sz w:val="18"/>
                <w:szCs w:val="18"/>
              </w:rPr>
            </w:pPr>
          </w:p>
        </w:tc>
      </w:tr>
      <w:tr w:rsidR="001527EA" w:rsidRPr="00340B0D" w14:paraId="31555A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F411A2" w14:textId="77777777" w:rsidR="001527EA" w:rsidRPr="00340B0D" w:rsidRDefault="001527EA" w:rsidP="00541D1A">
            <w:pPr>
              <w:jc w:val="center"/>
              <w:rPr>
                <w:rFonts w:cs="Arial"/>
                <w:b/>
                <w:bCs/>
                <w:sz w:val="18"/>
                <w:szCs w:val="18"/>
              </w:rPr>
            </w:pPr>
            <w:r w:rsidRPr="00340B0D">
              <w:rPr>
                <w:rFonts w:cs="Arial"/>
                <w:b/>
                <w:bCs/>
                <w:sz w:val="18"/>
                <w:szCs w:val="18"/>
              </w:rPr>
              <w:lastRenderedPageBreak/>
              <w:t>Action</w:t>
            </w:r>
          </w:p>
        </w:tc>
      </w:tr>
      <w:tr w:rsidR="001527EA" w:rsidRPr="00340B0D" w14:paraId="0F885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BABB" w14:textId="77777777" w:rsidR="001527EA" w:rsidRPr="00110428" w:rsidRDefault="001527EA" w:rsidP="00541D1A">
            <w:pPr>
              <w:rPr>
                <w:rFonts w:cs="Arial"/>
                <w:b/>
                <w:bCs/>
              </w:rPr>
            </w:pPr>
          </w:p>
        </w:tc>
      </w:tr>
      <w:tr w:rsidR="001527EA" w:rsidRPr="00340B0D" w14:paraId="53EBA6A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DB2EAEE"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6BF2768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265D1DB" w14:textId="77777777" w:rsidR="001527EA" w:rsidRDefault="001527EA" w:rsidP="00541D1A">
            <w:pPr>
              <w:rPr>
                <w:rFonts w:cs="Arial"/>
                <w:sz w:val="18"/>
                <w:szCs w:val="18"/>
              </w:rPr>
            </w:pPr>
          </w:p>
          <w:p w14:paraId="673068F7" w14:textId="77777777" w:rsidR="001527EA" w:rsidRDefault="001527EA" w:rsidP="00541D1A">
            <w:pPr>
              <w:rPr>
                <w:rFonts w:cs="Arial"/>
                <w:sz w:val="18"/>
                <w:szCs w:val="18"/>
              </w:rPr>
            </w:pPr>
          </w:p>
          <w:p w14:paraId="4737C497" w14:textId="77777777" w:rsidR="001527EA" w:rsidRDefault="001527EA" w:rsidP="00541D1A">
            <w:pPr>
              <w:rPr>
                <w:rFonts w:cs="Arial"/>
                <w:sz w:val="18"/>
                <w:szCs w:val="18"/>
              </w:rPr>
            </w:pPr>
          </w:p>
          <w:p w14:paraId="417DAE2C" w14:textId="77777777" w:rsidR="001527EA" w:rsidRPr="00340B0D" w:rsidRDefault="001527EA" w:rsidP="00541D1A">
            <w:pPr>
              <w:jc w:val="center"/>
              <w:rPr>
                <w:rFonts w:cs="Arial"/>
                <w:sz w:val="18"/>
                <w:szCs w:val="18"/>
              </w:rPr>
            </w:pPr>
          </w:p>
          <w:p w14:paraId="0D8F953F" w14:textId="77777777" w:rsidR="001527EA" w:rsidRDefault="001527EA" w:rsidP="00541D1A">
            <w:pPr>
              <w:tabs>
                <w:tab w:val="left" w:pos="3048"/>
              </w:tabs>
              <w:jc w:val="center"/>
              <w:rPr>
                <w:rFonts w:cs="Arial"/>
                <w:sz w:val="18"/>
                <w:szCs w:val="18"/>
              </w:rPr>
            </w:pPr>
          </w:p>
          <w:p w14:paraId="585D3B65" w14:textId="77777777" w:rsidR="001527EA" w:rsidRPr="00340B0D" w:rsidRDefault="001527EA" w:rsidP="00541D1A">
            <w:pPr>
              <w:tabs>
                <w:tab w:val="left" w:pos="3048"/>
              </w:tabs>
              <w:jc w:val="center"/>
              <w:rPr>
                <w:rFonts w:cs="Arial"/>
                <w:sz w:val="18"/>
                <w:szCs w:val="18"/>
              </w:rPr>
            </w:pPr>
          </w:p>
          <w:p w14:paraId="0BBC83A9" w14:textId="77777777" w:rsidR="001527EA" w:rsidRDefault="001527EA" w:rsidP="00541D1A">
            <w:pPr>
              <w:jc w:val="center"/>
              <w:rPr>
                <w:rFonts w:cs="Arial"/>
                <w:sz w:val="18"/>
                <w:szCs w:val="18"/>
              </w:rPr>
            </w:pPr>
          </w:p>
          <w:p w14:paraId="5A13A86F" w14:textId="77777777" w:rsidR="001527EA" w:rsidRDefault="001527EA" w:rsidP="00541D1A">
            <w:pPr>
              <w:jc w:val="center"/>
              <w:rPr>
                <w:rFonts w:cs="Arial"/>
                <w:sz w:val="18"/>
                <w:szCs w:val="18"/>
              </w:rPr>
            </w:pPr>
          </w:p>
          <w:p w14:paraId="3F319373" w14:textId="77777777" w:rsidR="001527EA" w:rsidRPr="00340B0D" w:rsidRDefault="001527EA" w:rsidP="00541D1A">
            <w:pPr>
              <w:rPr>
                <w:rFonts w:cs="Arial"/>
                <w:sz w:val="18"/>
                <w:szCs w:val="18"/>
              </w:rPr>
            </w:pPr>
          </w:p>
        </w:tc>
      </w:tr>
    </w:tbl>
    <w:p w14:paraId="13304580" w14:textId="77777777" w:rsidR="001527EA" w:rsidRDefault="001527EA" w:rsidP="001527EA">
      <w:pPr>
        <w:rPr>
          <w:lang w:val="en-US"/>
        </w:rPr>
      </w:pPr>
    </w:p>
    <w:p w14:paraId="3C3A09E3" w14:textId="77777777" w:rsidR="001527EA" w:rsidRPr="001527EA" w:rsidRDefault="001527EA" w:rsidP="001527EA">
      <w:pPr>
        <w:rPr>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0F698BE3" w14:textId="77777777" w:rsidTr="00094373">
        <w:trPr>
          <w:trHeight w:val="454"/>
          <w:tblHeader/>
        </w:trPr>
        <w:tc>
          <w:tcPr>
            <w:tcW w:w="2381" w:type="dxa"/>
            <w:shd w:val="clear" w:color="auto" w:fill="CCFFCC"/>
            <w:vAlign w:val="center"/>
          </w:tcPr>
          <w:p w14:paraId="7B4759DE" w14:textId="77777777" w:rsidR="002761A1" w:rsidRPr="004065B1" w:rsidRDefault="002761A1" w:rsidP="00094373">
            <w:r w:rsidRPr="000A066E">
              <w:rPr>
                <w:b/>
              </w:rPr>
              <w:t>Test Reference</w:t>
            </w:r>
          </w:p>
        </w:tc>
        <w:tc>
          <w:tcPr>
            <w:tcW w:w="2381" w:type="dxa"/>
            <w:shd w:val="clear" w:color="auto" w:fill="CCFFCC"/>
            <w:vAlign w:val="center"/>
          </w:tcPr>
          <w:p w14:paraId="7B4FA3F6" w14:textId="77777777" w:rsidR="002761A1" w:rsidRPr="004065B1" w:rsidRDefault="002761A1" w:rsidP="00094373">
            <w:proofErr w:type="spellStart"/>
            <w:r>
              <w:t>ChartOne</w:t>
            </w:r>
            <w:proofErr w:type="spellEnd"/>
          </w:p>
        </w:tc>
        <w:tc>
          <w:tcPr>
            <w:tcW w:w="2382" w:type="dxa"/>
            <w:shd w:val="clear" w:color="auto" w:fill="CCFFCC"/>
            <w:vAlign w:val="center"/>
          </w:tcPr>
          <w:p w14:paraId="3952208F" w14:textId="77777777" w:rsidR="002761A1" w:rsidRPr="004065B1" w:rsidRDefault="002761A1" w:rsidP="00094373">
            <w:r w:rsidRPr="000A066E">
              <w:rPr>
                <w:b/>
              </w:rPr>
              <w:t>IHO Reference</w:t>
            </w:r>
          </w:p>
        </w:tc>
        <w:tc>
          <w:tcPr>
            <w:tcW w:w="2382" w:type="dxa"/>
            <w:shd w:val="clear" w:color="auto" w:fill="CCFFCC"/>
            <w:vAlign w:val="center"/>
          </w:tcPr>
          <w:p w14:paraId="1EB7E219" w14:textId="77777777" w:rsidR="002761A1" w:rsidRPr="004065B1" w:rsidRDefault="002761A1" w:rsidP="00094373">
            <w:r w:rsidRPr="00455FA6">
              <w:t>S-52 18.2.2</w:t>
            </w:r>
          </w:p>
        </w:tc>
      </w:tr>
      <w:tr w:rsidR="002761A1" w14:paraId="25B0C323" w14:textId="77777777" w:rsidTr="00094373">
        <w:trPr>
          <w:tblHeader/>
        </w:trPr>
        <w:tc>
          <w:tcPr>
            <w:tcW w:w="9526" w:type="dxa"/>
            <w:gridSpan w:val="4"/>
            <w:shd w:val="clear" w:color="auto" w:fill="CCFFCC"/>
            <w:vAlign w:val="center"/>
          </w:tcPr>
          <w:p w14:paraId="5F283CC9" w14:textId="77777777" w:rsidR="002761A1" w:rsidRDefault="002761A1" w:rsidP="00094373">
            <w:r w:rsidRPr="000A066E">
              <w:rPr>
                <w:b/>
              </w:rPr>
              <w:t>Test description</w:t>
            </w:r>
          </w:p>
        </w:tc>
      </w:tr>
      <w:tr w:rsidR="002761A1" w14:paraId="32C60620" w14:textId="77777777" w:rsidTr="00094373">
        <w:trPr>
          <w:tblHeader/>
        </w:trPr>
        <w:tc>
          <w:tcPr>
            <w:tcW w:w="9526" w:type="dxa"/>
            <w:gridSpan w:val="4"/>
            <w:vAlign w:val="center"/>
          </w:tcPr>
          <w:p w14:paraId="093AE092" w14:textId="77777777" w:rsidR="002761A1" w:rsidRPr="00544135" w:rsidRDefault="002761A1" w:rsidP="00094373">
            <w:pPr>
              <w:rPr>
                <w:i/>
              </w:rPr>
            </w:pPr>
            <w:r w:rsidRPr="00544135">
              <w:rPr>
                <w:i/>
              </w:rPr>
              <w:t>Display of ECDIS chart 1.</w:t>
            </w:r>
          </w:p>
        </w:tc>
      </w:tr>
      <w:tr w:rsidR="002761A1" w14:paraId="15E630D3" w14:textId="77777777" w:rsidTr="00094373">
        <w:trPr>
          <w:tblHeader/>
        </w:trPr>
        <w:tc>
          <w:tcPr>
            <w:tcW w:w="9526" w:type="dxa"/>
            <w:gridSpan w:val="4"/>
            <w:shd w:val="clear" w:color="auto" w:fill="CCFFCC"/>
            <w:vAlign w:val="center"/>
          </w:tcPr>
          <w:p w14:paraId="71E5BF3B" w14:textId="77777777" w:rsidR="002761A1" w:rsidRPr="004065B1" w:rsidRDefault="002761A1" w:rsidP="00094373">
            <w:r w:rsidRPr="000A066E">
              <w:rPr>
                <w:b/>
              </w:rPr>
              <w:t>Setup</w:t>
            </w:r>
          </w:p>
        </w:tc>
      </w:tr>
      <w:tr w:rsidR="002761A1" w14:paraId="0177BE2E" w14:textId="77777777" w:rsidTr="00094373">
        <w:trPr>
          <w:tblHeader/>
        </w:trPr>
        <w:tc>
          <w:tcPr>
            <w:tcW w:w="9526" w:type="dxa"/>
            <w:gridSpan w:val="4"/>
            <w:vAlign w:val="center"/>
          </w:tcPr>
          <w:p w14:paraId="3AEBC1D4" w14:textId="77777777" w:rsidR="002761A1" w:rsidRPr="00544135" w:rsidRDefault="002761A1" w:rsidP="00094373">
            <w:pPr>
              <w:rPr>
                <w:i/>
              </w:rPr>
            </w:pPr>
            <w:r w:rsidRPr="00544135">
              <w:rPr>
                <w:i/>
              </w:rPr>
              <w:t>N/A</w:t>
            </w:r>
          </w:p>
        </w:tc>
      </w:tr>
      <w:tr w:rsidR="002761A1" w14:paraId="2C738D70" w14:textId="77777777" w:rsidTr="00094373">
        <w:trPr>
          <w:tblHeader/>
        </w:trPr>
        <w:tc>
          <w:tcPr>
            <w:tcW w:w="9526" w:type="dxa"/>
            <w:gridSpan w:val="4"/>
            <w:shd w:val="clear" w:color="auto" w:fill="CCFFCC"/>
            <w:vAlign w:val="center"/>
          </w:tcPr>
          <w:p w14:paraId="69C7AE38" w14:textId="77777777" w:rsidR="002761A1" w:rsidRPr="004065B1" w:rsidRDefault="002761A1" w:rsidP="00094373">
            <w:r w:rsidRPr="000A066E">
              <w:rPr>
                <w:b/>
              </w:rPr>
              <w:t>Action</w:t>
            </w:r>
          </w:p>
        </w:tc>
      </w:tr>
      <w:tr w:rsidR="002761A1" w14:paraId="76A88D7D" w14:textId="77777777" w:rsidTr="00094373">
        <w:trPr>
          <w:tblHeader/>
        </w:trPr>
        <w:tc>
          <w:tcPr>
            <w:tcW w:w="9526" w:type="dxa"/>
            <w:gridSpan w:val="4"/>
            <w:vAlign w:val="center"/>
          </w:tcPr>
          <w:p w14:paraId="6805C0A0" w14:textId="77777777" w:rsidR="002761A1" w:rsidRPr="00544135" w:rsidRDefault="002761A1" w:rsidP="00094373">
            <w:pPr>
              <w:rPr>
                <w:i/>
              </w:rPr>
            </w:pPr>
            <w:r w:rsidRPr="00544135">
              <w:rPr>
                <w:i/>
              </w:rPr>
              <w:t>Navigate to ECDIS chart 1.</w:t>
            </w:r>
          </w:p>
          <w:p w14:paraId="3FBBAA25" w14:textId="77777777" w:rsidR="002761A1" w:rsidRDefault="002761A1" w:rsidP="00094373">
            <w:pPr>
              <w:rPr>
                <w:i/>
              </w:rPr>
            </w:pPr>
            <w:r w:rsidRPr="00544135">
              <w:rPr>
                <w:i/>
              </w:rPr>
              <w:t xml:space="preserve">Compare the displayed image with the plots provided in </w:t>
            </w:r>
            <w:r w:rsidRPr="00E012C8">
              <w:rPr>
                <w:i/>
                <w:highlight w:val="yellow"/>
              </w:rPr>
              <w:t>S-</w:t>
            </w:r>
            <w:r>
              <w:rPr>
                <w:i/>
                <w:highlight w:val="yellow"/>
              </w:rPr>
              <w:t>98 XXX-XXX</w:t>
            </w:r>
            <w:r w:rsidRPr="00544135">
              <w:rPr>
                <w:i/>
              </w:rPr>
              <w:t>.</w:t>
            </w:r>
            <w:r>
              <w:rPr>
                <w:i/>
              </w:rPr>
              <w:t xml:space="preserve"> To ensure the same display the ECDIS under test must be configured per the instructions of the ECDIS Chart1 README.TXT; </w:t>
            </w:r>
          </w:p>
          <w:p w14:paraId="1D7B1620" w14:textId="77777777" w:rsidR="002761A1" w:rsidRDefault="002761A1" w:rsidP="00094373">
            <w:pPr>
              <w:rPr>
                <w:i/>
              </w:rPr>
            </w:pPr>
          </w:p>
          <w:p w14:paraId="160C8472" w14:textId="77777777" w:rsidR="002761A1" w:rsidRPr="00E012C8" w:rsidRDefault="002761A1" w:rsidP="00094373">
            <w:pPr>
              <w:pStyle w:val="ListParagraph"/>
              <w:numPr>
                <w:ilvl w:val="0"/>
                <w:numId w:val="34"/>
              </w:numPr>
              <w:rPr>
                <w:i/>
              </w:rPr>
            </w:pPr>
            <w:r w:rsidRPr="00E012C8">
              <w:rPr>
                <w:i/>
              </w:rPr>
              <w:t>Set Safety Contour value to 10 m</w:t>
            </w:r>
          </w:p>
          <w:p w14:paraId="7941D371" w14:textId="77777777" w:rsidR="002761A1" w:rsidRPr="00E012C8" w:rsidRDefault="002761A1" w:rsidP="00094373">
            <w:pPr>
              <w:pStyle w:val="ListParagraph"/>
              <w:numPr>
                <w:ilvl w:val="0"/>
                <w:numId w:val="34"/>
              </w:numPr>
              <w:rPr>
                <w:i/>
              </w:rPr>
            </w:pPr>
            <w:r w:rsidRPr="00E012C8">
              <w:rPr>
                <w:i/>
              </w:rPr>
              <w:t>Set Shallow Contour value to 5 m</w:t>
            </w:r>
          </w:p>
          <w:p w14:paraId="6D598192" w14:textId="77777777" w:rsidR="002761A1" w:rsidRPr="00E012C8" w:rsidRDefault="002761A1" w:rsidP="00094373">
            <w:pPr>
              <w:pStyle w:val="ListParagraph"/>
              <w:numPr>
                <w:ilvl w:val="0"/>
                <w:numId w:val="34"/>
              </w:numPr>
              <w:rPr>
                <w:i/>
              </w:rPr>
            </w:pPr>
            <w:r w:rsidRPr="00E012C8">
              <w:rPr>
                <w:i/>
              </w:rPr>
              <w:t>Set Deep Contour value to 30 m</w:t>
            </w:r>
          </w:p>
          <w:p w14:paraId="1DCCB10E" w14:textId="77777777" w:rsidR="002761A1" w:rsidRPr="00E012C8" w:rsidRDefault="002761A1" w:rsidP="00094373">
            <w:pPr>
              <w:pStyle w:val="ListParagraph"/>
              <w:numPr>
                <w:ilvl w:val="0"/>
                <w:numId w:val="34"/>
              </w:numPr>
              <w:rPr>
                <w:i/>
              </w:rPr>
            </w:pPr>
            <w:r w:rsidRPr="00E012C8">
              <w:rPr>
                <w:i/>
              </w:rPr>
              <w:t>Set Safety Depth value to 8 m</w:t>
            </w:r>
          </w:p>
          <w:p w14:paraId="50B13908" w14:textId="77777777" w:rsidR="002761A1" w:rsidRPr="00E012C8" w:rsidRDefault="002761A1" w:rsidP="00094373">
            <w:pPr>
              <w:pStyle w:val="ListParagraph"/>
              <w:numPr>
                <w:ilvl w:val="0"/>
                <w:numId w:val="34"/>
              </w:numPr>
              <w:rPr>
                <w:i/>
              </w:rPr>
            </w:pPr>
            <w:r w:rsidRPr="00E012C8">
              <w:rPr>
                <w:i/>
              </w:rPr>
              <w:t>Select Display Category Other</w:t>
            </w:r>
          </w:p>
          <w:p w14:paraId="39E5C4AB" w14:textId="77777777" w:rsidR="002761A1" w:rsidRPr="00E012C8" w:rsidRDefault="002761A1" w:rsidP="00094373">
            <w:pPr>
              <w:pStyle w:val="ListParagraph"/>
              <w:numPr>
                <w:ilvl w:val="0"/>
                <w:numId w:val="34"/>
              </w:numPr>
              <w:rPr>
                <w:i/>
              </w:rPr>
            </w:pPr>
            <w:r w:rsidRPr="00E012C8">
              <w:rPr>
                <w:i/>
              </w:rPr>
              <w:t>Select all Text groups</w:t>
            </w:r>
          </w:p>
          <w:p w14:paraId="3EB6A904" w14:textId="77777777" w:rsidR="002761A1" w:rsidRPr="00E012C8" w:rsidRDefault="002761A1" w:rsidP="00094373">
            <w:pPr>
              <w:pStyle w:val="ListParagraph"/>
              <w:numPr>
                <w:ilvl w:val="0"/>
                <w:numId w:val="34"/>
              </w:numPr>
              <w:rPr>
                <w:i/>
              </w:rPr>
            </w:pPr>
            <w:r w:rsidRPr="00E012C8">
              <w:rPr>
                <w:i/>
              </w:rPr>
              <w:t>Select Symbolized Boundaries</w:t>
            </w:r>
          </w:p>
          <w:p w14:paraId="007ED094" w14:textId="77777777" w:rsidR="002761A1" w:rsidRPr="00E012C8" w:rsidRDefault="002761A1" w:rsidP="00094373">
            <w:pPr>
              <w:pStyle w:val="ListParagraph"/>
              <w:numPr>
                <w:ilvl w:val="0"/>
                <w:numId w:val="34"/>
              </w:numPr>
              <w:rPr>
                <w:i/>
              </w:rPr>
            </w:pPr>
            <w:r w:rsidRPr="00E012C8">
              <w:rPr>
                <w:i/>
              </w:rPr>
              <w:t xml:space="preserve">Select </w:t>
            </w:r>
            <w:r>
              <w:rPr>
                <w:i/>
              </w:rPr>
              <w:t>Simplified Point Symbols = false</w:t>
            </w:r>
          </w:p>
          <w:p w14:paraId="1C14743E" w14:textId="77777777" w:rsidR="002761A1" w:rsidRPr="00E012C8" w:rsidRDefault="002761A1" w:rsidP="00094373">
            <w:pPr>
              <w:pStyle w:val="ListParagraph"/>
              <w:numPr>
                <w:ilvl w:val="0"/>
                <w:numId w:val="34"/>
              </w:numPr>
              <w:rPr>
                <w:i/>
              </w:rPr>
            </w:pPr>
            <w:r w:rsidRPr="00E012C8">
              <w:rPr>
                <w:i/>
              </w:rPr>
              <w:t>Select Contour label</w:t>
            </w:r>
          </w:p>
          <w:p w14:paraId="57BC2406" w14:textId="77777777" w:rsidR="002761A1" w:rsidRPr="00E012C8" w:rsidRDefault="002761A1" w:rsidP="00094373">
            <w:pPr>
              <w:pStyle w:val="ListParagraph"/>
              <w:numPr>
                <w:ilvl w:val="0"/>
                <w:numId w:val="34"/>
              </w:numPr>
              <w:rPr>
                <w:i/>
              </w:rPr>
            </w:pPr>
            <w:r w:rsidRPr="00E012C8">
              <w:rPr>
                <w:i/>
              </w:rPr>
              <w:t>Select Four Shades</w:t>
            </w:r>
          </w:p>
          <w:p w14:paraId="67BED3AE" w14:textId="77777777" w:rsidR="002761A1" w:rsidRPr="00E012C8" w:rsidRDefault="002761A1" w:rsidP="00094373">
            <w:pPr>
              <w:pStyle w:val="ListParagraph"/>
              <w:numPr>
                <w:ilvl w:val="0"/>
                <w:numId w:val="34"/>
              </w:numPr>
              <w:rPr>
                <w:i/>
              </w:rPr>
            </w:pPr>
            <w:r w:rsidRPr="00E012C8">
              <w:rPr>
                <w:i/>
              </w:rPr>
              <w:t>Select Unknown</w:t>
            </w:r>
          </w:p>
          <w:p w14:paraId="1ECBA61C" w14:textId="77777777" w:rsidR="002761A1" w:rsidRPr="00DE128D" w:rsidRDefault="002761A1" w:rsidP="00094373">
            <w:pPr>
              <w:rPr>
                <w:i/>
              </w:rPr>
            </w:pPr>
            <w:r w:rsidRPr="00DE128D">
              <w:rPr>
                <w:i/>
              </w:rPr>
              <w:t xml:space="preserve"> </w:t>
            </w:r>
          </w:p>
          <w:p w14:paraId="05B0493B" w14:textId="77777777" w:rsidR="002761A1" w:rsidRPr="00DE128D" w:rsidRDefault="002761A1" w:rsidP="00094373">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56F613BB" w14:textId="77777777" w:rsidR="002761A1" w:rsidRPr="00DE128D" w:rsidRDefault="002761A1" w:rsidP="00094373">
            <w:pPr>
              <w:rPr>
                <w:i/>
              </w:rPr>
            </w:pPr>
            <w:r w:rsidRPr="00DE128D">
              <w:rPr>
                <w:i/>
              </w:rPr>
              <w:t xml:space="preserve"> </w:t>
            </w:r>
          </w:p>
          <w:p w14:paraId="395FC8B9" w14:textId="77777777" w:rsidR="002761A1" w:rsidRDefault="002761A1" w:rsidP="00094373">
            <w:pPr>
              <w:rPr>
                <w:i/>
              </w:rPr>
            </w:pPr>
            <w:r w:rsidRPr="00DE128D">
              <w:rPr>
                <w:i/>
              </w:rPr>
              <w:t xml:space="preserve">Two of the screen plots (numbers 11 and 13) use “Select Simplified </w:t>
            </w:r>
            <w:r>
              <w:rPr>
                <w:i/>
              </w:rPr>
              <w:t xml:space="preserve">Point </w:t>
            </w:r>
            <w:r w:rsidRPr="00DE128D">
              <w:rPr>
                <w:i/>
              </w:rPr>
              <w:t xml:space="preserve">Symbols” </w:t>
            </w:r>
            <w:r w:rsidRPr="00131B98">
              <w:rPr>
                <w:i/>
                <w:strike/>
              </w:rPr>
              <w:t>instead of “Select Paper Chart Symbols</w:t>
            </w:r>
            <w:r>
              <w:rPr>
                <w:i/>
              </w:rPr>
              <w:t xml:space="preserve">”. </w:t>
            </w:r>
            <w:r w:rsidRPr="00DE128D">
              <w:rPr>
                <w:i/>
              </w:rPr>
              <w:t>One screen plot (number 6) use “Select Accuracy”.</w:t>
            </w:r>
          </w:p>
          <w:p w14:paraId="2AA4283E" w14:textId="77777777" w:rsidR="002761A1" w:rsidRPr="00544135" w:rsidRDefault="002761A1" w:rsidP="00094373">
            <w:pPr>
              <w:rPr>
                <w:i/>
              </w:rPr>
            </w:pPr>
          </w:p>
        </w:tc>
      </w:tr>
      <w:tr w:rsidR="002761A1" w14:paraId="78952016" w14:textId="77777777" w:rsidTr="00094373">
        <w:trPr>
          <w:tblHeader/>
        </w:trPr>
        <w:tc>
          <w:tcPr>
            <w:tcW w:w="9526" w:type="dxa"/>
            <w:gridSpan w:val="4"/>
            <w:shd w:val="clear" w:color="auto" w:fill="CCFFCC"/>
            <w:vAlign w:val="center"/>
          </w:tcPr>
          <w:p w14:paraId="3B48F2BD" w14:textId="77777777" w:rsidR="002761A1" w:rsidRPr="004065B1" w:rsidRDefault="002761A1" w:rsidP="00094373">
            <w:r w:rsidRPr="000A066E">
              <w:rPr>
                <w:b/>
              </w:rPr>
              <w:t>Results</w:t>
            </w:r>
          </w:p>
        </w:tc>
      </w:tr>
      <w:tr w:rsidR="002761A1" w14:paraId="5C5885CB" w14:textId="77777777" w:rsidTr="00094373">
        <w:trPr>
          <w:tblHeader/>
        </w:trPr>
        <w:tc>
          <w:tcPr>
            <w:tcW w:w="9526" w:type="dxa"/>
            <w:gridSpan w:val="4"/>
            <w:vAlign w:val="center"/>
          </w:tcPr>
          <w:p w14:paraId="0BFCED9F" w14:textId="77777777" w:rsidR="002761A1" w:rsidRPr="00544135" w:rsidRDefault="002761A1" w:rsidP="00094373">
            <w:pPr>
              <w:jc w:val="left"/>
              <w:rPr>
                <w:i/>
              </w:rPr>
            </w:pPr>
            <w:r w:rsidRPr="00544135">
              <w:rPr>
                <w:i/>
              </w:rPr>
              <w:t>Confirm that ECDIS chart 1 is displayed.</w:t>
            </w:r>
          </w:p>
          <w:p w14:paraId="35B2E1CC" w14:textId="77777777" w:rsidR="002761A1" w:rsidRDefault="002761A1" w:rsidP="00094373">
            <w:pPr>
              <w:jc w:val="left"/>
              <w:rPr>
                <w:ins w:id="10575" w:author="jonathan pritchard" w:date="2024-10-23T08:58:00Z" w16du:dateUtc="2024-10-23T07:58:00Z"/>
                <w:i/>
              </w:rPr>
            </w:pPr>
            <w:r w:rsidRPr="00544135">
              <w:rPr>
                <w:i/>
              </w:rPr>
              <w:t>Confirm that the displayed image is consistent with the plots provided in S-</w:t>
            </w:r>
            <w:r>
              <w:rPr>
                <w:i/>
              </w:rPr>
              <w:t>98</w:t>
            </w:r>
            <w:r w:rsidRPr="00544135">
              <w:rPr>
                <w:i/>
              </w:rPr>
              <w:t>.</w:t>
            </w:r>
          </w:p>
          <w:p w14:paraId="0134A988" w14:textId="6721A7A6" w:rsidR="00BB42EA" w:rsidRPr="00544135" w:rsidRDefault="00BB42EA" w:rsidP="00094373">
            <w:pPr>
              <w:jc w:val="left"/>
              <w:rPr>
                <w:i/>
              </w:rPr>
            </w:pPr>
            <w:ins w:id="10576" w:author="jonathan pritchard" w:date="2024-10-23T08:58:00Z" w16du:dateUtc="2024-10-23T07:58:00Z">
              <w:r w:rsidRPr="00BB42EA">
                <w:rPr>
                  <w:i/>
                  <w:highlight w:val="yellow"/>
                  <w:rPrChange w:id="10577" w:author="jonathan pritchard" w:date="2024-10-23T08:58:00Z" w16du:dateUtc="2024-10-23T07:58:00Z">
                    <w:rPr>
                      <w:i/>
                    </w:rPr>
                  </w:rPrChange>
                </w:rPr>
                <w:t>Confirm Revision information of Chart 1 – issue date and edition number</w:t>
              </w:r>
              <w:r>
                <w:rPr>
                  <w:i/>
                </w:rPr>
                <w:t>.</w:t>
              </w:r>
            </w:ins>
          </w:p>
        </w:tc>
      </w:tr>
    </w:tbl>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094373">
        <w:trPr>
          <w:trHeight w:val="454"/>
          <w:tblHeader/>
        </w:trPr>
        <w:tc>
          <w:tcPr>
            <w:tcW w:w="2381" w:type="dxa"/>
            <w:shd w:val="clear" w:color="auto" w:fill="CCFFCC"/>
            <w:vAlign w:val="center"/>
          </w:tcPr>
          <w:p w14:paraId="00A1E967" w14:textId="77777777" w:rsidR="002761A1" w:rsidRPr="004065B1" w:rsidRDefault="002761A1" w:rsidP="00094373">
            <w:r w:rsidRPr="000A066E">
              <w:rPr>
                <w:b/>
              </w:rPr>
              <w:lastRenderedPageBreak/>
              <w:t>Test Reference</w:t>
            </w:r>
          </w:p>
        </w:tc>
        <w:tc>
          <w:tcPr>
            <w:tcW w:w="2381" w:type="dxa"/>
            <w:shd w:val="clear" w:color="auto" w:fill="CCFFCC"/>
            <w:vAlign w:val="center"/>
          </w:tcPr>
          <w:p w14:paraId="5E83C977" w14:textId="77777777" w:rsidR="002761A1" w:rsidRPr="004065B1" w:rsidRDefault="002761A1" w:rsidP="00094373">
            <w:r>
              <w:t>ChartOne2</w:t>
            </w:r>
          </w:p>
        </w:tc>
        <w:tc>
          <w:tcPr>
            <w:tcW w:w="2382" w:type="dxa"/>
            <w:shd w:val="clear" w:color="auto" w:fill="CCFFCC"/>
            <w:vAlign w:val="center"/>
          </w:tcPr>
          <w:p w14:paraId="00D4CB27" w14:textId="77777777" w:rsidR="002761A1" w:rsidRPr="004065B1" w:rsidRDefault="002761A1" w:rsidP="00094373">
            <w:r w:rsidRPr="000A066E">
              <w:rPr>
                <w:b/>
              </w:rPr>
              <w:t>IHO Reference</w:t>
            </w:r>
          </w:p>
        </w:tc>
        <w:tc>
          <w:tcPr>
            <w:tcW w:w="2382" w:type="dxa"/>
            <w:shd w:val="clear" w:color="auto" w:fill="CCFFCC"/>
            <w:vAlign w:val="center"/>
          </w:tcPr>
          <w:p w14:paraId="7E824BD7" w14:textId="77777777" w:rsidR="002761A1" w:rsidRPr="004065B1" w:rsidRDefault="002761A1" w:rsidP="00094373">
            <w:r w:rsidRPr="00455FA6">
              <w:t>S-52 18.2.2</w:t>
            </w:r>
          </w:p>
        </w:tc>
      </w:tr>
      <w:tr w:rsidR="002761A1" w14:paraId="11884827" w14:textId="77777777" w:rsidTr="00094373">
        <w:trPr>
          <w:tblHeader/>
        </w:trPr>
        <w:tc>
          <w:tcPr>
            <w:tcW w:w="9526" w:type="dxa"/>
            <w:gridSpan w:val="4"/>
            <w:shd w:val="clear" w:color="auto" w:fill="CCFFCC"/>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094373">
        <w:trPr>
          <w:tblHeader/>
        </w:trPr>
        <w:tc>
          <w:tcPr>
            <w:tcW w:w="9526" w:type="dxa"/>
            <w:gridSpan w:val="4"/>
            <w:shd w:val="clear" w:color="auto" w:fill="CCFFCC"/>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094373">
        <w:trPr>
          <w:tblHeader/>
        </w:trPr>
        <w:tc>
          <w:tcPr>
            <w:tcW w:w="9526" w:type="dxa"/>
            <w:gridSpan w:val="4"/>
            <w:shd w:val="clear" w:color="auto" w:fill="CCFFCC"/>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094373">
        <w:trPr>
          <w:tblHeader/>
        </w:trPr>
        <w:tc>
          <w:tcPr>
            <w:tcW w:w="9526" w:type="dxa"/>
            <w:gridSpan w:val="4"/>
            <w:shd w:val="clear" w:color="auto" w:fill="CCFFCC"/>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2ECA83A0" w14:textId="77777777" w:rsidR="002761A1" w:rsidRPr="00544135" w:rsidRDefault="002761A1" w:rsidP="00094373">
            <w:pPr>
              <w:jc w:val="left"/>
              <w:rPr>
                <w:i/>
              </w:rPr>
            </w:pPr>
            <w:r w:rsidRPr="00544135">
              <w:rPr>
                <w:i/>
              </w:rPr>
              <w:t>Upon interrogation the description of the symbol as contained in the Presentation Library is presented.</w:t>
            </w:r>
          </w:p>
        </w:tc>
      </w:tr>
    </w:tbl>
    <w:p w14:paraId="6586C9FA" w14:textId="77777777" w:rsidR="002761A1" w:rsidRDefault="002761A1" w:rsidP="000379F6">
      <w:pPr>
        <w:rPr>
          <w:ins w:id="10578" w:author="jonathan pritchard" w:date="2024-10-23T09:58:00Z" w16du:dateUtc="2024-10-23T08:58:00Z"/>
        </w:rPr>
      </w:pPr>
    </w:p>
    <w:p w14:paraId="62135E69" w14:textId="77777777" w:rsidR="002E1EBB" w:rsidRDefault="002E1EBB" w:rsidP="000379F6">
      <w:pPr>
        <w:rPr>
          <w:ins w:id="10579" w:author="jonathan pritchard" w:date="2024-10-23T08:58:00Z" w16du:dateUtc="2024-10-23T07:58:00Z"/>
        </w:rPr>
      </w:pPr>
    </w:p>
    <w:p w14:paraId="3486F33A" w14:textId="3B1EB018" w:rsidR="00BB42EA" w:rsidRDefault="00FA3013">
      <w:pPr>
        <w:pStyle w:val="Heading3"/>
        <w:rPr>
          <w:ins w:id="10580" w:author="jonathan pritchard" w:date="2024-10-23T09:57:00Z" w16du:dateUtc="2024-10-23T08:57:00Z"/>
        </w:rPr>
        <w:pPrChange w:id="10581" w:author="jonathan pritchard" w:date="2024-10-23T09:58:00Z" w16du:dateUtc="2024-10-23T08:58:00Z">
          <w:pPr/>
        </w:pPrChange>
      </w:pPr>
      <w:ins w:id="10582" w:author="jonathan pritchard" w:date="2024-10-24T13:02:00Z" w16du:dateUtc="2024-10-24T12:02:00Z">
        <w:r>
          <w:t xml:space="preserve">Use of the </w:t>
        </w:r>
      </w:ins>
      <w:ins w:id="10583" w:author="jonathan pritchard" w:date="2024-10-23T09:57:00Z" w16du:dateUtc="2024-10-23T08:57:00Z">
        <w:r w:rsidR="002E1EBB">
          <w:t>Colour Differentiation Diagram</w:t>
        </w:r>
      </w:ins>
    </w:p>
    <w:p w14:paraId="32CCBC9C" w14:textId="77777777" w:rsidR="002E1EBB" w:rsidRDefault="002E1EBB" w:rsidP="000379F6">
      <w:pPr>
        <w:rPr>
          <w:ins w:id="10584" w:author="jonathan pritchard" w:date="2024-10-23T09:57:00Z" w16du:dateUtc="2024-10-23T08:5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A81079">
        <w:trPr>
          <w:trHeight w:val="454"/>
          <w:tblHeader/>
          <w:ins w:id="10585" w:author="jonathan pritchard" w:date="2024-10-23T09:57:00Z"/>
        </w:trPr>
        <w:tc>
          <w:tcPr>
            <w:tcW w:w="2381" w:type="dxa"/>
            <w:shd w:val="clear" w:color="auto" w:fill="E5B8B7" w:themeFill="accent2" w:themeFillTint="66"/>
            <w:vAlign w:val="center"/>
          </w:tcPr>
          <w:p w14:paraId="3CF04250" w14:textId="77777777" w:rsidR="002E1EBB" w:rsidRPr="004065B1" w:rsidRDefault="002E1EBB" w:rsidP="00A81079">
            <w:pPr>
              <w:rPr>
                <w:ins w:id="10586" w:author="jonathan pritchard" w:date="2024-10-23T09:57:00Z" w16du:dateUtc="2024-10-23T08:57:00Z"/>
              </w:rPr>
            </w:pPr>
            <w:ins w:id="10587" w:author="jonathan pritchard" w:date="2024-10-23T09:57:00Z" w16du:dateUtc="2024-10-23T08:57:00Z">
              <w:r w:rsidRPr="000A066E">
                <w:rPr>
                  <w:b/>
                </w:rPr>
                <w:t>Test Reference</w:t>
              </w:r>
            </w:ins>
          </w:p>
        </w:tc>
        <w:tc>
          <w:tcPr>
            <w:tcW w:w="2381" w:type="dxa"/>
            <w:shd w:val="clear" w:color="auto" w:fill="E5B8B7" w:themeFill="accent2" w:themeFillTint="66"/>
            <w:vAlign w:val="center"/>
          </w:tcPr>
          <w:p w14:paraId="682CD386" w14:textId="2EE46C21" w:rsidR="002E1EBB" w:rsidRPr="004065B1" w:rsidRDefault="002E1EBB" w:rsidP="00A81079">
            <w:pPr>
              <w:rPr>
                <w:ins w:id="10588" w:author="jonathan pritchard" w:date="2024-10-23T09:57:00Z" w16du:dateUtc="2024-10-23T08:57:00Z"/>
              </w:rPr>
            </w:pPr>
            <w:proofErr w:type="spellStart"/>
            <w:ins w:id="10589" w:author="jonathan pritchard" w:date="2024-10-23T09:59:00Z" w16du:dateUtc="2024-10-23T08:59:00Z">
              <w:r>
                <w:t>ColourDifferentiation</w:t>
              </w:r>
            </w:ins>
            <w:proofErr w:type="spellEnd"/>
          </w:p>
        </w:tc>
        <w:tc>
          <w:tcPr>
            <w:tcW w:w="2382" w:type="dxa"/>
            <w:shd w:val="clear" w:color="auto" w:fill="E5B8B7" w:themeFill="accent2" w:themeFillTint="66"/>
            <w:vAlign w:val="center"/>
          </w:tcPr>
          <w:p w14:paraId="1ABB9B11" w14:textId="77777777" w:rsidR="002E1EBB" w:rsidRPr="004065B1" w:rsidRDefault="002E1EBB" w:rsidP="00A81079">
            <w:pPr>
              <w:rPr>
                <w:ins w:id="10590" w:author="jonathan pritchard" w:date="2024-10-23T09:57:00Z" w16du:dateUtc="2024-10-23T08:57:00Z"/>
              </w:rPr>
            </w:pPr>
            <w:ins w:id="10591" w:author="jonathan pritchard" w:date="2024-10-23T09:57:00Z" w16du:dateUtc="2024-10-23T08:57:00Z">
              <w:r w:rsidRPr="000A066E">
                <w:rPr>
                  <w:b/>
                </w:rPr>
                <w:t>IHO Reference</w:t>
              </w:r>
            </w:ins>
          </w:p>
        </w:tc>
        <w:tc>
          <w:tcPr>
            <w:tcW w:w="2382" w:type="dxa"/>
            <w:shd w:val="clear" w:color="auto" w:fill="E5B8B7" w:themeFill="accent2" w:themeFillTint="66"/>
            <w:vAlign w:val="center"/>
          </w:tcPr>
          <w:p w14:paraId="2A38976B" w14:textId="77777777" w:rsidR="002E1EBB" w:rsidRPr="004065B1" w:rsidRDefault="002E1EBB" w:rsidP="00A81079">
            <w:pPr>
              <w:jc w:val="left"/>
              <w:rPr>
                <w:ins w:id="10592" w:author="jonathan pritchard" w:date="2024-10-23T09:57:00Z" w16du:dateUtc="2024-10-23T08:57:00Z"/>
              </w:rPr>
            </w:pPr>
          </w:p>
        </w:tc>
      </w:tr>
      <w:tr w:rsidR="002E1EBB" w14:paraId="42402496" w14:textId="77777777" w:rsidTr="00A81079">
        <w:trPr>
          <w:tblHeader/>
          <w:ins w:id="10593" w:author="jonathan pritchard" w:date="2024-10-23T09:57:00Z"/>
        </w:trPr>
        <w:tc>
          <w:tcPr>
            <w:tcW w:w="9526" w:type="dxa"/>
            <w:gridSpan w:val="4"/>
            <w:shd w:val="clear" w:color="auto" w:fill="E5B8B7" w:themeFill="accent2" w:themeFillTint="66"/>
            <w:vAlign w:val="center"/>
          </w:tcPr>
          <w:p w14:paraId="55553E34" w14:textId="77777777" w:rsidR="002E1EBB" w:rsidRDefault="002E1EBB" w:rsidP="00A81079">
            <w:pPr>
              <w:rPr>
                <w:ins w:id="10594" w:author="jonathan pritchard" w:date="2024-10-23T09:57:00Z" w16du:dateUtc="2024-10-23T08:57:00Z"/>
              </w:rPr>
            </w:pPr>
            <w:ins w:id="10595" w:author="jonathan pritchard" w:date="2024-10-23T09:57:00Z" w16du:dateUtc="2024-10-23T08:57:00Z">
              <w:r w:rsidRPr="000A066E">
                <w:rPr>
                  <w:b/>
                </w:rPr>
                <w:t>Test description</w:t>
              </w:r>
            </w:ins>
          </w:p>
        </w:tc>
      </w:tr>
      <w:tr w:rsidR="002E1EBB" w:rsidRPr="005D2431" w14:paraId="2783298A" w14:textId="77777777" w:rsidTr="00A81079">
        <w:trPr>
          <w:tblHeader/>
          <w:ins w:id="10596" w:author="jonathan pritchard" w:date="2024-10-23T09:57:00Z"/>
        </w:trPr>
        <w:tc>
          <w:tcPr>
            <w:tcW w:w="9526" w:type="dxa"/>
            <w:gridSpan w:val="4"/>
            <w:vAlign w:val="center"/>
          </w:tcPr>
          <w:p w14:paraId="33C48C0B" w14:textId="77777777" w:rsidR="00610740" w:rsidRDefault="00610740">
            <w:pPr>
              <w:pStyle w:val="ListParagraph"/>
              <w:rPr>
                <w:ins w:id="10597" w:author="jonathan pritchard" w:date="2024-10-23T10:54:00Z" w16du:dateUtc="2024-10-23T09:54:00Z"/>
                <w:i/>
              </w:rPr>
              <w:pPrChange w:id="10598" w:author="jonathan pritchard" w:date="2024-10-23T10:54:00Z" w16du:dateUtc="2024-10-23T09:54:00Z">
                <w:pPr>
                  <w:pStyle w:val="ListParagraph"/>
                  <w:numPr>
                    <w:numId w:val="84"/>
                  </w:numPr>
                  <w:ind w:hanging="360"/>
                </w:pPr>
              </w:pPrChange>
            </w:pPr>
          </w:p>
          <w:p w14:paraId="6F5D9962" w14:textId="0CC67008" w:rsidR="002E1EBB" w:rsidRDefault="002E1EBB" w:rsidP="00A81079">
            <w:pPr>
              <w:pStyle w:val="ListParagraph"/>
              <w:numPr>
                <w:ilvl w:val="0"/>
                <w:numId w:val="84"/>
              </w:numPr>
              <w:rPr>
                <w:ins w:id="10599" w:author="jonathan pritchard" w:date="2024-10-23T09:58:00Z" w16du:dateUtc="2024-10-23T08:58:00Z"/>
                <w:i/>
              </w:rPr>
            </w:pPr>
            <w:ins w:id="10600" w:author="jonathan pritchard" w:date="2024-10-23T09:58:00Z" w16du:dateUtc="2024-10-23T08:58:00Z">
              <w:r>
                <w:rPr>
                  <w:i/>
                </w:rPr>
                <w:t>Test load and display of colour differentiation diagram</w:t>
              </w:r>
            </w:ins>
          </w:p>
          <w:p w14:paraId="361D78D6" w14:textId="0247BB77" w:rsidR="002E1EBB" w:rsidRDefault="002E1EBB" w:rsidP="00A81079">
            <w:pPr>
              <w:pStyle w:val="ListParagraph"/>
              <w:numPr>
                <w:ilvl w:val="0"/>
                <w:numId w:val="84"/>
              </w:numPr>
              <w:rPr>
                <w:ins w:id="10601" w:author="jonathan pritchard" w:date="2024-10-23T10:54:00Z" w16du:dateUtc="2024-10-23T09:54:00Z"/>
                <w:i/>
              </w:rPr>
            </w:pPr>
            <w:ins w:id="10602" w:author="jonathan pritchard" w:date="2024-10-23T09:58:00Z" w16du:dateUtc="2024-10-23T08:58:00Z">
              <w:r>
                <w:rPr>
                  <w:i/>
                </w:rPr>
                <w:t>Also retriev</w:t>
              </w:r>
            </w:ins>
            <w:ins w:id="10603" w:author="jonathan pritchard" w:date="2024-10-24T13:02:00Z" w16du:dateUtc="2024-10-24T12:02:00Z">
              <w:r w:rsidR="00FA3013">
                <w:rPr>
                  <w:i/>
                </w:rPr>
                <w:t>al of</w:t>
              </w:r>
            </w:ins>
            <w:ins w:id="10604" w:author="jonathan pritchard" w:date="2024-10-23T09:58:00Z" w16du:dateUtc="2024-10-23T08:58:00Z">
              <w:r>
                <w:rPr>
                  <w:i/>
                </w:rPr>
                <w:t xml:space="preserve"> revision information (issue</w:t>
              </w:r>
            </w:ins>
            <w:ins w:id="10605" w:author="jonathan pritchard" w:date="2024-10-23T09:59:00Z" w16du:dateUtc="2024-10-23T08:59:00Z">
              <w:r>
                <w:rPr>
                  <w:i/>
                </w:rPr>
                <w:t xml:space="preserve"> date and edition number)</w:t>
              </w:r>
            </w:ins>
          </w:p>
          <w:p w14:paraId="25437243" w14:textId="2F6FBA5F" w:rsidR="00610740" w:rsidRPr="00A81079" w:rsidRDefault="00610740">
            <w:pPr>
              <w:pStyle w:val="ListParagraph"/>
              <w:rPr>
                <w:ins w:id="10606" w:author="jonathan pritchard" w:date="2024-10-23T09:57:00Z" w16du:dateUtc="2024-10-23T08:57:00Z"/>
                <w:i/>
              </w:rPr>
              <w:pPrChange w:id="10607" w:author="jonathan pritchard" w:date="2024-10-23T10:54:00Z" w16du:dateUtc="2024-10-23T09:54:00Z">
                <w:pPr>
                  <w:pStyle w:val="ListParagraph"/>
                  <w:numPr>
                    <w:numId w:val="84"/>
                  </w:numPr>
                  <w:ind w:hanging="360"/>
                </w:pPr>
              </w:pPrChange>
            </w:pPr>
          </w:p>
        </w:tc>
      </w:tr>
    </w:tbl>
    <w:p w14:paraId="59030BC3" w14:textId="77777777" w:rsidR="002E1EBB" w:rsidRDefault="002E1EBB" w:rsidP="000379F6">
      <w:pPr>
        <w:rPr>
          <w:ins w:id="10608" w:author="jonathan pritchard" w:date="2024-10-25T17:13:00Z" w16du:dateUtc="2024-10-25T16:13:00Z"/>
        </w:rPr>
      </w:pPr>
    </w:p>
    <w:p w14:paraId="3ED04202" w14:textId="77777777" w:rsidR="0035160A" w:rsidRDefault="0035160A" w:rsidP="000379F6">
      <w:pPr>
        <w:rPr>
          <w:ins w:id="10609" w:author="jonathan pritchard" w:date="2024-10-23T09:59:00Z" w16du:dateUtc="2024-10-23T08:5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A81079">
        <w:trPr>
          <w:trHeight w:val="454"/>
          <w:tblHeader/>
          <w:ins w:id="10610" w:author="jonathan pritchard" w:date="2024-10-23T10:54:00Z"/>
        </w:trPr>
        <w:tc>
          <w:tcPr>
            <w:tcW w:w="2381" w:type="dxa"/>
            <w:shd w:val="clear" w:color="auto" w:fill="E5B8B7" w:themeFill="accent2" w:themeFillTint="66"/>
            <w:vAlign w:val="center"/>
          </w:tcPr>
          <w:p w14:paraId="7C4334C7" w14:textId="77777777" w:rsidR="00610740" w:rsidRPr="004065B1" w:rsidRDefault="00610740" w:rsidP="00A81079">
            <w:pPr>
              <w:rPr>
                <w:ins w:id="10611" w:author="jonathan pritchard" w:date="2024-10-23T10:54:00Z" w16du:dateUtc="2024-10-23T09:54:00Z"/>
              </w:rPr>
            </w:pPr>
            <w:ins w:id="10612" w:author="jonathan pritchard" w:date="2024-10-23T10:54:00Z" w16du:dateUtc="2024-10-23T09:54:00Z">
              <w:r w:rsidRPr="000A066E">
                <w:rPr>
                  <w:b/>
                </w:rPr>
                <w:t>Test Reference</w:t>
              </w:r>
            </w:ins>
          </w:p>
        </w:tc>
        <w:tc>
          <w:tcPr>
            <w:tcW w:w="2381" w:type="dxa"/>
            <w:shd w:val="clear" w:color="auto" w:fill="E5B8B7" w:themeFill="accent2" w:themeFillTint="66"/>
            <w:vAlign w:val="center"/>
          </w:tcPr>
          <w:p w14:paraId="394CA423" w14:textId="71009D3F" w:rsidR="00610740" w:rsidRPr="004065B1" w:rsidRDefault="00610740" w:rsidP="00A81079">
            <w:pPr>
              <w:rPr>
                <w:ins w:id="10613" w:author="jonathan pritchard" w:date="2024-10-23T10:54:00Z" w16du:dateUtc="2024-10-23T09:54:00Z"/>
              </w:rPr>
            </w:pPr>
            <w:proofErr w:type="spellStart"/>
            <w:ins w:id="10614" w:author="jonathan pritchard" w:date="2024-10-23T10:54:00Z" w16du:dateUtc="2024-10-23T09:54:00Z">
              <w:r>
                <w:t>ColourCalibration</w:t>
              </w:r>
              <w:proofErr w:type="spellEnd"/>
            </w:ins>
          </w:p>
        </w:tc>
        <w:tc>
          <w:tcPr>
            <w:tcW w:w="2382" w:type="dxa"/>
            <w:shd w:val="clear" w:color="auto" w:fill="E5B8B7" w:themeFill="accent2" w:themeFillTint="66"/>
            <w:vAlign w:val="center"/>
          </w:tcPr>
          <w:p w14:paraId="4C41B7A5" w14:textId="77777777" w:rsidR="00610740" w:rsidRPr="004065B1" w:rsidRDefault="00610740" w:rsidP="00A81079">
            <w:pPr>
              <w:rPr>
                <w:ins w:id="10615" w:author="jonathan pritchard" w:date="2024-10-23T10:54:00Z" w16du:dateUtc="2024-10-23T09:54:00Z"/>
              </w:rPr>
            </w:pPr>
            <w:ins w:id="10616" w:author="jonathan pritchard" w:date="2024-10-23T10:54:00Z" w16du:dateUtc="2024-10-23T09:54:00Z">
              <w:r w:rsidRPr="000A066E">
                <w:rPr>
                  <w:b/>
                </w:rPr>
                <w:t>IHO Reference</w:t>
              </w:r>
            </w:ins>
          </w:p>
        </w:tc>
        <w:tc>
          <w:tcPr>
            <w:tcW w:w="2382" w:type="dxa"/>
            <w:shd w:val="clear" w:color="auto" w:fill="E5B8B7" w:themeFill="accent2" w:themeFillTint="66"/>
            <w:vAlign w:val="center"/>
          </w:tcPr>
          <w:p w14:paraId="102F021F" w14:textId="77777777" w:rsidR="00610740" w:rsidRPr="004065B1" w:rsidRDefault="00610740" w:rsidP="00A81079">
            <w:pPr>
              <w:jc w:val="left"/>
              <w:rPr>
                <w:ins w:id="10617" w:author="jonathan pritchard" w:date="2024-10-23T10:54:00Z" w16du:dateUtc="2024-10-23T09:54:00Z"/>
              </w:rPr>
            </w:pPr>
          </w:p>
        </w:tc>
      </w:tr>
      <w:tr w:rsidR="00610740" w14:paraId="4C1BD33D" w14:textId="77777777" w:rsidTr="00A81079">
        <w:trPr>
          <w:tblHeader/>
          <w:ins w:id="10618" w:author="jonathan pritchard" w:date="2024-10-23T10:54:00Z"/>
        </w:trPr>
        <w:tc>
          <w:tcPr>
            <w:tcW w:w="9526" w:type="dxa"/>
            <w:gridSpan w:val="4"/>
            <w:shd w:val="clear" w:color="auto" w:fill="E5B8B7" w:themeFill="accent2" w:themeFillTint="66"/>
            <w:vAlign w:val="center"/>
          </w:tcPr>
          <w:p w14:paraId="6B6CE861" w14:textId="77777777" w:rsidR="00610740" w:rsidRDefault="00610740" w:rsidP="00A81079">
            <w:pPr>
              <w:rPr>
                <w:ins w:id="10619" w:author="jonathan pritchard" w:date="2024-10-23T10:54:00Z" w16du:dateUtc="2024-10-23T09:54:00Z"/>
              </w:rPr>
            </w:pPr>
            <w:ins w:id="10620" w:author="jonathan pritchard" w:date="2024-10-23T10:54:00Z" w16du:dateUtc="2024-10-23T09:54:00Z">
              <w:r w:rsidRPr="000A066E">
                <w:rPr>
                  <w:b/>
                </w:rPr>
                <w:t>Test description</w:t>
              </w:r>
            </w:ins>
          </w:p>
        </w:tc>
      </w:tr>
      <w:tr w:rsidR="00610740" w:rsidRPr="005D2431" w14:paraId="1CF3D39D" w14:textId="77777777" w:rsidTr="00A81079">
        <w:trPr>
          <w:tblHeader/>
          <w:ins w:id="10621" w:author="jonathan pritchard" w:date="2024-10-23T10:54:00Z"/>
        </w:trPr>
        <w:tc>
          <w:tcPr>
            <w:tcW w:w="9526" w:type="dxa"/>
            <w:gridSpan w:val="4"/>
            <w:vAlign w:val="center"/>
          </w:tcPr>
          <w:p w14:paraId="6283AAB1" w14:textId="77777777" w:rsidR="00610740" w:rsidRDefault="00610740" w:rsidP="00A81079">
            <w:pPr>
              <w:pStyle w:val="ListParagraph"/>
              <w:rPr>
                <w:ins w:id="10622" w:author="jonathan pritchard" w:date="2024-10-23T10:54:00Z" w16du:dateUtc="2024-10-23T09:54:00Z"/>
                <w:i/>
              </w:rPr>
            </w:pPr>
          </w:p>
          <w:p w14:paraId="37E98991" w14:textId="2AD684D9" w:rsidR="00610740" w:rsidRDefault="00610740" w:rsidP="00A81079">
            <w:pPr>
              <w:pStyle w:val="ListParagraph"/>
              <w:numPr>
                <w:ilvl w:val="0"/>
                <w:numId w:val="84"/>
              </w:numPr>
              <w:rPr>
                <w:ins w:id="10623" w:author="jonathan pritchard" w:date="2024-10-23T10:54:00Z" w16du:dateUtc="2024-10-23T09:54:00Z"/>
                <w:i/>
              </w:rPr>
            </w:pPr>
            <w:ins w:id="10624" w:author="jonathan pritchard" w:date="2024-10-23T10:54:00Z" w16du:dateUtc="2024-10-23T09:54:00Z">
              <w:r>
                <w:rPr>
                  <w:i/>
                </w:rPr>
                <w:t>Relocated test from S-98 Annex C on colour calibration.</w:t>
              </w:r>
            </w:ins>
          </w:p>
          <w:p w14:paraId="154F4417" w14:textId="77777777" w:rsidR="00610740" w:rsidRPr="00A81079" w:rsidRDefault="00610740" w:rsidP="00A81079">
            <w:pPr>
              <w:pStyle w:val="ListParagraph"/>
              <w:rPr>
                <w:ins w:id="10625" w:author="jonathan pritchard" w:date="2024-10-23T10:54:00Z" w16du:dateUtc="2024-10-23T09:54:00Z"/>
                <w:i/>
              </w:rPr>
            </w:pPr>
          </w:p>
        </w:tc>
      </w:tr>
    </w:tbl>
    <w:p w14:paraId="45D25AC9" w14:textId="77777777" w:rsidR="002E1EBB" w:rsidRDefault="002E1EBB" w:rsidP="000379F6">
      <w:pPr>
        <w:rPr>
          <w:ins w:id="10626" w:author="jonathan pritchard" w:date="2024-10-23T09:59:00Z" w16du:dateUtc="2024-10-23T08:59:00Z"/>
        </w:rPr>
      </w:pPr>
    </w:p>
    <w:p w14:paraId="41AEE3B4" w14:textId="77777777" w:rsidR="002E1EBB" w:rsidRPr="000379F6" w:rsidRDefault="002E1EBB" w:rsidP="000379F6"/>
    <w:p w14:paraId="658D0683" w14:textId="7760982D" w:rsidR="000A72CE" w:rsidRDefault="002761A1" w:rsidP="00E30B8F">
      <w:pPr>
        <w:pStyle w:val="Heading3"/>
        <w:rPr>
          <w:lang w:val="en-US"/>
        </w:rPr>
      </w:pPr>
      <w:r>
        <w:rPr>
          <w:lang w:val="en-US"/>
        </w:rPr>
        <w:t>Data Quality Indicators</w:t>
      </w:r>
      <w:ins w:id="10627" w:author="jonathan pritchard" w:date="2024-10-24T13:08:00Z" w16du:dateUtc="2024-10-24T12:08:00Z">
        <w:r w:rsidR="00666079">
          <w:rPr>
            <w:lang w:val="en-US"/>
          </w:rPr>
          <w:t xml:space="preserve"> and Portrayal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1527EA">
        <w:trPr>
          <w:trHeight w:val="454"/>
          <w:tblHeader/>
        </w:trPr>
        <w:tc>
          <w:tcPr>
            <w:tcW w:w="2381" w:type="dxa"/>
            <w:shd w:val="clear" w:color="auto" w:fill="BFBFBF" w:themeFill="background1" w:themeFillShade="BF"/>
            <w:vAlign w:val="center"/>
          </w:tcPr>
          <w:p w14:paraId="51C22823" w14:textId="77777777" w:rsidR="002761A1" w:rsidRPr="004065B1" w:rsidRDefault="002761A1" w:rsidP="00094373">
            <w:r w:rsidRPr="000A066E">
              <w:rPr>
                <w:b/>
              </w:rPr>
              <w:t>Test Reference</w:t>
            </w:r>
          </w:p>
        </w:tc>
        <w:tc>
          <w:tcPr>
            <w:tcW w:w="2381" w:type="dxa"/>
            <w:shd w:val="clear" w:color="auto" w:fill="BFBFBF" w:themeFill="background1" w:themeFillShade="BF"/>
            <w:vAlign w:val="center"/>
          </w:tcPr>
          <w:p w14:paraId="208AB83C" w14:textId="564AA3C6" w:rsidR="002761A1" w:rsidRPr="004065B1" w:rsidRDefault="002761A1" w:rsidP="00094373"/>
        </w:tc>
        <w:tc>
          <w:tcPr>
            <w:tcW w:w="2382" w:type="dxa"/>
            <w:shd w:val="clear" w:color="auto" w:fill="BFBFBF" w:themeFill="background1" w:themeFillShade="BF"/>
            <w:vAlign w:val="center"/>
          </w:tcPr>
          <w:p w14:paraId="04CA9065" w14:textId="77777777" w:rsidR="002761A1" w:rsidRPr="004065B1" w:rsidRDefault="002761A1" w:rsidP="00094373">
            <w:r w:rsidRPr="000A066E">
              <w:rPr>
                <w:b/>
              </w:rPr>
              <w:t>IHO Reference</w:t>
            </w:r>
          </w:p>
        </w:tc>
        <w:tc>
          <w:tcPr>
            <w:tcW w:w="2382" w:type="dxa"/>
            <w:shd w:val="clear" w:color="auto" w:fill="BFBFBF" w:themeFill="background1" w:themeFillShade="BF"/>
            <w:vAlign w:val="center"/>
          </w:tcPr>
          <w:p w14:paraId="6A1227D0" w14:textId="308DE279" w:rsidR="002761A1" w:rsidRPr="004065B1" w:rsidRDefault="002761A1" w:rsidP="00094373"/>
        </w:tc>
      </w:tr>
      <w:tr w:rsidR="002761A1" w14:paraId="585976E6" w14:textId="77777777" w:rsidTr="001527EA">
        <w:trPr>
          <w:tblHeader/>
        </w:trPr>
        <w:tc>
          <w:tcPr>
            <w:tcW w:w="9526" w:type="dxa"/>
            <w:gridSpan w:val="4"/>
            <w:shd w:val="clear" w:color="auto" w:fill="BFBFBF" w:themeFill="background1" w:themeFillShade="BF"/>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437158A1" w14:textId="77777777" w:rsidR="002761A1" w:rsidRDefault="002761A1" w:rsidP="00094373">
            <w:pPr>
              <w:rPr>
                <w:i/>
              </w:rPr>
            </w:pPr>
          </w:p>
          <w:p w14:paraId="2C602F39" w14:textId="19944700" w:rsidR="002761A1" w:rsidRPr="000379F6" w:rsidRDefault="002761A1" w:rsidP="00094373">
            <w:pPr>
              <w:rPr>
                <w:i/>
                <w:lang w:val="en-US"/>
              </w:rPr>
            </w:pPr>
            <w:r>
              <w:rPr>
                <w:i/>
              </w:rPr>
              <w:t>Test for visibility of chart data quality indicators.</w:t>
            </w:r>
          </w:p>
          <w:p w14:paraId="458C24C2" w14:textId="77777777" w:rsidR="002761A1" w:rsidRDefault="002761A1" w:rsidP="00094373">
            <w:pPr>
              <w:rPr>
                <w:i/>
              </w:rPr>
            </w:pPr>
          </w:p>
          <w:p w14:paraId="206B2674" w14:textId="77777777" w:rsidR="002761A1" w:rsidRDefault="002761A1" w:rsidP="00094373">
            <w:pPr>
              <w:rPr>
                <w:i/>
              </w:rPr>
            </w:pPr>
          </w:p>
          <w:p w14:paraId="7B3346EB" w14:textId="7B40BD24" w:rsidR="002761A1" w:rsidRPr="00544135" w:rsidRDefault="002761A1" w:rsidP="00094373">
            <w:pPr>
              <w:rPr>
                <w:i/>
              </w:rPr>
            </w:pPr>
          </w:p>
        </w:tc>
      </w:tr>
      <w:tr w:rsidR="002761A1" w14:paraId="130D7052" w14:textId="77777777" w:rsidTr="001527EA">
        <w:trPr>
          <w:tblHeader/>
        </w:trPr>
        <w:tc>
          <w:tcPr>
            <w:tcW w:w="9526" w:type="dxa"/>
            <w:gridSpan w:val="4"/>
            <w:shd w:val="clear" w:color="auto" w:fill="BFBFBF" w:themeFill="background1" w:themeFillShade="BF"/>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1527EA">
        <w:trPr>
          <w:tblHeader/>
        </w:trPr>
        <w:tc>
          <w:tcPr>
            <w:tcW w:w="9526" w:type="dxa"/>
            <w:gridSpan w:val="4"/>
            <w:shd w:val="clear" w:color="auto" w:fill="BFBFBF" w:themeFill="background1" w:themeFillShade="BF"/>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1527EA">
        <w:trPr>
          <w:tblHeader/>
        </w:trPr>
        <w:tc>
          <w:tcPr>
            <w:tcW w:w="9526" w:type="dxa"/>
            <w:gridSpan w:val="4"/>
            <w:shd w:val="clear" w:color="auto" w:fill="BFBFBF" w:themeFill="background1" w:themeFillShade="BF"/>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2EA59B4D" w14:textId="77777777" w:rsidR="002761A1" w:rsidDel="00666079" w:rsidRDefault="002761A1" w:rsidP="002761A1">
      <w:pPr>
        <w:rPr>
          <w:del w:id="10628" w:author="jonathan pritchard" w:date="2024-10-24T13:08:00Z" w16du:dateUtc="2024-10-24T12:08:00Z"/>
        </w:rPr>
      </w:pPr>
    </w:p>
    <w:p w14:paraId="4AAD00BD" w14:textId="58401BB5" w:rsidR="00666079" w:rsidRDefault="00666079">
      <w:pPr>
        <w:pStyle w:val="Heading3"/>
        <w:numPr>
          <w:ilvl w:val="0"/>
          <w:numId w:val="0"/>
        </w:numPr>
        <w:rPr>
          <w:ins w:id="10629" w:author="jonathan pritchard" w:date="2024-10-24T13:07:00Z" w16du:dateUtc="2024-10-24T12:07:00Z"/>
        </w:rPr>
        <w:pPrChange w:id="10630" w:author="jonathan pritchard" w:date="2024-10-24T13:08:00Z" w16du:dateUtc="2024-10-24T12:08:00Z">
          <w:pPr>
            <w:pStyle w:val="Heading3"/>
          </w:pPr>
        </w:pPrChange>
      </w:pPr>
    </w:p>
    <w:p w14:paraId="6A021FAF" w14:textId="77777777" w:rsidR="00666079" w:rsidRDefault="00666079" w:rsidP="00666079">
      <w:pPr>
        <w:rPr>
          <w:ins w:id="10631"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B06D25">
        <w:trPr>
          <w:trHeight w:val="454"/>
          <w:tblHeader/>
          <w:ins w:id="10632" w:author="jonathan pritchard" w:date="2024-10-24T13:07:00Z"/>
        </w:trPr>
        <w:tc>
          <w:tcPr>
            <w:tcW w:w="2381" w:type="dxa"/>
            <w:shd w:val="clear" w:color="auto" w:fill="E5B8B7" w:themeFill="accent2" w:themeFillTint="66"/>
            <w:vAlign w:val="center"/>
          </w:tcPr>
          <w:p w14:paraId="6E867249" w14:textId="77777777" w:rsidR="00666079" w:rsidRPr="004065B1" w:rsidRDefault="00666079" w:rsidP="00B06D25">
            <w:pPr>
              <w:rPr>
                <w:ins w:id="10633" w:author="jonathan pritchard" w:date="2024-10-24T13:07:00Z" w16du:dateUtc="2024-10-24T12:07:00Z"/>
              </w:rPr>
            </w:pPr>
            <w:ins w:id="10634" w:author="jonathan pritchard" w:date="2024-10-24T13:07:00Z" w16du:dateUtc="2024-10-24T12:07:00Z">
              <w:r w:rsidRPr="000A066E">
                <w:rPr>
                  <w:b/>
                </w:rPr>
                <w:lastRenderedPageBreak/>
                <w:t>Test Reference</w:t>
              </w:r>
            </w:ins>
          </w:p>
        </w:tc>
        <w:tc>
          <w:tcPr>
            <w:tcW w:w="2381" w:type="dxa"/>
            <w:shd w:val="clear" w:color="auto" w:fill="E5B8B7" w:themeFill="accent2" w:themeFillTint="66"/>
            <w:vAlign w:val="center"/>
          </w:tcPr>
          <w:p w14:paraId="36DB4212" w14:textId="7C19D98A" w:rsidR="00666079" w:rsidRPr="004065B1" w:rsidRDefault="00666079" w:rsidP="00B06D25">
            <w:pPr>
              <w:rPr>
                <w:ins w:id="10635" w:author="jonathan pritchard" w:date="2024-10-24T13:07:00Z" w16du:dateUtc="2024-10-24T12:07:00Z"/>
              </w:rPr>
            </w:pPr>
            <w:proofErr w:type="spellStart"/>
            <w:ins w:id="10636" w:author="jonathan pritchard" w:date="2024-10-24T13:08:00Z" w16du:dateUtc="2024-10-24T12:08:00Z">
              <w:r>
                <w:t>DataQualityPortrayal</w:t>
              </w:r>
            </w:ins>
            <w:proofErr w:type="spellEnd"/>
          </w:p>
        </w:tc>
        <w:tc>
          <w:tcPr>
            <w:tcW w:w="2382" w:type="dxa"/>
            <w:shd w:val="clear" w:color="auto" w:fill="E5B8B7" w:themeFill="accent2" w:themeFillTint="66"/>
            <w:vAlign w:val="center"/>
          </w:tcPr>
          <w:p w14:paraId="14828794" w14:textId="77777777" w:rsidR="00666079" w:rsidRPr="004065B1" w:rsidRDefault="00666079" w:rsidP="00B06D25">
            <w:pPr>
              <w:rPr>
                <w:ins w:id="10637" w:author="jonathan pritchard" w:date="2024-10-24T13:07:00Z" w16du:dateUtc="2024-10-24T12:07:00Z"/>
              </w:rPr>
            </w:pPr>
            <w:ins w:id="10638" w:author="jonathan pritchard" w:date="2024-10-24T13:07:00Z" w16du:dateUtc="2024-10-24T12:07:00Z">
              <w:r w:rsidRPr="000A066E">
                <w:rPr>
                  <w:b/>
                </w:rPr>
                <w:t>IHO Reference</w:t>
              </w:r>
            </w:ins>
          </w:p>
        </w:tc>
        <w:tc>
          <w:tcPr>
            <w:tcW w:w="2382" w:type="dxa"/>
            <w:shd w:val="clear" w:color="auto" w:fill="E5B8B7" w:themeFill="accent2" w:themeFillTint="66"/>
            <w:vAlign w:val="center"/>
          </w:tcPr>
          <w:p w14:paraId="6E9806D7" w14:textId="77777777" w:rsidR="00666079" w:rsidRPr="004065B1" w:rsidRDefault="00666079" w:rsidP="00B06D25">
            <w:pPr>
              <w:jc w:val="left"/>
              <w:rPr>
                <w:ins w:id="10639" w:author="jonathan pritchard" w:date="2024-10-24T13:07:00Z" w16du:dateUtc="2024-10-24T12:07:00Z"/>
              </w:rPr>
            </w:pPr>
          </w:p>
        </w:tc>
      </w:tr>
      <w:tr w:rsidR="00666079" w14:paraId="61A560A9" w14:textId="77777777" w:rsidTr="00B06D25">
        <w:trPr>
          <w:tblHeader/>
          <w:ins w:id="10640" w:author="jonathan pritchard" w:date="2024-10-24T13:07:00Z"/>
        </w:trPr>
        <w:tc>
          <w:tcPr>
            <w:tcW w:w="9526" w:type="dxa"/>
            <w:gridSpan w:val="4"/>
            <w:shd w:val="clear" w:color="auto" w:fill="E5B8B7" w:themeFill="accent2" w:themeFillTint="66"/>
            <w:vAlign w:val="center"/>
          </w:tcPr>
          <w:p w14:paraId="386DA6D1" w14:textId="77777777" w:rsidR="00666079" w:rsidRDefault="00666079" w:rsidP="00B06D25">
            <w:pPr>
              <w:rPr>
                <w:ins w:id="10641" w:author="jonathan pritchard" w:date="2024-10-24T13:07:00Z" w16du:dateUtc="2024-10-24T12:07:00Z"/>
              </w:rPr>
            </w:pPr>
            <w:ins w:id="10642" w:author="jonathan pritchard" w:date="2024-10-24T13:07:00Z" w16du:dateUtc="2024-10-24T12:07:00Z">
              <w:r w:rsidRPr="000A066E">
                <w:rPr>
                  <w:b/>
                </w:rPr>
                <w:t>Test description</w:t>
              </w:r>
            </w:ins>
          </w:p>
        </w:tc>
      </w:tr>
      <w:tr w:rsidR="00666079" w:rsidRPr="005D2431" w14:paraId="126011CE" w14:textId="77777777" w:rsidTr="00B06D25">
        <w:trPr>
          <w:tblHeader/>
          <w:ins w:id="10643" w:author="jonathan pritchard" w:date="2024-10-24T13:07:00Z"/>
        </w:trPr>
        <w:tc>
          <w:tcPr>
            <w:tcW w:w="9526" w:type="dxa"/>
            <w:gridSpan w:val="4"/>
            <w:vAlign w:val="center"/>
          </w:tcPr>
          <w:p w14:paraId="207A3134" w14:textId="77777777" w:rsidR="00666079" w:rsidRDefault="00666079" w:rsidP="00B06D25">
            <w:pPr>
              <w:pStyle w:val="ListParagraph"/>
              <w:rPr>
                <w:ins w:id="10644" w:author="jonathan pritchard" w:date="2024-10-24T13:07:00Z" w16du:dateUtc="2024-10-24T12:07:00Z"/>
                <w:i/>
              </w:rPr>
            </w:pPr>
          </w:p>
          <w:p w14:paraId="025FD2A1" w14:textId="77777777" w:rsidR="00666079" w:rsidRDefault="00666079" w:rsidP="00B06D25">
            <w:pPr>
              <w:pStyle w:val="ListParagraph"/>
              <w:numPr>
                <w:ilvl w:val="0"/>
                <w:numId w:val="84"/>
              </w:numPr>
              <w:rPr>
                <w:ins w:id="10645" w:author="jonathan pritchard" w:date="2024-10-24T13:12:00Z" w16du:dateUtc="2024-10-24T12:12:00Z"/>
                <w:i/>
              </w:rPr>
            </w:pPr>
            <w:ins w:id="10646" w:author="jonathan pritchard" w:date="2024-10-24T13:08:00Z" w16du:dateUtc="2024-10-24T12:08:00Z">
              <w:r>
                <w:rPr>
                  <w:i/>
                </w:rPr>
                <w:t xml:space="preserve">Test that different combinations of data quality portrayal </w:t>
              </w:r>
            </w:ins>
            <w:ins w:id="10647" w:author="jonathan pritchard" w:date="2024-10-24T13:12:00Z" w16du:dateUtc="2024-10-24T12:12:00Z">
              <w:r>
                <w:rPr>
                  <w:i/>
                </w:rPr>
                <w:t>behave correctly.</w:t>
              </w:r>
            </w:ins>
          </w:p>
          <w:p w14:paraId="10392093" w14:textId="77777777" w:rsidR="00666079" w:rsidRDefault="00666079" w:rsidP="00B06D25">
            <w:pPr>
              <w:pStyle w:val="ListParagraph"/>
              <w:numPr>
                <w:ilvl w:val="0"/>
                <w:numId w:val="84"/>
              </w:numPr>
              <w:rPr>
                <w:ins w:id="10648" w:author="jonathan pritchard" w:date="2024-10-24T13:13:00Z" w16du:dateUtc="2024-10-24T12:13:00Z"/>
                <w:i/>
              </w:rPr>
            </w:pPr>
            <w:ins w:id="10649" w:author="jonathan pritchard" w:date="2024-10-24T13:12:00Z" w16du:dateUtc="2024-10-24T12:12:00Z">
              <w:r>
                <w:rPr>
                  <w:i/>
                </w:rPr>
                <w:t xml:space="preserve">Include all situations </w:t>
              </w:r>
            </w:ins>
            <w:ins w:id="10650" w:author="jonathan pritchard" w:date="2024-10-24T13:13:00Z" w16du:dateUtc="2024-10-24T12:13:00Z">
              <w:r>
                <w:rPr>
                  <w:i/>
                </w:rPr>
                <w:t xml:space="preserve">from Figure 11.1 in S-101PS. </w:t>
              </w:r>
            </w:ins>
          </w:p>
          <w:p w14:paraId="4138C880" w14:textId="4BF0C7D2" w:rsidR="00666079" w:rsidRDefault="00666079" w:rsidP="00B06D25">
            <w:pPr>
              <w:pStyle w:val="ListParagraph"/>
              <w:numPr>
                <w:ilvl w:val="0"/>
                <w:numId w:val="84"/>
              </w:numPr>
              <w:rPr>
                <w:ins w:id="10651" w:author="jonathan pritchard" w:date="2024-10-24T13:07:00Z" w16du:dateUtc="2024-10-24T12:07:00Z"/>
                <w:i/>
              </w:rPr>
            </w:pPr>
            <w:ins w:id="10652" w:author="jonathan pritchard" w:date="2024-10-24T13:13:00Z" w16du:dateUtc="2024-10-24T12:13:00Z">
              <w:r>
                <w:rPr>
                  <w:i/>
                </w:rPr>
                <w:t xml:space="preserve">Vertically overlapping </w:t>
              </w:r>
              <w:proofErr w:type="spellStart"/>
              <w:r>
                <w:rPr>
                  <w:i/>
                </w:rPr>
                <w:t>QoBD</w:t>
              </w:r>
              <w:proofErr w:type="spellEnd"/>
              <w:r>
                <w:rPr>
                  <w:i/>
                </w:rPr>
                <w:t xml:space="preserve"> features</w:t>
              </w:r>
            </w:ins>
            <w:ins w:id="10653" w:author="jonathan pritchard" w:date="2024-10-24T13:07:00Z" w16du:dateUtc="2024-10-24T12:07:00Z">
              <w:r>
                <w:rPr>
                  <w:i/>
                </w:rPr>
                <w:t>.</w:t>
              </w:r>
            </w:ins>
          </w:p>
          <w:p w14:paraId="3A70BF1A" w14:textId="77777777" w:rsidR="00666079" w:rsidRPr="00A81079" w:rsidRDefault="00666079" w:rsidP="00B06D25">
            <w:pPr>
              <w:pStyle w:val="ListParagraph"/>
              <w:rPr>
                <w:ins w:id="10654" w:author="jonathan pritchard" w:date="2024-10-24T13:07:00Z" w16du:dateUtc="2024-10-24T12:07:00Z"/>
                <w:i/>
              </w:rPr>
            </w:pPr>
          </w:p>
        </w:tc>
      </w:tr>
    </w:tbl>
    <w:p w14:paraId="4AEE3E4C" w14:textId="77777777" w:rsidR="002761A1" w:rsidRDefault="002761A1" w:rsidP="000379F6">
      <w:pPr>
        <w:rPr>
          <w:ins w:id="10655" w:author="jonathan pritchard" w:date="2024-10-24T13:07:00Z" w16du:dateUtc="2024-10-24T12:07:00Z"/>
        </w:rPr>
      </w:pPr>
    </w:p>
    <w:p w14:paraId="38BB243A" w14:textId="77777777" w:rsidR="00666079" w:rsidRPr="000379F6" w:rsidRDefault="00666079" w:rsidP="000379F6"/>
    <w:bookmarkEnd w:id="10574"/>
    <w:p w14:paraId="15D54EFC" w14:textId="6709EE56" w:rsidR="00455FA6" w:rsidRDefault="00595932">
      <w:pPr>
        <w:pStyle w:val="Heading3"/>
        <w:rPr>
          <w:ins w:id="10656" w:author="jonathan pritchard" w:date="2024-10-24T07:29:00Z" w16du:dateUtc="2024-10-24T06:29:00Z"/>
        </w:rPr>
        <w:pPrChange w:id="10657" w:author="jonathan pritchard" w:date="2024-10-24T07:30:00Z" w16du:dateUtc="2024-10-24T06:30:00Z">
          <w:pPr/>
        </w:pPrChange>
      </w:pPr>
      <w:ins w:id="10658" w:author="jonathan pritchard" w:date="2024-10-24T07:30:00Z" w16du:dateUtc="2024-10-24T06:30:00Z">
        <w:r>
          <w:t>ENC encoding</w:t>
        </w:r>
      </w:ins>
    </w:p>
    <w:p w14:paraId="3092AD1E" w14:textId="77777777" w:rsidR="00595932" w:rsidRDefault="00595932" w:rsidP="000A72CE">
      <w:pPr>
        <w:rPr>
          <w:ins w:id="10659" w:author="jonathan pritchard" w:date="2024-10-24T07:29:00Z" w16du:dateUtc="2024-10-24T06:2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B06D25">
        <w:trPr>
          <w:trHeight w:val="454"/>
          <w:tblHeader/>
          <w:ins w:id="10660" w:author="jonathan pritchard" w:date="2024-10-24T07:29:00Z"/>
        </w:trPr>
        <w:tc>
          <w:tcPr>
            <w:tcW w:w="2381" w:type="dxa"/>
            <w:shd w:val="clear" w:color="auto" w:fill="E5B8B7" w:themeFill="accent2" w:themeFillTint="66"/>
            <w:vAlign w:val="center"/>
          </w:tcPr>
          <w:p w14:paraId="51230413" w14:textId="77777777" w:rsidR="00595932" w:rsidRPr="004065B1" w:rsidRDefault="00595932" w:rsidP="00B06D25">
            <w:pPr>
              <w:rPr>
                <w:ins w:id="10661" w:author="jonathan pritchard" w:date="2024-10-24T07:29:00Z" w16du:dateUtc="2024-10-24T06:29:00Z"/>
              </w:rPr>
            </w:pPr>
            <w:ins w:id="10662" w:author="jonathan pritchard" w:date="2024-10-24T07:29:00Z" w16du:dateUtc="2024-10-24T06:29:00Z">
              <w:r w:rsidRPr="000A066E">
                <w:rPr>
                  <w:b/>
                </w:rPr>
                <w:t>Test Reference</w:t>
              </w:r>
            </w:ins>
          </w:p>
        </w:tc>
        <w:tc>
          <w:tcPr>
            <w:tcW w:w="2381" w:type="dxa"/>
            <w:shd w:val="clear" w:color="auto" w:fill="E5B8B7" w:themeFill="accent2" w:themeFillTint="66"/>
            <w:vAlign w:val="center"/>
          </w:tcPr>
          <w:p w14:paraId="47603640" w14:textId="7CD8652F" w:rsidR="00595932" w:rsidRPr="004065B1" w:rsidRDefault="00595932" w:rsidP="00B06D25">
            <w:pPr>
              <w:rPr>
                <w:ins w:id="10663" w:author="jonathan pritchard" w:date="2024-10-24T07:29:00Z" w16du:dateUtc="2024-10-24T06:29:00Z"/>
              </w:rPr>
            </w:pPr>
            <w:ins w:id="10664" w:author="jonathan pritchard" w:date="2024-10-24T07:30:00Z" w16du:dateUtc="2024-10-24T06:30:00Z">
              <w:r>
                <w:t>ENC encoding</w:t>
              </w:r>
            </w:ins>
          </w:p>
        </w:tc>
        <w:tc>
          <w:tcPr>
            <w:tcW w:w="2382" w:type="dxa"/>
            <w:shd w:val="clear" w:color="auto" w:fill="E5B8B7" w:themeFill="accent2" w:themeFillTint="66"/>
            <w:vAlign w:val="center"/>
          </w:tcPr>
          <w:p w14:paraId="510E1DED" w14:textId="77777777" w:rsidR="00595932" w:rsidRPr="004065B1" w:rsidRDefault="00595932" w:rsidP="00B06D25">
            <w:pPr>
              <w:rPr>
                <w:ins w:id="10665" w:author="jonathan pritchard" w:date="2024-10-24T07:29:00Z" w16du:dateUtc="2024-10-24T06:29:00Z"/>
              </w:rPr>
            </w:pPr>
            <w:ins w:id="10666" w:author="jonathan pritchard" w:date="2024-10-24T07:29:00Z" w16du:dateUtc="2024-10-24T06:29:00Z">
              <w:r w:rsidRPr="000A066E">
                <w:rPr>
                  <w:b/>
                </w:rPr>
                <w:t>IHO Reference</w:t>
              </w:r>
            </w:ins>
          </w:p>
        </w:tc>
        <w:tc>
          <w:tcPr>
            <w:tcW w:w="2382" w:type="dxa"/>
            <w:shd w:val="clear" w:color="auto" w:fill="E5B8B7" w:themeFill="accent2" w:themeFillTint="66"/>
            <w:vAlign w:val="center"/>
          </w:tcPr>
          <w:p w14:paraId="259EDD6C" w14:textId="77777777" w:rsidR="00595932" w:rsidRPr="004065B1" w:rsidRDefault="00595932" w:rsidP="00B06D25">
            <w:pPr>
              <w:jc w:val="left"/>
              <w:rPr>
                <w:ins w:id="10667" w:author="jonathan pritchard" w:date="2024-10-24T07:29:00Z" w16du:dateUtc="2024-10-24T06:29:00Z"/>
              </w:rPr>
            </w:pPr>
          </w:p>
        </w:tc>
      </w:tr>
      <w:tr w:rsidR="00595932" w14:paraId="2BA7748A" w14:textId="77777777" w:rsidTr="00B06D25">
        <w:trPr>
          <w:tblHeader/>
          <w:ins w:id="10668" w:author="jonathan pritchard" w:date="2024-10-24T07:29:00Z"/>
        </w:trPr>
        <w:tc>
          <w:tcPr>
            <w:tcW w:w="9526" w:type="dxa"/>
            <w:gridSpan w:val="4"/>
            <w:shd w:val="clear" w:color="auto" w:fill="E5B8B7" w:themeFill="accent2" w:themeFillTint="66"/>
            <w:vAlign w:val="center"/>
          </w:tcPr>
          <w:p w14:paraId="78388732" w14:textId="77777777" w:rsidR="00595932" w:rsidRDefault="00595932" w:rsidP="00B06D25">
            <w:pPr>
              <w:rPr>
                <w:ins w:id="10669" w:author="jonathan pritchard" w:date="2024-10-24T07:29:00Z" w16du:dateUtc="2024-10-24T06:29:00Z"/>
              </w:rPr>
            </w:pPr>
            <w:ins w:id="10670" w:author="jonathan pritchard" w:date="2024-10-24T07:29:00Z" w16du:dateUtc="2024-10-24T06:29:00Z">
              <w:r w:rsidRPr="000A066E">
                <w:rPr>
                  <w:b/>
                </w:rPr>
                <w:t>Test description</w:t>
              </w:r>
            </w:ins>
          </w:p>
        </w:tc>
      </w:tr>
      <w:tr w:rsidR="00595932" w:rsidRPr="005D2431" w14:paraId="27C2B610" w14:textId="77777777" w:rsidTr="00B06D25">
        <w:trPr>
          <w:tblHeader/>
          <w:ins w:id="10671" w:author="jonathan pritchard" w:date="2024-10-24T07:29:00Z"/>
        </w:trPr>
        <w:tc>
          <w:tcPr>
            <w:tcW w:w="9526" w:type="dxa"/>
            <w:gridSpan w:val="4"/>
            <w:vAlign w:val="center"/>
          </w:tcPr>
          <w:p w14:paraId="522E90D9" w14:textId="77777777" w:rsidR="00595932" w:rsidRDefault="00595932" w:rsidP="00B06D25">
            <w:pPr>
              <w:pStyle w:val="ListParagraph"/>
              <w:rPr>
                <w:ins w:id="10672" w:author="jonathan pritchard" w:date="2024-10-24T07:29:00Z" w16du:dateUtc="2024-10-24T06:29:00Z"/>
                <w:i/>
              </w:rPr>
            </w:pPr>
          </w:p>
          <w:p w14:paraId="3719CF52" w14:textId="4FFFE1A7" w:rsidR="00595932" w:rsidRDefault="00595932" w:rsidP="00B06D25">
            <w:pPr>
              <w:pStyle w:val="ListParagraph"/>
              <w:numPr>
                <w:ilvl w:val="0"/>
                <w:numId w:val="84"/>
              </w:numPr>
              <w:rPr>
                <w:ins w:id="10673" w:author="jonathan pritchard" w:date="2024-10-24T07:30:00Z" w16du:dateUtc="2024-10-24T06:30:00Z"/>
                <w:i/>
              </w:rPr>
            </w:pPr>
            <w:ins w:id="10674" w:author="jonathan pritchard" w:date="2024-10-24T07:30:00Z" w16du:dateUtc="2024-10-24T06:30:00Z">
              <w:r>
                <w:rPr>
                  <w:i/>
                </w:rPr>
                <w:t>Tests for complex portrayal of ENC</w:t>
              </w:r>
            </w:ins>
            <w:ins w:id="10675" w:author="jonathan pritchard" w:date="2024-10-24T07:31:00Z" w16du:dateUtc="2024-10-24T06:31:00Z">
              <w:r>
                <w:rPr>
                  <w:i/>
                </w:rPr>
                <w:t xml:space="preserve"> – from PC</w:t>
              </w:r>
            </w:ins>
          </w:p>
          <w:p w14:paraId="7E3BC0DE" w14:textId="77777777" w:rsidR="00595932" w:rsidRDefault="00595932" w:rsidP="00B06D25">
            <w:pPr>
              <w:pStyle w:val="ListParagraph"/>
              <w:numPr>
                <w:ilvl w:val="0"/>
                <w:numId w:val="84"/>
              </w:numPr>
              <w:rPr>
                <w:ins w:id="10676" w:author="jonathan pritchard" w:date="2024-10-24T07:30:00Z" w16du:dateUtc="2024-10-24T06:30:00Z"/>
                <w:i/>
              </w:rPr>
            </w:pPr>
            <w:ins w:id="10677" w:author="jonathan pritchard" w:date="2024-10-24T07:30:00Z" w16du:dateUtc="2024-10-24T06:30:00Z">
              <w:r>
                <w:rPr>
                  <w:i/>
                </w:rPr>
                <w:t>Long record test 00000 header</w:t>
              </w:r>
            </w:ins>
          </w:p>
          <w:p w14:paraId="12C8A35C" w14:textId="77777777" w:rsidR="00595932" w:rsidRDefault="00595932" w:rsidP="00B06D25">
            <w:pPr>
              <w:pStyle w:val="ListParagraph"/>
              <w:numPr>
                <w:ilvl w:val="0"/>
                <w:numId w:val="84"/>
              </w:numPr>
              <w:rPr>
                <w:ins w:id="10678" w:author="jonathan pritchard" w:date="2024-10-24T07:30:00Z" w16du:dateUtc="2024-10-24T06:30:00Z"/>
                <w:i/>
              </w:rPr>
            </w:pPr>
            <w:ins w:id="10679" w:author="jonathan pritchard" w:date="2024-10-24T07:30:00Z" w16du:dateUtc="2024-10-24T06:30:00Z">
              <w:r>
                <w:rPr>
                  <w:i/>
                </w:rPr>
                <w:t>Multiple spatial associations (if enabled)</w:t>
              </w:r>
            </w:ins>
          </w:p>
          <w:p w14:paraId="36436653" w14:textId="77777777" w:rsidR="00595932" w:rsidRDefault="00595932" w:rsidP="00B06D25">
            <w:pPr>
              <w:pStyle w:val="ListParagraph"/>
              <w:numPr>
                <w:ilvl w:val="0"/>
                <w:numId w:val="84"/>
              </w:numPr>
              <w:rPr>
                <w:ins w:id="10680" w:author="jonathan pritchard" w:date="2024-10-24T13:23:00Z" w16du:dateUtc="2024-10-24T12:23:00Z"/>
                <w:i/>
              </w:rPr>
            </w:pPr>
            <w:ins w:id="10681" w:author="jonathan pritchard" w:date="2024-10-24T07:30:00Z" w16du:dateUtc="2024-10-24T06:30:00Z">
              <w:r>
                <w:rPr>
                  <w:i/>
                </w:rPr>
                <w:t>Composite curves a</w:t>
              </w:r>
            </w:ins>
            <w:ins w:id="10682" w:author="jonathan pritchard" w:date="2024-10-24T07:31:00Z" w16du:dateUtc="2024-10-24T06:31:00Z">
              <w:r>
                <w:rPr>
                  <w:i/>
                </w:rPr>
                <w:t>s multiple records/repeated subfields</w:t>
              </w:r>
            </w:ins>
          </w:p>
          <w:p w14:paraId="3D60965E" w14:textId="476D7837" w:rsidR="00CA1E74" w:rsidRDefault="00CA1E74" w:rsidP="00B06D25">
            <w:pPr>
              <w:pStyle w:val="ListParagraph"/>
              <w:numPr>
                <w:ilvl w:val="0"/>
                <w:numId w:val="84"/>
              </w:numPr>
              <w:rPr>
                <w:ins w:id="10683" w:author="jonathan pritchard" w:date="2024-10-24T13:23:00Z" w16du:dateUtc="2024-10-24T12:23:00Z"/>
                <w:i/>
              </w:rPr>
            </w:pPr>
            <w:proofErr w:type="spellStart"/>
            <w:ins w:id="10684" w:author="jonathan pritchard" w:date="2024-10-24T13:23:00Z" w16du:dateUtc="2024-10-24T12:23:00Z">
              <w:r>
                <w:rPr>
                  <w:i/>
                </w:rPr>
                <w:t>Scamin</w:t>
              </w:r>
              <w:proofErr w:type="spellEnd"/>
              <w:r>
                <w:rPr>
                  <w:i/>
                </w:rPr>
                <w:t>/</w:t>
              </w:r>
              <w:proofErr w:type="spellStart"/>
              <w:r>
                <w:rPr>
                  <w:i/>
                </w:rPr>
                <w:t>scamax</w:t>
              </w:r>
              <w:proofErr w:type="spellEnd"/>
              <w:r>
                <w:rPr>
                  <w:i/>
                </w:rPr>
                <w:t xml:space="preserve"> in spatial (and feature?)</w:t>
              </w:r>
            </w:ins>
          </w:p>
          <w:p w14:paraId="10F34EA5" w14:textId="201F2B2E" w:rsidR="00CA1E74" w:rsidRDefault="00CA1E74" w:rsidP="00B06D25">
            <w:pPr>
              <w:pStyle w:val="ListParagraph"/>
              <w:numPr>
                <w:ilvl w:val="0"/>
                <w:numId w:val="84"/>
              </w:numPr>
              <w:rPr>
                <w:ins w:id="10685" w:author="jonathan pritchard" w:date="2024-10-24T07:31:00Z" w16du:dateUtc="2024-10-24T06:31:00Z"/>
                <w:i/>
              </w:rPr>
            </w:pPr>
            <w:ins w:id="10686" w:author="jonathan pritchard" w:date="2024-10-24T13:23:00Z" w16du:dateUtc="2024-10-24T12:23:00Z">
              <w:r>
                <w:rPr>
                  <w:i/>
                </w:rPr>
                <w:t>Other exhaustive ISO8211 tests</w:t>
              </w:r>
            </w:ins>
          </w:p>
          <w:p w14:paraId="5F77AFF1" w14:textId="634E13F8" w:rsidR="00595932" w:rsidRDefault="00595932" w:rsidP="00B06D25">
            <w:pPr>
              <w:pStyle w:val="ListParagraph"/>
              <w:numPr>
                <w:ilvl w:val="0"/>
                <w:numId w:val="84"/>
              </w:numPr>
              <w:rPr>
                <w:ins w:id="10687" w:author="jonathan pritchard" w:date="2024-10-24T13:14:00Z" w16du:dateUtc="2024-10-24T12:14:00Z"/>
                <w:i/>
              </w:rPr>
            </w:pPr>
            <w:ins w:id="10688" w:author="jonathan pritchard" w:date="2024-10-24T07:31:00Z" w16du:dateUtc="2024-10-24T06:31:00Z">
              <w:r>
                <w:rPr>
                  <w:i/>
                </w:rPr>
                <w:t>Surfaces as multiple records/repeated subfields</w:t>
              </w:r>
            </w:ins>
            <w:ins w:id="10689" w:author="jonathan pritchard" w:date="2024-10-24T07:29:00Z" w16du:dateUtc="2024-10-24T06:29:00Z">
              <w:r>
                <w:rPr>
                  <w:i/>
                </w:rPr>
                <w:t>.</w:t>
              </w:r>
            </w:ins>
          </w:p>
          <w:p w14:paraId="2FF4BC96" w14:textId="4286188C" w:rsidR="00EB6E4A" w:rsidRDefault="00EB6E4A" w:rsidP="00B06D25">
            <w:pPr>
              <w:pStyle w:val="ListParagraph"/>
              <w:numPr>
                <w:ilvl w:val="0"/>
                <w:numId w:val="84"/>
              </w:numPr>
              <w:rPr>
                <w:ins w:id="10690" w:author="jonathan pritchard" w:date="2024-10-24T13:14:00Z" w16du:dateUtc="2024-10-24T12:14:00Z"/>
                <w:i/>
              </w:rPr>
            </w:pPr>
            <w:ins w:id="10691" w:author="jonathan pritchard" w:date="2024-10-24T13:14:00Z" w16du:dateUtc="2024-10-24T12:14:00Z">
              <w:r>
                <w:rPr>
                  <w:i/>
                </w:rPr>
                <w:t xml:space="preserve">Portrayal of Shared Edges (PC </w:t>
              </w:r>
              <w:proofErr w:type="spellStart"/>
              <w:r>
                <w:rPr>
                  <w:i/>
                </w:rPr>
                <w:t>Github</w:t>
              </w:r>
              <w:proofErr w:type="spellEnd"/>
              <w:r>
                <w:rPr>
                  <w:i/>
                </w:rPr>
                <w:t xml:space="preserve"> 100 &amp; TSM paper)</w:t>
              </w:r>
            </w:ins>
          </w:p>
          <w:p w14:paraId="250AFBED" w14:textId="17DE4E99" w:rsidR="00EB6E4A" w:rsidRPr="005C6EDC" w:rsidRDefault="0035160A" w:rsidP="00B06D25">
            <w:pPr>
              <w:pStyle w:val="ListParagraph"/>
              <w:numPr>
                <w:ilvl w:val="0"/>
                <w:numId w:val="84"/>
              </w:numPr>
              <w:rPr>
                <w:ins w:id="10692" w:author="jonathan pritchard" w:date="2024-10-24T15:40:00Z" w16du:dateUtc="2024-10-24T14:40:00Z"/>
                <w:i/>
                <w:rPrChange w:id="10693" w:author="jonathan pritchard" w:date="2024-10-24T15:40:00Z" w16du:dateUtc="2024-10-24T14:40:00Z">
                  <w:rPr>
                    <w:ins w:id="10694" w:author="jonathan pritchard" w:date="2024-10-24T15:40:00Z" w16du:dateUtc="2024-10-24T14:40:00Z"/>
                    <w:iCs/>
                  </w:rPr>
                </w:rPrChange>
              </w:rPr>
            </w:pPr>
            <w:ins w:id="10695" w:author="jonathan pritchard" w:date="2024-10-25T17:11:00Z" w16du:dateUtc="2024-10-25T16:11:00Z">
              <w:r>
                <w:rPr>
                  <w:i/>
                </w:rPr>
                <w:t xml:space="preserve">Full </w:t>
              </w:r>
            </w:ins>
            <w:ins w:id="10696" w:author="jonathan pritchard" w:date="2024-10-24T15:33:00Z" w16du:dateUtc="2024-10-24T14:33:00Z">
              <w:r w:rsidR="005C6EDC" w:rsidRPr="005C6EDC">
                <w:rPr>
                  <w:i/>
                  <w:rPrChange w:id="10697" w:author="jonathan pritchard" w:date="2024-10-24T15:33:00Z" w16du:dateUtc="2024-10-24T14:33:00Z">
                    <w:rPr>
                      <w:iCs/>
                    </w:rPr>
                  </w:rPrChange>
                </w:rPr>
                <w:t>Updating</w:t>
              </w:r>
              <w:r w:rsidR="005C6EDC">
                <w:rPr>
                  <w:iCs/>
                </w:rPr>
                <w:t>.</w:t>
              </w:r>
            </w:ins>
          </w:p>
          <w:p w14:paraId="7F65C221" w14:textId="3ECB0F41" w:rsidR="005C6EDC" w:rsidRDefault="005C6EDC" w:rsidP="00B06D25">
            <w:pPr>
              <w:pStyle w:val="ListParagraph"/>
              <w:numPr>
                <w:ilvl w:val="0"/>
                <w:numId w:val="84"/>
              </w:numPr>
              <w:rPr>
                <w:ins w:id="10698" w:author="jonathan pritchard" w:date="2024-10-24T07:29:00Z" w16du:dateUtc="2024-10-24T06:29:00Z"/>
                <w:i/>
              </w:rPr>
            </w:pPr>
            <w:ins w:id="10699" w:author="jonathan pritchard" w:date="2024-10-24T15:40:00Z" w16du:dateUtc="2024-10-24T14:40:00Z">
              <w:r>
                <w:rPr>
                  <w:i/>
                </w:rPr>
                <w:t>Coordinate Order</w:t>
              </w:r>
            </w:ins>
            <w:ins w:id="10700" w:author="jonathan pritchard" w:date="2024-10-25T17:11:00Z" w16du:dateUtc="2024-10-25T16:11:00Z">
              <w:r w:rsidR="0035160A">
                <w:rPr>
                  <w:i/>
                </w:rPr>
                <w:t xml:space="preserve"> of GML products</w:t>
              </w:r>
            </w:ins>
          </w:p>
          <w:p w14:paraId="0DA5ABF6" w14:textId="77777777" w:rsidR="00595932" w:rsidRPr="00A81079" w:rsidRDefault="00595932" w:rsidP="00B06D25">
            <w:pPr>
              <w:pStyle w:val="ListParagraph"/>
              <w:rPr>
                <w:ins w:id="10701" w:author="jonathan pritchard" w:date="2024-10-24T07:29:00Z" w16du:dateUtc="2024-10-24T06:29:00Z"/>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10702" w:name="_Toc152748600"/>
      <w:r w:rsidR="000A72CE">
        <w:lastRenderedPageBreak/>
        <w:t>Detection and Notification of Navigational Hazards</w:t>
      </w:r>
      <w:bookmarkEnd w:id="10702"/>
    </w:p>
    <w:p w14:paraId="4E44EC83" w14:textId="15EC1978" w:rsidR="000A72CE" w:rsidRPr="001527EA" w:rsidRDefault="000A72CE" w:rsidP="00E30B8F">
      <w:pPr>
        <w:pStyle w:val="Heading2"/>
        <w:rPr>
          <w:highlight w:val="yellow"/>
        </w:rPr>
      </w:pPr>
      <w:bookmarkStart w:id="10703" w:name="_Toc152748601"/>
      <w:commentRangeStart w:id="10704"/>
      <w:r w:rsidRPr="001527EA">
        <w:rPr>
          <w:highlight w:val="yellow"/>
        </w:rPr>
        <w:t>Detection and Notification of Navigational Hazards - Basic test</w:t>
      </w:r>
      <w:bookmarkEnd w:id="10703"/>
      <w:commentRangeEnd w:id="10704"/>
      <w:r w:rsidR="00CA1E74" w:rsidRPr="001527EA">
        <w:rPr>
          <w:rStyle w:val="CommentReference"/>
          <w:b w:val="0"/>
          <w:snapToGrid/>
          <w:color w:val="000000"/>
          <w:highlight w:val="yellow"/>
        </w:rPr>
        <w:commentReference w:id="10704"/>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71055B4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13558C"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CC5C5A9" w14:textId="5BC0835B" w:rsidR="001527EA" w:rsidRPr="00C87169" w:rsidRDefault="00674E38" w:rsidP="00541D1A">
            <w:pPr>
              <w:jc w:val="center"/>
              <w:rPr>
                <w:rFonts w:cs="Arial"/>
                <w:bCs/>
              </w:rPr>
            </w:pPr>
            <w:proofErr w:type="spellStart"/>
            <w:r>
              <w:t>NavigationalHazards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A3CAA2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4587821" w14:textId="2B13F87A" w:rsidR="001527EA" w:rsidRPr="00340B0D" w:rsidRDefault="00674E38" w:rsidP="00541D1A">
            <w:pPr>
              <w:jc w:val="center"/>
              <w:rPr>
                <w:rFonts w:cs="Arial"/>
                <w:sz w:val="18"/>
                <w:szCs w:val="18"/>
              </w:rPr>
            </w:pPr>
            <w:r>
              <w:rPr>
                <w:rFonts w:ascii="Calibri" w:hAnsi="Calibri" w:cs="Calibri"/>
                <w:color w:val="000000"/>
                <w:sz w:val="22"/>
                <w:szCs w:val="22"/>
              </w:rPr>
              <w:t>S-98 C-12.9.</w:t>
            </w:r>
          </w:p>
        </w:tc>
      </w:tr>
      <w:tr w:rsidR="001527EA" w:rsidRPr="00340B0D" w14:paraId="11944AC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BDC6D"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537DAED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10617B4" w14:textId="77777777" w:rsidR="001527EA" w:rsidRDefault="001527EA" w:rsidP="00541D1A">
            <w:pPr>
              <w:rPr>
                <w:rFonts w:cs="Arial"/>
                <w:i/>
              </w:rPr>
            </w:pPr>
          </w:p>
          <w:p w14:paraId="6290B760" w14:textId="2B9EA0F9" w:rsidR="00674E38" w:rsidRPr="00544135" w:rsidRDefault="00674E38" w:rsidP="00674E38">
            <w:pPr>
              <w:jc w:val="left"/>
              <w:rPr>
                <w:i/>
              </w:rPr>
            </w:pPr>
            <w:r w:rsidRPr="00544135">
              <w:rPr>
                <w:i/>
              </w:rPr>
              <w:t xml:space="preserve">The purpose of this test is to verify by observation that ECDIS provides an appropriate indication when the Mariner plans a route closer than a user-specified distance from any </w:t>
            </w:r>
            <w:r>
              <w:rPr>
                <w:i/>
              </w:rPr>
              <w:t>feature</w:t>
            </w:r>
            <w:r w:rsidRPr="00544135">
              <w:rPr>
                <w:i/>
              </w:rPr>
              <w:t xml:space="preserve">s satisfying the conditions for this test as </w:t>
            </w:r>
            <w:r w:rsidRPr="00674E38">
              <w:rPr>
                <w:i/>
              </w:rPr>
              <w:t xml:space="preserve">listed </w:t>
            </w:r>
            <w:r>
              <w:rPr>
                <w:i/>
              </w:rPr>
              <w:t xml:space="preserve"> in the S101 alert and Indications catalogue </w:t>
            </w:r>
            <w:r w:rsidRPr="00544135">
              <w:rPr>
                <w:i/>
              </w:rPr>
              <w:t xml:space="preserve">and included in the test </w:t>
            </w:r>
            <w:r>
              <w:rPr>
                <w:i/>
              </w:rPr>
              <w:t>dataset</w:t>
            </w:r>
            <w:r w:rsidRPr="00544135">
              <w:rPr>
                <w:i/>
              </w:rPr>
              <w:t xml:space="preserve"> </w:t>
            </w:r>
            <w:r>
              <w:rPr>
                <w:i/>
              </w:rPr>
              <w:t>101AA00N</w:t>
            </w:r>
            <w:r w:rsidRPr="00544135">
              <w:rPr>
                <w:i/>
              </w:rPr>
              <w:t>AVHZ.000.</w:t>
            </w:r>
          </w:p>
          <w:p w14:paraId="64D7D3A9" w14:textId="77777777" w:rsidR="00674E38" w:rsidRPr="00544135" w:rsidRDefault="00674E38" w:rsidP="00674E38">
            <w:pPr>
              <w:rPr>
                <w:i/>
              </w:rPr>
            </w:pPr>
          </w:p>
          <w:p w14:paraId="1CD2EB11" w14:textId="46DFE8EA" w:rsidR="00674E38" w:rsidRPr="009C22F4" w:rsidRDefault="00674E38" w:rsidP="00674E38">
            <w:pPr>
              <w:rPr>
                <w:rFonts w:cs="Arial"/>
                <w:i/>
              </w:rPr>
            </w:pPr>
            <w:r w:rsidRPr="00544135">
              <w:rPr>
                <w:i/>
              </w:rPr>
              <w:t xml:space="preserve">This test is performed by loading the test cell </w:t>
            </w:r>
            <w:r>
              <w:rPr>
                <w:i/>
              </w:rPr>
              <w:t>101AA00N</w:t>
            </w:r>
            <w:r w:rsidRPr="00544135">
              <w:rPr>
                <w:i/>
              </w:rPr>
              <w:t>AVHZ.000, manually creating a route connecting all way points between feature</w:t>
            </w:r>
            <w:r>
              <w:rPr>
                <w:i/>
              </w:rPr>
              <w:t xml:space="preserve">s </w:t>
            </w:r>
            <w:r w:rsidRPr="00544135">
              <w:rPr>
                <w:i/>
              </w:rPr>
              <w:t>marked as WP1 through WP18 and checking display against the corresponding graphical plot</w:t>
            </w:r>
          </w:p>
          <w:p w14:paraId="61C81294" w14:textId="77777777" w:rsidR="001527EA" w:rsidRPr="009C22F4" w:rsidRDefault="001527EA" w:rsidP="00541D1A">
            <w:pPr>
              <w:rPr>
                <w:rFonts w:cs="Arial"/>
                <w:i/>
              </w:rPr>
            </w:pPr>
          </w:p>
        </w:tc>
      </w:tr>
      <w:tr w:rsidR="001527EA" w:rsidRPr="00340B0D" w14:paraId="428D6C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8D203"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73CE3A77"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7AA3FA"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942C" w14:textId="77777777" w:rsidR="001527EA" w:rsidRPr="00340B0D" w:rsidRDefault="001527EA" w:rsidP="00541D1A">
            <w:pPr>
              <w:jc w:val="center"/>
              <w:rPr>
                <w:rFonts w:cs="Arial"/>
                <w:b/>
                <w:bCs/>
                <w:sz w:val="18"/>
                <w:szCs w:val="18"/>
              </w:rPr>
            </w:pPr>
          </w:p>
        </w:tc>
      </w:tr>
      <w:tr w:rsidR="001527EA" w:rsidRPr="00340B0D" w14:paraId="40A58D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9A5E94E"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CF43BC2" w14:textId="77777777" w:rsidR="001527EA" w:rsidRPr="00340B0D" w:rsidRDefault="001527EA" w:rsidP="00541D1A">
            <w:pPr>
              <w:rPr>
                <w:rFonts w:cs="Arial"/>
                <w:sz w:val="18"/>
                <w:szCs w:val="18"/>
              </w:rPr>
            </w:pPr>
          </w:p>
        </w:tc>
      </w:tr>
      <w:tr w:rsidR="001527EA" w:rsidRPr="00340B0D" w14:paraId="4CE4173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A2A4DFD"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FEB149" w14:textId="77777777" w:rsidR="001527EA" w:rsidRPr="00340B0D" w:rsidRDefault="001527EA" w:rsidP="00541D1A">
            <w:pPr>
              <w:rPr>
                <w:rFonts w:cs="Arial"/>
                <w:sz w:val="18"/>
                <w:szCs w:val="18"/>
              </w:rPr>
            </w:pPr>
          </w:p>
        </w:tc>
      </w:tr>
      <w:tr w:rsidR="001527EA" w:rsidRPr="00340B0D" w14:paraId="131CEFF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5B365A"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40FC53"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6654C283" w14:textId="77777777" w:rsidTr="00541D1A">
        <w:sdt>
          <w:sdtPr>
            <w:rPr>
              <w:rFonts w:cs="Arial"/>
              <w:sz w:val="18"/>
              <w:szCs w:val="18"/>
            </w:rPr>
            <w:alias w:val="Diplay Category"/>
            <w:tag w:val="Diplay Categor"/>
            <w:id w:val="1008642854"/>
            <w:placeholder>
              <w:docPart w:val="7CF8762BC1B34393863E5F36602B7B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2FB638"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96E5F1B"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A4363B3" w14:textId="77777777" w:rsidR="001527EA" w:rsidRPr="00340B0D" w:rsidRDefault="001527EA" w:rsidP="00541D1A">
            <w:pPr>
              <w:jc w:val="center"/>
              <w:rPr>
                <w:rFonts w:cs="Arial"/>
                <w:sz w:val="18"/>
                <w:szCs w:val="18"/>
              </w:rPr>
            </w:pPr>
          </w:p>
        </w:tc>
      </w:tr>
      <w:tr w:rsidR="001527EA" w:rsidRPr="00340B0D" w14:paraId="0B147EF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CB6F86D"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654975"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C001DE" w14:textId="77777777" w:rsidR="001527EA" w:rsidRPr="00340B0D" w:rsidRDefault="001527EA" w:rsidP="00541D1A">
            <w:pPr>
              <w:jc w:val="center"/>
              <w:rPr>
                <w:rFonts w:cs="Arial"/>
                <w:sz w:val="18"/>
                <w:szCs w:val="18"/>
              </w:rPr>
            </w:pPr>
          </w:p>
        </w:tc>
      </w:tr>
      <w:tr w:rsidR="001527EA" w:rsidRPr="00340B0D" w14:paraId="58581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567622"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D1F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9CAB65E"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C31DBA" w14:textId="77777777" w:rsidR="001527EA" w:rsidRPr="00340B0D" w:rsidRDefault="001527EA" w:rsidP="00541D1A">
            <w:pPr>
              <w:jc w:val="center"/>
              <w:rPr>
                <w:rFonts w:cs="Arial"/>
                <w:sz w:val="18"/>
                <w:szCs w:val="18"/>
              </w:rPr>
            </w:pPr>
          </w:p>
        </w:tc>
      </w:tr>
      <w:tr w:rsidR="001527EA" w:rsidRPr="00340B0D" w14:paraId="0A4F85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42E8F"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AFF9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1FBFCF4"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B23DFDA" w14:textId="77777777" w:rsidR="001527EA" w:rsidRPr="00340B0D" w:rsidRDefault="001527EA" w:rsidP="00541D1A">
            <w:pPr>
              <w:jc w:val="center"/>
              <w:rPr>
                <w:rFonts w:cs="Arial"/>
                <w:sz w:val="18"/>
                <w:szCs w:val="18"/>
              </w:rPr>
            </w:pPr>
          </w:p>
        </w:tc>
      </w:tr>
      <w:tr w:rsidR="001527EA" w:rsidRPr="00340B0D" w14:paraId="2A065B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BDF778"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CB86C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3FDF4AE"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A08B23" w14:textId="77777777" w:rsidR="001527EA" w:rsidRPr="00340B0D" w:rsidRDefault="001527EA" w:rsidP="00541D1A">
            <w:pPr>
              <w:jc w:val="center"/>
              <w:rPr>
                <w:rFonts w:cs="Arial"/>
                <w:sz w:val="18"/>
                <w:szCs w:val="18"/>
              </w:rPr>
            </w:pPr>
          </w:p>
        </w:tc>
      </w:tr>
      <w:tr w:rsidR="001527EA" w:rsidRPr="00340B0D" w14:paraId="5F1AC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F55BB8"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CC845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3FDBB59"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8091296" w14:textId="77777777" w:rsidR="001527EA" w:rsidRPr="00340B0D" w:rsidRDefault="001527EA" w:rsidP="00541D1A">
            <w:pPr>
              <w:jc w:val="center"/>
              <w:rPr>
                <w:rFonts w:cs="Arial"/>
                <w:sz w:val="18"/>
                <w:szCs w:val="18"/>
              </w:rPr>
            </w:pPr>
          </w:p>
        </w:tc>
      </w:tr>
      <w:tr w:rsidR="001527EA" w:rsidRPr="00340B0D" w14:paraId="5A48B9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A004CB"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E49565"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D441FA2"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97E3875" w14:textId="77777777" w:rsidR="001527EA" w:rsidRPr="00340B0D" w:rsidRDefault="001527EA" w:rsidP="00541D1A">
            <w:pPr>
              <w:jc w:val="center"/>
              <w:rPr>
                <w:rFonts w:cs="Arial"/>
                <w:sz w:val="18"/>
                <w:szCs w:val="18"/>
              </w:rPr>
            </w:pPr>
          </w:p>
        </w:tc>
      </w:tr>
      <w:tr w:rsidR="001527EA" w:rsidRPr="00340B0D" w14:paraId="075A7B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04D4E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69B10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0BA7D4C"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D656EDB" w14:textId="77777777" w:rsidR="001527EA" w:rsidRPr="00340B0D" w:rsidRDefault="001527EA" w:rsidP="00541D1A">
            <w:pPr>
              <w:jc w:val="center"/>
              <w:rPr>
                <w:rFonts w:cs="Arial"/>
                <w:sz w:val="18"/>
                <w:szCs w:val="18"/>
              </w:rPr>
            </w:pPr>
          </w:p>
        </w:tc>
      </w:tr>
      <w:tr w:rsidR="001527EA" w:rsidRPr="00340B0D" w14:paraId="6B08EA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3D44CC"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5198C"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F31BA02"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B9AC04" w14:textId="77777777" w:rsidR="001527EA" w:rsidRPr="00340B0D" w:rsidRDefault="001527EA" w:rsidP="00541D1A">
            <w:pPr>
              <w:jc w:val="center"/>
              <w:rPr>
                <w:rFonts w:cs="Arial"/>
                <w:sz w:val="18"/>
                <w:szCs w:val="18"/>
              </w:rPr>
            </w:pPr>
          </w:p>
        </w:tc>
      </w:tr>
      <w:tr w:rsidR="001527EA" w:rsidRPr="00340B0D" w14:paraId="05D34C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063B09"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3A48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E9AD9B4"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9EBD5D" w14:textId="77777777" w:rsidR="001527EA" w:rsidRPr="00340B0D" w:rsidRDefault="001527EA" w:rsidP="00541D1A">
            <w:pPr>
              <w:jc w:val="center"/>
              <w:rPr>
                <w:rFonts w:cs="Arial"/>
                <w:sz w:val="18"/>
                <w:szCs w:val="18"/>
              </w:rPr>
            </w:pPr>
          </w:p>
        </w:tc>
      </w:tr>
      <w:tr w:rsidR="001527EA" w:rsidRPr="00340B0D" w14:paraId="78EA54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32B73D"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AC5F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9E4F221"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F29929C" w14:textId="77777777" w:rsidR="001527EA" w:rsidRPr="00340B0D" w:rsidRDefault="001527EA" w:rsidP="00541D1A">
            <w:pPr>
              <w:jc w:val="center"/>
              <w:rPr>
                <w:rFonts w:cs="Arial"/>
                <w:sz w:val="18"/>
                <w:szCs w:val="18"/>
              </w:rPr>
            </w:pPr>
          </w:p>
        </w:tc>
      </w:tr>
      <w:tr w:rsidR="001527EA" w:rsidRPr="00340B0D" w14:paraId="6CF991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B76BB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C298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C18539"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5208E23" w14:textId="77777777" w:rsidR="001527EA" w:rsidRPr="00340B0D" w:rsidRDefault="001527EA" w:rsidP="00541D1A">
            <w:pPr>
              <w:jc w:val="center"/>
              <w:rPr>
                <w:rFonts w:cs="Arial"/>
                <w:sz w:val="18"/>
                <w:szCs w:val="18"/>
              </w:rPr>
            </w:pPr>
          </w:p>
        </w:tc>
      </w:tr>
      <w:tr w:rsidR="001527EA" w:rsidRPr="00340B0D" w14:paraId="5FEC01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51E14F"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3D5CC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1C35C7"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F47C8B7" w14:textId="77777777" w:rsidR="001527EA" w:rsidRPr="00340B0D" w:rsidRDefault="001527EA" w:rsidP="00541D1A">
            <w:pPr>
              <w:jc w:val="center"/>
              <w:rPr>
                <w:rFonts w:cs="Arial"/>
                <w:sz w:val="18"/>
                <w:szCs w:val="18"/>
              </w:rPr>
            </w:pPr>
          </w:p>
        </w:tc>
      </w:tr>
      <w:tr w:rsidR="001527EA" w:rsidRPr="00340B0D" w14:paraId="421630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C10CFB4"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BFD2AB9"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A5CB846" w14:textId="77777777" w:rsidR="001527EA" w:rsidRPr="00340B0D" w:rsidRDefault="001527EA" w:rsidP="00541D1A">
            <w:pPr>
              <w:jc w:val="center"/>
              <w:rPr>
                <w:rFonts w:cs="Arial"/>
                <w:sz w:val="18"/>
                <w:szCs w:val="18"/>
              </w:rPr>
            </w:pPr>
          </w:p>
        </w:tc>
      </w:tr>
      <w:tr w:rsidR="001527EA" w:rsidRPr="00340B0D" w14:paraId="0285A50B" w14:textId="77777777" w:rsidTr="00541D1A">
        <w:sdt>
          <w:sdtPr>
            <w:rPr>
              <w:rFonts w:cs="Arial"/>
              <w:sz w:val="18"/>
              <w:szCs w:val="18"/>
            </w:rPr>
            <w:alias w:val="Palette"/>
            <w:tag w:val="Palette"/>
            <w:id w:val="847065003"/>
            <w:placeholder>
              <w:docPart w:val="BA2D5A11004F42A88C6D088D4757101D"/>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56D947"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6DA76F8"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1303CC" w14:textId="77777777" w:rsidR="001527EA" w:rsidRPr="00340B0D" w:rsidRDefault="001527EA" w:rsidP="00541D1A">
            <w:pPr>
              <w:jc w:val="center"/>
              <w:rPr>
                <w:rFonts w:cs="Arial"/>
                <w:sz w:val="18"/>
                <w:szCs w:val="18"/>
              </w:rPr>
            </w:pPr>
          </w:p>
        </w:tc>
      </w:tr>
      <w:tr w:rsidR="001527EA" w:rsidRPr="00340B0D" w14:paraId="52353D4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195B1B"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53C8F8EC"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6002459B" w14:textId="77777777" w:rsidR="001527EA" w:rsidRPr="00340B0D" w:rsidRDefault="001527EA" w:rsidP="00541D1A">
            <w:pPr>
              <w:jc w:val="center"/>
              <w:rPr>
                <w:rFonts w:cs="Arial"/>
                <w:sz w:val="18"/>
                <w:szCs w:val="18"/>
              </w:rPr>
            </w:pPr>
          </w:p>
        </w:tc>
      </w:tr>
      <w:tr w:rsidR="001527EA" w:rsidRPr="00340B0D" w14:paraId="3DB8D18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7C8AD5"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47E6F68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028B86A3" w14:textId="77777777" w:rsidR="001527EA" w:rsidRPr="00340B0D" w:rsidRDefault="001527EA" w:rsidP="00541D1A">
            <w:pPr>
              <w:jc w:val="center"/>
              <w:rPr>
                <w:rFonts w:cs="Arial"/>
                <w:sz w:val="18"/>
                <w:szCs w:val="18"/>
              </w:rPr>
            </w:pPr>
          </w:p>
        </w:tc>
      </w:tr>
      <w:tr w:rsidR="001527EA" w:rsidRPr="00340B0D" w14:paraId="14ECED3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4B690F"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0A51B2"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40AC2B4A" w14:textId="77777777" w:rsidTr="00541D1A">
        <w:trPr>
          <w:trHeight w:val="287"/>
        </w:trPr>
        <w:tc>
          <w:tcPr>
            <w:tcW w:w="1789" w:type="dxa"/>
            <w:tcBorders>
              <w:left w:val="single" w:sz="12" w:space="0" w:color="auto"/>
              <w:bottom w:val="single" w:sz="4" w:space="0" w:color="auto"/>
            </w:tcBorders>
          </w:tcPr>
          <w:p w14:paraId="6054F866"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6CA3B58"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7537417"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7995705" w14:textId="77777777" w:rsidR="001527EA" w:rsidRPr="00C87169" w:rsidRDefault="001527EA" w:rsidP="00541D1A">
            <w:pPr>
              <w:rPr>
                <w:rFonts w:cs="Arial"/>
              </w:rPr>
            </w:pPr>
          </w:p>
        </w:tc>
      </w:tr>
      <w:tr w:rsidR="001527EA" w:rsidRPr="00340B0D" w14:paraId="4BB8491A" w14:textId="77777777" w:rsidTr="00541D1A">
        <w:tc>
          <w:tcPr>
            <w:tcW w:w="1789" w:type="dxa"/>
            <w:tcBorders>
              <w:left w:val="single" w:sz="12" w:space="0" w:color="auto"/>
              <w:bottom w:val="single" w:sz="4" w:space="0" w:color="auto"/>
            </w:tcBorders>
          </w:tcPr>
          <w:p w14:paraId="280592DF"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E03872"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CE25989"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291BACF"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70C3362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D9433B"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4F53800"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E7244B9" w14:textId="77777777" w:rsidR="001527EA" w:rsidRPr="00340B0D" w:rsidRDefault="001527EA" w:rsidP="00541D1A">
            <w:pPr>
              <w:rPr>
                <w:rFonts w:cs="Arial"/>
                <w:sz w:val="18"/>
                <w:szCs w:val="18"/>
              </w:rPr>
            </w:pPr>
          </w:p>
        </w:tc>
      </w:tr>
      <w:tr w:rsidR="001527EA" w:rsidRPr="00340B0D" w14:paraId="5CAC1F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02A622" w14:textId="77777777" w:rsidR="001527EA" w:rsidRPr="00340B0D" w:rsidRDefault="001527EA" w:rsidP="00541D1A">
            <w:pPr>
              <w:rPr>
                <w:rFonts w:cs="Arial"/>
                <w:sz w:val="18"/>
                <w:szCs w:val="18"/>
              </w:rPr>
            </w:pPr>
          </w:p>
        </w:tc>
      </w:tr>
      <w:tr w:rsidR="001527EA" w:rsidRPr="00340B0D" w14:paraId="63C0435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536115"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1E80FC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E50D5E"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3EAD09"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C1381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75A9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90C1B7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877E2C"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005040" w14:textId="77777777" w:rsidR="001527EA" w:rsidRPr="00340B0D" w:rsidRDefault="001527EA" w:rsidP="00541D1A">
            <w:pPr>
              <w:rPr>
                <w:rFonts w:cs="Arial"/>
                <w:sz w:val="18"/>
                <w:szCs w:val="18"/>
              </w:rPr>
            </w:pPr>
          </w:p>
        </w:tc>
      </w:tr>
      <w:tr w:rsidR="001527EA" w:rsidRPr="00340B0D" w14:paraId="5EB1BA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4F00E7"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E24CD4"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AA0941"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231E1D6" w14:textId="77777777" w:rsidR="001527EA" w:rsidRPr="00340B0D" w:rsidRDefault="001527EA" w:rsidP="00541D1A">
            <w:pPr>
              <w:rPr>
                <w:rFonts w:cs="Arial"/>
                <w:sz w:val="18"/>
                <w:szCs w:val="18"/>
              </w:rPr>
            </w:pPr>
          </w:p>
        </w:tc>
      </w:tr>
      <w:tr w:rsidR="001527EA" w:rsidRPr="00340B0D" w14:paraId="49C72C7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4F0EC3"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AF6309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B41F2E"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61CCBE6" w14:textId="77777777" w:rsidR="001527EA" w:rsidRPr="00340B0D" w:rsidRDefault="001527EA" w:rsidP="00541D1A">
            <w:pPr>
              <w:rPr>
                <w:rFonts w:cs="Arial"/>
                <w:sz w:val="18"/>
                <w:szCs w:val="18"/>
              </w:rPr>
            </w:pPr>
          </w:p>
        </w:tc>
      </w:tr>
      <w:tr w:rsidR="001527EA" w:rsidRPr="00340B0D" w14:paraId="2BA84D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902CAF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B30725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F57F0"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7FD4E0E" w14:textId="77777777" w:rsidR="001527EA" w:rsidRPr="00340B0D" w:rsidRDefault="001527EA" w:rsidP="00541D1A">
            <w:pPr>
              <w:rPr>
                <w:rFonts w:cs="Arial"/>
                <w:sz w:val="18"/>
                <w:szCs w:val="18"/>
              </w:rPr>
            </w:pPr>
          </w:p>
        </w:tc>
      </w:tr>
      <w:tr w:rsidR="001527EA" w:rsidRPr="00340B0D" w14:paraId="0E8F07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3151A"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10D7E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BFCDD1"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24790EA" w14:textId="77777777" w:rsidR="001527EA" w:rsidRPr="00340B0D" w:rsidRDefault="001527EA" w:rsidP="00541D1A">
            <w:pPr>
              <w:rPr>
                <w:rFonts w:cs="Arial"/>
                <w:sz w:val="18"/>
                <w:szCs w:val="18"/>
              </w:rPr>
            </w:pPr>
          </w:p>
        </w:tc>
      </w:tr>
      <w:tr w:rsidR="001527EA" w:rsidRPr="00340B0D" w14:paraId="70918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201BE"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DD9A4B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90363A"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47D28C3" w14:textId="77777777" w:rsidR="001527EA" w:rsidRPr="00340B0D" w:rsidRDefault="001527EA" w:rsidP="00541D1A">
            <w:pPr>
              <w:rPr>
                <w:rFonts w:cs="Arial"/>
                <w:sz w:val="18"/>
                <w:szCs w:val="18"/>
              </w:rPr>
            </w:pPr>
          </w:p>
        </w:tc>
      </w:tr>
      <w:tr w:rsidR="001527EA" w:rsidRPr="00340B0D" w14:paraId="677EE6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7DD0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2076FD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A50E"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41DD4F0" w14:textId="77777777" w:rsidR="001527EA" w:rsidRPr="00340B0D" w:rsidRDefault="001527EA" w:rsidP="00541D1A">
            <w:pPr>
              <w:rPr>
                <w:rFonts w:cs="Arial"/>
                <w:sz w:val="18"/>
                <w:szCs w:val="18"/>
              </w:rPr>
            </w:pPr>
          </w:p>
        </w:tc>
      </w:tr>
      <w:tr w:rsidR="001527EA" w:rsidRPr="00340B0D" w14:paraId="59D9BB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62C0D4"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8C2EA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E77C63"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89BBE21" w14:textId="77777777" w:rsidR="001527EA" w:rsidRPr="00340B0D" w:rsidRDefault="001527EA" w:rsidP="00541D1A">
            <w:pPr>
              <w:rPr>
                <w:rFonts w:cs="Arial"/>
                <w:sz w:val="18"/>
                <w:szCs w:val="18"/>
              </w:rPr>
            </w:pPr>
          </w:p>
        </w:tc>
      </w:tr>
      <w:tr w:rsidR="001527EA" w:rsidRPr="00340B0D" w14:paraId="2D2904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FAEA3B"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4F88CE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42985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DA34D0" w14:textId="77777777" w:rsidR="001527EA" w:rsidRPr="00340B0D" w:rsidRDefault="001527EA" w:rsidP="00541D1A">
            <w:pPr>
              <w:rPr>
                <w:rFonts w:cs="Arial"/>
                <w:sz w:val="18"/>
                <w:szCs w:val="18"/>
              </w:rPr>
            </w:pPr>
          </w:p>
        </w:tc>
      </w:tr>
      <w:tr w:rsidR="001527EA" w:rsidRPr="00340B0D" w14:paraId="7943DA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117EC"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4F84B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A31AFF"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4FA398" w14:textId="77777777" w:rsidR="001527EA" w:rsidRPr="00340B0D" w:rsidRDefault="001527EA" w:rsidP="00541D1A">
            <w:pPr>
              <w:rPr>
                <w:rFonts w:cs="Arial"/>
                <w:sz w:val="18"/>
                <w:szCs w:val="18"/>
              </w:rPr>
            </w:pPr>
          </w:p>
        </w:tc>
      </w:tr>
      <w:tr w:rsidR="001527EA" w:rsidRPr="00340B0D" w14:paraId="5C3BAD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1C435"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F40FB7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FD139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E5B41D" w14:textId="77777777" w:rsidR="001527EA" w:rsidRPr="00340B0D" w:rsidRDefault="001527EA" w:rsidP="00541D1A">
            <w:pPr>
              <w:rPr>
                <w:rFonts w:cs="Arial"/>
                <w:sz w:val="18"/>
                <w:szCs w:val="18"/>
              </w:rPr>
            </w:pPr>
          </w:p>
        </w:tc>
      </w:tr>
      <w:tr w:rsidR="001527EA" w:rsidRPr="00340B0D" w14:paraId="7FEA895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6E8B3B"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E03D03"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16932"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7D531E" w14:textId="77777777" w:rsidR="001527EA" w:rsidRPr="00340B0D" w:rsidRDefault="001527EA" w:rsidP="00541D1A">
            <w:pPr>
              <w:rPr>
                <w:rFonts w:cs="Arial"/>
                <w:sz w:val="18"/>
                <w:szCs w:val="18"/>
              </w:rPr>
            </w:pPr>
          </w:p>
        </w:tc>
      </w:tr>
      <w:tr w:rsidR="001527EA" w:rsidRPr="00340B0D" w14:paraId="0873176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A336C7" w14:textId="77777777" w:rsidR="001527EA" w:rsidRPr="00340B0D" w:rsidRDefault="001527EA" w:rsidP="00541D1A">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779536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4823BFC"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3442603" w14:textId="77777777" w:rsidR="001527EA" w:rsidRPr="00340B0D" w:rsidRDefault="001527EA" w:rsidP="00541D1A">
            <w:pPr>
              <w:rPr>
                <w:rFonts w:cs="Arial"/>
                <w:sz w:val="18"/>
                <w:szCs w:val="18"/>
              </w:rPr>
            </w:pPr>
          </w:p>
        </w:tc>
      </w:tr>
      <w:tr w:rsidR="001527EA" w:rsidRPr="00340B0D" w14:paraId="71BAF6E1"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255D436"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11C65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9DF8B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35B82BC"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8B3429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0F2C20" w14:textId="77777777" w:rsidR="001527EA" w:rsidRPr="00340B0D" w:rsidRDefault="001527EA" w:rsidP="00541D1A">
            <w:pPr>
              <w:rPr>
                <w:rFonts w:cs="Arial"/>
                <w:sz w:val="18"/>
                <w:szCs w:val="18"/>
              </w:rPr>
            </w:pPr>
          </w:p>
        </w:tc>
      </w:tr>
      <w:tr w:rsidR="001527EA" w:rsidRPr="00340B0D" w14:paraId="33358C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782AFB"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215911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06BD1C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5BC8DD" w14:textId="77777777" w:rsidR="001527EA" w:rsidRPr="00340B0D" w:rsidRDefault="001527EA" w:rsidP="00541D1A">
            <w:pPr>
              <w:rPr>
                <w:rFonts w:cs="Arial"/>
                <w:sz w:val="18"/>
                <w:szCs w:val="18"/>
              </w:rPr>
            </w:pPr>
          </w:p>
        </w:tc>
      </w:tr>
      <w:tr w:rsidR="001527EA" w:rsidRPr="00340B0D" w14:paraId="3C3B26A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616A63"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32D47FE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44630C7" w14:textId="77777777" w:rsidR="001527EA" w:rsidRDefault="001527EA" w:rsidP="00541D1A">
            <w:pPr>
              <w:rPr>
                <w:rFonts w:cs="Arial"/>
                <w:sz w:val="18"/>
                <w:szCs w:val="18"/>
              </w:rPr>
            </w:pPr>
          </w:p>
          <w:p w14:paraId="7D365E7B" w14:textId="77777777" w:rsidR="00674E38" w:rsidRPr="00544135" w:rsidRDefault="001527EA" w:rsidP="00674E38">
            <w:pPr>
              <w:rPr>
                <w:i/>
              </w:rPr>
            </w:pPr>
            <w:r>
              <w:rPr>
                <w:rFonts w:cs="Arial"/>
                <w:i/>
              </w:rPr>
              <w:t>.</w:t>
            </w:r>
            <w:r w:rsidRPr="00110428">
              <w:rPr>
                <w:rFonts w:cs="Arial"/>
                <w:i/>
              </w:rPr>
              <w:t xml:space="preserve">. </w:t>
            </w:r>
            <w:r w:rsidR="00674E38" w:rsidRPr="00544135">
              <w:rPr>
                <w:i/>
              </w:rPr>
              <w:t xml:space="preserve">Load </w:t>
            </w:r>
            <w:r w:rsidR="00674E38">
              <w:rPr>
                <w:i/>
              </w:rPr>
              <w:t>dataset</w:t>
            </w:r>
            <w:r w:rsidR="00674E38" w:rsidRPr="00544135">
              <w:rPr>
                <w:i/>
              </w:rPr>
              <w:t xml:space="preserve"> </w:t>
            </w:r>
            <w:r w:rsidR="00674E38">
              <w:rPr>
                <w:i/>
              </w:rPr>
              <w:t>101AA00N</w:t>
            </w:r>
            <w:r w:rsidR="00674E38" w:rsidRPr="00544135">
              <w:rPr>
                <w:i/>
              </w:rPr>
              <w:t xml:space="preserve">AVHZ.000 from </w:t>
            </w:r>
            <w:r w:rsidR="00674E38">
              <w:rPr>
                <w:i/>
              </w:rPr>
              <w:t xml:space="preserve">exchange set </w:t>
            </w:r>
            <w:proofErr w:type="spellStart"/>
            <w:r w:rsidR="00674E38" w:rsidRPr="00E012C8">
              <w:rPr>
                <w:b/>
                <w:bCs/>
                <w:i/>
              </w:rPr>
              <w:t>NavigationalHazards</w:t>
            </w:r>
            <w:proofErr w:type="spellEnd"/>
          </w:p>
          <w:p w14:paraId="29D3A047" w14:textId="77777777" w:rsidR="00674E38" w:rsidRPr="00E012C8" w:rsidRDefault="00674E38" w:rsidP="00674E38">
            <w:pPr>
              <w:pStyle w:val="ListParagraph"/>
              <w:numPr>
                <w:ilvl w:val="0"/>
                <w:numId w:val="35"/>
              </w:numPr>
              <w:rPr>
                <w:i/>
              </w:rPr>
            </w:pPr>
            <w:r w:rsidRPr="00E012C8">
              <w:rPr>
                <w:i/>
              </w:rPr>
              <w:t>Select Display Category Other</w:t>
            </w:r>
          </w:p>
          <w:p w14:paraId="36B8868E" w14:textId="77777777" w:rsidR="00674E38" w:rsidRPr="00E012C8" w:rsidRDefault="00674E38" w:rsidP="00674E38">
            <w:pPr>
              <w:pStyle w:val="ListParagraph"/>
              <w:numPr>
                <w:ilvl w:val="0"/>
                <w:numId w:val="35"/>
              </w:numPr>
              <w:rPr>
                <w:i/>
              </w:rPr>
            </w:pPr>
            <w:r w:rsidRPr="00E012C8">
              <w:rPr>
                <w:i/>
              </w:rPr>
              <w:t>Set the Safety Contour value to 0 m</w:t>
            </w:r>
          </w:p>
          <w:p w14:paraId="600EC95B" w14:textId="77777777" w:rsidR="00674E38" w:rsidRPr="00E012C8" w:rsidRDefault="00674E38" w:rsidP="00674E38">
            <w:pPr>
              <w:pStyle w:val="ListParagraph"/>
              <w:numPr>
                <w:ilvl w:val="0"/>
                <w:numId w:val="35"/>
              </w:numPr>
              <w:rPr>
                <w:i/>
              </w:rPr>
            </w:pPr>
            <w:r w:rsidRPr="00E012C8">
              <w:rPr>
                <w:i/>
              </w:rPr>
              <w:t>Set the Safety Depth  value to 30 m</w:t>
            </w:r>
          </w:p>
          <w:p w14:paraId="324F84BF" w14:textId="77777777" w:rsidR="00674E38" w:rsidRPr="00E012C8" w:rsidRDefault="00674E38" w:rsidP="00674E38">
            <w:pPr>
              <w:pStyle w:val="ListParagraph"/>
              <w:numPr>
                <w:ilvl w:val="0"/>
                <w:numId w:val="35"/>
              </w:numPr>
              <w:rPr>
                <w:i/>
              </w:rPr>
            </w:pPr>
            <w:r w:rsidRPr="00E012C8">
              <w:rPr>
                <w:i/>
              </w:rPr>
              <w:t xml:space="preserve">Select Symbolized Boundaries </w:t>
            </w:r>
          </w:p>
          <w:p w14:paraId="2FA46150" w14:textId="77777777" w:rsidR="00674E38" w:rsidRPr="00E012C8" w:rsidRDefault="00674E38" w:rsidP="00674E38">
            <w:pPr>
              <w:pStyle w:val="ListParagraph"/>
              <w:numPr>
                <w:ilvl w:val="0"/>
                <w:numId w:val="35"/>
              </w:numPr>
              <w:rPr>
                <w:i/>
              </w:rPr>
            </w:pPr>
            <w:r w:rsidRPr="00E012C8">
              <w:rPr>
                <w:i/>
              </w:rPr>
              <w:t xml:space="preserve">Select Paper chart symbols </w:t>
            </w:r>
          </w:p>
          <w:p w14:paraId="5036104E" w14:textId="77777777" w:rsidR="00674E38" w:rsidRPr="00E012C8" w:rsidRDefault="00674E38" w:rsidP="00674E38">
            <w:pPr>
              <w:pStyle w:val="ListParagraph"/>
              <w:numPr>
                <w:ilvl w:val="0"/>
                <w:numId w:val="35"/>
              </w:numPr>
              <w:rPr>
                <w:i/>
              </w:rPr>
            </w:pPr>
            <w:r w:rsidRPr="00E012C8">
              <w:rPr>
                <w:i/>
              </w:rPr>
              <w:t>Select all Text groups</w:t>
            </w:r>
          </w:p>
          <w:p w14:paraId="451C5CCC" w14:textId="77777777" w:rsidR="00674E38" w:rsidRPr="00E012C8" w:rsidRDefault="00674E38" w:rsidP="00674E38">
            <w:pPr>
              <w:pStyle w:val="ListParagraph"/>
              <w:numPr>
                <w:ilvl w:val="0"/>
                <w:numId w:val="35"/>
              </w:numPr>
              <w:rPr>
                <w:i/>
              </w:rPr>
            </w:pPr>
            <w:r w:rsidRPr="00E012C8">
              <w:rPr>
                <w:i/>
              </w:rPr>
              <w:t xml:space="preserve">Manually create a route connecting all way points between feature </w:t>
            </w:r>
            <w:r>
              <w:rPr>
                <w:i/>
              </w:rPr>
              <w:t>feature</w:t>
            </w:r>
            <w:r w:rsidRPr="00E012C8">
              <w:rPr>
                <w:i/>
              </w:rPr>
              <w:t>s marked WP1 through WP18</w:t>
            </w:r>
          </w:p>
          <w:p w14:paraId="53CA1BE8" w14:textId="6C20DD7E" w:rsidR="001527EA" w:rsidRPr="00110428" w:rsidRDefault="00674E38" w:rsidP="00674E38">
            <w:pPr>
              <w:rPr>
                <w:rFonts w:cs="Arial"/>
              </w:rPr>
            </w:pPr>
            <w:r w:rsidRPr="00E012C8">
              <w:rPr>
                <w:i/>
              </w:rPr>
              <w:t>Set user-specified distance for indication navigational hazards as 0.1 NM</w:t>
            </w:r>
          </w:p>
          <w:p w14:paraId="0B9D766A" w14:textId="77777777" w:rsidR="001527EA" w:rsidRPr="00340B0D" w:rsidRDefault="001527EA" w:rsidP="00541D1A">
            <w:pPr>
              <w:rPr>
                <w:rFonts w:cs="Arial"/>
                <w:sz w:val="18"/>
                <w:szCs w:val="18"/>
              </w:rPr>
            </w:pPr>
          </w:p>
        </w:tc>
      </w:tr>
      <w:tr w:rsidR="001527EA" w:rsidRPr="00340B0D" w14:paraId="0B046E5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3B67A9"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1527EA" w:rsidRPr="00340B0D" w14:paraId="55D727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094478A" w14:textId="77777777" w:rsidR="001527EA" w:rsidRDefault="001527EA" w:rsidP="00541D1A">
            <w:pPr>
              <w:rPr>
                <w:rFonts w:cs="Arial"/>
                <w:b/>
                <w:bCs/>
              </w:rPr>
            </w:pPr>
          </w:p>
          <w:p w14:paraId="6D9D83DD" w14:textId="77777777" w:rsidR="00674E38" w:rsidRPr="00544135" w:rsidRDefault="00674E38" w:rsidP="00674E38">
            <w:pPr>
              <w:rPr>
                <w:i/>
              </w:rPr>
            </w:pPr>
            <w:r w:rsidRPr="00544135">
              <w:rPr>
                <w:i/>
              </w:rPr>
              <w:t>Check ENC symbols shown in the ECDIS against the corresponding graphical plot.</w:t>
            </w:r>
          </w:p>
          <w:p w14:paraId="4ED8A41B" w14:textId="77777777" w:rsidR="00674E38" w:rsidRPr="00544135" w:rsidRDefault="00674E38" w:rsidP="00674E38">
            <w:pPr>
              <w:rPr>
                <w:i/>
              </w:rPr>
            </w:pPr>
          </w:p>
          <w:p w14:paraId="373B00E1" w14:textId="681C6C29" w:rsidR="00674E38" w:rsidRDefault="00674E38" w:rsidP="00674E38">
            <w:pPr>
              <w:rPr>
                <w:rFonts w:cs="Arial"/>
                <w:b/>
                <w:bCs/>
              </w:rPr>
            </w:pPr>
            <w:r w:rsidRPr="00544135">
              <w:rPr>
                <w:i/>
              </w:rPr>
              <w:t xml:space="preserve">Repeat sequentially with a </w:t>
            </w:r>
            <w:r>
              <w:rPr>
                <w:i/>
              </w:rPr>
              <w:t xml:space="preserve">Safety Contour value </w:t>
            </w:r>
            <w:r w:rsidRPr="00544135">
              <w:rPr>
                <w:i/>
              </w:rPr>
              <w:t>of 0m, 2m, 4m, 5m, 6m, 8m, 9m, 10m, 11m, 16m, 21m, 31m, 42m, 50m, 51m</w:t>
            </w:r>
          </w:p>
          <w:p w14:paraId="440A2FC3" w14:textId="77777777" w:rsidR="00674E38" w:rsidRPr="00110428" w:rsidRDefault="00674E38" w:rsidP="00541D1A">
            <w:pPr>
              <w:rPr>
                <w:rFonts w:cs="Arial"/>
                <w:b/>
                <w:bCs/>
              </w:rPr>
            </w:pPr>
          </w:p>
        </w:tc>
      </w:tr>
      <w:tr w:rsidR="001527EA" w:rsidRPr="00340B0D" w14:paraId="449E74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03F36D"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1A6A358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DE4DBDB" w14:textId="77777777" w:rsidR="001527EA" w:rsidRDefault="001527EA" w:rsidP="00541D1A">
            <w:pPr>
              <w:rPr>
                <w:rFonts w:cs="Arial"/>
                <w:sz w:val="18"/>
                <w:szCs w:val="18"/>
              </w:rPr>
            </w:pPr>
          </w:p>
          <w:p w14:paraId="15FB7087" w14:textId="77777777" w:rsidR="00674E38" w:rsidRDefault="00674E38" w:rsidP="00674E38">
            <w:pPr>
              <w:jc w:val="left"/>
              <w:rPr>
                <w:i/>
              </w:rPr>
            </w:pPr>
            <w:r w:rsidRPr="00544135">
              <w:rPr>
                <w:i/>
              </w:rPr>
              <w:t>The ENC in the ECDIS should match the corresponding graphical plot shown below.</w:t>
            </w:r>
          </w:p>
          <w:p w14:paraId="1FD30FC4" w14:textId="6A18ADA8" w:rsidR="001527EA" w:rsidRDefault="00674E38" w:rsidP="00674E38">
            <w:pPr>
              <w:rPr>
                <w:rFonts w:cs="Arial"/>
                <w:sz w:val="18"/>
                <w:szCs w:val="18"/>
              </w:rPr>
            </w:pPr>
            <w:r w:rsidRPr="00FF43AD">
              <w:rPr>
                <w:i/>
              </w:rPr>
              <w:t xml:space="preserve">Note: To increase the prominence of dangers in unsafe waters it is permitted to highlight </w:t>
            </w:r>
            <w:r>
              <w:rPr>
                <w:i/>
              </w:rPr>
              <w:t>feature</w:t>
            </w:r>
            <w:r w:rsidRPr="00FF43AD">
              <w:rPr>
                <w:i/>
              </w:rPr>
              <w:t>s with an isolated danger mark when they are wholly located in this area</w:t>
            </w:r>
          </w:p>
          <w:p w14:paraId="356E3A83" w14:textId="77777777" w:rsidR="001527EA" w:rsidRDefault="001527EA" w:rsidP="00541D1A">
            <w:pPr>
              <w:rPr>
                <w:rFonts w:cs="Arial"/>
                <w:sz w:val="18"/>
                <w:szCs w:val="18"/>
              </w:rPr>
            </w:pPr>
          </w:p>
          <w:p w14:paraId="4F3DCFCE" w14:textId="77777777" w:rsidR="00674E38" w:rsidRDefault="00674E38" w:rsidP="00674E38">
            <w:pPr>
              <w:jc w:val="center"/>
              <w:rPr>
                <w:rFonts w:cs="Arial"/>
                <w:sz w:val="18"/>
                <w:szCs w:val="18"/>
              </w:rPr>
            </w:pPr>
            <w:r>
              <w:rPr>
                <w:noProof/>
                <w:lang w:eastAsia="en-GB"/>
              </w:rPr>
              <w:drawing>
                <wp:inline distT="0" distB="0" distL="0" distR="0" wp14:anchorId="6D909F95" wp14:editId="003A04A2">
                  <wp:extent cx="4978400" cy="3898900"/>
                  <wp:effectExtent l="0" t="0" r="0" b="6350"/>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978405" cy="3898904"/>
                          </a:xfrm>
                          <a:prstGeom prst="rect">
                            <a:avLst/>
                          </a:prstGeom>
                          <a:noFill/>
                          <a:ln>
                            <a:noFill/>
                            <a:prstDash/>
                          </a:ln>
                        </pic:spPr>
                      </pic:pic>
                    </a:graphicData>
                  </a:graphic>
                </wp:inline>
              </w:drawing>
            </w:r>
          </w:p>
          <w:p w14:paraId="5874F866" w14:textId="1159E47C" w:rsidR="00674E38" w:rsidRPr="00340B0D" w:rsidRDefault="00674E38" w:rsidP="00541D1A">
            <w:pPr>
              <w:rPr>
                <w:rFonts w:cs="Arial"/>
                <w:sz w:val="18"/>
                <w:szCs w:val="18"/>
              </w:rPr>
            </w:pPr>
            <w:r>
              <w:rPr>
                <w:i/>
              </w:rPr>
              <w:t xml:space="preserve">Safety Contour </w:t>
            </w:r>
            <w:r w:rsidRPr="00544135">
              <w:rPr>
                <w:i/>
              </w:rPr>
              <w:t>= 0 m</w:t>
            </w:r>
            <w:r>
              <w:rPr>
                <w:i/>
              </w:rPr>
              <w:t>, Alternative 1</w:t>
            </w:r>
          </w:p>
        </w:tc>
      </w:tr>
    </w:tbl>
    <w:p w14:paraId="3CC6DB82" w14:textId="77777777" w:rsidR="001527EA" w:rsidRDefault="001527EA" w:rsidP="001527EA"/>
    <w:p w14:paraId="489EDF59" w14:textId="77777777" w:rsidR="001527EA" w:rsidRPr="001527EA" w:rsidRDefault="001527EA" w:rsidP="001527EA"/>
    <w:p w14:paraId="36881E4A" w14:textId="77777777" w:rsidR="000A72CE" w:rsidRDefault="000A72CE" w:rsidP="000A72CE">
      <w:pPr>
        <w:rPr>
          <w:ins w:id="10705" w:author="jonathan pritchard" w:date="2024-10-23T10:54:00Z" w16du:dateUtc="2024-10-23T09:54:00Z"/>
        </w:rPr>
      </w:pPr>
    </w:p>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0AA11B34" w:rsidR="0063294C" w:rsidRPr="00544135" w:rsidRDefault="0063294C" w:rsidP="0063294C">
            <w:pPr>
              <w:jc w:val="center"/>
              <w:rPr>
                <w:i/>
              </w:rPr>
            </w:pPr>
          </w:p>
        </w:tc>
      </w:tr>
      <w:tr w:rsidR="0063294C" w14:paraId="136ECA92" w14:textId="77777777" w:rsidTr="0063294C">
        <w:trPr>
          <w:trHeight w:val="407"/>
          <w:tblHeader/>
        </w:trPr>
        <w:tc>
          <w:tcPr>
            <w:tcW w:w="9691" w:type="dxa"/>
            <w:tcBorders>
              <w:top w:val="nil"/>
              <w:bottom w:val="nil"/>
            </w:tcBorders>
            <w:vAlign w:val="center"/>
          </w:tcPr>
          <w:p w14:paraId="22362D26" w14:textId="3FE79BC4" w:rsidR="0063294C" w:rsidRPr="00544135" w:rsidRDefault="0063294C" w:rsidP="00ED668D">
            <w:pPr>
              <w:jc w:val="left"/>
              <w:rPr>
                <w:i/>
              </w:rPr>
            </w:pP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Pr>
        <w:rPr>
          <w:ins w:id="10706" w:author="jonathan pritchard" w:date="2024-10-24T13:04:00Z" w16du:dateUtc="2024-10-24T12:04:00Z"/>
        </w:rPr>
      </w:pPr>
    </w:p>
    <w:p w14:paraId="212EDF4F" w14:textId="32640221" w:rsidR="00FA3013" w:rsidRDefault="00FA3013">
      <w:pPr>
        <w:pStyle w:val="Heading3"/>
        <w:rPr>
          <w:ins w:id="10707" w:author="jonathan pritchard" w:date="2024-10-24T13:04:00Z" w16du:dateUtc="2024-10-24T12:04:00Z"/>
        </w:rPr>
        <w:pPrChange w:id="10708" w:author="jonathan pritchard" w:date="2024-10-24T13:04:00Z" w16du:dateUtc="2024-10-24T12:04:00Z">
          <w:pPr/>
        </w:pPrChange>
      </w:pPr>
      <w:ins w:id="10709" w:author="jonathan pritchard" w:date="2024-10-24T13:04:00Z" w16du:dateUtc="2024-10-24T12:04:00Z">
        <w:r>
          <w:t xml:space="preserve">User selection of </w:t>
        </w:r>
      </w:ins>
      <w:ins w:id="10710" w:author="jonathan pritchard" w:date="2024-10-24T13:05:00Z" w16du:dateUtc="2024-10-24T12:05:00Z">
        <w:r>
          <w:t>prohibited areas</w:t>
        </w:r>
      </w:ins>
    </w:p>
    <w:p w14:paraId="00DAFDDA" w14:textId="77777777" w:rsidR="00FA3013" w:rsidRDefault="00FA3013" w:rsidP="000A72CE">
      <w:pPr>
        <w:rPr>
          <w:ins w:id="10711" w:author="jonathan pritchard" w:date="2024-10-24T13:04:00Z" w16du:dateUtc="2024-10-24T12:04: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ins w:id="10712" w:author="jonathan pritchard" w:date="2024-10-24T13:04:00Z"/>
        </w:trPr>
        <w:tc>
          <w:tcPr>
            <w:tcW w:w="2381" w:type="dxa"/>
            <w:shd w:val="clear" w:color="auto" w:fill="E5B8B7" w:themeFill="accent2" w:themeFillTint="66"/>
            <w:vAlign w:val="center"/>
          </w:tcPr>
          <w:p w14:paraId="37CA4BB0" w14:textId="77777777" w:rsidR="00FA3013" w:rsidRPr="004065B1" w:rsidRDefault="00FA3013" w:rsidP="00B06D25">
            <w:pPr>
              <w:rPr>
                <w:ins w:id="10713" w:author="jonathan pritchard" w:date="2024-10-24T13:04:00Z" w16du:dateUtc="2024-10-24T12:04:00Z"/>
              </w:rPr>
            </w:pPr>
            <w:ins w:id="10714" w:author="jonathan pritchard" w:date="2024-10-24T13:04:00Z" w16du:dateUtc="2024-10-24T12:04:00Z">
              <w:r w:rsidRPr="000A066E">
                <w:rPr>
                  <w:b/>
                </w:rPr>
                <w:t>Test Reference</w:t>
              </w:r>
            </w:ins>
          </w:p>
        </w:tc>
        <w:tc>
          <w:tcPr>
            <w:tcW w:w="2381" w:type="dxa"/>
            <w:shd w:val="clear" w:color="auto" w:fill="E5B8B7" w:themeFill="accent2" w:themeFillTint="66"/>
            <w:vAlign w:val="center"/>
          </w:tcPr>
          <w:p w14:paraId="66C67A46" w14:textId="549A0399" w:rsidR="00FA3013" w:rsidRPr="004065B1" w:rsidRDefault="00FA3013" w:rsidP="00B06D25">
            <w:pPr>
              <w:rPr>
                <w:ins w:id="10715" w:author="jonathan pritchard" w:date="2024-10-24T13:04:00Z" w16du:dateUtc="2024-10-24T12:04:00Z"/>
              </w:rPr>
            </w:pPr>
            <w:proofErr w:type="spellStart"/>
            <w:ins w:id="10716" w:author="jonathan pritchard" w:date="2024-10-24T13:05:00Z" w16du:dateUtc="2024-10-24T12:05:00Z">
              <w:r>
                <w:t>UserSelectionProhibited</w:t>
              </w:r>
              <w:proofErr w:type="spellEnd"/>
              <w:r>
                <w:t xml:space="preserve"> Areas</w:t>
              </w:r>
            </w:ins>
          </w:p>
        </w:tc>
        <w:tc>
          <w:tcPr>
            <w:tcW w:w="2382" w:type="dxa"/>
            <w:shd w:val="clear" w:color="auto" w:fill="E5B8B7" w:themeFill="accent2" w:themeFillTint="66"/>
            <w:vAlign w:val="center"/>
          </w:tcPr>
          <w:p w14:paraId="674DB960" w14:textId="77777777" w:rsidR="00FA3013" w:rsidRPr="004065B1" w:rsidRDefault="00FA3013" w:rsidP="00B06D25">
            <w:pPr>
              <w:rPr>
                <w:ins w:id="10717" w:author="jonathan pritchard" w:date="2024-10-24T13:04:00Z" w16du:dateUtc="2024-10-24T12:04:00Z"/>
              </w:rPr>
            </w:pPr>
            <w:ins w:id="10718" w:author="jonathan pritchard" w:date="2024-10-24T13:04:00Z" w16du:dateUtc="2024-10-24T12:04:00Z">
              <w:r w:rsidRPr="000A066E">
                <w:rPr>
                  <w:b/>
                </w:rPr>
                <w:t>IHO Reference</w:t>
              </w:r>
            </w:ins>
          </w:p>
        </w:tc>
        <w:tc>
          <w:tcPr>
            <w:tcW w:w="2382" w:type="dxa"/>
            <w:shd w:val="clear" w:color="auto" w:fill="E5B8B7" w:themeFill="accent2" w:themeFillTint="66"/>
            <w:vAlign w:val="center"/>
          </w:tcPr>
          <w:p w14:paraId="2BCD91EF" w14:textId="77777777" w:rsidR="00FA3013" w:rsidRPr="004065B1" w:rsidRDefault="00FA3013" w:rsidP="00B06D25">
            <w:pPr>
              <w:jc w:val="left"/>
              <w:rPr>
                <w:ins w:id="10719" w:author="jonathan pritchard" w:date="2024-10-24T13:04:00Z" w16du:dateUtc="2024-10-24T12:04:00Z"/>
              </w:rPr>
            </w:pPr>
          </w:p>
        </w:tc>
      </w:tr>
      <w:tr w:rsidR="00FA3013" w14:paraId="0A0B235E" w14:textId="77777777" w:rsidTr="00B06D25">
        <w:trPr>
          <w:tblHeader/>
          <w:ins w:id="10720" w:author="jonathan pritchard" w:date="2024-10-24T13:04:00Z"/>
        </w:trPr>
        <w:tc>
          <w:tcPr>
            <w:tcW w:w="9526" w:type="dxa"/>
            <w:gridSpan w:val="4"/>
            <w:shd w:val="clear" w:color="auto" w:fill="E5B8B7" w:themeFill="accent2" w:themeFillTint="66"/>
            <w:vAlign w:val="center"/>
          </w:tcPr>
          <w:p w14:paraId="0BE5CD8C" w14:textId="77777777" w:rsidR="00FA3013" w:rsidRDefault="00FA3013" w:rsidP="00B06D25">
            <w:pPr>
              <w:rPr>
                <w:ins w:id="10721" w:author="jonathan pritchard" w:date="2024-10-24T13:04:00Z" w16du:dateUtc="2024-10-24T12:04:00Z"/>
              </w:rPr>
            </w:pPr>
            <w:ins w:id="10722" w:author="jonathan pritchard" w:date="2024-10-24T13:04:00Z" w16du:dateUtc="2024-10-24T12:04:00Z">
              <w:r w:rsidRPr="000A066E">
                <w:rPr>
                  <w:b/>
                </w:rPr>
                <w:t>Test description</w:t>
              </w:r>
            </w:ins>
          </w:p>
        </w:tc>
      </w:tr>
      <w:tr w:rsidR="00FA3013" w:rsidRPr="005D2431" w14:paraId="16B66F5B" w14:textId="77777777" w:rsidTr="00B06D25">
        <w:trPr>
          <w:tblHeader/>
          <w:ins w:id="10723" w:author="jonathan pritchard" w:date="2024-10-24T13:04:00Z"/>
        </w:trPr>
        <w:tc>
          <w:tcPr>
            <w:tcW w:w="9526" w:type="dxa"/>
            <w:gridSpan w:val="4"/>
            <w:vAlign w:val="center"/>
          </w:tcPr>
          <w:p w14:paraId="685886C4" w14:textId="77777777" w:rsidR="00FA3013" w:rsidRDefault="00FA3013" w:rsidP="00B06D25">
            <w:pPr>
              <w:pStyle w:val="ListParagraph"/>
              <w:rPr>
                <w:ins w:id="10724" w:author="jonathan pritchard" w:date="2024-10-24T13:04:00Z" w16du:dateUtc="2024-10-24T12:04:00Z"/>
                <w:i/>
              </w:rPr>
            </w:pPr>
          </w:p>
          <w:p w14:paraId="27370132" w14:textId="2B5F7D95" w:rsidR="00FA3013" w:rsidRDefault="00FA3013" w:rsidP="00B06D25">
            <w:pPr>
              <w:pStyle w:val="ListParagraph"/>
              <w:numPr>
                <w:ilvl w:val="0"/>
                <w:numId w:val="84"/>
              </w:numPr>
              <w:rPr>
                <w:ins w:id="10725" w:author="jonathan pritchard" w:date="2024-10-24T13:05:00Z" w16du:dateUtc="2024-10-24T12:05:00Z"/>
                <w:i/>
              </w:rPr>
            </w:pPr>
            <w:ins w:id="10726" w:author="jonathan pritchard" w:date="2024-10-24T13:05:00Z" w16du:dateUtc="2024-10-24T12:05:00Z">
              <w:r>
                <w:rPr>
                  <w:i/>
                </w:rPr>
                <w:t>From PC (</w:t>
              </w:r>
              <w:proofErr w:type="spellStart"/>
              <w:r>
                <w:rPr>
                  <w:i/>
                </w:rPr>
                <w:t>Github</w:t>
              </w:r>
              <w:proofErr w:type="spellEnd"/>
              <w:r>
                <w:rPr>
                  <w:i/>
                </w:rPr>
                <w:t xml:space="preserve"> Isse 136)</w:t>
              </w:r>
            </w:ins>
          </w:p>
          <w:p w14:paraId="18E16037" w14:textId="4DBBD387" w:rsidR="00FA3013" w:rsidRDefault="00FA3013" w:rsidP="00B06D25">
            <w:pPr>
              <w:pStyle w:val="ListParagraph"/>
              <w:numPr>
                <w:ilvl w:val="0"/>
                <w:numId w:val="84"/>
              </w:numPr>
              <w:rPr>
                <w:ins w:id="10727" w:author="jonathan pritchard" w:date="2024-10-24T13:04:00Z" w16du:dateUtc="2024-10-24T12:04:00Z"/>
                <w:i/>
              </w:rPr>
            </w:pPr>
            <w:ins w:id="10728" w:author="jonathan pritchard" w:date="2024-10-24T13:05:00Z" w16du:dateUtc="2024-10-24T12:05:00Z">
              <w:r>
                <w:rPr>
                  <w:i/>
                </w:rPr>
                <w:t>Need to test selectors exist for each individual type of prohibited area.</w:t>
              </w:r>
            </w:ins>
          </w:p>
          <w:p w14:paraId="0435958A" w14:textId="77777777" w:rsidR="00FA3013" w:rsidRPr="00A81079" w:rsidRDefault="00FA3013" w:rsidP="00B06D25">
            <w:pPr>
              <w:pStyle w:val="ListParagraph"/>
              <w:rPr>
                <w:ins w:id="10729" w:author="jonathan pritchard" w:date="2024-10-24T13:04:00Z" w16du:dateUtc="2024-10-24T12:04:00Z"/>
                <w:i/>
              </w:rPr>
            </w:pPr>
          </w:p>
        </w:tc>
      </w:tr>
    </w:tbl>
    <w:p w14:paraId="7892F475" w14:textId="77777777" w:rsidR="00FA3013" w:rsidRDefault="00FA3013" w:rsidP="000A72CE">
      <w:pPr>
        <w:rPr>
          <w:ins w:id="10730" w:author="jonathan pritchard" w:date="2024-10-24T13:04:00Z" w16du:dateUtc="2024-10-24T12:04:00Z"/>
        </w:rPr>
      </w:pPr>
    </w:p>
    <w:p w14:paraId="5152FD69" w14:textId="77777777" w:rsidR="00FA3013" w:rsidRDefault="00FA3013" w:rsidP="000A72CE"/>
    <w:p w14:paraId="7620E001" w14:textId="77777777" w:rsidR="000A72CE" w:rsidRPr="001570A4" w:rsidRDefault="00667697" w:rsidP="00E30B8F">
      <w:pPr>
        <w:pStyle w:val="Heading2"/>
        <w:rPr>
          <w:highlight w:val="yellow"/>
        </w:rPr>
      </w:pPr>
      <w:r>
        <w:br w:type="page"/>
      </w:r>
      <w:bookmarkStart w:id="10731" w:name="_Toc152748602"/>
      <w:r w:rsidR="000A72CE" w:rsidRPr="001570A4">
        <w:rPr>
          <w:highlight w:val="yellow"/>
        </w:rPr>
        <w:lastRenderedPageBreak/>
        <w:t>Detection and Notification of Navigational Hazards – Use of largest scale available</w:t>
      </w:r>
      <w:bookmarkEnd w:id="1073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0AA576A"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85CC29"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EF5EDB4" w14:textId="3B35DCD4" w:rsidR="001570A4" w:rsidRPr="00C87169" w:rsidRDefault="00674E38" w:rsidP="00541D1A">
            <w:pPr>
              <w:jc w:val="center"/>
              <w:rPr>
                <w:rFonts w:cs="Arial"/>
                <w:bCs/>
              </w:rPr>
            </w:pPr>
            <w:proofErr w:type="spellStart"/>
            <w:r>
              <w:t>NavigationalHazardsLS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ACDDB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1C1BE33" w14:textId="7E622B12" w:rsidR="001570A4" w:rsidRPr="00674E38" w:rsidRDefault="00674E38" w:rsidP="00674E3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tc>
      </w:tr>
      <w:tr w:rsidR="001570A4" w:rsidRPr="00340B0D" w14:paraId="6289C94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8296C"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0CFF6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AFB8690" w14:textId="77777777" w:rsidR="001570A4" w:rsidRDefault="001570A4" w:rsidP="00541D1A">
            <w:pPr>
              <w:rPr>
                <w:rFonts w:cs="Arial"/>
                <w:i/>
              </w:rPr>
            </w:pPr>
          </w:p>
          <w:p w14:paraId="4901F01C" w14:textId="77777777" w:rsidR="00674E38" w:rsidRPr="00A53E84" w:rsidRDefault="00674E38" w:rsidP="00674E38">
            <w:pPr>
              <w:jc w:val="left"/>
              <w:rPr>
                <w:i/>
              </w:rPr>
            </w:pPr>
            <w:r w:rsidRPr="00A53E84">
              <w:rPr>
                <w:i/>
              </w:rPr>
              <w:t>The purpose of this test is to verify by observation that ECDIS uses the largest scale available for detection of navigational hazards.</w:t>
            </w:r>
          </w:p>
          <w:p w14:paraId="6A653950" w14:textId="77777777" w:rsidR="00674E38" w:rsidRPr="00A53E84" w:rsidRDefault="00674E38" w:rsidP="00674E38">
            <w:pPr>
              <w:rPr>
                <w:i/>
              </w:rPr>
            </w:pPr>
          </w:p>
          <w:p w14:paraId="0862952F" w14:textId="4854956B" w:rsidR="00674E38" w:rsidRPr="009C22F4" w:rsidRDefault="00674E38" w:rsidP="00674E38">
            <w:pPr>
              <w:rPr>
                <w:rFonts w:cs="Arial"/>
                <w:i/>
              </w:rPr>
            </w:pPr>
            <w:r w:rsidRPr="00A53E84">
              <w:rPr>
                <w:i/>
              </w:rPr>
              <w:t xml:space="preserve">This test is performed by loading the test </w:t>
            </w:r>
            <w:r>
              <w:rPr>
                <w:i/>
              </w:rPr>
              <w:t>datasets</w:t>
            </w:r>
            <w:r w:rsidRPr="00A53E84">
              <w:rPr>
                <w:i/>
              </w:rPr>
              <w:t xml:space="preserve">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s</w:t>
            </w:r>
            <w:r w:rsidRPr="00A53E84">
              <w:rPr>
                <w:i/>
              </w:rPr>
              <w:t xml:space="preserve"> marked as WP1 through WP8 and checking display against the corresponding graphical plot</w:t>
            </w:r>
          </w:p>
          <w:p w14:paraId="7E663BB1" w14:textId="77777777" w:rsidR="001570A4" w:rsidRPr="009C22F4" w:rsidRDefault="001570A4" w:rsidP="00541D1A">
            <w:pPr>
              <w:rPr>
                <w:rFonts w:cs="Arial"/>
                <w:i/>
              </w:rPr>
            </w:pPr>
          </w:p>
        </w:tc>
      </w:tr>
      <w:tr w:rsidR="001570A4" w:rsidRPr="00340B0D" w14:paraId="08D205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AE968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1EAF507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2D93C6"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B00EC" w14:textId="77777777" w:rsidR="001570A4" w:rsidRPr="00340B0D" w:rsidRDefault="001570A4" w:rsidP="00541D1A">
            <w:pPr>
              <w:jc w:val="center"/>
              <w:rPr>
                <w:rFonts w:cs="Arial"/>
                <w:b/>
                <w:bCs/>
                <w:sz w:val="18"/>
                <w:szCs w:val="18"/>
              </w:rPr>
            </w:pPr>
          </w:p>
        </w:tc>
      </w:tr>
      <w:tr w:rsidR="001570A4" w:rsidRPr="00340B0D" w14:paraId="3A6B96A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6AE29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26FE9DD" w14:textId="77777777" w:rsidR="001570A4" w:rsidRPr="00340B0D" w:rsidRDefault="001570A4" w:rsidP="00541D1A">
            <w:pPr>
              <w:rPr>
                <w:rFonts w:cs="Arial"/>
                <w:sz w:val="18"/>
                <w:szCs w:val="18"/>
              </w:rPr>
            </w:pPr>
          </w:p>
        </w:tc>
      </w:tr>
      <w:tr w:rsidR="001570A4" w:rsidRPr="00340B0D" w14:paraId="72C55BC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C80716B"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68BF866" w14:textId="77777777" w:rsidR="001570A4" w:rsidRPr="00340B0D" w:rsidRDefault="001570A4" w:rsidP="00541D1A">
            <w:pPr>
              <w:rPr>
                <w:rFonts w:cs="Arial"/>
                <w:sz w:val="18"/>
                <w:szCs w:val="18"/>
              </w:rPr>
            </w:pPr>
          </w:p>
        </w:tc>
      </w:tr>
      <w:tr w:rsidR="001570A4" w:rsidRPr="00340B0D" w14:paraId="753686BD"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5F1C3E"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B317F"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582638B" w14:textId="77777777" w:rsidTr="00541D1A">
        <w:sdt>
          <w:sdtPr>
            <w:rPr>
              <w:rFonts w:cs="Arial"/>
              <w:sz w:val="18"/>
              <w:szCs w:val="18"/>
            </w:rPr>
            <w:alias w:val="Diplay Category"/>
            <w:tag w:val="Diplay Categor"/>
            <w:id w:val="3103305"/>
            <w:placeholder>
              <w:docPart w:val="96DE130BE183403C85C3C12D2178512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7DBE3F1"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9C461F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EE9977" w14:textId="77777777" w:rsidR="001570A4" w:rsidRPr="00340B0D" w:rsidRDefault="001570A4" w:rsidP="00541D1A">
            <w:pPr>
              <w:jc w:val="center"/>
              <w:rPr>
                <w:rFonts w:cs="Arial"/>
                <w:sz w:val="18"/>
                <w:szCs w:val="18"/>
              </w:rPr>
            </w:pPr>
          </w:p>
        </w:tc>
      </w:tr>
      <w:tr w:rsidR="001570A4" w:rsidRPr="00340B0D" w14:paraId="443276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63181E6"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4510317"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F0351D" w14:textId="77777777" w:rsidR="001570A4" w:rsidRPr="00340B0D" w:rsidRDefault="001570A4" w:rsidP="00541D1A">
            <w:pPr>
              <w:jc w:val="center"/>
              <w:rPr>
                <w:rFonts w:cs="Arial"/>
                <w:sz w:val="18"/>
                <w:szCs w:val="18"/>
              </w:rPr>
            </w:pPr>
          </w:p>
        </w:tc>
      </w:tr>
      <w:tr w:rsidR="001570A4" w:rsidRPr="00340B0D" w14:paraId="2805B9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F3F65F"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3F8EE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59049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F11C6D5" w14:textId="77777777" w:rsidR="001570A4" w:rsidRPr="00340B0D" w:rsidRDefault="001570A4" w:rsidP="00541D1A">
            <w:pPr>
              <w:jc w:val="center"/>
              <w:rPr>
                <w:rFonts w:cs="Arial"/>
                <w:sz w:val="18"/>
                <w:szCs w:val="18"/>
              </w:rPr>
            </w:pPr>
          </w:p>
        </w:tc>
      </w:tr>
      <w:tr w:rsidR="001570A4" w:rsidRPr="00340B0D" w14:paraId="79DEA5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C52C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21493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023BB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6B99D91" w14:textId="77777777" w:rsidR="001570A4" w:rsidRPr="00340B0D" w:rsidRDefault="001570A4" w:rsidP="00541D1A">
            <w:pPr>
              <w:jc w:val="center"/>
              <w:rPr>
                <w:rFonts w:cs="Arial"/>
                <w:sz w:val="18"/>
                <w:szCs w:val="18"/>
              </w:rPr>
            </w:pPr>
          </w:p>
        </w:tc>
      </w:tr>
      <w:tr w:rsidR="001570A4" w:rsidRPr="00340B0D" w14:paraId="3FDEDC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8414A8"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1959D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A9904E6"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5D930B" w14:textId="77777777" w:rsidR="001570A4" w:rsidRPr="00340B0D" w:rsidRDefault="001570A4" w:rsidP="00541D1A">
            <w:pPr>
              <w:jc w:val="center"/>
              <w:rPr>
                <w:rFonts w:cs="Arial"/>
                <w:sz w:val="18"/>
                <w:szCs w:val="18"/>
              </w:rPr>
            </w:pPr>
          </w:p>
        </w:tc>
      </w:tr>
      <w:tr w:rsidR="001570A4" w:rsidRPr="00340B0D" w14:paraId="0B5DF75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523A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25765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38C131"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3583E62" w14:textId="77777777" w:rsidR="001570A4" w:rsidRPr="00340B0D" w:rsidRDefault="001570A4" w:rsidP="00541D1A">
            <w:pPr>
              <w:jc w:val="center"/>
              <w:rPr>
                <w:rFonts w:cs="Arial"/>
                <w:sz w:val="18"/>
                <w:szCs w:val="18"/>
              </w:rPr>
            </w:pPr>
          </w:p>
        </w:tc>
      </w:tr>
      <w:tr w:rsidR="001570A4" w:rsidRPr="00340B0D" w14:paraId="15F514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59D5E"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2E8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B39EF8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8A67C23" w14:textId="77777777" w:rsidR="001570A4" w:rsidRPr="00340B0D" w:rsidRDefault="001570A4" w:rsidP="00541D1A">
            <w:pPr>
              <w:jc w:val="center"/>
              <w:rPr>
                <w:rFonts w:cs="Arial"/>
                <w:sz w:val="18"/>
                <w:szCs w:val="18"/>
              </w:rPr>
            </w:pPr>
          </w:p>
        </w:tc>
      </w:tr>
      <w:tr w:rsidR="001570A4" w:rsidRPr="00340B0D" w14:paraId="290E9C0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2C886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7A395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CF617D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7FE7D02" w14:textId="77777777" w:rsidR="001570A4" w:rsidRPr="00340B0D" w:rsidRDefault="001570A4" w:rsidP="00541D1A">
            <w:pPr>
              <w:jc w:val="center"/>
              <w:rPr>
                <w:rFonts w:cs="Arial"/>
                <w:sz w:val="18"/>
                <w:szCs w:val="18"/>
              </w:rPr>
            </w:pPr>
          </w:p>
        </w:tc>
      </w:tr>
      <w:tr w:rsidR="001570A4" w:rsidRPr="00340B0D" w14:paraId="6922B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83A9E1"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18FC9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9E5317"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FE68255" w14:textId="77777777" w:rsidR="001570A4" w:rsidRPr="00340B0D" w:rsidRDefault="001570A4" w:rsidP="00541D1A">
            <w:pPr>
              <w:jc w:val="center"/>
              <w:rPr>
                <w:rFonts w:cs="Arial"/>
                <w:sz w:val="18"/>
                <w:szCs w:val="18"/>
              </w:rPr>
            </w:pPr>
          </w:p>
        </w:tc>
      </w:tr>
      <w:tr w:rsidR="001570A4" w:rsidRPr="00340B0D" w14:paraId="32D35B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AE770B"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19D4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DFB6934"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0FFDD23" w14:textId="77777777" w:rsidR="001570A4" w:rsidRPr="00340B0D" w:rsidRDefault="001570A4" w:rsidP="00541D1A">
            <w:pPr>
              <w:jc w:val="center"/>
              <w:rPr>
                <w:rFonts w:cs="Arial"/>
                <w:sz w:val="18"/>
                <w:szCs w:val="18"/>
              </w:rPr>
            </w:pPr>
          </w:p>
        </w:tc>
      </w:tr>
      <w:tr w:rsidR="001570A4" w:rsidRPr="00340B0D" w14:paraId="1F217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5B21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1C68C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EC2202"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9E19BC4" w14:textId="77777777" w:rsidR="001570A4" w:rsidRPr="00340B0D" w:rsidRDefault="001570A4" w:rsidP="00541D1A">
            <w:pPr>
              <w:jc w:val="center"/>
              <w:rPr>
                <w:rFonts w:cs="Arial"/>
                <w:sz w:val="18"/>
                <w:szCs w:val="18"/>
              </w:rPr>
            </w:pPr>
          </w:p>
        </w:tc>
      </w:tr>
      <w:tr w:rsidR="001570A4" w:rsidRPr="00340B0D" w14:paraId="79DC64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DA71C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4B93D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B729F6D"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75B0504" w14:textId="77777777" w:rsidR="001570A4" w:rsidRPr="00340B0D" w:rsidRDefault="001570A4" w:rsidP="00541D1A">
            <w:pPr>
              <w:jc w:val="center"/>
              <w:rPr>
                <w:rFonts w:cs="Arial"/>
                <w:sz w:val="18"/>
                <w:szCs w:val="18"/>
              </w:rPr>
            </w:pPr>
          </w:p>
        </w:tc>
      </w:tr>
      <w:tr w:rsidR="001570A4" w:rsidRPr="00340B0D" w14:paraId="7B5305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030BA5"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AE273E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C85899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9FD0919" w14:textId="77777777" w:rsidR="001570A4" w:rsidRPr="00340B0D" w:rsidRDefault="001570A4" w:rsidP="00541D1A">
            <w:pPr>
              <w:jc w:val="center"/>
              <w:rPr>
                <w:rFonts w:cs="Arial"/>
                <w:sz w:val="18"/>
                <w:szCs w:val="18"/>
              </w:rPr>
            </w:pPr>
          </w:p>
        </w:tc>
      </w:tr>
      <w:tr w:rsidR="001570A4" w:rsidRPr="00340B0D" w14:paraId="2E43339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B0ED3E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2E36AEE"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8A0088" w14:textId="77777777" w:rsidR="001570A4" w:rsidRPr="00340B0D" w:rsidRDefault="001570A4" w:rsidP="00541D1A">
            <w:pPr>
              <w:jc w:val="center"/>
              <w:rPr>
                <w:rFonts w:cs="Arial"/>
                <w:sz w:val="18"/>
                <w:szCs w:val="18"/>
              </w:rPr>
            </w:pPr>
          </w:p>
        </w:tc>
      </w:tr>
      <w:tr w:rsidR="001570A4" w:rsidRPr="00340B0D" w14:paraId="3D58367F" w14:textId="77777777" w:rsidTr="00541D1A">
        <w:sdt>
          <w:sdtPr>
            <w:rPr>
              <w:rFonts w:cs="Arial"/>
              <w:sz w:val="18"/>
              <w:szCs w:val="18"/>
            </w:rPr>
            <w:alias w:val="Palette"/>
            <w:tag w:val="Palette"/>
            <w:id w:val="-276406066"/>
            <w:placeholder>
              <w:docPart w:val="1640664DA542498495C7D4B88B657E5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31F7EB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A4E637E"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C4BA726" w14:textId="77777777" w:rsidR="001570A4" w:rsidRPr="00340B0D" w:rsidRDefault="001570A4" w:rsidP="00541D1A">
            <w:pPr>
              <w:jc w:val="center"/>
              <w:rPr>
                <w:rFonts w:cs="Arial"/>
                <w:sz w:val="18"/>
                <w:szCs w:val="18"/>
              </w:rPr>
            </w:pPr>
          </w:p>
        </w:tc>
      </w:tr>
      <w:tr w:rsidR="001570A4" w:rsidRPr="00340B0D" w14:paraId="45367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C2F6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41FD71A5"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32FD947E" w14:textId="77777777" w:rsidR="001570A4" w:rsidRPr="00340B0D" w:rsidRDefault="001570A4" w:rsidP="00541D1A">
            <w:pPr>
              <w:jc w:val="center"/>
              <w:rPr>
                <w:rFonts w:cs="Arial"/>
                <w:sz w:val="18"/>
                <w:szCs w:val="18"/>
              </w:rPr>
            </w:pPr>
          </w:p>
        </w:tc>
      </w:tr>
      <w:tr w:rsidR="001570A4" w:rsidRPr="00340B0D" w14:paraId="02A9D18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C79BD6"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2B23E4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B0B1177" w14:textId="77777777" w:rsidR="001570A4" w:rsidRPr="00340B0D" w:rsidRDefault="001570A4" w:rsidP="00541D1A">
            <w:pPr>
              <w:jc w:val="center"/>
              <w:rPr>
                <w:rFonts w:cs="Arial"/>
                <w:sz w:val="18"/>
                <w:szCs w:val="18"/>
              </w:rPr>
            </w:pPr>
          </w:p>
        </w:tc>
      </w:tr>
      <w:tr w:rsidR="001570A4" w:rsidRPr="00340B0D" w14:paraId="013A825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D72272"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514E6D"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6C5C4FCC" w14:textId="77777777" w:rsidTr="00541D1A">
        <w:trPr>
          <w:trHeight w:val="287"/>
        </w:trPr>
        <w:tc>
          <w:tcPr>
            <w:tcW w:w="1789" w:type="dxa"/>
            <w:tcBorders>
              <w:left w:val="single" w:sz="12" w:space="0" w:color="auto"/>
              <w:bottom w:val="single" w:sz="4" w:space="0" w:color="auto"/>
            </w:tcBorders>
          </w:tcPr>
          <w:p w14:paraId="3CA810AA"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6940C4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8A889F0"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4C09D39" w14:textId="77777777" w:rsidR="001570A4" w:rsidRPr="00C87169" w:rsidRDefault="001570A4" w:rsidP="00541D1A">
            <w:pPr>
              <w:rPr>
                <w:rFonts w:cs="Arial"/>
              </w:rPr>
            </w:pPr>
          </w:p>
        </w:tc>
      </w:tr>
      <w:tr w:rsidR="001570A4" w:rsidRPr="00340B0D" w14:paraId="4D3EBDF6" w14:textId="77777777" w:rsidTr="00541D1A">
        <w:tc>
          <w:tcPr>
            <w:tcW w:w="1789" w:type="dxa"/>
            <w:tcBorders>
              <w:left w:val="single" w:sz="12" w:space="0" w:color="auto"/>
              <w:bottom w:val="single" w:sz="4" w:space="0" w:color="auto"/>
            </w:tcBorders>
          </w:tcPr>
          <w:p w14:paraId="2C6E38E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B88B54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9F3EB4"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6357E66"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182863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A54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66A765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D4A2BE3" w14:textId="77777777" w:rsidR="001570A4" w:rsidRPr="00340B0D" w:rsidRDefault="001570A4" w:rsidP="00541D1A">
            <w:pPr>
              <w:rPr>
                <w:rFonts w:cs="Arial"/>
                <w:sz w:val="18"/>
                <w:szCs w:val="18"/>
              </w:rPr>
            </w:pPr>
          </w:p>
        </w:tc>
      </w:tr>
      <w:tr w:rsidR="001570A4" w:rsidRPr="00340B0D" w14:paraId="51B8BE1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63FB9D" w14:textId="77777777" w:rsidR="001570A4" w:rsidRPr="00340B0D" w:rsidRDefault="001570A4" w:rsidP="00541D1A">
            <w:pPr>
              <w:rPr>
                <w:rFonts w:cs="Arial"/>
                <w:sz w:val="18"/>
                <w:szCs w:val="18"/>
              </w:rPr>
            </w:pPr>
          </w:p>
        </w:tc>
      </w:tr>
      <w:tr w:rsidR="001570A4" w:rsidRPr="00340B0D" w14:paraId="41CB1A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61E64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798E8A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BC5815"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BF73D"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27231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0223480"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B44C0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8E8373"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155C4F9" w14:textId="77777777" w:rsidR="001570A4" w:rsidRPr="00340B0D" w:rsidRDefault="001570A4" w:rsidP="00541D1A">
            <w:pPr>
              <w:rPr>
                <w:rFonts w:cs="Arial"/>
                <w:sz w:val="18"/>
                <w:szCs w:val="18"/>
              </w:rPr>
            </w:pPr>
          </w:p>
        </w:tc>
      </w:tr>
      <w:tr w:rsidR="001570A4" w:rsidRPr="00340B0D" w14:paraId="50DF3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02966"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D0DC9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AB389D"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FA7BBDF" w14:textId="77777777" w:rsidR="001570A4" w:rsidRPr="00340B0D" w:rsidRDefault="001570A4" w:rsidP="00541D1A">
            <w:pPr>
              <w:rPr>
                <w:rFonts w:cs="Arial"/>
                <w:sz w:val="18"/>
                <w:szCs w:val="18"/>
              </w:rPr>
            </w:pPr>
          </w:p>
        </w:tc>
      </w:tr>
      <w:tr w:rsidR="001570A4" w:rsidRPr="00340B0D" w14:paraId="61081C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2A061"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16F60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C60456"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A110A2" w14:textId="77777777" w:rsidR="001570A4" w:rsidRPr="00340B0D" w:rsidRDefault="001570A4" w:rsidP="00541D1A">
            <w:pPr>
              <w:rPr>
                <w:rFonts w:cs="Arial"/>
                <w:sz w:val="18"/>
                <w:szCs w:val="18"/>
              </w:rPr>
            </w:pPr>
          </w:p>
        </w:tc>
      </w:tr>
      <w:tr w:rsidR="001570A4" w:rsidRPr="00340B0D" w14:paraId="2EE2B7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327CC8"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EE9D1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06F6F6"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53CF729" w14:textId="77777777" w:rsidR="001570A4" w:rsidRPr="00340B0D" w:rsidRDefault="001570A4" w:rsidP="00541D1A">
            <w:pPr>
              <w:rPr>
                <w:rFonts w:cs="Arial"/>
                <w:sz w:val="18"/>
                <w:szCs w:val="18"/>
              </w:rPr>
            </w:pPr>
          </w:p>
        </w:tc>
      </w:tr>
      <w:tr w:rsidR="001570A4" w:rsidRPr="00340B0D" w14:paraId="650D2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1765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5156C5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E996FF"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952B597" w14:textId="77777777" w:rsidR="001570A4" w:rsidRPr="00340B0D" w:rsidRDefault="001570A4" w:rsidP="00541D1A">
            <w:pPr>
              <w:rPr>
                <w:rFonts w:cs="Arial"/>
                <w:sz w:val="18"/>
                <w:szCs w:val="18"/>
              </w:rPr>
            </w:pPr>
          </w:p>
        </w:tc>
      </w:tr>
      <w:tr w:rsidR="001570A4" w:rsidRPr="00340B0D" w14:paraId="46C3E5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734776"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28947B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912D1F"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77CB8A2" w14:textId="77777777" w:rsidR="001570A4" w:rsidRPr="00340B0D" w:rsidRDefault="001570A4" w:rsidP="00541D1A">
            <w:pPr>
              <w:rPr>
                <w:rFonts w:cs="Arial"/>
                <w:sz w:val="18"/>
                <w:szCs w:val="18"/>
              </w:rPr>
            </w:pPr>
          </w:p>
        </w:tc>
      </w:tr>
      <w:tr w:rsidR="001570A4" w:rsidRPr="00340B0D" w14:paraId="161001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45B135"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AC2EF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DAF2"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9585F" w14:textId="77777777" w:rsidR="001570A4" w:rsidRPr="00340B0D" w:rsidRDefault="001570A4" w:rsidP="00541D1A">
            <w:pPr>
              <w:rPr>
                <w:rFonts w:cs="Arial"/>
                <w:sz w:val="18"/>
                <w:szCs w:val="18"/>
              </w:rPr>
            </w:pPr>
          </w:p>
        </w:tc>
      </w:tr>
      <w:tr w:rsidR="001570A4" w:rsidRPr="00340B0D" w14:paraId="2BE93D9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2639D5"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88599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65D1C6"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52D74DE" w14:textId="77777777" w:rsidR="001570A4" w:rsidRPr="00340B0D" w:rsidRDefault="001570A4" w:rsidP="00541D1A">
            <w:pPr>
              <w:rPr>
                <w:rFonts w:cs="Arial"/>
                <w:sz w:val="18"/>
                <w:szCs w:val="18"/>
              </w:rPr>
            </w:pPr>
          </w:p>
        </w:tc>
      </w:tr>
      <w:tr w:rsidR="001570A4" w:rsidRPr="00340B0D" w14:paraId="5D2151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EDAF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272272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53D2DD"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CD32C3" w14:textId="77777777" w:rsidR="001570A4" w:rsidRPr="00340B0D" w:rsidRDefault="001570A4" w:rsidP="00541D1A">
            <w:pPr>
              <w:rPr>
                <w:rFonts w:cs="Arial"/>
                <w:sz w:val="18"/>
                <w:szCs w:val="18"/>
              </w:rPr>
            </w:pPr>
          </w:p>
        </w:tc>
      </w:tr>
      <w:tr w:rsidR="001570A4" w:rsidRPr="00340B0D" w14:paraId="313B75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C4C7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41F2C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FC1E11"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A6904" w14:textId="77777777" w:rsidR="001570A4" w:rsidRPr="00340B0D" w:rsidRDefault="001570A4" w:rsidP="00541D1A">
            <w:pPr>
              <w:rPr>
                <w:rFonts w:cs="Arial"/>
                <w:sz w:val="18"/>
                <w:szCs w:val="18"/>
              </w:rPr>
            </w:pPr>
          </w:p>
        </w:tc>
      </w:tr>
      <w:tr w:rsidR="001570A4" w:rsidRPr="00340B0D" w14:paraId="579A306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0743B3"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BD162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78D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D66980" w14:textId="77777777" w:rsidR="001570A4" w:rsidRPr="00340B0D" w:rsidRDefault="001570A4" w:rsidP="00541D1A">
            <w:pPr>
              <w:rPr>
                <w:rFonts w:cs="Arial"/>
                <w:sz w:val="18"/>
                <w:szCs w:val="18"/>
              </w:rPr>
            </w:pPr>
          </w:p>
        </w:tc>
      </w:tr>
      <w:tr w:rsidR="001570A4" w:rsidRPr="00340B0D" w14:paraId="30E689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400EF9"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18B56B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89EE9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93D1DB" w14:textId="77777777" w:rsidR="001570A4" w:rsidRPr="00340B0D" w:rsidRDefault="001570A4" w:rsidP="00541D1A">
            <w:pPr>
              <w:rPr>
                <w:rFonts w:cs="Arial"/>
                <w:sz w:val="18"/>
                <w:szCs w:val="18"/>
              </w:rPr>
            </w:pPr>
          </w:p>
        </w:tc>
      </w:tr>
      <w:tr w:rsidR="001570A4" w:rsidRPr="00340B0D" w14:paraId="07CAB9C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73DEC1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D9670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627DD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82DFA7" w14:textId="77777777" w:rsidR="001570A4" w:rsidRPr="00340B0D" w:rsidRDefault="001570A4" w:rsidP="00541D1A">
            <w:pPr>
              <w:rPr>
                <w:rFonts w:cs="Arial"/>
                <w:sz w:val="18"/>
                <w:szCs w:val="18"/>
              </w:rPr>
            </w:pPr>
          </w:p>
        </w:tc>
      </w:tr>
      <w:tr w:rsidR="001570A4" w:rsidRPr="00340B0D" w14:paraId="16E1C2D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745ABF0"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383B8A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FCB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3CCC14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20799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689A6" w14:textId="77777777" w:rsidR="001570A4" w:rsidRPr="00340B0D" w:rsidRDefault="001570A4" w:rsidP="00541D1A">
            <w:pPr>
              <w:rPr>
                <w:rFonts w:cs="Arial"/>
                <w:sz w:val="18"/>
                <w:szCs w:val="18"/>
              </w:rPr>
            </w:pPr>
          </w:p>
        </w:tc>
      </w:tr>
      <w:tr w:rsidR="001570A4" w:rsidRPr="00340B0D" w14:paraId="7B7A15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442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6065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12DE8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F08DBA" w14:textId="77777777" w:rsidR="001570A4" w:rsidRPr="00340B0D" w:rsidRDefault="001570A4" w:rsidP="00541D1A">
            <w:pPr>
              <w:rPr>
                <w:rFonts w:cs="Arial"/>
                <w:sz w:val="18"/>
                <w:szCs w:val="18"/>
              </w:rPr>
            </w:pPr>
          </w:p>
        </w:tc>
      </w:tr>
      <w:tr w:rsidR="001570A4" w:rsidRPr="00340B0D" w14:paraId="684276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A7FA8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0A9CD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8C87FC3" w14:textId="77777777" w:rsidR="001570A4" w:rsidRDefault="001570A4" w:rsidP="00541D1A">
            <w:pPr>
              <w:rPr>
                <w:rFonts w:cs="Arial"/>
                <w:sz w:val="18"/>
                <w:szCs w:val="18"/>
              </w:rPr>
            </w:pPr>
          </w:p>
          <w:p w14:paraId="6CBE196F" w14:textId="77777777" w:rsidR="00674E38" w:rsidRPr="00A53E84" w:rsidRDefault="001570A4" w:rsidP="00674E38">
            <w:pPr>
              <w:rPr>
                <w:i/>
              </w:rPr>
            </w:pPr>
            <w:r>
              <w:rPr>
                <w:rFonts w:cs="Arial"/>
                <w:i/>
              </w:rPr>
              <w:t>.</w:t>
            </w:r>
            <w:r w:rsidRPr="00110428">
              <w:rPr>
                <w:rFonts w:cs="Arial"/>
                <w:i/>
              </w:rPr>
              <w:t xml:space="preserve">. </w:t>
            </w:r>
            <w:r w:rsidR="00674E38" w:rsidRPr="00A53E84">
              <w:rPr>
                <w:i/>
              </w:rPr>
              <w:t xml:space="preserve">Load </w:t>
            </w:r>
            <w:r w:rsidR="00674E38">
              <w:rPr>
                <w:i/>
              </w:rPr>
              <w:t xml:space="preserve">the exchange set </w:t>
            </w:r>
            <w:proofErr w:type="spellStart"/>
            <w:r w:rsidR="00674E38" w:rsidRPr="00E012C8">
              <w:rPr>
                <w:b/>
                <w:bCs/>
                <w:i/>
              </w:rPr>
              <w:t>NavigationalHazards</w:t>
            </w:r>
            <w:proofErr w:type="spellEnd"/>
            <w:r w:rsidR="00674E38">
              <w:rPr>
                <w:i/>
              </w:rPr>
              <w:t xml:space="preserve"> and the exchange set </w:t>
            </w:r>
            <w:proofErr w:type="spellStart"/>
            <w:r w:rsidR="00674E38" w:rsidRPr="00E012C8">
              <w:rPr>
                <w:b/>
                <w:bCs/>
                <w:i/>
              </w:rPr>
              <w:t>NavigationalHazardsOverview</w:t>
            </w:r>
            <w:proofErr w:type="spellEnd"/>
          </w:p>
          <w:p w14:paraId="53E2B7E6" w14:textId="77777777" w:rsidR="00674E38" w:rsidRPr="00E012C8" w:rsidRDefault="00674E38" w:rsidP="00674E38">
            <w:pPr>
              <w:pStyle w:val="ListParagraph"/>
              <w:numPr>
                <w:ilvl w:val="0"/>
                <w:numId w:val="36"/>
              </w:numPr>
              <w:rPr>
                <w:i/>
              </w:rPr>
            </w:pPr>
            <w:r w:rsidRPr="00E012C8">
              <w:rPr>
                <w:i/>
              </w:rPr>
              <w:t>Select Display Category Other</w:t>
            </w:r>
          </w:p>
          <w:p w14:paraId="3BB5E712" w14:textId="77777777" w:rsidR="00674E38" w:rsidRPr="00E012C8" w:rsidRDefault="00674E38" w:rsidP="00674E38">
            <w:pPr>
              <w:pStyle w:val="ListParagraph"/>
              <w:numPr>
                <w:ilvl w:val="0"/>
                <w:numId w:val="36"/>
              </w:numPr>
              <w:rPr>
                <w:i/>
              </w:rPr>
            </w:pPr>
            <w:r w:rsidRPr="00E012C8">
              <w:rPr>
                <w:i/>
              </w:rPr>
              <w:t>Set the Safety Contour value to 30 m</w:t>
            </w:r>
          </w:p>
          <w:p w14:paraId="4C6E6253" w14:textId="77777777" w:rsidR="00674E38" w:rsidRPr="00E012C8" w:rsidRDefault="00674E38" w:rsidP="00674E38">
            <w:pPr>
              <w:pStyle w:val="ListParagraph"/>
              <w:numPr>
                <w:ilvl w:val="0"/>
                <w:numId w:val="36"/>
              </w:numPr>
              <w:rPr>
                <w:i/>
              </w:rPr>
            </w:pPr>
            <w:r w:rsidRPr="00E012C8">
              <w:rPr>
                <w:i/>
              </w:rPr>
              <w:t>Set the Safety Depth  value to 30 m</w:t>
            </w:r>
          </w:p>
          <w:p w14:paraId="41BEDA40" w14:textId="77777777" w:rsidR="00674E38" w:rsidRPr="00E012C8" w:rsidRDefault="00674E38" w:rsidP="00674E38">
            <w:pPr>
              <w:pStyle w:val="ListParagraph"/>
              <w:numPr>
                <w:ilvl w:val="0"/>
                <w:numId w:val="36"/>
              </w:numPr>
              <w:rPr>
                <w:i/>
              </w:rPr>
            </w:pPr>
            <w:r w:rsidRPr="00E012C8">
              <w:rPr>
                <w:i/>
              </w:rPr>
              <w:t xml:space="preserve">Select </w:t>
            </w:r>
            <w:r>
              <w:rPr>
                <w:i/>
              </w:rPr>
              <w:t>Plain Boundaries to Off</w:t>
            </w:r>
          </w:p>
          <w:p w14:paraId="51C7A9C2" w14:textId="77777777" w:rsidR="00674E38" w:rsidRPr="00E012C8" w:rsidRDefault="00674E38" w:rsidP="00674E38">
            <w:pPr>
              <w:pStyle w:val="ListParagraph"/>
              <w:numPr>
                <w:ilvl w:val="0"/>
                <w:numId w:val="36"/>
              </w:numPr>
              <w:rPr>
                <w:i/>
              </w:rPr>
            </w:pPr>
            <w:r w:rsidRPr="00E012C8">
              <w:rPr>
                <w:i/>
              </w:rPr>
              <w:t xml:space="preserve">Select </w:t>
            </w:r>
            <w:r>
              <w:rPr>
                <w:i/>
              </w:rPr>
              <w:t>Simplified Symbols to Off</w:t>
            </w:r>
          </w:p>
          <w:p w14:paraId="1EDA3A54" w14:textId="1B3F550F" w:rsidR="001570A4" w:rsidRPr="00110428" w:rsidRDefault="00674E38" w:rsidP="00674E38">
            <w:pPr>
              <w:rPr>
                <w:rFonts w:cs="Arial"/>
              </w:rPr>
            </w:pPr>
            <w:r w:rsidRPr="00E012C8">
              <w:rPr>
                <w:i/>
              </w:rPr>
              <w:t>Select all Text groups</w:t>
            </w:r>
            <w:r>
              <w:rPr>
                <w:i/>
              </w:rPr>
              <w:t xml:space="preserve"> to</w:t>
            </w:r>
            <w:r>
              <w:rPr>
                <w:i/>
              </w:rPr>
              <w:t xml:space="preserve"> On</w:t>
            </w:r>
          </w:p>
          <w:p w14:paraId="34FC5DDE" w14:textId="77777777" w:rsidR="001570A4" w:rsidRPr="00340B0D" w:rsidRDefault="001570A4" w:rsidP="00541D1A">
            <w:pPr>
              <w:rPr>
                <w:rFonts w:cs="Arial"/>
                <w:sz w:val="18"/>
                <w:szCs w:val="18"/>
              </w:rPr>
            </w:pPr>
          </w:p>
        </w:tc>
      </w:tr>
      <w:tr w:rsidR="001570A4" w:rsidRPr="00340B0D" w14:paraId="13C74C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45A493"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52C2FD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998782F" w14:textId="77777777" w:rsidR="001570A4" w:rsidRDefault="001570A4" w:rsidP="00541D1A">
            <w:pPr>
              <w:rPr>
                <w:rFonts w:cs="Arial"/>
                <w:b/>
                <w:bCs/>
              </w:rPr>
            </w:pPr>
          </w:p>
          <w:p w14:paraId="794786A7" w14:textId="77777777" w:rsidR="00674E38" w:rsidRPr="00A53E84" w:rsidRDefault="00674E38" w:rsidP="00674E38">
            <w:pPr>
              <w:jc w:val="left"/>
              <w:rPr>
                <w:i/>
              </w:rPr>
            </w:pPr>
            <w:r w:rsidRPr="00A53E84">
              <w:rPr>
                <w:i/>
              </w:rPr>
              <w:t xml:space="preserve">Select position 39°57.000’N 104°49.000’W at </w:t>
            </w:r>
            <w:r>
              <w:rPr>
                <w:i/>
              </w:rPr>
              <w:t>maximum display</w:t>
            </w:r>
            <w:r w:rsidRPr="00A53E84">
              <w:rPr>
                <w:i/>
              </w:rPr>
              <w:t xml:space="preserve"> scale (</w:t>
            </w:r>
            <w:commentRangeStart w:id="10732"/>
            <w:r w:rsidRPr="00A53E84">
              <w:rPr>
                <w:i/>
              </w:rPr>
              <w:t>1:350 000</w:t>
            </w:r>
            <w:commentRangeEnd w:id="10732"/>
            <w:r>
              <w:rPr>
                <w:rStyle w:val="CommentReference"/>
                <w:snapToGrid/>
                <w:color w:val="000000"/>
              </w:rPr>
              <w:commentReference w:id="10732"/>
            </w:r>
            <w:r w:rsidRPr="00A53E84">
              <w:rPr>
                <w:i/>
              </w:rPr>
              <w:t xml:space="preserve">) of </w:t>
            </w:r>
            <w:r>
              <w:rPr>
                <w:i/>
              </w:rPr>
              <w:t>101</w:t>
            </w:r>
            <w:r w:rsidRPr="00A53E84">
              <w:rPr>
                <w:i/>
              </w:rPr>
              <w:t>AA</w:t>
            </w:r>
            <w:r>
              <w:rPr>
                <w:i/>
              </w:rPr>
              <w:t>00</w:t>
            </w:r>
            <w:r w:rsidRPr="00A53E84">
              <w:rPr>
                <w:i/>
              </w:rPr>
              <w:t>OVRVU.</w:t>
            </w:r>
          </w:p>
          <w:p w14:paraId="48059DDE" w14:textId="77777777" w:rsidR="00674E38" w:rsidRPr="00A53E84" w:rsidRDefault="00674E38" w:rsidP="00674E38">
            <w:pPr>
              <w:jc w:val="left"/>
              <w:rPr>
                <w:i/>
              </w:rPr>
            </w:pPr>
            <w:r w:rsidRPr="00A53E84">
              <w:rPr>
                <w:i/>
              </w:rPr>
              <w:t>1) View chart before route planning</w:t>
            </w:r>
            <w:r>
              <w:rPr>
                <w:i/>
              </w:rPr>
              <w:t>.</w:t>
            </w:r>
          </w:p>
          <w:p w14:paraId="39406B7A" w14:textId="77777777" w:rsidR="00674E38" w:rsidRDefault="00674E38" w:rsidP="00674E38">
            <w:pPr>
              <w:rPr>
                <w:i/>
              </w:rPr>
            </w:pPr>
            <w:r w:rsidRPr="00A53E84">
              <w:rPr>
                <w:i/>
              </w:rPr>
              <w:t>2) Manually create a route connecting all way points between feature</w:t>
            </w:r>
            <w:r>
              <w:rPr>
                <w:i/>
              </w:rPr>
              <w:t>s</w:t>
            </w:r>
            <w:r w:rsidRPr="00A53E84">
              <w:rPr>
                <w:i/>
              </w:rPr>
              <w:t xml:space="preserve"> marked WP1 through WP8. Set user-specified distance for indication navigational hazards as 0.5 NM. Check ENC symbols shown in the ECDIS against the corresponding graphical plot</w:t>
            </w:r>
          </w:p>
          <w:p w14:paraId="5FD3A34A" w14:textId="1A862864" w:rsidR="00674E38" w:rsidRPr="00110428" w:rsidRDefault="00674E38" w:rsidP="00674E38">
            <w:pPr>
              <w:rPr>
                <w:rFonts w:cs="Arial"/>
                <w:b/>
                <w:bCs/>
              </w:rPr>
            </w:pPr>
          </w:p>
        </w:tc>
      </w:tr>
      <w:tr w:rsidR="001570A4" w:rsidRPr="00340B0D" w14:paraId="148EFE5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3327E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1FED0FE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BF601D" w14:textId="77777777" w:rsidR="001570A4" w:rsidRDefault="001570A4" w:rsidP="00541D1A">
            <w:pPr>
              <w:rPr>
                <w:rFonts w:cs="Arial"/>
                <w:sz w:val="18"/>
                <w:szCs w:val="18"/>
              </w:rPr>
            </w:pPr>
          </w:p>
          <w:p w14:paraId="64D70795" w14:textId="3562D87B" w:rsidR="001570A4" w:rsidRDefault="00674E38" w:rsidP="00541D1A">
            <w:pPr>
              <w:rPr>
                <w:rFonts w:cs="Arial"/>
                <w:sz w:val="18"/>
                <w:szCs w:val="18"/>
              </w:rPr>
            </w:pPr>
            <w:r w:rsidRPr="00A53E84">
              <w:rPr>
                <w:i/>
              </w:rPr>
              <w:t>The ENC in the ECDIS should match the corresponding graphical plot shown below</w:t>
            </w:r>
          </w:p>
          <w:p w14:paraId="284AD12C" w14:textId="156E550A" w:rsidR="001570A4" w:rsidRDefault="00674E38" w:rsidP="00541D1A">
            <w:pPr>
              <w:rPr>
                <w:i/>
              </w:rPr>
            </w:pPr>
            <w:r w:rsidRPr="00A53E84">
              <w:rPr>
                <w:i/>
              </w:rPr>
              <w:t xml:space="preserve">1)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129E571" w14:textId="0F1DB901" w:rsidR="00674E38" w:rsidRDefault="00674E38" w:rsidP="00541D1A">
            <w:pPr>
              <w:rPr>
                <w:rFonts w:cs="Arial"/>
                <w:sz w:val="18"/>
                <w:szCs w:val="18"/>
              </w:rPr>
            </w:pPr>
            <w:r w:rsidRPr="007944FC">
              <w:rPr>
                <w:noProof/>
                <w:lang w:eastAsia="en-GB"/>
              </w:rPr>
              <w:drawing>
                <wp:inline distT="0" distB="0" distL="0" distR="0" wp14:anchorId="024F058D" wp14:editId="2C94AFD1">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p>
          <w:p w14:paraId="52E8A67C" w14:textId="77777777" w:rsidR="00674E38" w:rsidRDefault="00674E38" w:rsidP="00541D1A">
            <w:pPr>
              <w:rPr>
                <w:rFonts w:cs="Arial"/>
                <w:sz w:val="18"/>
                <w:szCs w:val="18"/>
              </w:rPr>
            </w:pPr>
          </w:p>
          <w:p w14:paraId="594749FE" w14:textId="17278B56" w:rsidR="001570A4" w:rsidRPr="00340B0D" w:rsidRDefault="00674E38" w:rsidP="00674E38">
            <w:pPr>
              <w:jc w:val="left"/>
              <w:rPr>
                <w:rFonts w:cs="Arial"/>
                <w:sz w:val="18"/>
                <w:szCs w:val="18"/>
              </w:rPr>
            </w:pPr>
            <w:r w:rsidRPr="00A53E84">
              <w:rPr>
                <w:i/>
              </w:rPr>
              <w:t>2) Situation after route planning. Alerts indicated from largest scale available for each location</w:t>
            </w:r>
          </w:p>
          <w:p w14:paraId="1EEE7A47" w14:textId="77777777" w:rsidR="001570A4" w:rsidRDefault="001570A4" w:rsidP="00541D1A">
            <w:pPr>
              <w:tabs>
                <w:tab w:val="left" w:pos="3048"/>
              </w:tabs>
              <w:jc w:val="center"/>
              <w:rPr>
                <w:rFonts w:cs="Arial"/>
                <w:sz w:val="18"/>
                <w:szCs w:val="18"/>
              </w:rPr>
            </w:pPr>
          </w:p>
          <w:p w14:paraId="3DD5C9F0" w14:textId="4FBE7EA6" w:rsidR="001570A4" w:rsidRPr="00340B0D" w:rsidRDefault="00674E38" w:rsidP="00541D1A">
            <w:pPr>
              <w:tabs>
                <w:tab w:val="left" w:pos="3048"/>
              </w:tabs>
              <w:jc w:val="center"/>
              <w:rPr>
                <w:rFonts w:cs="Arial"/>
                <w:sz w:val="18"/>
                <w:szCs w:val="18"/>
              </w:rPr>
            </w:pPr>
            <w:r w:rsidRPr="00AA18DD">
              <w:rPr>
                <w:noProof/>
                <w:lang w:eastAsia="en-GB"/>
              </w:rPr>
              <w:lastRenderedPageBreak/>
              <w:drawing>
                <wp:inline distT="0" distB="0" distL="0" distR="0" wp14:anchorId="5A0D7594" wp14:editId="51648F59">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p>
          <w:p w14:paraId="4DB0D55A" w14:textId="77777777" w:rsidR="001570A4" w:rsidRDefault="001570A4" w:rsidP="00541D1A">
            <w:pPr>
              <w:jc w:val="center"/>
              <w:rPr>
                <w:rFonts w:cs="Arial"/>
                <w:sz w:val="18"/>
                <w:szCs w:val="18"/>
              </w:rPr>
            </w:pPr>
          </w:p>
          <w:p w14:paraId="13F5BD62" w14:textId="77777777" w:rsidR="001570A4" w:rsidRDefault="001570A4" w:rsidP="00541D1A">
            <w:pPr>
              <w:jc w:val="center"/>
              <w:rPr>
                <w:rFonts w:cs="Arial"/>
                <w:sz w:val="18"/>
                <w:szCs w:val="18"/>
              </w:rPr>
            </w:pPr>
          </w:p>
          <w:p w14:paraId="556F0A5A" w14:textId="77777777" w:rsidR="001570A4" w:rsidRPr="00340B0D" w:rsidRDefault="001570A4" w:rsidP="00541D1A">
            <w:pPr>
              <w:rPr>
                <w:rFonts w:cs="Arial"/>
                <w:sz w:val="18"/>
                <w:szCs w:val="18"/>
              </w:rPr>
            </w:pPr>
          </w:p>
        </w:tc>
      </w:tr>
    </w:tbl>
    <w:p w14:paraId="680616E7" w14:textId="77777777" w:rsidR="001570A4" w:rsidRDefault="001570A4" w:rsidP="001570A4"/>
    <w:p w14:paraId="7E13CF36" w14:textId="77777777" w:rsidR="001570A4" w:rsidRPr="001570A4" w:rsidRDefault="001570A4" w:rsidP="001570A4"/>
    <w:p w14:paraId="285F54FA" w14:textId="77777777" w:rsidR="008F108C" w:rsidRDefault="008F108C" w:rsidP="000A72CE"/>
    <w:p w14:paraId="6C4BC2F9" w14:textId="77777777" w:rsidR="000A72CE" w:rsidRPr="00215214" w:rsidRDefault="008F108C" w:rsidP="00E30B8F">
      <w:pPr>
        <w:pStyle w:val="Heading2"/>
      </w:pPr>
      <w:r>
        <w:br w:type="page"/>
      </w:r>
      <w:bookmarkStart w:id="10733" w:name="_Toc152748603"/>
      <w:r w:rsidR="000A72CE" w:rsidRPr="00215214">
        <w:lastRenderedPageBreak/>
        <w:t>Detection and Notification of Navigational Hazards – Basic test Monitoring Mode</w:t>
      </w:r>
      <w:bookmarkEnd w:id="1073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0200A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1DE260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2662813" w14:textId="5E5C1911" w:rsidR="001570A4" w:rsidRPr="00C87169" w:rsidRDefault="00215214" w:rsidP="00541D1A">
            <w:pPr>
              <w:jc w:val="center"/>
              <w:rPr>
                <w:rFonts w:cs="Arial"/>
                <w:bCs/>
              </w:rPr>
            </w:pPr>
            <w:proofErr w:type="spellStart"/>
            <w:r>
              <w:t>NavigationalHazardsMon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41C1D99"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CA14908" w14:textId="77777777" w:rsidR="00215214" w:rsidRDefault="00215214" w:rsidP="0021521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15A82F02" w14:textId="77777777" w:rsidR="001570A4" w:rsidRPr="00340B0D" w:rsidRDefault="001570A4" w:rsidP="00541D1A">
            <w:pPr>
              <w:jc w:val="center"/>
              <w:rPr>
                <w:rFonts w:cs="Arial"/>
                <w:sz w:val="18"/>
                <w:szCs w:val="18"/>
              </w:rPr>
            </w:pPr>
          </w:p>
        </w:tc>
      </w:tr>
      <w:tr w:rsidR="001570A4" w:rsidRPr="00340B0D" w14:paraId="5B5B735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42F270"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77DC2E1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E65142B" w14:textId="77777777" w:rsidR="001570A4" w:rsidRDefault="001570A4" w:rsidP="00541D1A">
            <w:pPr>
              <w:rPr>
                <w:rFonts w:cs="Arial"/>
                <w:i/>
              </w:rPr>
            </w:pPr>
          </w:p>
          <w:p w14:paraId="48B877F4" w14:textId="77777777" w:rsidR="00215214" w:rsidRPr="00A53E84" w:rsidRDefault="00215214" w:rsidP="00215214">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 xml:space="preserve">s satisfying the conditions for this test (as listed in section 10.5.9 of IHO S-52 and included in the test cell </w:t>
            </w:r>
            <w:r>
              <w:rPr>
                <w:i/>
              </w:rPr>
              <w:t>101AA00</w:t>
            </w:r>
            <w:r w:rsidRPr="00A53E84">
              <w:rPr>
                <w:i/>
              </w:rPr>
              <w:t>NAVHZ.000) that is shallower than the Mariner's safety contour.</w:t>
            </w:r>
          </w:p>
          <w:p w14:paraId="67DEB5A9" w14:textId="77777777" w:rsidR="00215214" w:rsidRPr="00A53E84" w:rsidRDefault="00215214" w:rsidP="00215214">
            <w:pPr>
              <w:jc w:val="left"/>
              <w:rPr>
                <w:i/>
              </w:rPr>
            </w:pPr>
          </w:p>
          <w:p w14:paraId="5F793A25" w14:textId="65EC156B" w:rsidR="00215214" w:rsidRPr="009C22F4" w:rsidRDefault="00215214" w:rsidP="00215214">
            <w:pPr>
              <w:rPr>
                <w:rFonts w:cs="Arial"/>
                <w:i/>
              </w:rPr>
            </w:pPr>
            <w:r w:rsidRPr="00A53E84">
              <w:rPr>
                <w:i/>
              </w:rPr>
              <w:t xml:space="preserve">This test is performed by loading the test cell </w:t>
            </w:r>
            <w:r>
              <w:rPr>
                <w:i/>
              </w:rPr>
              <w:t>101AA00</w:t>
            </w:r>
            <w:r w:rsidRPr="00A53E84">
              <w:rPr>
                <w:i/>
              </w:rPr>
              <w:t xml:space="preserve">NAVHZ.000,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Pr>
                <w:i/>
              </w:rPr>
              <w:t xml:space="preserve">Safety Contour </w:t>
            </w:r>
            <w:r w:rsidRPr="00A53E84">
              <w:rPr>
                <w:i/>
              </w:rPr>
              <w:t>settings</w:t>
            </w:r>
          </w:p>
          <w:p w14:paraId="66C3929B" w14:textId="77777777" w:rsidR="001570A4" w:rsidRPr="009C22F4" w:rsidRDefault="001570A4" w:rsidP="00541D1A">
            <w:pPr>
              <w:rPr>
                <w:rFonts w:cs="Arial"/>
                <w:i/>
              </w:rPr>
            </w:pPr>
          </w:p>
        </w:tc>
      </w:tr>
      <w:tr w:rsidR="001570A4" w:rsidRPr="00340B0D" w14:paraId="70DA6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E1ADE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5E83813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DB1D68"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03D15B" w14:textId="77777777" w:rsidR="001570A4" w:rsidRPr="00340B0D" w:rsidRDefault="001570A4" w:rsidP="00541D1A">
            <w:pPr>
              <w:jc w:val="center"/>
              <w:rPr>
                <w:rFonts w:cs="Arial"/>
                <w:b/>
                <w:bCs/>
                <w:sz w:val="18"/>
                <w:szCs w:val="18"/>
              </w:rPr>
            </w:pPr>
          </w:p>
        </w:tc>
      </w:tr>
      <w:tr w:rsidR="001570A4" w:rsidRPr="00340B0D" w14:paraId="6BC16C2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006601"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8562476" w14:textId="77777777" w:rsidR="001570A4" w:rsidRPr="00340B0D" w:rsidRDefault="001570A4" w:rsidP="00541D1A">
            <w:pPr>
              <w:rPr>
                <w:rFonts w:cs="Arial"/>
                <w:sz w:val="18"/>
                <w:szCs w:val="18"/>
              </w:rPr>
            </w:pPr>
          </w:p>
        </w:tc>
      </w:tr>
      <w:tr w:rsidR="001570A4" w:rsidRPr="00340B0D" w14:paraId="7F6C6F8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65EF13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592EFD" w14:textId="77777777" w:rsidR="001570A4" w:rsidRPr="00340B0D" w:rsidRDefault="001570A4" w:rsidP="00541D1A">
            <w:pPr>
              <w:rPr>
                <w:rFonts w:cs="Arial"/>
                <w:sz w:val="18"/>
                <w:szCs w:val="18"/>
              </w:rPr>
            </w:pPr>
          </w:p>
        </w:tc>
      </w:tr>
      <w:tr w:rsidR="001570A4" w:rsidRPr="00340B0D" w14:paraId="2B24C09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009E02"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8BAA3A4"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1CE3A13" w14:textId="77777777" w:rsidTr="00541D1A">
        <w:sdt>
          <w:sdtPr>
            <w:rPr>
              <w:rFonts w:cs="Arial"/>
              <w:sz w:val="18"/>
              <w:szCs w:val="18"/>
            </w:rPr>
            <w:alias w:val="Diplay Category"/>
            <w:tag w:val="Diplay Categor"/>
            <w:id w:val="1154884053"/>
            <w:placeholder>
              <w:docPart w:val="59B0260197764007A97EF174A9875F8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BFD3DFE"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D400AA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E53FD3" w14:textId="77777777" w:rsidR="001570A4" w:rsidRPr="00340B0D" w:rsidRDefault="001570A4" w:rsidP="00541D1A">
            <w:pPr>
              <w:jc w:val="center"/>
              <w:rPr>
                <w:rFonts w:cs="Arial"/>
                <w:sz w:val="18"/>
                <w:szCs w:val="18"/>
              </w:rPr>
            </w:pPr>
          </w:p>
        </w:tc>
      </w:tr>
      <w:tr w:rsidR="001570A4" w:rsidRPr="00340B0D" w14:paraId="33285BD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F96BC1F"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4BBED91"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895BAB4" w14:textId="77777777" w:rsidR="001570A4" w:rsidRPr="00340B0D" w:rsidRDefault="001570A4" w:rsidP="00541D1A">
            <w:pPr>
              <w:jc w:val="center"/>
              <w:rPr>
                <w:rFonts w:cs="Arial"/>
                <w:sz w:val="18"/>
                <w:szCs w:val="18"/>
              </w:rPr>
            </w:pPr>
          </w:p>
        </w:tc>
      </w:tr>
      <w:tr w:rsidR="001570A4" w:rsidRPr="00340B0D" w14:paraId="534455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90A46"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EBE2D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6B2467"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56087BE" w14:textId="77777777" w:rsidR="001570A4" w:rsidRPr="00340B0D" w:rsidRDefault="001570A4" w:rsidP="00541D1A">
            <w:pPr>
              <w:jc w:val="center"/>
              <w:rPr>
                <w:rFonts w:cs="Arial"/>
                <w:sz w:val="18"/>
                <w:szCs w:val="18"/>
              </w:rPr>
            </w:pPr>
          </w:p>
        </w:tc>
      </w:tr>
      <w:tr w:rsidR="001570A4" w:rsidRPr="00340B0D" w14:paraId="53544A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8FC770"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E314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79BA249"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D81AB" w14:textId="77777777" w:rsidR="001570A4" w:rsidRPr="00340B0D" w:rsidRDefault="001570A4" w:rsidP="00541D1A">
            <w:pPr>
              <w:jc w:val="center"/>
              <w:rPr>
                <w:rFonts w:cs="Arial"/>
                <w:sz w:val="18"/>
                <w:szCs w:val="18"/>
              </w:rPr>
            </w:pPr>
          </w:p>
        </w:tc>
      </w:tr>
      <w:tr w:rsidR="001570A4" w:rsidRPr="00340B0D" w14:paraId="43974DC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CD01BB"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C8438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FD2FDF5"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65AC7E" w14:textId="77777777" w:rsidR="001570A4" w:rsidRPr="00340B0D" w:rsidRDefault="001570A4" w:rsidP="00541D1A">
            <w:pPr>
              <w:jc w:val="center"/>
              <w:rPr>
                <w:rFonts w:cs="Arial"/>
                <w:sz w:val="18"/>
                <w:szCs w:val="18"/>
              </w:rPr>
            </w:pPr>
          </w:p>
        </w:tc>
      </w:tr>
      <w:tr w:rsidR="001570A4" w:rsidRPr="00340B0D" w14:paraId="5D251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902D6E"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2B8FC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37B5A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A41E619" w14:textId="77777777" w:rsidR="001570A4" w:rsidRPr="00340B0D" w:rsidRDefault="001570A4" w:rsidP="00541D1A">
            <w:pPr>
              <w:jc w:val="center"/>
              <w:rPr>
                <w:rFonts w:cs="Arial"/>
                <w:sz w:val="18"/>
                <w:szCs w:val="18"/>
              </w:rPr>
            </w:pPr>
          </w:p>
        </w:tc>
      </w:tr>
      <w:tr w:rsidR="001570A4" w:rsidRPr="00340B0D" w14:paraId="330A0B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56344B"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21218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B0FEA53"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C9D210E" w14:textId="77777777" w:rsidR="001570A4" w:rsidRPr="00340B0D" w:rsidRDefault="001570A4" w:rsidP="00541D1A">
            <w:pPr>
              <w:jc w:val="center"/>
              <w:rPr>
                <w:rFonts w:cs="Arial"/>
                <w:sz w:val="18"/>
                <w:szCs w:val="18"/>
              </w:rPr>
            </w:pPr>
          </w:p>
        </w:tc>
      </w:tr>
      <w:tr w:rsidR="001570A4" w:rsidRPr="00340B0D" w14:paraId="111292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56BA0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2B83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56E686"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59D665F7" w14:textId="77777777" w:rsidR="001570A4" w:rsidRPr="00340B0D" w:rsidRDefault="001570A4" w:rsidP="00541D1A">
            <w:pPr>
              <w:jc w:val="center"/>
              <w:rPr>
                <w:rFonts w:cs="Arial"/>
                <w:sz w:val="18"/>
                <w:szCs w:val="18"/>
              </w:rPr>
            </w:pPr>
          </w:p>
        </w:tc>
      </w:tr>
      <w:tr w:rsidR="001570A4" w:rsidRPr="00340B0D" w14:paraId="2CA452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9B013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A452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48C4036"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883D4B" w14:textId="77777777" w:rsidR="001570A4" w:rsidRPr="00340B0D" w:rsidRDefault="001570A4" w:rsidP="00541D1A">
            <w:pPr>
              <w:jc w:val="center"/>
              <w:rPr>
                <w:rFonts w:cs="Arial"/>
                <w:sz w:val="18"/>
                <w:szCs w:val="18"/>
              </w:rPr>
            </w:pPr>
          </w:p>
        </w:tc>
      </w:tr>
      <w:tr w:rsidR="001570A4" w:rsidRPr="00340B0D" w14:paraId="60E685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71D7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021AE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CFAE86"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866F58A" w14:textId="77777777" w:rsidR="001570A4" w:rsidRPr="00340B0D" w:rsidRDefault="001570A4" w:rsidP="00541D1A">
            <w:pPr>
              <w:jc w:val="center"/>
              <w:rPr>
                <w:rFonts w:cs="Arial"/>
                <w:sz w:val="18"/>
                <w:szCs w:val="18"/>
              </w:rPr>
            </w:pPr>
          </w:p>
        </w:tc>
      </w:tr>
      <w:tr w:rsidR="001570A4" w:rsidRPr="00340B0D" w14:paraId="7CD8086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8C10D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F6B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B6B25E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9A91CC" w14:textId="77777777" w:rsidR="001570A4" w:rsidRPr="00340B0D" w:rsidRDefault="001570A4" w:rsidP="00541D1A">
            <w:pPr>
              <w:jc w:val="center"/>
              <w:rPr>
                <w:rFonts w:cs="Arial"/>
                <w:sz w:val="18"/>
                <w:szCs w:val="18"/>
              </w:rPr>
            </w:pPr>
          </w:p>
        </w:tc>
      </w:tr>
      <w:tr w:rsidR="001570A4" w:rsidRPr="00340B0D" w14:paraId="4EEC0FD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C6B08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F20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4E336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16EF6E" w14:textId="77777777" w:rsidR="001570A4" w:rsidRPr="00340B0D" w:rsidRDefault="001570A4" w:rsidP="00541D1A">
            <w:pPr>
              <w:jc w:val="center"/>
              <w:rPr>
                <w:rFonts w:cs="Arial"/>
                <w:sz w:val="18"/>
                <w:szCs w:val="18"/>
              </w:rPr>
            </w:pPr>
          </w:p>
        </w:tc>
      </w:tr>
      <w:tr w:rsidR="001570A4" w:rsidRPr="00340B0D" w14:paraId="77453EF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28DD3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7BB31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5CDC1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73F330" w14:textId="77777777" w:rsidR="001570A4" w:rsidRPr="00340B0D" w:rsidRDefault="001570A4" w:rsidP="00541D1A">
            <w:pPr>
              <w:jc w:val="center"/>
              <w:rPr>
                <w:rFonts w:cs="Arial"/>
                <w:sz w:val="18"/>
                <w:szCs w:val="18"/>
              </w:rPr>
            </w:pPr>
          </w:p>
        </w:tc>
      </w:tr>
      <w:tr w:rsidR="001570A4" w:rsidRPr="00340B0D" w14:paraId="4A4DFE7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68CA0D5"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C02D9D4"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46B7AAD" w14:textId="77777777" w:rsidR="001570A4" w:rsidRPr="00340B0D" w:rsidRDefault="001570A4" w:rsidP="00541D1A">
            <w:pPr>
              <w:jc w:val="center"/>
              <w:rPr>
                <w:rFonts w:cs="Arial"/>
                <w:sz w:val="18"/>
                <w:szCs w:val="18"/>
              </w:rPr>
            </w:pPr>
          </w:p>
        </w:tc>
      </w:tr>
      <w:tr w:rsidR="001570A4" w:rsidRPr="00340B0D" w14:paraId="141ED364" w14:textId="77777777" w:rsidTr="00541D1A">
        <w:sdt>
          <w:sdtPr>
            <w:rPr>
              <w:rFonts w:cs="Arial"/>
              <w:sz w:val="18"/>
              <w:szCs w:val="18"/>
            </w:rPr>
            <w:alias w:val="Palette"/>
            <w:tag w:val="Palette"/>
            <w:id w:val="717632039"/>
            <w:placeholder>
              <w:docPart w:val="5B7770A0F09F4EBAB17FCBB097685BA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27D6E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C6B1954"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B79011" w14:textId="77777777" w:rsidR="001570A4" w:rsidRPr="00340B0D" w:rsidRDefault="001570A4" w:rsidP="00541D1A">
            <w:pPr>
              <w:jc w:val="center"/>
              <w:rPr>
                <w:rFonts w:cs="Arial"/>
                <w:sz w:val="18"/>
                <w:szCs w:val="18"/>
              </w:rPr>
            </w:pPr>
          </w:p>
        </w:tc>
      </w:tr>
      <w:tr w:rsidR="001570A4" w:rsidRPr="00340B0D" w14:paraId="316F2C7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DA0566D"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B208F28"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7B20B93C" w14:textId="77777777" w:rsidR="001570A4" w:rsidRPr="00340B0D" w:rsidRDefault="001570A4" w:rsidP="00541D1A">
            <w:pPr>
              <w:jc w:val="center"/>
              <w:rPr>
                <w:rFonts w:cs="Arial"/>
                <w:sz w:val="18"/>
                <w:szCs w:val="18"/>
              </w:rPr>
            </w:pPr>
          </w:p>
        </w:tc>
      </w:tr>
      <w:tr w:rsidR="001570A4" w:rsidRPr="00340B0D" w14:paraId="58F8C09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10A43ED"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1DC9B6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1741F8F6" w14:textId="77777777" w:rsidR="001570A4" w:rsidRPr="00340B0D" w:rsidRDefault="001570A4" w:rsidP="00541D1A">
            <w:pPr>
              <w:jc w:val="center"/>
              <w:rPr>
                <w:rFonts w:cs="Arial"/>
                <w:sz w:val="18"/>
                <w:szCs w:val="18"/>
              </w:rPr>
            </w:pPr>
          </w:p>
        </w:tc>
      </w:tr>
      <w:tr w:rsidR="001570A4" w:rsidRPr="00340B0D" w14:paraId="3678981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A016F25"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11B5D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3703C22E" w14:textId="77777777" w:rsidTr="00541D1A">
        <w:trPr>
          <w:trHeight w:val="287"/>
        </w:trPr>
        <w:tc>
          <w:tcPr>
            <w:tcW w:w="1789" w:type="dxa"/>
            <w:tcBorders>
              <w:left w:val="single" w:sz="12" w:space="0" w:color="auto"/>
              <w:bottom w:val="single" w:sz="4" w:space="0" w:color="auto"/>
            </w:tcBorders>
          </w:tcPr>
          <w:p w14:paraId="4B6FBF03"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FFBE5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634F64E"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8D9CFBF" w14:textId="77777777" w:rsidR="001570A4" w:rsidRPr="00C87169" w:rsidRDefault="001570A4" w:rsidP="00541D1A">
            <w:pPr>
              <w:rPr>
                <w:rFonts w:cs="Arial"/>
              </w:rPr>
            </w:pPr>
          </w:p>
        </w:tc>
      </w:tr>
      <w:tr w:rsidR="001570A4" w:rsidRPr="00340B0D" w14:paraId="24B3924A" w14:textId="77777777" w:rsidTr="00541D1A">
        <w:tc>
          <w:tcPr>
            <w:tcW w:w="1789" w:type="dxa"/>
            <w:tcBorders>
              <w:left w:val="single" w:sz="12" w:space="0" w:color="auto"/>
              <w:bottom w:val="single" w:sz="4" w:space="0" w:color="auto"/>
            </w:tcBorders>
          </w:tcPr>
          <w:p w14:paraId="263D38DA"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5BACA61"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F2B425"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F5BF2B"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FBAE44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7FFE72B"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F541EA2"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92807AA" w14:textId="77777777" w:rsidR="001570A4" w:rsidRPr="00340B0D" w:rsidRDefault="001570A4" w:rsidP="00541D1A">
            <w:pPr>
              <w:rPr>
                <w:rFonts w:cs="Arial"/>
                <w:sz w:val="18"/>
                <w:szCs w:val="18"/>
              </w:rPr>
            </w:pPr>
          </w:p>
        </w:tc>
      </w:tr>
      <w:tr w:rsidR="001570A4" w:rsidRPr="00340B0D" w14:paraId="23F2B7B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FD4DB6C" w14:textId="77777777" w:rsidR="001570A4" w:rsidRPr="00340B0D" w:rsidRDefault="001570A4" w:rsidP="00541D1A">
            <w:pPr>
              <w:rPr>
                <w:rFonts w:cs="Arial"/>
                <w:sz w:val="18"/>
                <w:szCs w:val="18"/>
              </w:rPr>
            </w:pPr>
          </w:p>
        </w:tc>
      </w:tr>
      <w:tr w:rsidR="001570A4" w:rsidRPr="00340B0D" w14:paraId="46D668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7DEC1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BBDD47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74AB6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1712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44BF8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8D563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53051A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B9EBFB"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C9ED486" w14:textId="77777777" w:rsidR="001570A4" w:rsidRPr="00340B0D" w:rsidRDefault="001570A4" w:rsidP="00541D1A">
            <w:pPr>
              <w:rPr>
                <w:rFonts w:cs="Arial"/>
                <w:sz w:val="18"/>
                <w:szCs w:val="18"/>
              </w:rPr>
            </w:pPr>
          </w:p>
        </w:tc>
      </w:tr>
      <w:tr w:rsidR="001570A4" w:rsidRPr="00340B0D" w14:paraId="10B9CB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86BFC5"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977D5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4CA037"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7AB466E" w14:textId="77777777" w:rsidR="001570A4" w:rsidRPr="00340B0D" w:rsidRDefault="001570A4" w:rsidP="00541D1A">
            <w:pPr>
              <w:rPr>
                <w:rFonts w:cs="Arial"/>
                <w:sz w:val="18"/>
                <w:szCs w:val="18"/>
              </w:rPr>
            </w:pPr>
          </w:p>
        </w:tc>
      </w:tr>
      <w:tr w:rsidR="001570A4" w:rsidRPr="00340B0D" w14:paraId="61CE79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CA13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D587A3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66C19"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7DD12C" w14:textId="77777777" w:rsidR="001570A4" w:rsidRPr="00340B0D" w:rsidRDefault="001570A4" w:rsidP="00541D1A">
            <w:pPr>
              <w:rPr>
                <w:rFonts w:cs="Arial"/>
                <w:sz w:val="18"/>
                <w:szCs w:val="18"/>
              </w:rPr>
            </w:pPr>
          </w:p>
        </w:tc>
      </w:tr>
      <w:tr w:rsidR="001570A4" w:rsidRPr="00340B0D" w14:paraId="15AB0B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2647A3"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C971A1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D006EC"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6A6522A" w14:textId="77777777" w:rsidR="001570A4" w:rsidRPr="00340B0D" w:rsidRDefault="001570A4" w:rsidP="00541D1A">
            <w:pPr>
              <w:rPr>
                <w:rFonts w:cs="Arial"/>
                <w:sz w:val="18"/>
                <w:szCs w:val="18"/>
              </w:rPr>
            </w:pPr>
          </w:p>
        </w:tc>
      </w:tr>
      <w:tr w:rsidR="001570A4" w:rsidRPr="00340B0D" w14:paraId="47FAFB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E7B29C"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CBBEAF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317C23"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5744154" w14:textId="77777777" w:rsidR="001570A4" w:rsidRPr="00340B0D" w:rsidRDefault="001570A4" w:rsidP="00541D1A">
            <w:pPr>
              <w:rPr>
                <w:rFonts w:cs="Arial"/>
                <w:sz w:val="18"/>
                <w:szCs w:val="18"/>
              </w:rPr>
            </w:pPr>
          </w:p>
        </w:tc>
      </w:tr>
      <w:tr w:rsidR="001570A4" w:rsidRPr="00340B0D" w14:paraId="529CF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95CC41"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7C99A2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2AA688"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B435EEA" w14:textId="77777777" w:rsidR="001570A4" w:rsidRPr="00340B0D" w:rsidRDefault="001570A4" w:rsidP="00541D1A">
            <w:pPr>
              <w:rPr>
                <w:rFonts w:cs="Arial"/>
                <w:sz w:val="18"/>
                <w:szCs w:val="18"/>
              </w:rPr>
            </w:pPr>
          </w:p>
        </w:tc>
      </w:tr>
      <w:tr w:rsidR="001570A4" w:rsidRPr="00340B0D" w14:paraId="21DD88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C81E1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D381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1460A6"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CC9E32" w14:textId="77777777" w:rsidR="001570A4" w:rsidRPr="00340B0D" w:rsidRDefault="001570A4" w:rsidP="00541D1A">
            <w:pPr>
              <w:rPr>
                <w:rFonts w:cs="Arial"/>
                <w:sz w:val="18"/>
                <w:szCs w:val="18"/>
              </w:rPr>
            </w:pPr>
          </w:p>
        </w:tc>
      </w:tr>
      <w:tr w:rsidR="001570A4" w:rsidRPr="00340B0D" w14:paraId="1229DC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C3B0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31284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2F021"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722EEA3" w14:textId="77777777" w:rsidR="001570A4" w:rsidRPr="00340B0D" w:rsidRDefault="001570A4" w:rsidP="00541D1A">
            <w:pPr>
              <w:rPr>
                <w:rFonts w:cs="Arial"/>
                <w:sz w:val="18"/>
                <w:szCs w:val="18"/>
              </w:rPr>
            </w:pPr>
          </w:p>
        </w:tc>
      </w:tr>
      <w:tr w:rsidR="001570A4" w:rsidRPr="00340B0D" w14:paraId="4B8847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FAFDB8"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9E46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AEF5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1728E3" w14:textId="77777777" w:rsidR="001570A4" w:rsidRPr="00340B0D" w:rsidRDefault="001570A4" w:rsidP="00541D1A">
            <w:pPr>
              <w:rPr>
                <w:rFonts w:cs="Arial"/>
                <w:sz w:val="18"/>
                <w:szCs w:val="18"/>
              </w:rPr>
            </w:pPr>
          </w:p>
        </w:tc>
      </w:tr>
      <w:tr w:rsidR="001570A4" w:rsidRPr="00340B0D" w14:paraId="3767BF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23858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BC7376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A4772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7CEB9D" w14:textId="77777777" w:rsidR="001570A4" w:rsidRPr="00340B0D" w:rsidRDefault="001570A4" w:rsidP="00541D1A">
            <w:pPr>
              <w:rPr>
                <w:rFonts w:cs="Arial"/>
                <w:sz w:val="18"/>
                <w:szCs w:val="18"/>
              </w:rPr>
            </w:pPr>
          </w:p>
        </w:tc>
      </w:tr>
      <w:tr w:rsidR="001570A4" w:rsidRPr="00340B0D" w14:paraId="6BF75A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3BA5EB"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558FDA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74B2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DBEBF2" w14:textId="77777777" w:rsidR="001570A4" w:rsidRPr="00340B0D" w:rsidRDefault="001570A4" w:rsidP="00541D1A">
            <w:pPr>
              <w:rPr>
                <w:rFonts w:cs="Arial"/>
                <w:sz w:val="18"/>
                <w:szCs w:val="18"/>
              </w:rPr>
            </w:pPr>
          </w:p>
        </w:tc>
      </w:tr>
      <w:tr w:rsidR="001570A4" w:rsidRPr="00340B0D" w14:paraId="4C1E97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4F8547"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4B8B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7215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BCA54E" w14:textId="77777777" w:rsidR="001570A4" w:rsidRPr="00340B0D" w:rsidRDefault="001570A4" w:rsidP="00541D1A">
            <w:pPr>
              <w:rPr>
                <w:rFonts w:cs="Arial"/>
                <w:sz w:val="18"/>
                <w:szCs w:val="18"/>
              </w:rPr>
            </w:pPr>
          </w:p>
        </w:tc>
      </w:tr>
      <w:tr w:rsidR="001570A4" w:rsidRPr="00340B0D" w14:paraId="5A9E85C4"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C986EC8"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EDEC56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348A71D"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53FC612" w14:textId="77777777" w:rsidR="001570A4" w:rsidRPr="00340B0D" w:rsidRDefault="001570A4" w:rsidP="00541D1A">
            <w:pPr>
              <w:rPr>
                <w:rFonts w:cs="Arial"/>
                <w:sz w:val="18"/>
                <w:szCs w:val="18"/>
              </w:rPr>
            </w:pPr>
          </w:p>
        </w:tc>
      </w:tr>
      <w:tr w:rsidR="001570A4" w:rsidRPr="00340B0D" w14:paraId="29CA1F6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7E9942"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B82D2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24065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3131EF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98369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72E332" w14:textId="77777777" w:rsidR="001570A4" w:rsidRPr="00340B0D" w:rsidRDefault="001570A4" w:rsidP="00541D1A">
            <w:pPr>
              <w:rPr>
                <w:rFonts w:cs="Arial"/>
                <w:sz w:val="18"/>
                <w:szCs w:val="18"/>
              </w:rPr>
            </w:pPr>
          </w:p>
        </w:tc>
      </w:tr>
      <w:tr w:rsidR="001570A4" w:rsidRPr="00340B0D" w14:paraId="5D2166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DBE49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DC803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2EB8C2"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B72C5F6" w14:textId="77777777" w:rsidR="001570A4" w:rsidRPr="00340B0D" w:rsidRDefault="001570A4" w:rsidP="00541D1A">
            <w:pPr>
              <w:rPr>
                <w:rFonts w:cs="Arial"/>
                <w:sz w:val="18"/>
                <w:szCs w:val="18"/>
              </w:rPr>
            </w:pPr>
          </w:p>
        </w:tc>
      </w:tr>
      <w:tr w:rsidR="001570A4" w:rsidRPr="00340B0D" w14:paraId="2C1C3DA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55C971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9C8235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275ADF2" w14:textId="77777777" w:rsidR="001570A4" w:rsidRDefault="001570A4" w:rsidP="00541D1A">
            <w:pPr>
              <w:rPr>
                <w:rFonts w:cs="Arial"/>
                <w:sz w:val="18"/>
                <w:szCs w:val="18"/>
              </w:rPr>
            </w:pPr>
          </w:p>
          <w:p w14:paraId="17D5831D" w14:textId="77777777" w:rsidR="00215214" w:rsidRDefault="00215214" w:rsidP="00215214">
            <w:r w:rsidRPr="00A53E84">
              <w:rPr>
                <w:i/>
              </w:rPr>
              <w:t>As for test 5.1</w:t>
            </w:r>
            <w:r>
              <w:t xml:space="preserve"> </w:t>
            </w:r>
          </w:p>
          <w:p w14:paraId="59FE9CE2" w14:textId="7513B06C" w:rsidR="00215214" w:rsidRDefault="00215214" w:rsidP="00215214">
            <w:pPr>
              <w:rPr>
                <w:rFonts w:cs="Arial"/>
                <w:sz w:val="18"/>
                <w:szCs w:val="18"/>
              </w:rPr>
            </w:pPr>
            <w:r w:rsidRPr="00C70072">
              <w:rPr>
                <w:i/>
              </w:rPr>
              <w:t>Select all Text groups</w:t>
            </w:r>
          </w:p>
          <w:p w14:paraId="079EEFF0" w14:textId="77777777" w:rsidR="001570A4" w:rsidRPr="00110428" w:rsidRDefault="001570A4" w:rsidP="00541D1A">
            <w:pPr>
              <w:rPr>
                <w:rFonts w:cs="Arial"/>
              </w:rPr>
            </w:pPr>
            <w:r>
              <w:rPr>
                <w:rFonts w:cs="Arial"/>
                <w:i/>
              </w:rPr>
              <w:t>.</w:t>
            </w:r>
            <w:r w:rsidRPr="00110428">
              <w:rPr>
                <w:rFonts w:cs="Arial"/>
                <w:i/>
              </w:rPr>
              <w:t xml:space="preserve">. </w:t>
            </w:r>
          </w:p>
          <w:p w14:paraId="7767878D" w14:textId="77777777" w:rsidR="001570A4" w:rsidRPr="00340B0D" w:rsidRDefault="001570A4" w:rsidP="00541D1A">
            <w:pPr>
              <w:rPr>
                <w:rFonts w:cs="Arial"/>
                <w:sz w:val="18"/>
                <w:szCs w:val="18"/>
              </w:rPr>
            </w:pPr>
          </w:p>
        </w:tc>
      </w:tr>
      <w:tr w:rsidR="001570A4" w:rsidRPr="00340B0D" w14:paraId="43DC9A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E01531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759032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E172B3C" w14:textId="77777777" w:rsidR="001570A4" w:rsidRDefault="001570A4" w:rsidP="00541D1A">
            <w:pPr>
              <w:rPr>
                <w:rFonts w:cs="Arial"/>
                <w:b/>
                <w:bCs/>
              </w:rPr>
            </w:pPr>
          </w:p>
          <w:p w14:paraId="44B6A5CB" w14:textId="2E033F47" w:rsidR="00215214" w:rsidRDefault="00215214" w:rsidP="00541D1A">
            <w:pPr>
              <w:rPr>
                <w:rFonts w:cs="Arial"/>
                <w:b/>
                <w:bCs/>
              </w:rPr>
            </w:pPr>
            <w:r w:rsidRPr="00A53E84">
              <w:rPr>
                <w:i/>
              </w:rPr>
              <w:t xml:space="preserve">Check ENC symbols shown in the ECDIS for each </w:t>
            </w:r>
            <w:r>
              <w:rPr>
                <w:i/>
              </w:rPr>
              <w:t xml:space="preserve">Safety Contour </w:t>
            </w:r>
            <w:r w:rsidRPr="00A53E84">
              <w:rPr>
                <w:i/>
              </w:rPr>
              <w:t>setting against the corresponding graphical plot.</w:t>
            </w:r>
          </w:p>
          <w:p w14:paraId="011D2D21" w14:textId="77777777" w:rsidR="00215214" w:rsidRPr="00110428" w:rsidRDefault="00215214" w:rsidP="00541D1A">
            <w:pPr>
              <w:rPr>
                <w:rFonts w:cs="Arial"/>
                <w:b/>
                <w:bCs/>
              </w:rPr>
            </w:pPr>
          </w:p>
        </w:tc>
      </w:tr>
      <w:tr w:rsidR="001570A4" w:rsidRPr="00340B0D" w14:paraId="6FAF4DE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CDC04C2"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4459A44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34BB4EA" w14:textId="77777777" w:rsidR="001570A4" w:rsidRDefault="001570A4" w:rsidP="00541D1A">
            <w:pPr>
              <w:rPr>
                <w:rFonts w:cs="Arial"/>
                <w:sz w:val="18"/>
                <w:szCs w:val="18"/>
              </w:rPr>
            </w:pPr>
          </w:p>
          <w:p w14:paraId="7A68385D" w14:textId="2A8BCFF7" w:rsidR="001570A4" w:rsidRDefault="00215214" w:rsidP="00541D1A">
            <w:pPr>
              <w:rPr>
                <w:i/>
              </w:rPr>
            </w:pPr>
            <w:r w:rsidRPr="00A53E84">
              <w:rPr>
                <w:i/>
              </w:rPr>
              <w:t>The ENC in the ECDIS should match the corresponding graphical plot of test 5.1.</w:t>
            </w:r>
          </w:p>
          <w:p w14:paraId="6FD24ECF" w14:textId="77777777" w:rsidR="00215214" w:rsidRDefault="00215214" w:rsidP="00541D1A">
            <w:pPr>
              <w:rPr>
                <w:rFonts w:cs="Arial"/>
                <w:sz w:val="18"/>
                <w:szCs w:val="18"/>
              </w:rPr>
            </w:pPr>
          </w:p>
          <w:p w14:paraId="0B47534E" w14:textId="5FB89E9E" w:rsidR="001570A4" w:rsidRDefault="00215214" w:rsidP="00541D1A">
            <w:pPr>
              <w:rPr>
                <w:rFonts w:cs="Arial"/>
                <w:sz w:val="18"/>
                <w:szCs w:val="18"/>
              </w:rPr>
            </w:pPr>
            <w:r w:rsidRPr="007944FC">
              <w:rPr>
                <w:noProof/>
                <w:lang w:eastAsia="en-GB"/>
              </w:rPr>
              <w:drawing>
                <wp:inline distT="0" distB="0" distL="0" distR="0" wp14:anchorId="48A9FCE6" wp14:editId="3C57D3CE">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A539334" w14:textId="44D801EC" w:rsidR="001570A4" w:rsidRPr="00340B0D" w:rsidRDefault="00215214" w:rsidP="00215214">
            <w:pPr>
              <w:jc w:val="left"/>
              <w:rPr>
                <w:rFonts w:cs="Arial"/>
                <w:sz w:val="18"/>
                <w:szCs w:val="18"/>
              </w:rPr>
            </w:pPr>
            <w:r w:rsidRPr="00A53E84">
              <w:rPr>
                <w:i/>
              </w:rPr>
              <w:t xml:space="preserve">An example with </w:t>
            </w:r>
            <w:r>
              <w:rPr>
                <w:i/>
              </w:rPr>
              <w:t xml:space="preserve">Safety Contour </w:t>
            </w:r>
            <w:r w:rsidRPr="00A53E84">
              <w:rPr>
                <w:i/>
              </w:rPr>
              <w:t>= 10 m.</w:t>
            </w:r>
          </w:p>
          <w:p w14:paraId="034310C1" w14:textId="77777777" w:rsidR="001570A4" w:rsidRDefault="001570A4" w:rsidP="00541D1A">
            <w:pPr>
              <w:tabs>
                <w:tab w:val="left" w:pos="3048"/>
              </w:tabs>
              <w:jc w:val="center"/>
              <w:rPr>
                <w:rFonts w:cs="Arial"/>
                <w:sz w:val="18"/>
                <w:szCs w:val="18"/>
              </w:rPr>
            </w:pPr>
          </w:p>
          <w:p w14:paraId="3EE66DF1" w14:textId="77777777" w:rsidR="001570A4" w:rsidRPr="00340B0D" w:rsidRDefault="001570A4" w:rsidP="00541D1A">
            <w:pPr>
              <w:tabs>
                <w:tab w:val="left" w:pos="3048"/>
              </w:tabs>
              <w:jc w:val="center"/>
              <w:rPr>
                <w:rFonts w:cs="Arial"/>
                <w:sz w:val="18"/>
                <w:szCs w:val="18"/>
              </w:rPr>
            </w:pPr>
          </w:p>
          <w:p w14:paraId="29148860" w14:textId="77777777" w:rsidR="001570A4" w:rsidRDefault="001570A4" w:rsidP="00541D1A">
            <w:pPr>
              <w:jc w:val="center"/>
              <w:rPr>
                <w:rFonts w:cs="Arial"/>
                <w:sz w:val="18"/>
                <w:szCs w:val="18"/>
              </w:rPr>
            </w:pPr>
          </w:p>
          <w:p w14:paraId="13C0A2D8" w14:textId="77777777" w:rsidR="001570A4" w:rsidRDefault="001570A4" w:rsidP="00541D1A">
            <w:pPr>
              <w:jc w:val="center"/>
              <w:rPr>
                <w:rFonts w:cs="Arial"/>
                <w:sz w:val="18"/>
                <w:szCs w:val="18"/>
              </w:rPr>
            </w:pPr>
          </w:p>
          <w:p w14:paraId="6033F562" w14:textId="77777777" w:rsidR="001570A4" w:rsidRPr="00340B0D" w:rsidRDefault="001570A4" w:rsidP="00541D1A">
            <w:pPr>
              <w:rPr>
                <w:rFonts w:cs="Arial"/>
                <w:sz w:val="18"/>
                <w:szCs w:val="18"/>
              </w:rPr>
            </w:pPr>
          </w:p>
        </w:tc>
      </w:tr>
    </w:tbl>
    <w:p w14:paraId="40F3D0CD" w14:textId="77777777" w:rsidR="001570A4" w:rsidRDefault="001570A4" w:rsidP="001570A4"/>
    <w:p w14:paraId="4752FA1F" w14:textId="77777777" w:rsidR="001570A4" w:rsidRPr="001570A4" w:rsidRDefault="001570A4" w:rsidP="001570A4"/>
    <w:p w14:paraId="0C02272E" w14:textId="77777777" w:rsidR="000A72CE" w:rsidRDefault="000A72CE" w:rsidP="000A72CE"/>
    <w:p w14:paraId="49A5C25D" w14:textId="77777777" w:rsidR="000A72CE" w:rsidRPr="00215214" w:rsidRDefault="00F7151D" w:rsidP="00E30B8F">
      <w:pPr>
        <w:pStyle w:val="Heading2"/>
        <w:rPr>
          <w:sz w:val="18"/>
          <w:szCs w:val="18"/>
        </w:rPr>
      </w:pPr>
      <w:r w:rsidRPr="005E38EB">
        <w:rPr>
          <w:sz w:val="18"/>
          <w:szCs w:val="18"/>
        </w:rPr>
        <w:br w:type="page"/>
      </w:r>
      <w:bookmarkStart w:id="10734" w:name="_Toc152748604"/>
      <w:r w:rsidR="000A72CE" w:rsidRPr="00215214">
        <w:rPr>
          <w:sz w:val="18"/>
          <w:szCs w:val="18"/>
        </w:rPr>
        <w:lastRenderedPageBreak/>
        <w:t>Detection and Notification of Navigational Hazards – Use of largest scale available – Monitoring Mode</w:t>
      </w:r>
      <w:bookmarkEnd w:id="1073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1BA8CBF"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7CD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940869E" w14:textId="77777777" w:rsidR="001570A4" w:rsidRPr="00C87169" w:rsidRDefault="001570A4"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B7949EA"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159324" w14:textId="77777777" w:rsidR="001570A4" w:rsidRPr="00340B0D" w:rsidRDefault="001570A4" w:rsidP="00541D1A">
            <w:pPr>
              <w:jc w:val="center"/>
              <w:rPr>
                <w:rFonts w:cs="Arial"/>
                <w:sz w:val="18"/>
                <w:szCs w:val="18"/>
              </w:rPr>
            </w:pPr>
          </w:p>
        </w:tc>
      </w:tr>
      <w:tr w:rsidR="001570A4" w:rsidRPr="00340B0D" w14:paraId="22C9562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B6257E"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1F34F6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F9E411" w14:textId="77777777" w:rsidR="001570A4" w:rsidRPr="009C22F4" w:rsidRDefault="001570A4" w:rsidP="00541D1A">
            <w:pPr>
              <w:rPr>
                <w:rFonts w:cs="Arial"/>
                <w:i/>
              </w:rPr>
            </w:pPr>
          </w:p>
          <w:p w14:paraId="2DAF1CDF" w14:textId="77777777" w:rsidR="001570A4" w:rsidRPr="009C22F4" w:rsidRDefault="001570A4" w:rsidP="00541D1A">
            <w:pPr>
              <w:rPr>
                <w:rFonts w:cs="Arial"/>
                <w:i/>
              </w:rPr>
            </w:pPr>
          </w:p>
        </w:tc>
      </w:tr>
      <w:tr w:rsidR="001570A4" w:rsidRPr="00340B0D" w14:paraId="1E429E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B268C"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9EF6A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D3056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83F01A" w14:textId="77777777" w:rsidR="001570A4" w:rsidRPr="00340B0D" w:rsidRDefault="001570A4" w:rsidP="00541D1A">
            <w:pPr>
              <w:jc w:val="center"/>
              <w:rPr>
                <w:rFonts w:cs="Arial"/>
                <w:b/>
                <w:bCs/>
                <w:sz w:val="18"/>
                <w:szCs w:val="18"/>
              </w:rPr>
            </w:pPr>
          </w:p>
        </w:tc>
      </w:tr>
      <w:tr w:rsidR="001570A4" w:rsidRPr="00340B0D" w14:paraId="729AA3E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684884"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2B2DB7A" w14:textId="77777777" w:rsidR="001570A4" w:rsidRPr="00340B0D" w:rsidRDefault="001570A4" w:rsidP="00541D1A">
            <w:pPr>
              <w:rPr>
                <w:rFonts w:cs="Arial"/>
                <w:sz w:val="18"/>
                <w:szCs w:val="18"/>
              </w:rPr>
            </w:pPr>
          </w:p>
        </w:tc>
      </w:tr>
      <w:tr w:rsidR="001570A4" w:rsidRPr="00340B0D" w14:paraId="16A5256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18E7A75"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1FCB47E" w14:textId="77777777" w:rsidR="001570A4" w:rsidRPr="00340B0D" w:rsidRDefault="001570A4" w:rsidP="00541D1A">
            <w:pPr>
              <w:rPr>
                <w:rFonts w:cs="Arial"/>
                <w:sz w:val="18"/>
                <w:szCs w:val="18"/>
              </w:rPr>
            </w:pPr>
          </w:p>
        </w:tc>
      </w:tr>
      <w:tr w:rsidR="001570A4" w:rsidRPr="00340B0D" w14:paraId="3074A14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97F1B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2221B9"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1743B5D" w14:textId="77777777" w:rsidTr="00541D1A">
        <w:sdt>
          <w:sdtPr>
            <w:rPr>
              <w:rFonts w:cs="Arial"/>
              <w:sz w:val="18"/>
              <w:szCs w:val="18"/>
            </w:rPr>
            <w:alias w:val="Diplay Category"/>
            <w:tag w:val="Diplay Categor"/>
            <w:id w:val="1705136676"/>
            <w:placeholder>
              <w:docPart w:val="3E0EC0DA6F894A23926EDAAB55CB9B6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55C104A"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E9A526"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9717A79" w14:textId="77777777" w:rsidR="001570A4" w:rsidRPr="00340B0D" w:rsidRDefault="001570A4" w:rsidP="00541D1A">
            <w:pPr>
              <w:jc w:val="center"/>
              <w:rPr>
                <w:rFonts w:cs="Arial"/>
                <w:sz w:val="18"/>
                <w:szCs w:val="18"/>
              </w:rPr>
            </w:pPr>
          </w:p>
        </w:tc>
      </w:tr>
      <w:tr w:rsidR="001570A4" w:rsidRPr="00340B0D" w14:paraId="2C85F179"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3163C98"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71F7CF2"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090EB5" w14:textId="77777777" w:rsidR="001570A4" w:rsidRPr="00340B0D" w:rsidRDefault="001570A4" w:rsidP="00541D1A">
            <w:pPr>
              <w:jc w:val="center"/>
              <w:rPr>
                <w:rFonts w:cs="Arial"/>
                <w:sz w:val="18"/>
                <w:szCs w:val="18"/>
              </w:rPr>
            </w:pPr>
          </w:p>
        </w:tc>
      </w:tr>
      <w:tr w:rsidR="001570A4" w:rsidRPr="00340B0D" w14:paraId="09A6F4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8D7FE2"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6FBB2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D6C580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7AFF76" w14:textId="77777777" w:rsidR="001570A4" w:rsidRPr="00340B0D" w:rsidRDefault="001570A4" w:rsidP="00541D1A">
            <w:pPr>
              <w:jc w:val="center"/>
              <w:rPr>
                <w:rFonts w:cs="Arial"/>
                <w:sz w:val="18"/>
                <w:szCs w:val="18"/>
              </w:rPr>
            </w:pPr>
          </w:p>
        </w:tc>
      </w:tr>
      <w:tr w:rsidR="001570A4" w:rsidRPr="00340B0D" w14:paraId="3F2A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F84FFF"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21DD4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333467"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6E2911" w14:textId="77777777" w:rsidR="001570A4" w:rsidRPr="00340B0D" w:rsidRDefault="001570A4" w:rsidP="00541D1A">
            <w:pPr>
              <w:jc w:val="center"/>
              <w:rPr>
                <w:rFonts w:cs="Arial"/>
                <w:sz w:val="18"/>
                <w:szCs w:val="18"/>
              </w:rPr>
            </w:pPr>
          </w:p>
        </w:tc>
      </w:tr>
      <w:tr w:rsidR="001570A4" w:rsidRPr="00340B0D" w14:paraId="641B0B3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96A5D1"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422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DB2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D15B059" w14:textId="77777777" w:rsidR="001570A4" w:rsidRPr="00340B0D" w:rsidRDefault="001570A4" w:rsidP="00541D1A">
            <w:pPr>
              <w:jc w:val="center"/>
              <w:rPr>
                <w:rFonts w:cs="Arial"/>
                <w:sz w:val="18"/>
                <w:szCs w:val="18"/>
              </w:rPr>
            </w:pPr>
          </w:p>
        </w:tc>
      </w:tr>
      <w:tr w:rsidR="001570A4" w:rsidRPr="00340B0D" w14:paraId="3E6E49D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892DDD"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B17A0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A383C2"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002972C" w14:textId="77777777" w:rsidR="001570A4" w:rsidRPr="00340B0D" w:rsidRDefault="001570A4" w:rsidP="00541D1A">
            <w:pPr>
              <w:jc w:val="center"/>
              <w:rPr>
                <w:rFonts w:cs="Arial"/>
                <w:sz w:val="18"/>
                <w:szCs w:val="18"/>
              </w:rPr>
            </w:pPr>
          </w:p>
        </w:tc>
      </w:tr>
      <w:tr w:rsidR="001570A4" w:rsidRPr="00340B0D" w14:paraId="245394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131180"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9319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560B9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C084533" w14:textId="77777777" w:rsidR="001570A4" w:rsidRPr="00340B0D" w:rsidRDefault="001570A4" w:rsidP="00541D1A">
            <w:pPr>
              <w:jc w:val="center"/>
              <w:rPr>
                <w:rFonts w:cs="Arial"/>
                <w:sz w:val="18"/>
                <w:szCs w:val="18"/>
              </w:rPr>
            </w:pPr>
          </w:p>
        </w:tc>
      </w:tr>
      <w:tr w:rsidR="001570A4" w:rsidRPr="00340B0D" w14:paraId="457571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67D28B"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04FCA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95E856A"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A31040D" w14:textId="77777777" w:rsidR="001570A4" w:rsidRPr="00340B0D" w:rsidRDefault="001570A4" w:rsidP="00541D1A">
            <w:pPr>
              <w:jc w:val="center"/>
              <w:rPr>
                <w:rFonts w:cs="Arial"/>
                <w:sz w:val="18"/>
                <w:szCs w:val="18"/>
              </w:rPr>
            </w:pPr>
          </w:p>
        </w:tc>
      </w:tr>
      <w:tr w:rsidR="001570A4" w:rsidRPr="00340B0D" w14:paraId="3FE741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7E7276"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F9ECF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503856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320E468" w14:textId="77777777" w:rsidR="001570A4" w:rsidRPr="00340B0D" w:rsidRDefault="001570A4" w:rsidP="00541D1A">
            <w:pPr>
              <w:jc w:val="center"/>
              <w:rPr>
                <w:rFonts w:cs="Arial"/>
                <w:sz w:val="18"/>
                <w:szCs w:val="18"/>
              </w:rPr>
            </w:pPr>
          </w:p>
        </w:tc>
      </w:tr>
      <w:tr w:rsidR="001570A4" w:rsidRPr="00340B0D" w14:paraId="460101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C9800E"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272C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3A0008"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A1FEE2D" w14:textId="77777777" w:rsidR="001570A4" w:rsidRPr="00340B0D" w:rsidRDefault="001570A4" w:rsidP="00541D1A">
            <w:pPr>
              <w:jc w:val="center"/>
              <w:rPr>
                <w:rFonts w:cs="Arial"/>
                <w:sz w:val="18"/>
                <w:szCs w:val="18"/>
              </w:rPr>
            </w:pPr>
          </w:p>
        </w:tc>
      </w:tr>
      <w:tr w:rsidR="001570A4" w:rsidRPr="00340B0D" w14:paraId="1D7837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FCE73"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8FE09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8A85114"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C3B6400" w14:textId="77777777" w:rsidR="001570A4" w:rsidRPr="00340B0D" w:rsidRDefault="001570A4" w:rsidP="00541D1A">
            <w:pPr>
              <w:jc w:val="center"/>
              <w:rPr>
                <w:rFonts w:cs="Arial"/>
                <w:sz w:val="18"/>
                <w:szCs w:val="18"/>
              </w:rPr>
            </w:pPr>
          </w:p>
        </w:tc>
      </w:tr>
      <w:tr w:rsidR="001570A4" w:rsidRPr="00340B0D" w14:paraId="0BF14E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049173"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CB3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7D13F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073F7AB" w14:textId="77777777" w:rsidR="001570A4" w:rsidRPr="00340B0D" w:rsidRDefault="001570A4" w:rsidP="00541D1A">
            <w:pPr>
              <w:jc w:val="center"/>
              <w:rPr>
                <w:rFonts w:cs="Arial"/>
                <w:sz w:val="18"/>
                <w:szCs w:val="18"/>
              </w:rPr>
            </w:pPr>
          </w:p>
        </w:tc>
      </w:tr>
      <w:tr w:rsidR="001570A4" w:rsidRPr="00340B0D" w14:paraId="73FCA3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5DC6F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FA5CCB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AC498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8E666F" w14:textId="77777777" w:rsidR="001570A4" w:rsidRPr="00340B0D" w:rsidRDefault="001570A4" w:rsidP="00541D1A">
            <w:pPr>
              <w:jc w:val="center"/>
              <w:rPr>
                <w:rFonts w:cs="Arial"/>
                <w:sz w:val="18"/>
                <w:szCs w:val="18"/>
              </w:rPr>
            </w:pPr>
          </w:p>
        </w:tc>
      </w:tr>
      <w:tr w:rsidR="001570A4" w:rsidRPr="00340B0D" w14:paraId="79DD4BB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2172D4"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43F16A5"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3547370" w14:textId="77777777" w:rsidR="001570A4" w:rsidRPr="00340B0D" w:rsidRDefault="001570A4" w:rsidP="00541D1A">
            <w:pPr>
              <w:jc w:val="center"/>
              <w:rPr>
                <w:rFonts w:cs="Arial"/>
                <w:sz w:val="18"/>
                <w:szCs w:val="18"/>
              </w:rPr>
            </w:pPr>
          </w:p>
        </w:tc>
      </w:tr>
      <w:tr w:rsidR="001570A4" w:rsidRPr="00340B0D" w14:paraId="01DDF20E" w14:textId="77777777" w:rsidTr="00541D1A">
        <w:sdt>
          <w:sdtPr>
            <w:rPr>
              <w:rFonts w:cs="Arial"/>
              <w:sz w:val="18"/>
              <w:szCs w:val="18"/>
            </w:rPr>
            <w:alias w:val="Palette"/>
            <w:tag w:val="Palette"/>
            <w:id w:val="-1895649706"/>
            <w:placeholder>
              <w:docPart w:val="84F57977D5C2429C8A1D98E95117D36E"/>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9AE253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8D5726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F921289" w14:textId="77777777" w:rsidR="001570A4" w:rsidRPr="00340B0D" w:rsidRDefault="001570A4" w:rsidP="00541D1A">
            <w:pPr>
              <w:jc w:val="center"/>
              <w:rPr>
                <w:rFonts w:cs="Arial"/>
                <w:sz w:val="18"/>
                <w:szCs w:val="18"/>
              </w:rPr>
            </w:pPr>
          </w:p>
        </w:tc>
      </w:tr>
      <w:tr w:rsidR="001570A4" w:rsidRPr="00340B0D" w14:paraId="0F483F1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A9BC639"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51048F6"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5CCBBE16" w14:textId="77777777" w:rsidR="001570A4" w:rsidRPr="00340B0D" w:rsidRDefault="001570A4" w:rsidP="00541D1A">
            <w:pPr>
              <w:jc w:val="center"/>
              <w:rPr>
                <w:rFonts w:cs="Arial"/>
                <w:sz w:val="18"/>
                <w:szCs w:val="18"/>
              </w:rPr>
            </w:pPr>
          </w:p>
        </w:tc>
      </w:tr>
      <w:tr w:rsidR="001570A4" w:rsidRPr="00340B0D" w14:paraId="287B006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1A91AD0"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2F768604"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710002DE" w14:textId="77777777" w:rsidR="001570A4" w:rsidRPr="00340B0D" w:rsidRDefault="001570A4" w:rsidP="00541D1A">
            <w:pPr>
              <w:jc w:val="center"/>
              <w:rPr>
                <w:rFonts w:cs="Arial"/>
                <w:sz w:val="18"/>
                <w:szCs w:val="18"/>
              </w:rPr>
            </w:pPr>
          </w:p>
        </w:tc>
      </w:tr>
      <w:tr w:rsidR="001570A4" w:rsidRPr="00340B0D" w14:paraId="429F1A1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1CC20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FA47B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81C3F2C" w14:textId="77777777" w:rsidTr="00541D1A">
        <w:trPr>
          <w:trHeight w:val="287"/>
        </w:trPr>
        <w:tc>
          <w:tcPr>
            <w:tcW w:w="1789" w:type="dxa"/>
            <w:tcBorders>
              <w:left w:val="single" w:sz="12" w:space="0" w:color="auto"/>
              <w:bottom w:val="single" w:sz="4" w:space="0" w:color="auto"/>
            </w:tcBorders>
          </w:tcPr>
          <w:p w14:paraId="6CB9BF6C"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CF179D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DCCEDA"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FF86A8C" w14:textId="77777777" w:rsidR="001570A4" w:rsidRPr="00C87169" w:rsidRDefault="001570A4" w:rsidP="00541D1A">
            <w:pPr>
              <w:rPr>
                <w:rFonts w:cs="Arial"/>
              </w:rPr>
            </w:pPr>
          </w:p>
        </w:tc>
      </w:tr>
      <w:tr w:rsidR="001570A4" w:rsidRPr="00340B0D" w14:paraId="127F9C1A" w14:textId="77777777" w:rsidTr="00541D1A">
        <w:tc>
          <w:tcPr>
            <w:tcW w:w="1789" w:type="dxa"/>
            <w:tcBorders>
              <w:left w:val="single" w:sz="12" w:space="0" w:color="auto"/>
              <w:bottom w:val="single" w:sz="4" w:space="0" w:color="auto"/>
            </w:tcBorders>
          </w:tcPr>
          <w:p w14:paraId="0EB04B5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C45E4C0"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65656E"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0F1F9"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6C724C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4943F3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64A6D3D"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4D767A" w14:textId="77777777" w:rsidR="001570A4" w:rsidRPr="00340B0D" w:rsidRDefault="001570A4" w:rsidP="00541D1A">
            <w:pPr>
              <w:rPr>
                <w:rFonts w:cs="Arial"/>
                <w:sz w:val="18"/>
                <w:szCs w:val="18"/>
              </w:rPr>
            </w:pPr>
          </w:p>
        </w:tc>
      </w:tr>
      <w:tr w:rsidR="001570A4" w:rsidRPr="00340B0D" w14:paraId="0349369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0DB9755" w14:textId="77777777" w:rsidR="001570A4" w:rsidRPr="00340B0D" w:rsidRDefault="001570A4" w:rsidP="00541D1A">
            <w:pPr>
              <w:rPr>
                <w:rFonts w:cs="Arial"/>
                <w:sz w:val="18"/>
                <w:szCs w:val="18"/>
              </w:rPr>
            </w:pPr>
          </w:p>
        </w:tc>
      </w:tr>
      <w:tr w:rsidR="001570A4" w:rsidRPr="00340B0D" w14:paraId="34B75E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C0778E"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39241F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A2295A"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196DB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D34147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F9AE0C"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196CBD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17BE64"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6EFEBC1" w14:textId="77777777" w:rsidR="001570A4" w:rsidRPr="00340B0D" w:rsidRDefault="001570A4" w:rsidP="00541D1A">
            <w:pPr>
              <w:rPr>
                <w:rFonts w:cs="Arial"/>
                <w:sz w:val="18"/>
                <w:szCs w:val="18"/>
              </w:rPr>
            </w:pPr>
          </w:p>
        </w:tc>
      </w:tr>
      <w:tr w:rsidR="001570A4" w:rsidRPr="00340B0D" w14:paraId="5BBBDB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0212C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496B48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97A7C3"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90B90B9" w14:textId="77777777" w:rsidR="001570A4" w:rsidRPr="00340B0D" w:rsidRDefault="001570A4" w:rsidP="00541D1A">
            <w:pPr>
              <w:rPr>
                <w:rFonts w:cs="Arial"/>
                <w:sz w:val="18"/>
                <w:szCs w:val="18"/>
              </w:rPr>
            </w:pPr>
          </w:p>
        </w:tc>
      </w:tr>
      <w:tr w:rsidR="001570A4" w:rsidRPr="00340B0D" w14:paraId="12D991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0DFC218"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325E65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02665B"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71D873B" w14:textId="77777777" w:rsidR="001570A4" w:rsidRPr="00340B0D" w:rsidRDefault="001570A4" w:rsidP="00541D1A">
            <w:pPr>
              <w:rPr>
                <w:rFonts w:cs="Arial"/>
                <w:sz w:val="18"/>
                <w:szCs w:val="18"/>
              </w:rPr>
            </w:pPr>
          </w:p>
        </w:tc>
      </w:tr>
      <w:tr w:rsidR="001570A4" w:rsidRPr="00340B0D" w14:paraId="4115B13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B224D1"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03B48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4C056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77A585" w14:textId="77777777" w:rsidR="001570A4" w:rsidRPr="00340B0D" w:rsidRDefault="001570A4" w:rsidP="00541D1A">
            <w:pPr>
              <w:rPr>
                <w:rFonts w:cs="Arial"/>
                <w:sz w:val="18"/>
                <w:szCs w:val="18"/>
              </w:rPr>
            </w:pPr>
          </w:p>
        </w:tc>
      </w:tr>
      <w:tr w:rsidR="001570A4" w:rsidRPr="00340B0D" w14:paraId="079074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3C52E9"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D459CD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9FE3F7"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AF9431D" w14:textId="77777777" w:rsidR="001570A4" w:rsidRPr="00340B0D" w:rsidRDefault="001570A4" w:rsidP="00541D1A">
            <w:pPr>
              <w:rPr>
                <w:rFonts w:cs="Arial"/>
                <w:sz w:val="18"/>
                <w:szCs w:val="18"/>
              </w:rPr>
            </w:pPr>
          </w:p>
        </w:tc>
      </w:tr>
      <w:tr w:rsidR="001570A4" w:rsidRPr="00340B0D" w14:paraId="44DA068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F5CF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2FEF3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C512E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7392F8" w14:textId="77777777" w:rsidR="001570A4" w:rsidRPr="00340B0D" w:rsidRDefault="001570A4" w:rsidP="00541D1A">
            <w:pPr>
              <w:rPr>
                <w:rFonts w:cs="Arial"/>
                <w:sz w:val="18"/>
                <w:szCs w:val="18"/>
              </w:rPr>
            </w:pPr>
          </w:p>
        </w:tc>
      </w:tr>
      <w:tr w:rsidR="001570A4" w:rsidRPr="00340B0D" w14:paraId="41E9537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B38C84C"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C68FD5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CC3557"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F274E08" w14:textId="77777777" w:rsidR="001570A4" w:rsidRPr="00340B0D" w:rsidRDefault="001570A4" w:rsidP="00541D1A">
            <w:pPr>
              <w:rPr>
                <w:rFonts w:cs="Arial"/>
                <w:sz w:val="18"/>
                <w:szCs w:val="18"/>
              </w:rPr>
            </w:pPr>
          </w:p>
        </w:tc>
      </w:tr>
      <w:tr w:rsidR="001570A4" w:rsidRPr="00340B0D" w14:paraId="32455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F33A571"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5EB62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E77F8"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DCD265C" w14:textId="77777777" w:rsidR="001570A4" w:rsidRPr="00340B0D" w:rsidRDefault="001570A4" w:rsidP="00541D1A">
            <w:pPr>
              <w:rPr>
                <w:rFonts w:cs="Arial"/>
                <w:sz w:val="18"/>
                <w:szCs w:val="18"/>
              </w:rPr>
            </w:pPr>
          </w:p>
        </w:tc>
      </w:tr>
      <w:tr w:rsidR="001570A4" w:rsidRPr="00340B0D" w14:paraId="5B980AC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8ABD6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D906BC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82E7C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1030308" w14:textId="77777777" w:rsidR="001570A4" w:rsidRPr="00340B0D" w:rsidRDefault="001570A4" w:rsidP="00541D1A">
            <w:pPr>
              <w:rPr>
                <w:rFonts w:cs="Arial"/>
                <w:sz w:val="18"/>
                <w:szCs w:val="18"/>
              </w:rPr>
            </w:pPr>
          </w:p>
        </w:tc>
      </w:tr>
      <w:tr w:rsidR="001570A4" w:rsidRPr="00340B0D" w14:paraId="014248F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E2F31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795E34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3BD2D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1330C2" w14:textId="77777777" w:rsidR="001570A4" w:rsidRPr="00340B0D" w:rsidRDefault="001570A4" w:rsidP="00541D1A">
            <w:pPr>
              <w:rPr>
                <w:rFonts w:cs="Arial"/>
                <w:sz w:val="18"/>
                <w:szCs w:val="18"/>
              </w:rPr>
            </w:pPr>
          </w:p>
        </w:tc>
      </w:tr>
      <w:tr w:rsidR="001570A4" w:rsidRPr="00340B0D" w14:paraId="04AAC3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F6C27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38F1D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72885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502D6" w14:textId="77777777" w:rsidR="001570A4" w:rsidRPr="00340B0D" w:rsidRDefault="001570A4" w:rsidP="00541D1A">
            <w:pPr>
              <w:rPr>
                <w:rFonts w:cs="Arial"/>
                <w:sz w:val="18"/>
                <w:szCs w:val="18"/>
              </w:rPr>
            </w:pPr>
          </w:p>
        </w:tc>
      </w:tr>
      <w:tr w:rsidR="001570A4" w:rsidRPr="00340B0D" w14:paraId="76D3881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172368"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0B610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98FA1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EBF9567" w14:textId="77777777" w:rsidR="001570A4" w:rsidRPr="00340B0D" w:rsidRDefault="001570A4" w:rsidP="00541D1A">
            <w:pPr>
              <w:rPr>
                <w:rFonts w:cs="Arial"/>
                <w:sz w:val="18"/>
                <w:szCs w:val="18"/>
              </w:rPr>
            </w:pPr>
          </w:p>
        </w:tc>
      </w:tr>
      <w:tr w:rsidR="001570A4" w:rsidRPr="00340B0D" w14:paraId="2AF5D0DF"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2C18442E"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9FC552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05C8F98"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9FD7172" w14:textId="77777777" w:rsidR="001570A4" w:rsidRPr="00340B0D" w:rsidRDefault="001570A4" w:rsidP="00541D1A">
            <w:pPr>
              <w:rPr>
                <w:rFonts w:cs="Arial"/>
                <w:sz w:val="18"/>
                <w:szCs w:val="18"/>
              </w:rPr>
            </w:pPr>
          </w:p>
        </w:tc>
      </w:tr>
      <w:tr w:rsidR="001570A4" w:rsidRPr="00340B0D" w14:paraId="3C711A3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35AC62A"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0E04B3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078B7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E7E4C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E3AE65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A3E13D" w14:textId="77777777" w:rsidR="001570A4" w:rsidRPr="00340B0D" w:rsidRDefault="001570A4" w:rsidP="00541D1A">
            <w:pPr>
              <w:rPr>
                <w:rFonts w:cs="Arial"/>
                <w:sz w:val="18"/>
                <w:szCs w:val="18"/>
              </w:rPr>
            </w:pPr>
          </w:p>
        </w:tc>
      </w:tr>
      <w:tr w:rsidR="001570A4" w:rsidRPr="00340B0D" w14:paraId="0185E5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5BCE1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DFF5B4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85C4D8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67B53" w14:textId="77777777" w:rsidR="001570A4" w:rsidRPr="00340B0D" w:rsidRDefault="001570A4" w:rsidP="00541D1A">
            <w:pPr>
              <w:rPr>
                <w:rFonts w:cs="Arial"/>
                <w:sz w:val="18"/>
                <w:szCs w:val="18"/>
              </w:rPr>
            </w:pPr>
          </w:p>
        </w:tc>
      </w:tr>
      <w:tr w:rsidR="001570A4" w:rsidRPr="00340B0D" w14:paraId="77AA446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CB3B3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003875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A0F0FF3" w14:textId="77777777" w:rsidR="001570A4" w:rsidRDefault="001570A4" w:rsidP="00541D1A">
            <w:pPr>
              <w:rPr>
                <w:rFonts w:cs="Arial"/>
                <w:sz w:val="18"/>
                <w:szCs w:val="18"/>
              </w:rPr>
            </w:pPr>
          </w:p>
          <w:p w14:paraId="0EE3CE7F" w14:textId="77777777" w:rsidR="001570A4" w:rsidRPr="00110428" w:rsidRDefault="001570A4" w:rsidP="00541D1A">
            <w:pPr>
              <w:rPr>
                <w:rFonts w:cs="Arial"/>
              </w:rPr>
            </w:pPr>
            <w:r>
              <w:rPr>
                <w:rFonts w:cs="Arial"/>
                <w:i/>
              </w:rPr>
              <w:t>.</w:t>
            </w:r>
            <w:r w:rsidRPr="00110428">
              <w:rPr>
                <w:rFonts w:cs="Arial"/>
                <w:i/>
              </w:rPr>
              <w:t xml:space="preserve">. </w:t>
            </w:r>
          </w:p>
          <w:p w14:paraId="5475A338" w14:textId="77777777" w:rsidR="001570A4" w:rsidRPr="00340B0D" w:rsidRDefault="001570A4" w:rsidP="00541D1A">
            <w:pPr>
              <w:rPr>
                <w:rFonts w:cs="Arial"/>
                <w:sz w:val="18"/>
                <w:szCs w:val="18"/>
              </w:rPr>
            </w:pPr>
          </w:p>
        </w:tc>
      </w:tr>
      <w:tr w:rsidR="001570A4" w:rsidRPr="00340B0D" w14:paraId="3DB05B5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6AFE73"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30B87A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1AC0E97" w14:textId="77777777" w:rsidR="001570A4" w:rsidRPr="00110428" w:rsidRDefault="001570A4" w:rsidP="00541D1A">
            <w:pPr>
              <w:rPr>
                <w:rFonts w:cs="Arial"/>
                <w:b/>
                <w:bCs/>
              </w:rPr>
            </w:pPr>
          </w:p>
        </w:tc>
      </w:tr>
      <w:tr w:rsidR="001570A4" w:rsidRPr="00340B0D" w14:paraId="6A684F3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3B34E0" w14:textId="77777777" w:rsidR="001570A4" w:rsidRPr="00340B0D" w:rsidRDefault="001570A4" w:rsidP="00541D1A">
            <w:pPr>
              <w:jc w:val="center"/>
              <w:rPr>
                <w:rFonts w:cs="Arial"/>
                <w:sz w:val="18"/>
                <w:szCs w:val="18"/>
              </w:rPr>
            </w:pPr>
            <w:r w:rsidRPr="00340B0D">
              <w:rPr>
                <w:rFonts w:cs="Arial"/>
                <w:b/>
                <w:bCs/>
                <w:sz w:val="18"/>
                <w:szCs w:val="18"/>
              </w:rPr>
              <w:lastRenderedPageBreak/>
              <w:t>Results</w:t>
            </w:r>
          </w:p>
        </w:tc>
      </w:tr>
      <w:tr w:rsidR="001570A4" w:rsidRPr="00340B0D" w14:paraId="5E44FD6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EB3C2A7" w14:textId="77777777" w:rsidR="001570A4" w:rsidRDefault="001570A4" w:rsidP="00541D1A">
            <w:pPr>
              <w:rPr>
                <w:rFonts w:cs="Arial"/>
                <w:sz w:val="18"/>
                <w:szCs w:val="18"/>
              </w:rPr>
            </w:pPr>
          </w:p>
          <w:p w14:paraId="113F5A10" w14:textId="77777777" w:rsidR="001570A4" w:rsidRDefault="001570A4" w:rsidP="00541D1A">
            <w:pPr>
              <w:rPr>
                <w:rFonts w:cs="Arial"/>
                <w:sz w:val="18"/>
                <w:szCs w:val="18"/>
              </w:rPr>
            </w:pPr>
          </w:p>
          <w:p w14:paraId="466EBFAD" w14:textId="77777777" w:rsidR="001570A4" w:rsidRDefault="001570A4" w:rsidP="00541D1A">
            <w:pPr>
              <w:rPr>
                <w:rFonts w:cs="Arial"/>
                <w:sz w:val="18"/>
                <w:szCs w:val="18"/>
              </w:rPr>
            </w:pPr>
          </w:p>
          <w:p w14:paraId="21BC1B9A" w14:textId="77777777" w:rsidR="001570A4" w:rsidRPr="00340B0D" w:rsidRDefault="001570A4" w:rsidP="00541D1A">
            <w:pPr>
              <w:jc w:val="center"/>
              <w:rPr>
                <w:rFonts w:cs="Arial"/>
                <w:sz w:val="18"/>
                <w:szCs w:val="18"/>
              </w:rPr>
            </w:pPr>
          </w:p>
          <w:p w14:paraId="487BAEEC" w14:textId="77777777" w:rsidR="001570A4" w:rsidRDefault="001570A4" w:rsidP="00541D1A">
            <w:pPr>
              <w:tabs>
                <w:tab w:val="left" w:pos="3048"/>
              </w:tabs>
              <w:jc w:val="center"/>
              <w:rPr>
                <w:rFonts w:cs="Arial"/>
                <w:sz w:val="18"/>
                <w:szCs w:val="18"/>
              </w:rPr>
            </w:pPr>
          </w:p>
          <w:p w14:paraId="4BF2749E" w14:textId="77777777" w:rsidR="001570A4" w:rsidRPr="00340B0D" w:rsidRDefault="001570A4" w:rsidP="00541D1A">
            <w:pPr>
              <w:tabs>
                <w:tab w:val="left" w:pos="3048"/>
              </w:tabs>
              <w:jc w:val="center"/>
              <w:rPr>
                <w:rFonts w:cs="Arial"/>
                <w:sz w:val="18"/>
                <w:szCs w:val="18"/>
              </w:rPr>
            </w:pPr>
          </w:p>
          <w:p w14:paraId="2F70A5EB" w14:textId="77777777" w:rsidR="001570A4" w:rsidRDefault="001570A4" w:rsidP="00541D1A">
            <w:pPr>
              <w:jc w:val="center"/>
              <w:rPr>
                <w:rFonts w:cs="Arial"/>
                <w:sz w:val="18"/>
                <w:szCs w:val="18"/>
              </w:rPr>
            </w:pPr>
          </w:p>
          <w:p w14:paraId="0F99FE04" w14:textId="77777777" w:rsidR="001570A4" w:rsidRDefault="001570A4" w:rsidP="00541D1A">
            <w:pPr>
              <w:jc w:val="center"/>
              <w:rPr>
                <w:rFonts w:cs="Arial"/>
                <w:sz w:val="18"/>
                <w:szCs w:val="18"/>
              </w:rPr>
            </w:pPr>
          </w:p>
          <w:p w14:paraId="21B2AA89" w14:textId="77777777" w:rsidR="001570A4" w:rsidRPr="00340B0D" w:rsidRDefault="001570A4" w:rsidP="00541D1A">
            <w:pPr>
              <w:rPr>
                <w:rFonts w:cs="Arial"/>
                <w:sz w:val="18"/>
                <w:szCs w:val="18"/>
              </w:rPr>
            </w:pPr>
          </w:p>
        </w:tc>
      </w:tr>
    </w:tbl>
    <w:p w14:paraId="2A28587C" w14:textId="77777777" w:rsidR="001570A4" w:rsidRDefault="001570A4" w:rsidP="001570A4"/>
    <w:p w14:paraId="0576C4D3" w14:textId="77777777" w:rsidR="001570A4" w:rsidRP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696"/>
        <w:gridCol w:w="2382"/>
        <w:gridCol w:w="2067"/>
      </w:tblGrid>
      <w:tr w:rsidR="000A72CE" w14:paraId="61F0DC40" w14:textId="77777777" w:rsidTr="00F20C92">
        <w:trPr>
          <w:cantSplit/>
          <w:trHeight w:val="454"/>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0BFF3178" w:rsidR="000A72CE" w:rsidRPr="004065B1" w:rsidRDefault="005E38EB" w:rsidP="008A1BCC">
            <w:proofErr w:type="spellStart"/>
            <w:r>
              <w:t>NavigationalHazardsMonLS</w:t>
            </w:r>
            <w:proofErr w:type="spellEnd"/>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64C0151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74D7792" w14:textId="581981C3" w:rsidR="000A72CE" w:rsidRPr="004065B1" w:rsidRDefault="000A72CE" w:rsidP="008A1BCC"/>
        </w:tc>
      </w:tr>
      <w:tr w:rsidR="000A72CE" w14:paraId="275A40EE" w14:textId="77777777" w:rsidTr="00F20C92">
        <w:trPr>
          <w:cantSplit/>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F20C92">
        <w:trPr>
          <w:cantSplit/>
        </w:trPr>
        <w:tc>
          <w:tcPr>
            <w:tcW w:w="9526" w:type="dxa"/>
            <w:gridSpan w:val="4"/>
            <w:vAlign w:val="center"/>
          </w:tcPr>
          <w:p w14:paraId="7397DA31" w14:textId="2FA8712D" w:rsidR="000A72CE" w:rsidRPr="00A53E84" w:rsidRDefault="00890ADE" w:rsidP="002164D3">
            <w:pPr>
              <w:jc w:val="left"/>
              <w:rPr>
                <w:i/>
              </w:rPr>
            </w:pPr>
            <w:r w:rsidRPr="00A53E84">
              <w:rPr>
                <w:i/>
              </w:rPr>
              <w:t>The purpose of this test is to verify by observation that ECDIS uses the largest scale available for detection of navigational hazards.</w:t>
            </w:r>
            <w:r w:rsidR="005E38EB">
              <w:rPr>
                <w:i/>
              </w:rPr>
              <w:t xml:space="preserve"> </w:t>
            </w:r>
            <w:r w:rsidRPr="00A53E84">
              <w:rPr>
                <w:i/>
              </w:rPr>
              <w:t xml:space="preserve">This test is performed by loading the test cells </w:t>
            </w:r>
            <w:r w:rsidR="00453FD3">
              <w:rPr>
                <w:i/>
              </w:rPr>
              <w:t>101</w:t>
            </w:r>
            <w:r w:rsidRPr="00A53E84">
              <w:rPr>
                <w:i/>
              </w:rPr>
              <w:t>AA</w:t>
            </w:r>
            <w:r w:rsidR="00453FD3">
              <w:rPr>
                <w:i/>
              </w:rPr>
              <w:t>00</w:t>
            </w:r>
            <w:r w:rsidRPr="00A53E84">
              <w:rPr>
                <w:i/>
              </w:rPr>
              <w:t xml:space="preserve">OVRVU.000 and </w:t>
            </w:r>
            <w:r w:rsidR="003726DD">
              <w:rPr>
                <w:i/>
              </w:rPr>
              <w:t>101AA00</w:t>
            </w:r>
            <w:r w:rsidR="003726DD" w:rsidRPr="00A53E84">
              <w:rPr>
                <w:i/>
              </w:rPr>
              <w:t>NAVHZ</w:t>
            </w:r>
            <w:r w:rsidRPr="00A53E84">
              <w:rPr>
                <w:i/>
              </w:rPr>
              <w:t>.000, manually creating a route connecting all way points between feature</w:t>
            </w:r>
            <w:r w:rsidR="002E1A67">
              <w:rPr>
                <w:i/>
              </w:rPr>
              <w:t xml:space="preserve">s </w:t>
            </w:r>
            <w:r w:rsidRPr="00A53E84">
              <w:rPr>
                <w:i/>
              </w:rPr>
              <w:t>marked as WP1 through WP8 and checking display against the corresponding graphical plot.</w:t>
            </w:r>
          </w:p>
        </w:tc>
      </w:tr>
      <w:tr w:rsidR="000A72CE" w14:paraId="3AD8CCBD" w14:textId="77777777" w:rsidTr="00F20C92">
        <w:trPr>
          <w:cantSplit/>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F20C92">
        <w:trPr>
          <w:cantSplit/>
        </w:trPr>
        <w:tc>
          <w:tcPr>
            <w:tcW w:w="9526" w:type="dxa"/>
            <w:gridSpan w:val="4"/>
            <w:vAlign w:val="center"/>
          </w:tcPr>
          <w:p w14:paraId="2A334B33" w14:textId="0CCE5BE9"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w:t>
            </w:r>
            <w:r w:rsidR="00453FD3" w:rsidRPr="00E012C8">
              <w:rPr>
                <w:b/>
                <w:bCs/>
                <w:i/>
              </w:rPr>
              <w:t>s</w:t>
            </w:r>
            <w:proofErr w:type="spellEnd"/>
          </w:p>
          <w:p w14:paraId="0CD8A385" w14:textId="656D0912"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NavigationalHazards</w:t>
            </w:r>
            <w:r w:rsidR="00453FD3" w:rsidRPr="00E012C8">
              <w:rPr>
                <w:b/>
                <w:bCs/>
                <w:i/>
              </w:rPr>
              <w:t>Overview</w:t>
            </w:r>
            <w:proofErr w:type="spellEnd"/>
          </w:p>
          <w:p w14:paraId="6E05DD6F" w14:textId="3BF16499" w:rsidR="00890ADE" w:rsidRPr="00E012C8" w:rsidRDefault="00890ADE">
            <w:pPr>
              <w:pStyle w:val="ListParagraph"/>
              <w:numPr>
                <w:ilvl w:val="0"/>
                <w:numId w:val="37"/>
              </w:numPr>
              <w:rPr>
                <w:i/>
              </w:rPr>
            </w:pPr>
            <w:r w:rsidRPr="00E012C8">
              <w:rPr>
                <w:i/>
              </w:rPr>
              <w:t xml:space="preserve">Select </w:t>
            </w:r>
            <w:r w:rsidR="00DE09B9" w:rsidRPr="00E012C8">
              <w:rPr>
                <w:i/>
              </w:rPr>
              <w:t>Display Category</w:t>
            </w:r>
            <w:r w:rsidRPr="00E012C8">
              <w:rPr>
                <w:i/>
              </w:rPr>
              <w:t xml:space="preserve"> Other</w:t>
            </w:r>
          </w:p>
          <w:p w14:paraId="720CED66" w14:textId="36AD17D4"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Contour </w:t>
            </w:r>
            <w:r w:rsidRPr="00E012C8">
              <w:rPr>
                <w:i/>
              </w:rPr>
              <w:t xml:space="preserve">value to </w:t>
            </w:r>
            <w:r w:rsidR="004A082C" w:rsidRPr="00E012C8">
              <w:rPr>
                <w:i/>
              </w:rPr>
              <w:t>3</w:t>
            </w:r>
            <w:r w:rsidRPr="00E012C8">
              <w:rPr>
                <w:i/>
              </w:rPr>
              <w:t>0 m</w:t>
            </w:r>
          </w:p>
          <w:p w14:paraId="74FC487B" w14:textId="2977ED1E"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Depth  </w:t>
            </w:r>
            <w:r w:rsidRPr="00E012C8">
              <w:rPr>
                <w:i/>
              </w:rPr>
              <w:t>value to 30 m</w:t>
            </w:r>
          </w:p>
          <w:p w14:paraId="0D757C37" w14:textId="77777777" w:rsidR="00890ADE" w:rsidRPr="00E012C8" w:rsidRDefault="00890ADE">
            <w:pPr>
              <w:pStyle w:val="ListParagraph"/>
              <w:numPr>
                <w:ilvl w:val="0"/>
                <w:numId w:val="37"/>
              </w:numPr>
              <w:rPr>
                <w:i/>
              </w:rPr>
            </w:pPr>
            <w:r w:rsidRPr="00E012C8">
              <w:rPr>
                <w:i/>
              </w:rPr>
              <w:t xml:space="preserve">Select Symbolized Boundaries </w:t>
            </w:r>
          </w:p>
          <w:p w14:paraId="652426CA" w14:textId="77777777" w:rsidR="004A082C" w:rsidRPr="00E012C8" w:rsidRDefault="00890ADE">
            <w:pPr>
              <w:pStyle w:val="ListParagraph"/>
              <w:numPr>
                <w:ilvl w:val="0"/>
                <w:numId w:val="37"/>
              </w:numPr>
              <w:rPr>
                <w:i/>
              </w:rPr>
            </w:pPr>
            <w:r w:rsidRPr="00E012C8">
              <w:rPr>
                <w:i/>
              </w:rPr>
              <w:t>Select Paper chart symbols</w:t>
            </w:r>
          </w:p>
          <w:p w14:paraId="509A67E4" w14:textId="0AE242B6" w:rsidR="000A72CE" w:rsidRPr="00E012C8" w:rsidRDefault="004A082C">
            <w:pPr>
              <w:pStyle w:val="ListParagraph"/>
              <w:numPr>
                <w:ilvl w:val="0"/>
                <w:numId w:val="37"/>
              </w:numPr>
              <w:rPr>
                <w:i/>
              </w:rPr>
            </w:pPr>
            <w:r w:rsidRPr="00E012C8">
              <w:rPr>
                <w:i/>
              </w:rPr>
              <w:t>Select all Text groups</w:t>
            </w:r>
          </w:p>
        </w:tc>
      </w:tr>
      <w:tr w:rsidR="000A72CE" w14:paraId="74F9E0BC" w14:textId="77777777" w:rsidTr="00F20C92">
        <w:trPr>
          <w:cantSplit/>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F20C92">
        <w:trPr>
          <w:cantSplit/>
        </w:trPr>
        <w:tc>
          <w:tcPr>
            <w:tcW w:w="9526" w:type="dxa"/>
            <w:gridSpan w:val="4"/>
            <w:vAlign w:val="center"/>
          </w:tcPr>
          <w:p w14:paraId="43D0748D" w14:textId="4464ACAD" w:rsidR="007A7590" w:rsidRPr="007A7590" w:rsidRDefault="007A7590" w:rsidP="002164D3">
            <w:pPr>
              <w:jc w:val="left"/>
              <w:rPr>
                <w:i/>
              </w:rPr>
            </w:pPr>
            <w:r w:rsidRPr="007A7590">
              <w:rPr>
                <w:i/>
              </w:rPr>
              <w:t xml:space="preserve">Select position 39°57.000’N 104°49.000’W at </w:t>
            </w:r>
            <w:r w:rsidR="00453FD3">
              <w:rPr>
                <w:i/>
              </w:rPr>
              <w:t>the maximum display</w:t>
            </w:r>
            <w:r w:rsidR="00453FD3" w:rsidRPr="007A7590">
              <w:rPr>
                <w:i/>
              </w:rPr>
              <w:t xml:space="preserve"> </w:t>
            </w:r>
            <w:r w:rsidRPr="007A7590">
              <w:rPr>
                <w:i/>
              </w:rPr>
              <w:t xml:space="preserve">scale (1:350 000) of </w:t>
            </w:r>
            <w:r w:rsidR="00453FD3">
              <w:rPr>
                <w:i/>
              </w:rPr>
              <w:t>101</w:t>
            </w:r>
            <w:r w:rsidR="00453FD3" w:rsidRPr="00A53E84">
              <w:rPr>
                <w:i/>
              </w:rPr>
              <w:t>AA</w:t>
            </w:r>
            <w:r w:rsidR="00453FD3">
              <w:rPr>
                <w:i/>
              </w:rPr>
              <w:t>00</w:t>
            </w:r>
            <w:r w:rsidR="00453FD3" w:rsidRPr="00A53E84">
              <w:rPr>
                <w:i/>
              </w:rPr>
              <w:t>OVRVU</w:t>
            </w:r>
            <w:r w:rsidRPr="007A7590">
              <w:rPr>
                <w:i/>
              </w:rPr>
              <w:t>.</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F20C92">
        <w:trPr>
          <w:cantSplit/>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F20C92">
        <w:trPr>
          <w:cantSplit/>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gridSpan w:val="4"/>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gridSpan w:val="4"/>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gridSpan w:val="4"/>
            <w:tcBorders>
              <w:top w:val="nil"/>
              <w:bottom w:val="nil"/>
            </w:tcBorders>
            <w:vAlign w:val="center"/>
          </w:tcPr>
          <w:p w14:paraId="63DC46EA" w14:textId="77777777" w:rsidR="007944FC" w:rsidRDefault="00B47E63" w:rsidP="008A1BCC">
            <w:pPr>
              <w:jc w:val="left"/>
              <w:rPr>
                <w:i/>
              </w:rPr>
            </w:pPr>
            <w:r w:rsidRPr="00B47E63">
              <w:rPr>
                <w:i/>
                <w:noProof/>
                <w:lang w:eastAsia="en-GB"/>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gridSpan w:val="4"/>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Pr>
        <w:rPr>
          <w:ins w:id="10735" w:author="jonathan pritchard" w:date="2024-10-23T10:55:00Z" w16du:dateUtc="2024-10-23T09:55:00Z"/>
        </w:rPr>
      </w:pPr>
    </w:p>
    <w:p w14:paraId="570AD8FC" w14:textId="515B90FF" w:rsidR="00610740" w:rsidRDefault="00610740" w:rsidP="00610740">
      <w:pPr>
        <w:pStyle w:val="Heading2"/>
        <w:rPr>
          <w:ins w:id="10736" w:author="jonathan pritchard" w:date="2024-10-23T10:55:00Z" w16du:dateUtc="2024-10-23T09:55:00Z"/>
        </w:rPr>
      </w:pPr>
      <w:ins w:id="10737" w:author="jonathan pritchard" w:date="2024-10-23T10:55:00Z" w16du:dateUtc="2024-10-23T09:55:00Z">
        <w:r>
          <w:lastRenderedPageBreak/>
          <w:t>Use of Data Quality Information.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A81079">
        <w:trPr>
          <w:trHeight w:val="454"/>
          <w:tblHeader/>
          <w:ins w:id="10738" w:author="jonathan pritchard" w:date="2024-10-23T10:55:00Z"/>
        </w:trPr>
        <w:tc>
          <w:tcPr>
            <w:tcW w:w="2381" w:type="dxa"/>
            <w:shd w:val="clear" w:color="auto" w:fill="E5B8B7" w:themeFill="accent2" w:themeFillTint="66"/>
            <w:vAlign w:val="center"/>
          </w:tcPr>
          <w:p w14:paraId="548AD0B2" w14:textId="77777777" w:rsidR="00610740" w:rsidRPr="004065B1" w:rsidRDefault="00610740" w:rsidP="00A81079">
            <w:pPr>
              <w:rPr>
                <w:ins w:id="10739" w:author="jonathan pritchard" w:date="2024-10-23T10:55:00Z" w16du:dateUtc="2024-10-23T09:55:00Z"/>
              </w:rPr>
            </w:pPr>
            <w:ins w:id="10740" w:author="jonathan pritchard" w:date="2024-10-23T10:55:00Z" w16du:dateUtc="2024-10-23T09:55:00Z">
              <w:r w:rsidRPr="000A066E">
                <w:rPr>
                  <w:b/>
                </w:rPr>
                <w:t>Test Reference</w:t>
              </w:r>
            </w:ins>
          </w:p>
        </w:tc>
        <w:tc>
          <w:tcPr>
            <w:tcW w:w="2381" w:type="dxa"/>
            <w:shd w:val="clear" w:color="auto" w:fill="E5B8B7" w:themeFill="accent2" w:themeFillTint="66"/>
            <w:vAlign w:val="center"/>
          </w:tcPr>
          <w:p w14:paraId="6C7513F4" w14:textId="3B5CD657" w:rsidR="00610740" w:rsidRPr="004065B1" w:rsidRDefault="00610740" w:rsidP="00A81079">
            <w:pPr>
              <w:rPr>
                <w:ins w:id="10741" w:author="jonathan pritchard" w:date="2024-10-23T10:55:00Z" w16du:dateUtc="2024-10-23T09:55:00Z"/>
              </w:rPr>
            </w:pPr>
            <w:proofErr w:type="spellStart"/>
            <w:ins w:id="10742" w:author="jonathan pritchard" w:date="2024-10-23T10:55:00Z" w16du:dateUtc="2024-10-23T09:55:00Z">
              <w:r>
                <w:t>DataQuality</w:t>
              </w:r>
              <w:proofErr w:type="spellEnd"/>
            </w:ins>
          </w:p>
        </w:tc>
        <w:tc>
          <w:tcPr>
            <w:tcW w:w="2382" w:type="dxa"/>
            <w:shd w:val="clear" w:color="auto" w:fill="E5B8B7" w:themeFill="accent2" w:themeFillTint="66"/>
            <w:vAlign w:val="center"/>
          </w:tcPr>
          <w:p w14:paraId="628B68EE" w14:textId="77777777" w:rsidR="00610740" w:rsidRPr="004065B1" w:rsidRDefault="00610740" w:rsidP="00A81079">
            <w:pPr>
              <w:rPr>
                <w:ins w:id="10743" w:author="jonathan pritchard" w:date="2024-10-23T10:55:00Z" w16du:dateUtc="2024-10-23T09:55:00Z"/>
              </w:rPr>
            </w:pPr>
            <w:ins w:id="10744" w:author="jonathan pritchard" w:date="2024-10-23T10:55:00Z" w16du:dateUtc="2024-10-23T09:55:00Z">
              <w:r w:rsidRPr="000A066E">
                <w:rPr>
                  <w:b/>
                </w:rPr>
                <w:t>IHO Reference</w:t>
              </w:r>
            </w:ins>
          </w:p>
        </w:tc>
        <w:tc>
          <w:tcPr>
            <w:tcW w:w="2382" w:type="dxa"/>
            <w:shd w:val="clear" w:color="auto" w:fill="E5B8B7" w:themeFill="accent2" w:themeFillTint="66"/>
            <w:vAlign w:val="center"/>
          </w:tcPr>
          <w:p w14:paraId="194564E1" w14:textId="77777777" w:rsidR="00610740" w:rsidRPr="004065B1" w:rsidRDefault="00610740" w:rsidP="00A81079">
            <w:pPr>
              <w:jc w:val="left"/>
              <w:rPr>
                <w:ins w:id="10745" w:author="jonathan pritchard" w:date="2024-10-23T10:55:00Z" w16du:dateUtc="2024-10-23T09:55:00Z"/>
              </w:rPr>
            </w:pPr>
          </w:p>
        </w:tc>
      </w:tr>
      <w:tr w:rsidR="00610740" w14:paraId="3161A39D" w14:textId="77777777" w:rsidTr="00A81079">
        <w:trPr>
          <w:tblHeader/>
          <w:ins w:id="10746" w:author="jonathan pritchard" w:date="2024-10-23T10:55:00Z"/>
        </w:trPr>
        <w:tc>
          <w:tcPr>
            <w:tcW w:w="9526" w:type="dxa"/>
            <w:gridSpan w:val="4"/>
            <w:shd w:val="clear" w:color="auto" w:fill="E5B8B7" w:themeFill="accent2" w:themeFillTint="66"/>
            <w:vAlign w:val="center"/>
          </w:tcPr>
          <w:p w14:paraId="0F3CFA79" w14:textId="77777777" w:rsidR="00610740" w:rsidRDefault="00610740" w:rsidP="00A81079">
            <w:pPr>
              <w:rPr>
                <w:ins w:id="10747" w:author="jonathan pritchard" w:date="2024-10-23T10:55:00Z" w16du:dateUtc="2024-10-23T09:55:00Z"/>
              </w:rPr>
            </w:pPr>
            <w:ins w:id="10748" w:author="jonathan pritchard" w:date="2024-10-23T10:55:00Z" w16du:dateUtc="2024-10-23T09:55:00Z">
              <w:r w:rsidRPr="000A066E">
                <w:rPr>
                  <w:b/>
                </w:rPr>
                <w:t>Test description</w:t>
              </w:r>
            </w:ins>
          </w:p>
        </w:tc>
      </w:tr>
      <w:tr w:rsidR="00610740" w:rsidRPr="005D2431" w14:paraId="5BCC2689" w14:textId="77777777" w:rsidTr="00A81079">
        <w:trPr>
          <w:tblHeader/>
          <w:ins w:id="10749" w:author="jonathan pritchard" w:date="2024-10-23T10:55:00Z"/>
        </w:trPr>
        <w:tc>
          <w:tcPr>
            <w:tcW w:w="9526" w:type="dxa"/>
            <w:gridSpan w:val="4"/>
            <w:vAlign w:val="center"/>
          </w:tcPr>
          <w:p w14:paraId="09CE8598" w14:textId="77777777" w:rsidR="00610740" w:rsidRDefault="00610740" w:rsidP="00A81079">
            <w:pPr>
              <w:pStyle w:val="ListParagraph"/>
              <w:rPr>
                <w:ins w:id="10750" w:author="jonathan pritchard" w:date="2024-10-23T10:55:00Z" w16du:dateUtc="2024-10-23T09:55:00Z"/>
                <w:i/>
              </w:rPr>
            </w:pPr>
          </w:p>
          <w:p w14:paraId="242D3E6E" w14:textId="4AB01225" w:rsidR="00610740" w:rsidRDefault="00610740" w:rsidP="00A81079">
            <w:pPr>
              <w:pStyle w:val="ListParagraph"/>
              <w:numPr>
                <w:ilvl w:val="0"/>
                <w:numId w:val="84"/>
              </w:numPr>
              <w:rPr>
                <w:ins w:id="10751" w:author="jonathan pritchard" w:date="2024-10-23T10:56:00Z" w16du:dateUtc="2024-10-23T09:56:00Z"/>
                <w:i/>
              </w:rPr>
            </w:pPr>
            <w:ins w:id="10752" w:author="jonathan pritchard" w:date="2024-10-23T10:55:00Z" w16du:dateUtc="2024-10-23T09:55:00Z">
              <w:r>
                <w:rPr>
                  <w:i/>
                </w:rPr>
                <w:t xml:space="preserve">Test use of </w:t>
              </w:r>
            </w:ins>
            <w:ins w:id="10753" w:author="jonathan pritchard" w:date="2024-10-23T10:56:00Z" w16du:dateUtc="2024-10-23T09:56:00Z">
              <w:r>
                <w:rPr>
                  <w:i/>
                </w:rPr>
                <w:t>data quality mode.</w:t>
              </w:r>
            </w:ins>
          </w:p>
          <w:p w14:paraId="5C039696" w14:textId="3D3D5DED" w:rsidR="00610740" w:rsidRDefault="00610740" w:rsidP="00A81079">
            <w:pPr>
              <w:pStyle w:val="ListParagraph"/>
              <w:numPr>
                <w:ilvl w:val="0"/>
                <w:numId w:val="84"/>
              </w:numPr>
              <w:rPr>
                <w:ins w:id="10754" w:author="jonathan pritchard" w:date="2024-10-23T10:56:00Z" w16du:dateUtc="2024-10-23T09:56:00Z"/>
                <w:i/>
              </w:rPr>
            </w:pPr>
            <w:ins w:id="10755" w:author="jonathan pritchard" w:date="2024-10-23T10:56:00Z" w16du:dateUtc="2024-10-23T09:56:00Z">
              <w:r>
                <w:rPr>
                  <w:i/>
                </w:rPr>
                <w:t>Test for offset of lookahead for alerts and indications.</w:t>
              </w:r>
            </w:ins>
          </w:p>
          <w:p w14:paraId="084C79EC" w14:textId="27481AD2" w:rsidR="00610740" w:rsidRDefault="00610740" w:rsidP="00A81079">
            <w:pPr>
              <w:pStyle w:val="ListParagraph"/>
              <w:numPr>
                <w:ilvl w:val="0"/>
                <w:numId w:val="84"/>
              </w:numPr>
              <w:rPr>
                <w:ins w:id="10756" w:author="jonathan pritchard" w:date="2024-10-23T10:55:00Z" w16du:dateUtc="2024-10-23T09:55:00Z"/>
                <w:i/>
              </w:rPr>
            </w:pPr>
            <w:ins w:id="10757" w:author="jonathan pritchard" w:date="2024-10-23T10:56:00Z" w16du:dateUtc="2024-10-23T09:56:00Z">
              <w:r>
                <w:rPr>
                  <w:i/>
                </w:rPr>
                <w:t>Also test for different CATZOC zones.</w:t>
              </w:r>
            </w:ins>
          </w:p>
          <w:p w14:paraId="76C0C17F" w14:textId="77777777" w:rsidR="00610740" w:rsidRPr="00A81079" w:rsidRDefault="00610740" w:rsidP="00A81079">
            <w:pPr>
              <w:pStyle w:val="ListParagraph"/>
              <w:rPr>
                <w:ins w:id="10758" w:author="jonathan pritchard" w:date="2024-10-23T10:55:00Z" w16du:dateUtc="2024-10-23T09:55:00Z"/>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10759" w:name="_Toc152748605"/>
      <w:r>
        <w:lastRenderedPageBreak/>
        <w:t>Detection of Areas for which Special Conditions Exist</w:t>
      </w:r>
      <w:bookmarkEnd w:id="10759"/>
    </w:p>
    <w:p w14:paraId="37AC1A25" w14:textId="5E614B1F" w:rsidR="000A72CE" w:rsidRPr="001570A4" w:rsidRDefault="000A72CE" w:rsidP="00E30B8F">
      <w:pPr>
        <w:pStyle w:val="Heading2"/>
        <w:rPr>
          <w:highlight w:val="yellow"/>
        </w:rPr>
      </w:pPr>
      <w:bookmarkStart w:id="10760" w:name="_Toc152748606"/>
      <w:r w:rsidRPr="001570A4">
        <w:rPr>
          <w:highlight w:val="yellow"/>
        </w:rPr>
        <w:t>Detection of Areas for which Special Conditions Exist - Basic test</w:t>
      </w:r>
      <w:bookmarkEnd w:id="10760"/>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26AD021" w14:textId="77777777" w:rsidTr="00C6052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8782E1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8D0BA2" w14:textId="3B4D56BB" w:rsidR="001570A4" w:rsidRPr="00C87169" w:rsidRDefault="00CB4C8F" w:rsidP="00541D1A">
            <w:pPr>
              <w:jc w:val="center"/>
              <w:rPr>
                <w:rFonts w:cs="Arial"/>
                <w:bCs/>
              </w:rPr>
            </w:pPr>
            <w:proofErr w:type="spellStart"/>
            <w:r>
              <w:t>SpecialConditions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F04398B"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E6388CB" w14:textId="5B83A26B" w:rsidR="00CB4C8F" w:rsidRDefault="00CB4C8F" w:rsidP="00CB4C8F">
            <w:pPr>
              <w:widowControl/>
              <w:spacing w:line="240" w:lineRule="auto"/>
              <w:rPr>
                <w:rFonts w:ascii="Calibri" w:hAnsi="Calibri" w:cs="Calibri"/>
                <w:snapToGrid/>
                <w:color w:val="000000"/>
                <w:sz w:val="22"/>
                <w:szCs w:val="22"/>
              </w:rPr>
            </w:pPr>
            <w:r>
              <w:rPr>
                <w:rFonts w:ascii="Calibri" w:hAnsi="Calibri" w:cs="Calibri"/>
                <w:color w:val="000000"/>
                <w:sz w:val="22"/>
                <w:szCs w:val="22"/>
              </w:rPr>
              <w:t>S-98 C-2.9.7</w:t>
            </w:r>
          </w:p>
          <w:p w14:paraId="20204E5C" w14:textId="77777777" w:rsidR="001570A4" w:rsidRPr="00340B0D" w:rsidRDefault="001570A4" w:rsidP="00541D1A">
            <w:pPr>
              <w:jc w:val="center"/>
              <w:rPr>
                <w:rFonts w:cs="Arial"/>
                <w:sz w:val="18"/>
                <w:szCs w:val="18"/>
              </w:rPr>
            </w:pPr>
          </w:p>
        </w:tc>
      </w:tr>
      <w:tr w:rsidR="001570A4" w:rsidRPr="00340B0D" w14:paraId="10D4A382"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BF3803"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24AE70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8917297" w14:textId="77777777" w:rsidR="001570A4" w:rsidRDefault="001570A4" w:rsidP="00541D1A">
            <w:pPr>
              <w:rPr>
                <w:rFonts w:cs="Arial"/>
                <w:i/>
              </w:rPr>
            </w:pPr>
          </w:p>
          <w:p w14:paraId="397F2415" w14:textId="77777777" w:rsidR="00CB4C8F" w:rsidRPr="00A53E84" w:rsidRDefault="00CB4C8F" w:rsidP="00CB4C8F">
            <w:pPr>
              <w:jc w:val="left"/>
              <w:rPr>
                <w:i/>
              </w:rPr>
            </w:pPr>
            <w:r w:rsidRPr="00A53E84">
              <w:rPr>
                <w:i/>
              </w:rPr>
              <w:t xml:space="preserve">The purpose of this test is to verify by observation that ECDIS provides an appropriate indication when the Mariner plans a route closer than a user-specified distance from the boundary of a prohibited area or a geographic area for which special conditions exist. The </w:t>
            </w:r>
            <w:r>
              <w:rPr>
                <w:i/>
              </w:rPr>
              <w:t>feature</w:t>
            </w:r>
            <w:r w:rsidRPr="00A53E84">
              <w:rPr>
                <w:i/>
              </w:rPr>
              <w:t xml:space="preserve">s satisfying the conditions for this test are </w:t>
            </w:r>
            <w:r w:rsidRPr="000379F6">
              <w:rPr>
                <w:i/>
                <w:highlight w:val="yellow"/>
              </w:rPr>
              <w:t xml:space="preserve">listed in </w:t>
            </w:r>
            <w:commentRangeStart w:id="10761"/>
            <w:r w:rsidRPr="000379F6">
              <w:rPr>
                <w:i/>
                <w:highlight w:val="yellow"/>
              </w:rPr>
              <w:t xml:space="preserve">section S-98 XXX-XXX </w:t>
            </w:r>
            <w:commentRangeEnd w:id="10761"/>
            <w:r>
              <w:rPr>
                <w:rStyle w:val="CommentReference"/>
                <w:snapToGrid/>
                <w:color w:val="000000"/>
              </w:rPr>
              <w:commentReference w:id="10761"/>
            </w:r>
            <w:r w:rsidRPr="000379F6">
              <w:rPr>
                <w:i/>
                <w:highlight w:val="yellow"/>
              </w:rPr>
              <w:t>an</w:t>
            </w:r>
            <w:r w:rsidRPr="00A53E84">
              <w:rPr>
                <w:i/>
              </w:rPr>
              <w:t xml:space="preserve">d are included in the test cell </w:t>
            </w:r>
            <w:r w:rsidRPr="000379F6">
              <w:rPr>
                <w:i/>
                <w:highlight w:val="yellow"/>
              </w:rPr>
              <w:t>101AA00ARSPC</w:t>
            </w:r>
            <w:r w:rsidRPr="00A53E84">
              <w:rPr>
                <w:i/>
              </w:rPr>
              <w:t>.000.</w:t>
            </w:r>
          </w:p>
          <w:p w14:paraId="5D981185" w14:textId="77777777" w:rsidR="00CB4C8F" w:rsidRPr="00A53E84" w:rsidRDefault="00CB4C8F" w:rsidP="00CB4C8F">
            <w:pPr>
              <w:jc w:val="left"/>
              <w:rPr>
                <w:i/>
              </w:rPr>
            </w:pPr>
          </w:p>
          <w:p w14:paraId="6B65BFE2" w14:textId="2DE4F7A1" w:rsidR="00CB4C8F" w:rsidRPr="009C22F4" w:rsidRDefault="00CB4C8F" w:rsidP="00CB4C8F">
            <w:pPr>
              <w:rPr>
                <w:rFonts w:cs="Arial"/>
                <w:i/>
              </w:rPr>
            </w:pPr>
            <w:r w:rsidRPr="00A53E84">
              <w:rPr>
                <w:i/>
              </w:rPr>
              <w:t xml:space="preserve">This test is performed by loading the test cell </w:t>
            </w:r>
            <w:r w:rsidRPr="000379F6">
              <w:rPr>
                <w:i/>
                <w:highlight w:val="yellow"/>
              </w:rPr>
              <w:t>101AA00ARSPC</w:t>
            </w:r>
            <w:r w:rsidRPr="00A53E84">
              <w:rPr>
                <w:i/>
              </w:rPr>
              <w:t>.000, manually creating a route connecting all way points between features marked as WP1 through WP4 and checking display against the corresponding graphical plot</w:t>
            </w:r>
          </w:p>
          <w:p w14:paraId="0EE5E5D2" w14:textId="77777777" w:rsidR="001570A4" w:rsidRPr="009C22F4" w:rsidRDefault="001570A4" w:rsidP="00541D1A">
            <w:pPr>
              <w:rPr>
                <w:rFonts w:cs="Arial"/>
                <w:i/>
              </w:rPr>
            </w:pPr>
          </w:p>
        </w:tc>
      </w:tr>
      <w:tr w:rsidR="001570A4" w:rsidRPr="00340B0D" w14:paraId="438476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ABAF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8C83FF2"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B4408D"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1D5164" w14:textId="77777777" w:rsidR="001570A4" w:rsidRPr="00340B0D" w:rsidRDefault="001570A4" w:rsidP="00541D1A">
            <w:pPr>
              <w:jc w:val="center"/>
              <w:rPr>
                <w:rFonts w:cs="Arial"/>
                <w:b/>
                <w:bCs/>
                <w:sz w:val="18"/>
                <w:szCs w:val="18"/>
              </w:rPr>
            </w:pPr>
          </w:p>
        </w:tc>
      </w:tr>
      <w:tr w:rsidR="001570A4" w:rsidRPr="00340B0D" w14:paraId="092FAABA"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549FFDB"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2E93F56" w14:textId="77777777" w:rsidR="001570A4" w:rsidRPr="00340B0D" w:rsidRDefault="001570A4" w:rsidP="00541D1A">
            <w:pPr>
              <w:rPr>
                <w:rFonts w:cs="Arial"/>
                <w:sz w:val="18"/>
                <w:szCs w:val="18"/>
              </w:rPr>
            </w:pPr>
          </w:p>
        </w:tc>
      </w:tr>
      <w:tr w:rsidR="001570A4" w:rsidRPr="00340B0D" w14:paraId="7ACF40CD" w14:textId="77777777" w:rsidTr="00C6052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4B544F1"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9227AD6" w14:textId="77777777" w:rsidR="001570A4" w:rsidRPr="00340B0D" w:rsidRDefault="001570A4" w:rsidP="00541D1A">
            <w:pPr>
              <w:rPr>
                <w:rFonts w:cs="Arial"/>
                <w:sz w:val="18"/>
                <w:szCs w:val="18"/>
              </w:rPr>
            </w:pPr>
          </w:p>
        </w:tc>
      </w:tr>
      <w:tr w:rsidR="001570A4" w:rsidRPr="00340B0D" w14:paraId="6FF9302C" w14:textId="77777777" w:rsidTr="00C6052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F5E93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401B13D"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731A5B98" w14:textId="77777777" w:rsidTr="00C6052F">
        <w:sdt>
          <w:sdtPr>
            <w:rPr>
              <w:rFonts w:cs="Arial"/>
              <w:sz w:val="18"/>
              <w:szCs w:val="18"/>
            </w:rPr>
            <w:alias w:val="Diplay Category"/>
            <w:tag w:val="Diplay Categor"/>
            <w:id w:val="5724176"/>
            <w:placeholder>
              <w:docPart w:val="B5C5B5FFA845437ABF9128EA8E8A4A1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5B9FEF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B775B05"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7CEB8A02" w14:textId="77777777" w:rsidR="001570A4" w:rsidRPr="00340B0D" w:rsidRDefault="001570A4" w:rsidP="00541D1A">
            <w:pPr>
              <w:jc w:val="center"/>
              <w:rPr>
                <w:rFonts w:cs="Arial"/>
                <w:sz w:val="18"/>
                <w:szCs w:val="18"/>
              </w:rPr>
            </w:pPr>
          </w:p>
        </w:tc>
      </w:tr>
      <w:tr w:rsidR="001570A4" w:rsidRPr="00340B0D" w14:paraId="23C44DE6" w14:textId="77777777" w:rsidTr="00C6052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38D393"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01983E6"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6DE5CBB2" w14:textId="77777777" w:rsidR="001570A4" w:rsidRPr="00340B0D" w:rsidRDefault="001570A4" w:rsidP="00541D1A">
            <w:pPr>
              <w:jc w:val="center"/>
              <w:rPr>
                <w:rFonts w:cs="Arial"/>
                <w:sz w:val="18"/>
                <w:szCs w:val="18"/>
              </w:rPr>
            </w:pPr>
          </w:p>
        </w:tc>
      </w:tr>
      <w:tr w:rsidR="001570A4" w:rsidRPr="00340B0D" w14:paraId="0583236D"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ED36C3"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5AB8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A5B27D1"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16138287" w14:textId="77777777" w:rsidR="001570A4" w:rsidRPr="00340B0D" w:rsidRDefault="001570A4" w:rsidP="00541D1A">
            <w:pPr>
              <w:jc w:val="center"/>
              <w:rPr>
                <w:rFonts w:cs="Arial"/>
                <w:sz w:val="18"/>
                <w:szCs w:val="18"/>
              </w:rPr>
            </w:pPr>
          </w:p>
        </w:tc>
      </w:tr>
      <w:tr w:rsidR="001570A4" w:rsidRPr="00340B0D" w14:paraId="5DC65E7E"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F2D0C9"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406DB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ABEA069"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E1CB130" w14:textId="77777777" w:rsidR="001570A4" w:rsidRPr="00340B0D" w:rsidRDefault="001570A4" w:rsidP="00541D1A">
            <w:pPr>
              <w:jc w:val="center"/>
              <w:rPr>
                <w:rFonts w:cs="Arial"/>
                <w:sz w:val="18"/>
                <w:szCs w:val="18"/>
              </w:rPr>
            </w:pPr>
          </w:p>
        </w:tc>
      </w:tr>
      <w:tr w:rsidR="001570A4" w:rsidRPr="00340B0D" w14:paraId="647B32B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402E2"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8F5C4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4D4419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7DE565B1" w14:textId="77777777" w:rsidR="001570A4" w:rsidRPr="00340B0D" w:rsidRDefault="001570A4" w:rsidP="00541D1A">
            <w:pPr>
              <w:jc w:val="center"/>
              <w:rPr>
                <w:rFonts w:cs="Arial"/>
                <w:sz w:val="18"/>
                <w:szCs w:val="18"/>
              </w:rPr>
            </w:pPr>
          </w:p>
        </w:tc>
      </w:tr>
      <w:tr w:rsidR="001570A4" w:rsidRPr="00340B0D" w14:paraId="47EF30C9"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529E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4C5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6777608"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5FF7FE9A" w14:textId="77777777" w:rsidR="001570A4" w:rsidRPr="00340B0D" w:rsidRDefault="001570A4" w:rsidP="00541D1A">
            <w:pPr>
              <w:jc w:val="center"/>
              <w:rPr>
                <w:rFonts w:cs="Arial"/>
                <w:sz w:val="18"/>
                <w:szCs w:val="18"/>
              </w:rPr>
            </w:pPr>
          </w:p>
        </w:tc>
      </w:tr>
      <w:tr w:rsidR="001570A4" w:rsidRPr="00340B0D" w14:paraId="0B7A0DD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2F7CD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D60F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0CBE6B"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44F1CE09" w14:textId="77777777" w:rsidR="001570A4" w:rsidRPr="00340B0D" w:rsidRDefault="001570A4" w:rsidP="00541D1A">
            <w:pPr>
              <w:jc w:val="center"/>
              <w:rPr>
                <w:rFonts w:cs="Arial"/>
                <w:sz w:val="18"/>
                <w:szCs w:val="18"/>
              </w:rPr>
            </w:pPr>
          </w:p>
        </w:tc>
      </w:tr>
      <w:tr w:rsidR="001570A4" w:rsidRPr="00340B0D" w14:paraId="3A3C4AE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7160B2"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76EF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8905ED"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0BB502E2" w14:textId="77777777" w:rsidR="001570A4" w:rsidRPr="00340B0D" w:rsidRDefault="001570A4" w:rsidP="00541D1A">
            <w:pPr>
              <w:jc w:val="center"/>
              <w:rPr>
                <w:rFonts w:cs="Arial"/>
                <w:sz w:val="18"/>
                <w:szCs w:val="18"/>
              </w:rPr>
            </w:pPr>
          </w:p>
        </w:tc>
      </w:tr>
      <w:tr w:rsidR="001570A4" w:rsidRPr="00340B0D" w14:paraId="75B122BB"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125F9A"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EA6F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B383AB"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ECEFC48" w14:textId="77777777" w:rsidR="001570A4" w:rsidRPr="00340B0D" w:rsidRDefault="001570A4" w:rsidP="00541D1A">
            <w:pPr>
              <w:jc w:val="center"/>
              <w:rPr>
                <w:rFonts w:cs="Arial"/>
                <w:sz w:val="18"/>
                <w:szCs w:val="18"/>
              </w:rPr>
            </w:pPr>
          </w:p>
        </w:tc>
      </w:tr>
      <w:tr w:rsidR="001570A4" w:rsidRPr="00340B0D" w14:paraId="448EB5D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8E52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F4488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B8ECF90"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0BD9876" w14:textId="77777777" w:rsidR="001570A4" w:rsidRPr="00340B0D" w:rsidRDefault="001570A4" w:rsidP="00541D1A">
            <w:pPr>
              <w:jc w:val="center"/>
              <w:rPr>
                <w:rFonts w:cs="Arial"/>
                <w:sz w:val="18"/>
                <w:szCs w:val="18"/>
              </w:rPr>
            </w:pPr>
          </w:p>
        </w:tc>
      </w:tr>
      <w:tr w:rsidR="001570A4" w:rsidRPr="00340B0D" w14:paraId="1923632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E2E42E"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5881D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679F9B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06E78F7" w14:textId="77777777" w:rsidR="001570A4" w:rsidRPr="00340B0D" w:rsidRDefault="001570A4" w:rsidP="00541D1A">
            <w:pPr>
              <w:jc w:val="center"/>
              <w:rPr>
                <w:rFonts w:cs="Arial"/>
                <w:sz w:val="18"/>
                <w:szCs w:val="18"/>
              </w:rPr>
            </w:pPr>
          </w:p>
        </w:tc>
      </w:tr>
      <w:tr w:rsidR="001570A4" w:rsidRPr="00340B0D" w14:paraId="04C5241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9F138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CE56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B985A6"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3748F3FE" w14:textId="77777777" w:rsidR="001570A4" w:rsidRPr="00340B0D" w:rsidRDefault="001570A4" w:rsidP="00541D1A">
            <w:pPr>
              <w:jc w:val="center"/>
              <w:rPr>
                <w:rFonts w:cs="Arial"/>
                <w:sz w:val="18"/>
                <w:szCs w:val="18"/>
              </w:rPr>
            </w:pPr>
          </w:p>
        </w:tc>
      </w:tr>
      <w:tr w:rsidR="001570A4" w:rsidRPr="00340B0D" w14:paraId="2135FEE0"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05CDB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BB18CA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56E55E3"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44E1B051" w14:textId="77777777" w:rsidR="001570A4" w:rsidRPr="00340B0D" w:rsidRDefault="001570A4" w:rsidP="00541D1A">
            <w:pPr>
              <w:jc w:val="center"/>
              <w:rPr>
                <w:rFonts w:cs="Arial"/>
                <w:sz w:val="18"/>
                <w:szCs w:val="18"/>
              </w:rPr>
            </w:pPr>
          </w:p>
        </w:tc>
      </w:tr>
      <w:tr w:rsidR="001570A4" w:rsidRPr="00340B0D" w14:paraId="2FF712EE" w14:textId="77777777" w:rsidTr="00C6052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F7F9CF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DB63F92"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3B19D94" w14:textId="77777777" w:rsidR="001570A4" w:rsidRPr="00340B0D" w:rsidRDefault="001570A4" w:rsidP="00541D1A">
            <w:pPr>
              <w:jc w:val="center"/>
              <w:rPr>
                <w:rFonts w:cs="Arial"/>
                <w:sz w:val="18"/>
                <w:szCs w:val="18"/>
              </w:rPr>
            </w:pPr>
          </w:p>
        </w:tc>
      </w:tr>
      <w:tr w:rsidR="001570A4" w:rsidRPr="00340B0D" w14:paraId="67114EAD" w14:textId="77777777" w:rsidTr="00C6052F">
        <w:sdt>
          <w:sdtPr>
            <w:rPr>
              <w:rFonts w:cs="Arial"/>
              <w:sz w:val="18"/>
              <w:szCs w:val="18"/>
            </w:rPr>
            <w:alias w:val="Palette"/>
            <w:tag w:val="Palette"/>
            <w:id w:val="-1146894747"/>
            <w:placeholder>
              <w:docPart w:val="2EC8D681BD724E52B3C06CC5C0106BB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49DF7F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B3ED82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24F85CEA" w14:textId="77777777" w:rsidR="001570A4" w:rsidRPr="00340B0D" w:rsidRDefault="001570A4" w:rsidP="00541D1A">
            <w:pPr>
              <w:jc w:val="center"/>
              <w:rPr>
                <w:rFonts w:cs="Arial"/>
                <w:sz w:val="18"/>
                <w:szCs w:val="18"/>
              </w:rPr>
            </w:pPr>
          </w:p>
        </w:tc>
      </w:tr>
      <w:tr w:rsidR="001570A4" w:rsidRPr="00340B0D" w14:paraId="0C91D1A4" w14:textId="77777777" w:rsidTr="00C6052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04429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247BDC2C"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3EBA4FBD" w14:textId="77777777" w:rsidR="001570A4" w:rsidRPr="00340B0D" w:rsidRDefault="001570A4" w:rsidP="00541D1A">
            <w:pPr>
              <w:jc w:val="center"/>
              <w:rPr>
                <w:rFonts w:cs="Arial"/>
                <w:sz w:val="18"/>
                <w:szCs w:val="18"/>
              </w:rPr>
            </w:pPr>
          </w:p>
        </w:tc>
      </w:tr>
      <w:tr w:rsidR="001570A4" w:rsidRPr="00340B0D" w14:paraId="7A1CA301" w14:textId="77777777" w:rsidTr="00C6052F">
        <w:tc>
          <w:tcPr>
            <w:tcW w:w="4656" w:type="dxa"/>
            <w:gridSpan w:val="5"/>
            <w:tcBorders>
              <w:left w:val="single" w:sz="12" w:space="0" w:color="auto"/>
              <w:bottom w:val="single" w:sz="12" w:space="0" w:color="auto"/>
              <w:right w:val="single" w:sz="12" w:space="0" w:color="auto"/>
            </w:tcBorders>
            <w:shd w:val="clear" w:color="auto" w:fill="FFFFFF" w:themeFill="background1"/>
          </w:tcPr>
          <w:p w14:paraId="51243B1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75FC0299"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5FFCA396" w14:textId="77777777" w:rsidR="001570A4" w:rsidRPr="00340B0D" w:rsidRDefault="001570A4" w:rsidP="00541D1A">
            <w:pPr>
              <w:jc w:val="center"/>
              <w:rPr>
                <w:rFonts w:cs="Arial"/>
                <w:sz w:val="18"/>
                <w:szCs w:val="18"/>
              </w:rPr>
            </w:pPr>
          </w:p>
        </w:tc>
      </w:tr>
      <w:tr w:rsidR="001570A4" w:rsidRPr="00340B0D" w14:paraId="6ADE1C13" w14:textId="77777777" w:rsidTr="00C6052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664AF"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5716937"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73C9582" w14:textId="77777777" w:rsidTr="00C6052F">
        <w:trPr>
          <w:trHeight w:val="287"/>
        </w:trPr>
        <w:tc>
          <w:tcPr>
            <w:tcW w:w="1789" w:type="dxa"/>
            <w:tcBorders>
              <w:left w:val="single" w:sz="12" w:space="0" w:color="auto"/>
              <w:bottom w:val="single" w:sz="4" w:space="0" w:color="auto"/>
            </w:tcBorders>
          </w:tcPr>
          <w:p w14:paraId="65E7EE7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DB4959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DC72F6"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1B3339C9" w14:textId="77777777" w:rsidR="001570A4" w:rsidRPr="00C87169" w:rsidRDefault="001570A4" w:rsidP="00541D1A">
            <w:pPr>
              <w:rPr>
                <w:rFonts w:cs="Arial"/>
              </w:rPr>
            </w:pPr>
          </w:p>
        </w:tc>
      </w:tr>
      <w:tr w:rsidR="001570A4" w:rsidRPr="00340B0D" w14:paraId="0DEB8916" w14:textId="77777777" w:rsidTr="00C6052F">
        <w:tc>
          <w:tcPr>
            <w:tcW w:w="1789" w:type="dxa"/>
            <w:tcBorders>
              <w:left w:val="single" w:sz="12" w:space="0" w:color="auto"/>
              <w:bottom w:val="single" w:sz="4" w:space="0" w:color="auto"/>
            </w:tcBorders>
          </w:tcPr>
          <w:p w14:paraId="0A406CA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4940C24"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EA2AF00"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205862"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1634296" w14:textId="77777777" w:rsidTr="00C6052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FF6D089"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AACC7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571FF7D" w14:textId="77777777" w:rsidR="001570A4" w:rsidRPr="00340B0D" w:rsidRDefault="001570A4" w:rsidP="00541D1A">
            <w:pPr>
              <w:rPr>
                <w:rFonts w:cs="Arial"/>
                <w:sz w:val="18"/>
                <w:szCs w:val="18"/>
              </w:rPr>
            </w:pPr>
          </w:p>
        </w:tc>
      </w:tr>
      <w:tr w:rsidR="001570A4" w:rsidRPr="00340B0D" w14:paraId="36F80C09"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37FE6F13" w14:textId="77777777" w:rsidR="001570A4" w:rsidRPr="00340B0D" w:rsidRDefault="001570A4" w:rsidP="00541D1A">
            <w:pPr>
              <w:rPr>
                <w:rFonts w:cs="Arial"/>
                <w:sz w:val="18"/>
                <w:szCs w:val="18"/>
              </w:rPr>
            </w:pPr>
          </w:p>
        </w:tc>
      </w:tr>
      <w:tr w:rsidR="001570A4" w:rsidRPr="00340B0D" w14:paraId="48AB13D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F290D4"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4BE2C20B" w14:textId="77777777" w:rsidTr="00C6052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261957"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A71BCF"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6D7A3448"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3B04C6"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43305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6817E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686B0A62" w14:textId="77777777" w:rsidR="001570A4" w:rsidRPr="00340B0D" w:rsidRDefault="001570A4" w:rsidP="00541D1A">
            <w:pPr>
              <w:rPr>
                <w:rFonts w:cs="Arial"/>
                <w:sz w:val="18"/>
                <w:szCs w:val="18"/>
              </w:rPr>
            </w:pPr>
          </w:p>
        </w:tc>
      </w:tr>
      <w:tr w:rsidR="001570A4" w:rsidRPr="00340B0D" w14:paraId="0653BF5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434907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96E4B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D054BD"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754F82A4" w14:textId="77777777" w:rsidR="001570A4" w:rsidRPr="00340B0D" w:rsidRDefault="001570A4" w:rsidP="00541D1A">
            <w:pPr>
              <w:rPr>
                <w:rFonts w:cs="Arial"/>
                <w:sz w:val="18"/>
                <w:szCs w:val="18"/>
              </w:rPr>
            </w:pPr>
          </w:p>
        </w:tc>
      </w:tr>
      <w:tr w:rsidR="001570A4" w:rsidRPr="00340B0D" w14:paraId="622C74D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DF7C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9B5B1B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0DD27"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66E1093E" w14:textId="77777777" w:rsidR="001570A4" w:rsidRPr="00340B0D" w:rsidRDefault="001570A4" w:rsidP="00541D1A">
            <w:pPr>
              <w:rPr>
                <w:rFonts w:cs="Arial"/>
                <w:sz w:val="18"/>
                <w:szCs w:val="18"/>
              </w:rPr>
            </w:pPr>
          </w:p>
        </w:tc>
      </w:tr>
      <w:tr w:rsidR="001570A4" w:rsidRPr="00340B0D" w14:paraId="5D2DC8C9"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E8AB2AB"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F5392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9EE171"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2D3B7615" w14:textId="77777777" w:rsidR="001570A4" w:rsidRPr="00340B0D" w:rsidRDefault="001570A4" w:rsidP="00541D1A">
            <w:pPr>
              <w:rPr>
                <w:rFonts w:cs="Arial"/>
                <w:sz w:val="18"/>
                <w:szCs w:val="18"/>
              </w:rPr>
            </w:pPr>
          </w:p>
        </w:tc>
      </w:tr>
      <w:tr w:rsidR="001570A4" w:rsidRPr="00340B0D" w14:paraId="40C5FAEC"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07CB9F6"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BF6DE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B9D6FC"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C7933D3" w14:textId="77777777" w:rsidR="001570A4" w:rsidRPr="00340B0D" w:rsidRDefault="001570A4" w:rsidP="00541D1A">
            <w:pPr>
              <w:rPr>
                <w:rFonts w:cs="Arial"/>
                <w:sz w:val="18"/>
                <w:szCs w:val="18"/>
              </w:rPr>
            </w:pPr>
          </w:p>
        </w:tc>
      </w:tr>
      <w:tr w:rsidR="001570A4" w:rsidRPr="00340B0D" w14:paraId="2190138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637FE57"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D24F17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508CB0"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1632450F" w14:textId="77777777" w:rsidR="001570A4" w:rsidRPr="00340B0D" w:rsidRDefault="001570A4" w:rsidP="00541D1A">
            <w:pPr>
              <w:rPr>
                <w:rFonts w:cs="Arial"/>
                <w:sz w:val="18"/>
                <w:szCs w:val="18"/>
              </w:rPr>
            </w:pPr>
          </w:p>
        </w:tc>
      </w:tr>
      <w:tr w:rsidR="001570A4" w:rsidRPr="00340B0D" w14:paraId="5DBDFFF4"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2F4951DF"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AD6A4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66A169"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074ADAF1" w14:textId="77777777" w:rsidR="001570A4" w:rsidRPr="00340B0D" w:rsidRDefault="001570A4" w:rsidP="00541D1A">
            <w:pPr>
              <w:rPr>
                <w:rFonts w:cs="Arial"/>
                <w:sz w:val="18"/>
                <w:szCs w:val="18"/>
              </w:rPr>
            </w:pPr>
          </w:p>
        </w:tc>
      </w:tr>
      <w:tr w:rsidR="001570A4" w:rsidRPr="00340B0D" w14:paraId="6DE20F3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D111A84"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43322D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CCEA6C"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84A1A5D" w14:textId="77777777" w:rsidR="001570A4" w:rsidRPr="00340B0D" w:rsidRDefault="001570A4" w:rsidP="00541D1A">
            <w:pPr>
              <w:rPr>
                <w:rFonts w:cs="Arial"/>
                <w:sz w:val="18"/>
                <w:szCs w:val="18"/>
              </w:rPr>
            </w:pPr>
          </w:p>
        </w:tc>
      </w:tr>
      <w:tr w:rsidR="001570A4" w:rsidRPr="00340B0D" w14:paraId="30C1FCD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46DA7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BF34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4A7D5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3B7E466" w14:textId="77777777" w:rsidR="001570A4" w:rsidRPr="00340B0D" w:rsidRDefault="001570A4" w:rsidP="00541D1A">
            <w:pPr>
              <w:rPr>
                <w:rFonts w:cs="Arial"/>
                <w:sz w:val="18"/>
                <w:szCs w:val="18"/>
              </w:rPr>
            </w:pPr>
          </w:p>
        </w:tc>
      </w:tr>
      <w:tr w:rsidR="001570A4" w:rsidRPr="00340B0D" w14:paraId="3E72589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D0C96A6"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6FC250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25B61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BC778CE" w14:textId="77777777" w:rsidR="001570A4" w:rsidRPr="00340B0D" w:rsidRDefault="001570A4" w:rsidP="00541D1A">
            <w:pPr>
              <w:rPr>
                <w:rFonts w:cs="Arial"/>
                <w:sz w:val="18"/>
                <w:szCs w:val="18"/>
              </w:rPr>
            </w:pPr>
          </w:p>
        </w:tc>
      </w:tr>
      <w:tr w:rsidR="001570A4" w:rsidRPr="00340B0D" w14:paraId="5D6324FD"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3BE80D0"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E6076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02C7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CD6F432" w14:textId="77777777" w:rsidR="001570A4" w:rsidRPr="00340B0D" w:rsidRDefault="001570A4" w:rsidP="00541D1A">
            <w:pPr>
              <w:rPr>
                <w:rFonts w:cs="Arial"/>
                <w:sz w:val="18"/>
                <w:szCs w:val="18"/>
              </w:rPr>
            </w:pPr>
          </w:p>
        </w:tc>
      </w:tr>
      <w:tr w:rsidR="001570A4" w:rsidRPr="00340B0D" w14:paraId="4C80A27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3F8EDD72"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6D2289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6C2251"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A6D41C2" w14:textId="77777777" w:rsidR="001570A4" w:rsidRPr="00340B0D" w:rsidRDefault="001570A4" w:rsidP="00541D1A">
            <w:pPr>
              <w:rPr>
                <w:rFonts w:cs="Arial"/>
                <w:sz w:val="18"/>
                <w:szCs w:val="18"/>
              </w:rPr>
            </w:pPr>
          </w:p>
        </w:tc>
      </w:tr>
      <w:tr w:rsidR="001570A4" w:rsidRPr="00340B0D" w14:paraId="64A60CDB" w14:textId="77777777" w:rsidTr="00C6052F">
        <w:tc>
          <w:tcPr>
            <w:tcW w:w="4375" w:type="dxa"/>
            <w:gridSpan w:val="4"/>
            <w:tcBorders>
              <w:top w:val="single" w:sz="4" w:space="0" w:color="auto"/>
              <w:left w:val="single" w:sz="12" w:space="0" w:color="auto"/>
              <w:bottom w:val="single" w:sz="12" w:space="0" w:color="auto"/>
              <w:right w:val="single" w:sz="4" w:space="0" w:color="auto"/>
            </w:tcBorders>
          </w:tcPr>
          <w:p w14:paraId="7DE68EB7"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0FE059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C29E059"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6D90BCC0" w14:textId="77777777" w:rsidR="001570A4" w:rsidRPr="00340B0D" w:rsidRDefault="001570A4" w:rsidP="00541D1A">
            <w:pPr>
              <w:rPr>
                <w:rFonts w:cs="Arial"/>
                <w:sz w:val="18"/>
                <w:szCs w:val="18"/>
              </w:rPr>
            </w:pPr>
          </w:p>
        </w:tc>
      </w:tr>
      <w:tr w:rsidR="001570A4" w:rsidRPr="00340B0D" w14:paraId="55D488C2" w14:textId="77777777" w:rsidTr="00C6052F">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148182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407A3BF"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8F517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6353E0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398D5A0"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948418D" w14:textId="77777777" w:rsidR="001570A4" w:rsidRPr="00340B0D" w:rsidRDefault="001570A4" w:rsidP="00541D1A">
            <w:pPr>
              <w:rPr>
                <w:rFonts w:cs="Arial"/>
                <w:sz w:val="18"/>
                <w:szCs w:val="18"/>
              </w:rPr>
            </w:pPr>
          </w:p>
        </w:tc>
      </w:tr>
      <w:tr w:rsidR="001570A4" w:rsidRPr="00340B0D" w14:paraId="6BD8F8A1"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6421DB4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E748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D6534A"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945F51B" w14:textId="77777777" w:rsidR="001570A4" w:rsidRPr="00340B0D" w:rsidRDefault="001570A4" w:rsidP="00541D1A">
            <w:pPr>
              <w:rPr>
                <w:rFonts w:cs="Arial"/>
                <w:sz w:val="18"/>
                <w:szCs w:val="18"/>
              </w:rPr>
            </w:pPr>
          </w:p>
        </w:tc>
      </w:tr>
      <w:tr w:rsidR="001570A4" w:rsidRPr="00340B0D" w14:paraId="5B4779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C720E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7FA89277"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5FFE5D52" w14:textId="77777777" w:rsidR="001570A4" w:rsidRDefault="001570A4" w:rsidP="00541D1A">
            <w:pPr>
              <w:rPr>
                <w:rFonts w:cs="Arial"/>
                <w:sz w:val="18"/>
                <w:szCs w:val="18"/>
              </w:rPr>
            </w:pPr>
          </w:p>
          <w:p w14:paraId="5C5BD435" w14:textId="77777777" w:rsidR="00C6052F" w:rsidRPr="00A53E84" w:rsidRDefault="001570A4" w:rsidP="00C6052F">
            <w:pPr>
              <w:rPr>
                <w:i/>
              </w:rPr>
            </w:pPr>
            <w:r>
              <w:rPr>
                <w:rFonts w:cs="Arial"/>
                <w:i/>
              </w:rPr>
              <w:t>.</w:t>
            </w:r>
            <w:r w:rsidRPr="00110428">
              <w:rPr>
                <w:rFonts w:cs="Arial"/>
                <w:i/>
              </w:rPr>
              <w:t xml:space="preserve">. </w:t>
            </w:r>
            <w:r w:rsidR="00C6052F" w:rsidRPr="00A53E84">
              <w:rPr>
                <w:i/>
              </w:rPr>
              <w:t xml:space="preserve">Load </w:t>
            </w:r>
            <w:r w:rsidR="00C6052F">
              <w:rPr>
                <w:i/>
              </w:rPr>
              <w:t xml:space="preserve">the exchange set </w:t>
            </w:r>
            <w:proofErr w:type="spellStart"/>
            <w:r w:rsidR="00C6052F" w:rsidRPr="00E012C8">
              <w:rPr>
                <w:b/>
                <w:bCs/>
                <w:i/>
              </w:rPr>
              <w:t>SpecialConditions</w:t>
            </w:r>
            <w:proofErr w:type="spellEnd"/>
          </w:p>
          <w:p w14:paraId="49E8E1F9" w14:textId="77777777" w:rsidR="00C6052F" w:rsidRPr="00E012C8" w:rsidRDefault="00C6052F" w:rsidP="00C6052F">
            <w:pPr>
              <w:pStyle w:val="ListParagraph"/>
              <w:numPr>
                <w:ilvl w:val="0"/>
                <w:numId w:val="38"/>
              </w:numPr>
              <w:rPr>
                <w:i/>
              </w:rPr>
            </w:pPr>
            <w:r w:rsidRPr="00E012C8">
              <w:rPr>
                <w:i/>
              </w:rPr>
              <w:t>Select Display Category Other</w:t>
            </w:r>
          </w:p>
          <w:p w14:paraId="0631FCCE" w14:textId="77777777" w:rsidR="00C6052F" w:rsidRPr="00E012C8" w:rsidRDefault="00C6052F" w:rsidP="00C6052F">
            <w:pPr>
              <w:pStyle w:val="ListParagraph"/>
              <w:numPr>
                <w:ilvl w:val="0"/>
                <w:numId w:val="38"/>
              </w:numPr>
              <w:rPr>
                <w:i/>
              </w:rPr>
            </w:pPr>
            <w:r w:rsidRPr="00E012C8">
              <w:rPr>
                <w:i/>
              </w:rPr>
              <w:t>Set the Safety Contour value to 0 m</w:t>
            </w:r>
          </w:p>
          <w:p w14:paraId="46BC1B2A" w14:textId="77777777" w:rsidR="00C6052F" w:rsidRPr="00E012C8" w:rsidRDefault="00C6052F" w:rsidP="00C6052F">
            <w:pPr>
              <w:pStyle w:val="ListParagraph"/>
              <w:numPr>
                <w:ilvl w:val="0"/>
                <w:numId w:val="38"/>
              </w:numPr>
              <w:rPr>
                <w:i/>
              </w:rPr>
            </w:pPr>
            <w:r w:rsidRPr="00E012C8">
              <w:rPr>
                <w:i/>
              </w:rPr>
              <w:t>Set the Safety Depth  value to 30 m</w:t>
            </w:r>
          </w:p>
          <w:p w14:paraId="396AFA2B" w14:textId="77777777" w:rsidR="00C6052F" w:rsidRPr="00E012C8" w:rsidRDefault="00C6052F" w:rsidP="00C6052F">
            <w:pPr>
              <w:pStyle w:val="ListParagraph"/>
              <w:numPr>
                <w:ilvl w:val="0"/>
                <w:numId w:val="38"/>
              </w:numPr>
              <w:rPr>
                <w:i/>
              </w:rPr>
            </w:pPr>
            <w:r w:rsidRPr="00E012C8">
              <w:rPr>
                <w:i/>
              </w:rPr>
              <w:t xml:space="preserve">Select Symbolized Boundaries </w:t>
            </w:r>
          </w:p>
          <w:p w14:paraId="580C0A47" w14:textId="77777777" w:rsidR="00C6052F" w:rsidRPr="00E012C8" w:rsidRDefault="00C6052F" w:rsidP="00C6052F">
            <w:pPr>
              <w:pStyle w:val="ListParagraph"/>
              <w:numPr>
                <w:ilvl w:val="0"/>
                <w:numId w:val="38"/>
              </w:numPr>
              <w:rPr>
                <w:i/>
              </w:rPr>
            </w:pPr>
            <w:r w:rsidRPr="00E012C8">
              <w:rPr>
                <w:i/>
              </w:rPr>
              <w:t xml:space="preserve">Select Paper chart symbols </w:t>
            </w:r>
          </w:p>
          <w:p w14:paraId="60F32AA5" w14:textId="77777777" w:rsidR="00C6052F" w:rsidRPr="00E012C8" w:rsidRDefault="00C6052F" w:rsidP="00C6052F">
            <w:pPr>
              <w:pStyle w:val="ListParagraph"/>
              <w:numPr>
                <w:ilvl w:val="0"/>
                <w:numId w:val="38"/>
              </w:numPr>
              <w:rPr>
                <w:i/>
              </w:rPr>
            </w:pPr>
            <w:r w:rsidRPr="00E012C8">
              <w:rPr>
                <w:i/>
              </w:rPr>
              <w:t>Manually create a route connecting all way points between feature</w:t>
            </w:r>
            <w:r>
              <w:rPr>
                <w:i/>
              </w:rPr>
              <w:t xml:space="preserve">s </w:t>
            </w:r>
            <w:r w:rsidRPr="00E012C8">
              <w:rPr>
                <w:i/>
              </w:rPr>
              <w:t>marked WP1 through WP4</w:t>
            </w:r>
          </w:p>
          <w:p w14:paraId="3C4F026F" w14:textId="6BB7E883" w:rsidR="001570A4" w:rsidRPr="00110428" w:rsidRDefault="00C6052F" w:rsidP="00C6052F">
            <w:pPr>
              <w:rPr>
                <w:rFonts w:cs="Arial"/>
              </w:rPr>
            </w:pPr>
            <w:r w:rsidRPr="00E012C8">
              <w:rPr>
                <w:i/>
              </w:rPr>
              <w:t>Set user-specified distance for indication of areas with special condition as 0.1 NM</w:t>
            </w:r>
          </w:p>
          <w:p w14:paraId="3E1D2887" w14:textId="77777777" w:rsidR="001570A4" w:rsidRPr="00340B0D" w:rsidRDefault="001570A4" w:rsidP="00541D1A">
            <w:pPr>
              <w:rPr>
                <w:rFonts w:cs="Arial"/>
                <w:sz w:val="18"/>
                <w:szCs w:val="18"/>
              </w:rPr>
            </w:pPr>
          </w:p>
        </w:tc>
      </w:tr>
      <w:tr w:rsidR="001570A4" w:rsidRPr="00340B0D" w14:paraId="236D1598"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107CDC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24CD64F"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E4960AA" w14:textId="77777777" w:rsidR="001570A4" w:rsidRDefault="001570A4" w:rsidP="00541D1A">
            <w:pPr>
              <w:rPr>
                <w:rFonts w:cs="Arial"/>
                <w:b/>
                <w:bCs/>
              </w:rPr>
            </w:pPr>
          </w:p>
          <w:p w14:paraId="39DBBD67" w14:textId="3DFDFA93" w:rsidR="00C6052F" w:rsidRDefault="00C6052F" w:rsidP="00541D1A">
            <w:pPr>
              <w:rPr>
                <w:rFonts w:cs="Arial"/>
                <w:b/>
                <w:bCs/>
              </w:rPr>
            </w:pPr>
            <w:commentRangeStart w:id="10762"/>
            <w:commentRangeStart w:id="10763"/>
            <w:r w:rsidRPr="000379F6">
              <w:rPr>
                <w:i/>
                <w:highlight w:val="yellow"/>
              </w:rPr>
              <w:t>Check</w:t>
            </w:r>
            <w:commentRangeEnd w:id="10762"/>
            <w:r>
              <w:rPr>
                <w:rStyle w:val="CommentReference"/>
                <w:snapToGrid/>
                <w:color w:val="000000"/>
              </w:rPr>
              <w:commentReference w:id="10762"/>
            </w:r>
            <w:commentRangeEnd w:id="10763"/>
            <w:r>
              <w:rPr>
                <w:rStyle w:val="CommentReference"/>
                <w:snapToGrid/>
                <w:color w:val="000000"/>
              </w:rPr>
              <w:commentReference w:id="10763"/>
            </w:r>
            <w:r w:rsidRPr="000379F6">
              <w:rPr>
                <w:i/>
                <w:highlight w:val="yellow"/>
              </w:rPr>
              <w:t xml:space="preserve"> ENC symbols shown in the ECDIS against the corresponding graphical plot. selecting one by one each special condition for the test</w:t>
            </w:r>
          </w:p>
          <w:p w14:paraId="2AE22FB4" w14:textId="77777777" w:rsidR="00C6052F" w:rsidRPr="00110428" w:rsidRDefault="00C6052F" w:rsidP="00541D1A">
            <w:pPr>
              <w:rPr>
                <w:rFonts w:cs="Arial"/>
                <w:b/>
                <w:bCs/>
              </w:rPr>
            </w:pPr>
          </w:p>
        </w:tc>
      </w:tr>
      <w:tr w:rsidR="001570A4" w:rsidRPr="00340B0D" w14:paraId="0DC0FA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8C66297" w14:textId="77777777" w:rsidR="001570A4" w:rsidRPr="00340B0D" w:rsidRDefault="001570A4" w:rsidP="00541D1A">
            <w:pPr>
              <w:jc w:val="center"/>
              <w:rPr>
                <w:rFonts w:cs="Arial"/>
                <w:sz w:val="18"/>
                <w:szCs w:val="18"/>
              </w:rPr>
            </w:pPr>
            <w:r w:rsidRPr="00340B0D">
              <w:rPr>
                <w:rFonts w:cs="Arial"/>
                <w:b/>
                <w:bCs/>
                <w:sz w:val="18"/>
                <w:szCs w:val="18"/>
              </w:rPr>
              <w:t>Results</w:t>
            </w:r>
          </w:p>
        </w:tc>
      </w:tr>
    </w:tbl>
    <w:p w14:paraId="7E1A44D4" w14:textId="77777777" w:rsidR="001570A4" w:rsidRPr="001570A4" w:rsidRDefault="001570A4" w:rsidP="001570A4"/>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8"/>
      </w:tblGrid>
      <w:tr w:rsidR="000A72CE" w14:paraId="75018CB8" w14:textId="77777777" w:rsidTr="00C6052F">
        <w:trPr>
          <w:tblHeader/>
        </w:trPr>
        <w:tc>
          <w:tcPr>
            <w:tcW w:w="9688" w:type="dxa"/>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C6052F">
        <w:trPr>
          <w:tblHeader/>
        </w:trPr>
        <w:tc>
          <w:tcPr>
            <w:tcW w:w="9688" w:type="dxa"/>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C6052F">
        <w:trPr>
          <w:tblHeader/>
        </w:trPr>
        <w:tc>
          <w:tcPr>
            <w:tcW w:w="9688" w:type="dxa"/>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C6052F">
        <w:trPr>
          <w:tblHeader/>
        </w:trPr>
        <w:tc>
          <w:tcPr>
            <w:tcW w:w="9688" w:type="dxa"/>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C6052F">
        <w:trPr>
          <w:tblHeader/>
        </w:trPr>
        <w:tc>
          <w:tcPr>
            <w:tcW w:w="9688" w:type="dxa"/>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rPr>
          <w:ins w:id="10764" w:author="jonathan pritchard" w:date="2024-10-24T13:06:00Z" w16du:dateUtc="2024-10-24T12:06:00Z"/>
        </w:rPr>
      </w:pPr>
      <w:ins w:id="10765" w:author="jonathan pritchard" w:date="2024-10-24T13:06:00Z" w16du:dateUtc="2024-10-24T12:06:00Z">
        <w:r>
          <w:t>User selection of Areas with Special Conditions</w:t>
        </w:r>
      </w:ins>
    </w:p>
    <w:p w14:paraId="6D1AEF30" w14:textId="77777777" w:rsidR="00FA3013" w:rsidRDefault="00FA3013" w:rsidP="00FA3013">
      <w:pPr>
        <w:rPr>
          <w:ins w:id="10766" w:author="jonathan pritchard" w:date="2024-10-24T13:06:00Z" w16du:dateUtc="2024-10-24T12: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55D4135B" w14:textId="77777777" w:rsidTr="00B06D25">
        <w:trPr>
          <w:trHeight w:val="454"/>
          <w:tblHeader/>
          <w:ins w:id="10767" w:author="jonathan pritchard" w:date="2024-10-24T13:06:00Z"/>
        </w:trPr>
        <w:tc>
          <w:tcPr>
            <w:tcW w:w="2381" w:type="dxa"/>
            <w:shd w:val="clear" w:color="auto" w:fill="E5B8B7" w:themeFill="accent2" w:themeFillTint="66"/>
            <w:vAlign w:val="center"/>
          </w:tcPr>
          <w:p w14:paraId="3D56ED0A" w14:textId="77777777" w:rsidR="00FA3013" w:rsidRPr="004065B1" w:rsidRDefault="00FA3013" w:rsidP="00B06D25">
            <w:pPr>
              <w:rPr>
                <w:ins w:id="10768" w:author="jonathan pritchard" w:date="2024-10-24T13:06:00Z" w16du:dateUtc="2024-10-24T12:06:00Z"/>
              </w:rPr>
            </w:pPr>
            <w:ins w:id="10769" w:author="jonathan pritchard" w:date="2024-10-24T13:06:00Z" w16du:dateUtc="2024-10-24T12:06:00Z">
              <w:r w:rsidRPr="000A066E">
                <w:rPr>
                  <w:b/>
                </w:rPr>
                <w:t>Test Reference</w:t>
              </w:r>
            </w:ins>
          </w:p>
        </w:tc>
        <w:tc>
          <w:tcPr>
            <w:tcW w:w="2381" w:type="dxa"/>
            <w:shd w:val="clear" w:color="auto" w:fill="E5B8B7" w:themeFill="accent2" w:themeFillTint="66"/>
            <w:vAlign w:val="center"/>
          </w:tcPr>
          <w:p w14:paraId="4AD061FD" w14:textId="77777777" w:rsidR="00FA3013" w:rsidRPr="004065B1" w:rsidRDefault="00FA3013" w:rsidP="00B06D25">
            <w:pPr>
              <w:rPr>
                <w:ins w:id="10770" w:author="jonathan pritchard" w:date="2024-10-24T13:06:00Z" w16du:dateUtc="2024-10-24T12:06:00Z"/>
              </w:rPr>
            </w:pPr>
            <w:proofErr w:type="spellStart"/>
            <w:ins w:id="10771" w:author="jonathan pritchard" w:date="2024-10-24T13:06:00Z" w16du:dateUtc="2024-10-24T12:06:00Z">
              <w:r>
                <w:t>UserSelectionProhibited</w:t>
              </w:r>
              <w:proofErr w:type="spellEnd"/>
              <w:r>
                <w:t xml:space="preserve"> Areas</w:t>
              </w:r>
            </w:ins>
          </w:p>
        </w:tc>
        <w:tc>
          <w:tcPr>
            <w:tcW w:w="2382" w:type="dxa"/>
            <w:shd w:val="clear" w:color="auto" w:fill="E5B8B7" w:themeFill="accent2" w:themeFillTint="66"/>
            <w:vAlign w:val="center"/>
          </w:tcPr>
          <w:p w14:paraId="374BFA15" w14:textId="77777777" w:rsidR="00FA3013" w:rsidRPr="004065B1" w:rsidRDefault="00FA3013" w:rsidP="00B06D25">
            <w:pPr>
              <w:rPr>
                <w:ins w:id="10772" w:author="jonathan pritchard" w:date="2024-10-24T13:06:00Z" w16du:dateUtc="2024-10-24T12:06:00Z"/>
              </w:rPr>
            </w:pPr>
            <w:ins w:id="10773" w:author="jonathan pritchard" w:date="2024-10-24T13:06:00Z" w16du:dateUtc="2024-10-24T12:06:00Z">
              <w:r w:rsidRPr="000A066E">
                <w:rPr>
                  <w:b/>
                </w:rPr>
                <w:t>IHO Reference</w:t>
              </w:r>
            </w:ins>
          </w:p>
        </w:tc>
        <w:tc>
          <w:tcPr>
            <w:tcW w:w="2382" w:type="dxa"/>
            <w:shd w:val="clear" w:color="auto" w:fill="E5B8B7" w:themeFill="accent2" w:themeFillTint="66"/>
            <w:vAlign w:val="center"/>
          </w:tcPr>
          <w:p w14:paraId="78C5C2EE" w14:textId="77777777" w:rsidR="00FA3013" w:rsidRPr="004065B1" w:rsidRDefault="00FA3013" w:rsidP="00B06D25">
            <w:pPr>
              <w:jc w:val="left"/>
              <w:rPr>
                <w:ins w:id="10774" w:author="jonathan pritchard" w:date="2024-10-24T13:06:00Z" w16du:dateUtc="2024-10-24T12:06:00Z"/>
              </w:rPr>
            </w:pPr>
          </w:p>
        </w:tc>
      </w:tr>
      <w:tr w:rsidR="00FA3013" w14:paraId="03C34B9C" w14:textId="77777777" w:rsidTr="00B06D25">
        <w:trPr>
          <w:tblHeader/>
          <w:ins w:id="10775" w:author="jonathan pritchard" w:date="2024-10-24T13:06:00Z"/>
        </w:trPr>
        <w:tc>
          <w:tcPr>
            <w:tcW w:w="9526" w:type="dxa"/>
            <w:gridSpan w:val="4"/>
            <w:shd w:val="clear" w:color="auto" w:fill="E5B8B7" w:themeFill="accent2" w:themeFillTint="66"/>
            <w:vAlign w:val="center"/>
          </w:tcPr>
          <w:p w14:paraId="43F75D4E" w14:textId="77777777" w:rsidR="00FA3013" w:rsidRDefault="00FA3013" w:rsidP="00B06D25">
            <w:pPr>
              <w:rPr>
                <w:ins w:id="10776" w:author="jonathan pritchard" w:date="2024-10-24T13:06:00Z" w16du:dateUtc="2024-10-24T12:06:00Z"/>
              </w:rPr>
            </w:pPr>
            <w:ins w:id="10777" w:author="jonathan pritchard" w:date="2024-10-24T13:06:00Z" w16du:dateUtc="2024-10-24T12:06:00Z">
              <w:r w:rsidRPr="000A066E">
                <w:rPr>
                  <w:b/>
                </w:rPr>
                <w:t>Test description</w:t>
              </w:r>
            </w:ins>
          </w:p>
        </w:tc>
      </w:tr>
      <w:tr w:rsidR="00FA3013" w:rsidRPr="005D2431" w14:paraId="2F857BFC" w14:textId="77777777" w:rsidTr="00B06D25">
        <w:trPr>
          <w:tblHeader/>
          <w:ins w:id="10778" w:author="jonathan pritchard" w:date="2024-10-24T13:06:00Z"/>
        </w:trPr>
        <w:tc>
          <w:tcPr>
            <w:tcW w:w="9526" w:type="dxa"/>
            <w:gridSpan w:val="4"/>
            <w:vAlign w:val="center"/>
          </w:tcPr>
          <w:p w14:paraId="76386414" w14:textId="77777777" w:rsidR="00FA3013" w:rsidRDefault="00FA3013" w:rsidP="00B06D25">
            <w:pPr>
              <w:pStyle w:val="ListParagraph"/>
              <w:rPr>
                <w:ins w:id="10779" w:author="jonathan pritchard" w:date="2024-10-24T13:06:00Z" w16du:dateUtc="2024-10-24T12:06:00Z"/>
                <w:i/>
              </w:rPr>
            </w:pPr>
          </w:p>
          <w:p w14:paraId="6C644D3F" w14:textId="77777777" w:rsidR="00FA3013" w:rsidRDefault="00FA3013" w:rsidP="00B06D25">
            <w:pPr>
              <w:pStyle w:val="ListParagraph"/>
              <w:numPr>
                <w:ilvl w:val="0"/>
                <w:numId w:val="84"/>
              </w:numPr>
              <w:rPr>
                <w:ins w:id="10780" w:author="jonathan pritchard" w:date="2024-10-24T13:06:00Z" w16du:dateUtc="2024-10-24T12:06:00Z"/>
                <w:i/>
              </w:rPr>
            </w:pPr>
            <w:ins w:id="10781" w:author="jonathan pritchard" w:date="2024-10-24T13:06:00Z" w16du:dateUtc="2024-10-24T12:06:00Z">
              <w:r>
                <w:rPr>
                  <w:i/>
                </w:rPr>
                <w:t>From PC (</w:t>
              </w:r>
              <w:proofErr w:type="spellStart"/>
              <w:r>
                <w:rPr>
                  <w:i/>
                </w:rPr>
                <w:t>Github</w:t>
              </w:r>
              <w:proofErr w:type="spellEnd"/>
              <w:r>
                <w:rPr>
                  <w:i/>
                </w:rPr>
                <w:t xml:space="preserve"> Isse 136)</w:t>
              </w:r>
            </w:ins>
          </w:p>
          <w:p w14:paraId="5EF45F00" w14:textId="707D8A2B" w:rsidR="00FA3013" w:rsidRDefault="00FA3013" w:rsidP="00B06D25">
            <w:pPr>
              <w:pStyle w:val="ListParagraph"/>
              <w:numPr>
                <w:ilvl w:val="0"/>
                <w:numId w:val="84"/>
              </w:numPr>
              <w:rPr>
                <w:ins w:id="10782" w:author="jonathan pritchard" w:date="2024-10-24T13:06:00Z" w16du:dateUtc="2024-10-24T12:06:00Z"/>
                <w:i/>
              </w:rPr>
            </w:pPr>
            <w:ins w:id="10783" w:author="jonathan pritchard" w:date="2024-10-24T13:06:00Z" w16du:dateUtc="2024-10-24T12:06:00Z">
              <w:r>
                <w:rPr>
                  <w:i/>
                </w:rPr>
                <w:t>Need to test selectors exist for each individual type areas with special conditions..</w:t>
              </w:r>
            </w:ins>
          </w:p>
          <w:p w14:paraId="5FED593E" w14:textId="77777777" w:rsidR="00FA3013" w:rsidRPr="00A81079" w:rsidRDefault="00FA3013" w:rsidP="00B06D25">
            <w:pPr>
              <w:pStyle w:val="ListParagraph"/>
              <w:rPr>
                <w:ins w:id="10784" w:author="jonathan pritchard" w:date="2024-10-24T13:06:00Z" w16du:dateUtc="2024-10-24T12:06:00Z"/>
                <w:i/>
              </w:rPr>
            </w:pPr>
          </w:p>
        </w:tc>
      </w:tr>
    </w:tbl>
    <w:p w14:paraId="1AE905D0" w14:textId="77777777" w:rsidR="0079068D" w:rsidRDefault="0079068D" w:rsidP="0079068D"/>
    <w:p w14:paraId="7890B7E7" w14:textId="0C0B6603" w:rsidR="00C6052F" w:rsidRDefault="00C6052F">
      <w:pPr>
        <w:widowControl/>
        <w:spacing w:line="240" w:lineRule="auto"/>
        <w:jc w:val="left"/>
      </w:pPr>
      <w:r>
        <w:br w:type="page"/>
      </w:r>
    </w:p>
    <w:p w14:paraId="3D96C8C9" w14:textId="0D917762" w:rsidR="00C6052F" w:rsidRDefault="000A72CE" w:rsidP="00C6052F">
      <w:pPr>
        <w:pStyle w:val="Heading2"/>
      </w:pPr>
      <w:bookmarkStart w:id="10785" w:name="_Toc152748607"/>
      <w:r>
        <w:lastRenderedPageBreak/>
        <w:t xml:space="preserve">Detection of Areas for </w:t>
      </w:r>
      <w:r w:rsidR="008D1CB3">
        <w:t xml:space="preserve">which Special Conditions Exist </w:t>
      </w:r>
      <w:r>
        <w:t>- Use of largest scale available</w:t>
      </w:r>
      <w:bookmarkEnd w:id="1078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6052F" w:rsidRPr="00340B0D" w14:paraId="5422A643"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5191855" w14:textId="77777777" w:rsidR="00C6052F" w:rsidRPr="00340B0D" w:rsidRDefault="00C6052F"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EC75B01" w14:textId="1669BDB5" w:rsidR="00C6052F" w:rsidRPr="00C87169" w:rsidRDefault="00C6052F" w:rsidP="00087740">
            <w:pPr>
              <w:jc w:val="center"/>
              <w:rPr>
                <w:rFonts w:cs="Arial"/>
                <w:bCs/>
              </w:rPr>
            </w:pPr>
            <w:proofErr w:type="spellStart"/>
            <w:r>
              <w:t>SpecialConditionsLS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0FB254E" w14:textId="77777777" w:rsidR="00C6052F" w:rsidRPr="00340B0D" w:rsidRDefault="00C6052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D3098F" w14:textId="54B4994E" w:rsidR="00C6052F" w:rsidRPr="00C6052F" w:rsidRDefault="00C6052F" w:rsidP="00C6052F">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C-12.9.8</w:t>
            </w:r>
          </w:p>
        </w:tc>
      </w:tr>
      <w:tr w:rsidR="00C6052F" w:rsidRPr="00340B0D" w14:paraId="5923BC2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14728" w14:textId="77777777" w:rsidR="00C6052F" w:rsidRPr="00340B0D" w:rsidRDefault="00C6052F" w:rsidP="00087740">
            <w:pPr>
              <w:rPr>
                <w:rFonts w:cs="Arial"/>
                <w:b/>
                <w:bCs/>
                <w:sz w:val="18"/>
                <w:szCs w:val="18"/>
              </w:rPr>
            </w:pPr>
            <w:r w:rsidRPr="00340B0D">
              <w:rPr>
                <w:rFonts w:cs="Arial"/>
                <w:b/>
                <w:bCs/>
                <w:sz w:val="18"/>
                <w:szCs w:val="18"/>
              </w:rPr>
              <w:t>Test Description</w:t>
            </w:r>
          </w:p>
        </w:tc>
      </w:tr>
      <w:tr w:rsidR="00C6052F" w:rsidRPr="00340B0D" w14:paraId="4A7A5792"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AF6BA60" w14:textId="77777777" w:rsidR="00C6052F" w:rsidRPr="009C22F4" w:rsidRDefault="00C6052F" w:rsidP="00087740">
            <w:pPr>
              <w:rPr>
                <w:rFonts w:cs="Arial"/>
                <w:i/>
              </w:rPr>
            </w:pPr>
          </w:p>
          <w:p w14:paraId="464D2A21" w14:textId="77777777" w:rsidR="00C6052F" w:rsidRPr="00A53E84" w:rsidRDefault="00C6052F" w:rsidP="00C6052F">
            <w:pPr>
              <w:jc w:val="left"/>
              <w:rPr>
                <w:i/>
              </w:rPr>
            </w:pPr>
            <w:r w:rsidRPr="00A53E84">
              <w:rPr>
                <w:i/>
              </w:rPr>
              <w:t>The purpose of this test is to verify by observation that ECDIS uses the largest scale available for detection of areas with special condition.</w:t>
            </w:r>
          </w:p>
          <w:p w14:paraId="1955FDDF" w14:textId="77777777" w:rsidR="00C6052F" w:rsidRPr="00A53E84" w:rsidRDefault="00C6052F" w:rsidP="00C6052F">
            <w:pPr>
              <w:jc w:val="left"/>
              <w:rPr>
                <w:i/>
              </w:rPr>
            </w:pPr>
          </w:p>
          <w:p w14:paraId="2FDCD7BD" w14:textId="12F90B3D" w:rsidR="00C6052F" w:rsidRDefault="00C6052F" w:rsidP="00C6052F">
            <w:pPr>
              <w:rPr>
                <w:rFonts w:cs="Arial"/>
                <w:i/>
              </w:rPr>
            </w:pP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ARSPC.000, manually creating a route connecting way points between feature</w:t>
            </w:r>
            <w:r>
              <w:rPr>
                <w:i/>
              </w:rPr>
              <w:t>s</w:t>
            </w:r>
            <w:r w:rsidRPr="00A53E84">
              <w:rPr>
                <w:i/>
              </w:rPr>
              <w:t xml:space="preserve"> marked as WP20 and WP22 and checking display against the corresponding graphical plot</w:t>
            </w:r>
          </w:p>
          <w:p w14:paraId="7658DF45" w14:textId="77777777" w:rsidR="00C6052F" w:rsidRPr="009C22F4" w:rsidRDefault="00C6052F" w:rsidP="00087740">
            <w:pPr>
              <w:rPr>
                <w:rFonts w:cs="Arial"/>
                <w:i/>
              </w:rPr>
            </w:pPr>
          </w:p>
        </w:tc>
      </w:tr>
      <w:tr w:rsidR="00C6052F" w:rsidRPr="00340B0D" w14:paraId="552159D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E5F78" w14:textId="77777777" w:rsidR="00C6052F" w:rsidRPr="00340B0D" w:rsidRDefault="00C6052F" w:rsidP="00087740">
            <w:pPr>
              <w:jc w:val="center"/>
              <w:rPr>
                <w:rFonts w:cs="Arial"/>
                <w:b/>
                <w:bCs/>
                <w:sz w:val="18"/>
                <w:szCs w:val="18"/>
              </w:rPr>
            </w:pPr>
            <w:r w:rsidRPr="00340B0D">
              <w:rPr>
                <w:rFonts w:cs="Arial"/>
                <w:b/>
                <w:bCs/>
                <w:sz w:val="18"/>
                <w:szCs w:val="18"/>
              </w:rPr>
              <w:t>Loaded Data</w:t>
            </w:r>
          </w:p>
        </w:tc>
      </w:tr>
      <w:tr w:rsidR="00C6052F" w:rsidRPr="00340B0D" w14:paraId="6311A19E"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10989" w14:textId="77777777" w:rsidR="00C6052F" w:rsidRPr="00340B0D" w:rsidRDefault="00C6052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57CAF3" w14:textId="77777777" w:rsidR="00C6052F" w:rsidRPr="00340B0D" w:rsidRDefault="00C6052F" w:rsidP="00087740">
            <w:pPr>
              <w:jc w:val="center"/>
              <w:rPr>
                <w:rFonts w:cs="Arial"/>
                <w:b/>
                <w:bCs/>
                <w:sz w:val="18"/>
                <w:szCs w:val="18"/>
              </w:rPr>
            </w:pPr>
          </w:p>
        </w:tc>
      </w:tr>
      <w:tr w:rsidR="00C6052F" w:rsidRPr="00340B0D" w14:paraId="1C241E06"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6722655"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4354EFD" w14:textId="77777777" w:rsidR="00C6052F" w:rsidRPr="00340B0D" w:rsidRDefault="00C6052F" w:rsidP="00087740">
            <w:pPr>
              <w:rPr>
                <w:rFonts w:cs="Arial"/>
                <w:sz w:val="18"/>
                <w:szCs w:val="18"/>
              </w:rPr>
            </w:pPr>
          </w:p>
        </w:tc>
      </w:tr>
      <w:tr w:rsidR="00C6052F" w:rsidRPr="00340B0D" w14:paraId="0C3D97E9"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0A0850D"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91D1865" w14:textId="77777777" w:rsidR="00C6052F" w:rsidRPr="00340B0D" w:rsidRDefault="00C6052F" w:rsidP="00087740">
            <w:pPr>
              <w:rPr>
                <w:rFonts w:cs="Arial"/>
                <w:sz w:val="18"/>
                <w:szCs w:val="18"/>
              </w:rPr>
            </w:pPr>
          </w:p>
        </w:tc>
      </w:tr>
      <w:tr w:rsidR="00C6052F" w:rsidRPr="00340B0D" w14:paraId="08A454CE"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F9887B" w14:textId="77777777" w:rsidR="00C6052F" w:rsidRPr="00340B0D" w:rsidRDefault="00C6052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F5B16C" w14:textId="77777777" w:rsidR="00C6052F" w:rsidRPr="00340B0D" w:rsidRDefault="00C6052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6052F" w:rsidRPr="00340B0D" w14:paraId="7051EBEF" w14:textId="77777777" w:rsidTr="00087740">
        <w:sdt>
          <w:sdtPr>
            <w:rPr>
              <w:rFonts w:cs="Arial"/>
              <w:sz w:val="18"/>
              <w:szCs w:val="18"/>
            </w:rPr>
            <w:alias w:val="Diplay Category"/>
            <w:tag w:val="Diplay Categor"/>
            <w:id w:val="-1776705103"/>
            <w:placeholder>
              <w:docPart w:val="BAEEFAA7B441432B84CD27BFE208FA2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3560AC6" w14:textId="77777777" w:rsidR="00C6052F" w:rsidRPr="00340B0D" w:rsidRDefault="00C6052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6E820A7" w14:textId="77777777" w:rsidR="00C6052F" w:rsidRPr="00340B0D" w:rsidRDefault="00C6052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2396E87" w14:textId="77777777" w:rsidR="00C6052F" w:rsidRPr="00340B0D" w:rsidRDefault="00C6052F" w:rsidP="00087740">
            <w:pPr>
              <w:jc w:val="center"/>
              <w:rPr>
                <w:rFonts w:cs="Arial"/>
                <w:sz w:val="18"/>
                <w:szCs w:val="18"/>
              </w:rPr>
            </w:pPr>
          </w:p>
        </w:tc>
      </w:tr>
      <w:tr w:rsidR="00C6052F" w:rsidRPr="00340B0D" w14:paraId="5FE5A83E"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D52731" w14:textId="77777777" w:rsidR="00C6052F" w:rsidRPr="00340B0D" w:rsidRDefault="00C6052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94D347B" w14:textId="77777777" w:rsidR="00C6052F" w:rsidRPr="00340B0D" w:rsidRDefault="00C6052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1E31691" w14:textId="77777777" w:rsidR="00C6052F" w:rsidRPr="00340B0D" w:rsidRDefault="00C6052F" w:rsidP="00087740">
            <w:pPr>
              <w:jc w:val="center"/>
              <w:rPr>
                <w:rFonts w:cs="Arial"/>
                <w:sz w:val="18"/>
                <w:szCs w:val="18"/>
              </w:rPr>
            </w:pPr>
          </w:p>
        </w:tc>
      </w:tr>
      <w:tr w:rsidR="00C6052F" w:rsidRPr="00340B0D" w14:paraId="5A1313D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43E20" w14:textId="77777777" w:rsidR="00C6052F" w:rsidRPr="00340B0D" w:rsidRDefault="00C6052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7FFEC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3F5F12FB" w14:textId="77777777" w:rsidR="00C6052F" w:rsidRPr="00340B0D" w:rsidRDefault="00C6052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D68019F" w14:textId="77777777" w:rsidR="00C6052F" w:rsidRPr="00340B0D" w:rsidRDefault="00C6052F" w:rsidP="00087740">
            <w:pPr>
              <w:jc w:val="center"/>
              <w:rPr>
                <w:rFonts w:cs="Arial"/>
                <w:sz w:val="18"/>
                <w:szCs w:val="18"/>
              </w:rPr>
            </w:pPr>
          </w:p>
        </w:tc>
      </w:tr>
      <w:tr w:rsidR="00C6052F" w:rsidRPr="00340B0D" w14:paraId="5494031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C17B6" w14:textId="77777777" w:rsidR="00C6052F" w:rsidRPr="00340B0D" w:rsidRDefault="00C6052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567258"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36D498D" w14:textId="77777777" w:rsidR="00C6052F" w:rsidRPr="00340B0D" w:rsidRDefault="00C6052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2AB66D0" w14:textId="77777777" w:rsidR="00C6052F" w:rsidRPr="00340B0D" w:rsidRDefault="00C6052F" w:rsidP="00087740">
            <w:pPr>
              <w:jc w:val="center"/>
              <w:rPr>
                <w:rFonts w:cs="Arial"/>
                <w:sz w:val="18"/>
                <w:szCs w:val="18"/>
              </w:rPr>
            </w:pPr>
          </w:p>
        </w:tc>
      </w:tr>
      <w:tr w:rsidR="00C6052F" w:rsidRPr="00340B0D" w14:paraId="189E95C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468448" w14:textId="77777777" w:rsidR="00C6052F" w:rsidRPr="00340B0D" w:rsidRDefault="00C6052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4DA79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22C869" w14:textId="77777777" w:rsidR="00C6052F" w:rsidRPr="00340B0D" w:rsidRDefault="00C6052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46F3058" w14:textId="77777777" w:rsidR="00C6052F" w:rsidRPr="00340B0D" w:rsidRDefault="00C6052F" w:rsidP="00087740">
            <w:pPr>
              <w:jc w:val="center"/>
              <w:rPr>
                <w:rFonts w:cs="Arial"/>
                <w:sz w:val="18"/>
                <w:szCs w:val="18"/>
              </w:rPr>
            </w:pPr>
          </w:p>
        </w:tc>
      </w:tr>
      <w:tr w:rsidR="00C6052F" w:rsidRPr="00340B0D" w14:paraId="603839BE"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E3FBA3" w14:textId="77777777" w:rsidR="00C6052F" w:rsidRPr="00340B0D" w:rsidRDefault="00C6052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394C9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83D3047" w14:textId="77777777" w:rsidR="00C6052F" w:rsidRPr="00340B0D" w:rsidRDefault="00C6052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2E71D655" w14:textId="77777777" w:rsidR="00C6052F" w:rsidRPr="00340B0D" w:rsidRDefault="00C6052F" w:rsidP="00087740">
            <w:pPr>
              <w:jc w:val="center"/>
              <w:rPr>
                <w:rFonts w:cs="Arial"/>
                <w:sz w:val="18"/>
                <w:szCs w:val="18"/>
              </w:rPr>
            </w:pPr>
          </w:p>
        </w:tc>
      </w:tr>
      <w:tr w:rsidR="00C6052F" w:rsidRPr="00340B0D" w14:paraId="4CFB6D0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0C1712" w14:textId="77777777" w:rsidR="00C6052F" w:rsidRPr="00340B0D" w:rsidRDefault="00C6052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E00B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9CDDA34" w14:textId="77777777" w:rsidR="00C6052F" w:rsidRPr="00340B0D" w:rsidRDefault="00C6052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3938A414" w14:textId="77777777" w:rsidR="00C6052F" w:rsidRPr="00340B0D" w:rsidRDefault="00C6052F" w:rsidP="00087740">
            <w:pPr>
              <w:jc w:val="center"/>
              <w:rPr>
                <w:rFonts w:cs="Arial"/>
                <w:sz w:val="18"/>
                <w:szCs w:val="18"/>
              </w:rPr>
            </w:pPr>
          </w:p>
        </w:tc>
      </w:tr>
      <w:tr w:rsidR="00C6052F" w:rsidRPr="00340B0D" w14:paraId="0133884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92969C" w14:textId="77777777" w:rsidR="00C6052F" w:rsidRPr="00340B0D" w:rsidRDefault="00C6052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8BC2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24824EC" w14:textId="77777777" w:rsidR="00C6052F" w:rsidRPr="00340B0D" w:rsidRDefault="00C6052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4BD675F" w14:textId="77777777" w:rsidR="00C6052F" w:rsidRPr="00340B0D" w:rsidRDefault="00C6052F" w:rsidP="00087740">
            <w:pPr>
              <w:jc w:val="center"/>
              <w:rPr>
                <w:rFonts w:cs="Arial"/>
                <w:sz w:val="18"/>
                <w:szCs w:val="18"/>
              </w:rPr>
            </w:pPr>
          </w:p>
        </w:tc>
      </w:tr>
      <w:tr w:rsidR="00C6052F" w:rsidRPr="00340B0D" w14:paraId="362D56E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FE9F78" w14:textId="77777777" w:rsidR="00C6052F" w:rsidRPr="00340B0D" w:rsidRDefault="00C6052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89C7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1DD7F084" w14:textId="77777777" w:rsidR="00C6052F" w:rsidRPr="00340B0D" w:rsidRDefault="00C6052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032C146" w14:textId="77777777" w:rsidR="00C6052F" w:rsidRPr="00340B0D" w:rsidRDefault="00C6052F" w:rsidP="00087740">
            <w:pPr>
              <w:jc w:val="center"/>
              <w:rPr>
                <w:rFonts w:cs="Arial"/>
                <w:sz w:val="18"/>
                <w:szCs w:val="18"/>
              </w:rPr>
            </w:pPr>
          </w:p>
        </w:tc>
      </w:tr>
      <w:tr w:rsidR="00C6052F" w:rsidRPr="00340B0D" w14:paraId="71EBF1D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6CEF60" w14:textId="77777777" w:rsidR="00C6052F" w:rsidRPr="00340B0D" w:rsidRDefault="00C6052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27E63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B738CD" w14:textId="77777777" w:rsidR="00C6052F" w:rsidRPr="00340B0D" w:rsidRDefault="00C6052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30AD722" w14:textId="77777777" w:rsidR="00C6052F" w:rsidRPr="00340B0D" w:rsidRDefault="00C6052F" w:rsidP="00087740">
            <w:pPr>
              <w:jc w:val="center"/>
              <w:rPr>
                <w:rFonts w:cs="Arial"/>
                <w:sz w:val="18"/>
                <w:szCs w:val="18"/>
              </w:rPr>
            </w:pPr>
          </w:p>
        </w:tc>
      </w:tr>
      <w:tr w:rsidR="00C6052F" w:rsidRPr="00340B0D" w14:paraId="606112C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A9B1AE" w14:textId="77777777" w:rsidR="00C6052F" w:rsidRPr="00340B0D" w:rsidRDefault="00C6052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121B5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1AF4B6A" w14:textId="77777777" w:rsidR="00C6052F" w:rsidRPr="00340B0D" w:rsidRDefault="00C6052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D22E8" w14:textId="77777777" w:rsidR="00C6052F" w:rsidRPr="00340B0D" w:rsidRDefault="00C6052F" w:rsidP="00087740">
            <w:pPr>
              <w:jc w:val="center"/>
              <w:rPr>
                <w:rFonts w:cs="Arial"/>
                <w:sz w:val="18"/>
                <w:szCs w:val="18"/>
              </w:rPr>
            </w:pPr>
          </w:p>
        </w:tc>
      </w:tr>
      <w:tr w:rsidR="00C6052F" w:rsidRPr="00340B0D" w14:paraId="06404F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1AE0F9" w14:textId="77777777" w:rsidR="00C6052F" w:rsidRPr="00340B0D" w:rsidRDefault="00C6052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356129"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3DD3E47" w14:textId="77777777" w:rsidR="00C6052F" w:rsidRPr="00340B0D" w:rsidRDefault="00C6052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9AB2893" w14:textId="77777777" w:rsidR="00C6052F" w:rsidRPr="00340B0D" w:rsidRDefault="00C6052F" w:rsidP="00087740">
            <w:pPr>
              <w:jc w:val="center"/>
              <w:rPr>
                <w:rFonts w:cs="Arial"/>
                <w:sz w:val="18"/>
                <w:szCs w:val="18"/>
              </w:rPr>
            </w:pPr>
          </w:p>
        </w:tc>
      </w:tr>
      <w:tr w:rsidR="00C6052F" w:rsidRPr="00340B0D" w14:paraId="00E0791C"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40ED2A" w14:textId="77777777" w:rsidR="00C6052F" w:rsidRPr="00340B0D" w:rsidRDefault="00C6052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1D751B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C6734F3" w14:textId="77777777" w:rsidR="00C6052F" w:rsidRPr="00340B0D" w:rsidRDefault="00C6052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E6702BA" w14:textId="77777777" w:rsidR="00C6052F" w:rsidRPr="00340B0D" w:rsidRDefault="00C6052F" w:rsidP="00087740">
            <w:pPr>
              <w:jc w:val="center"/>
              <w:rPr>
                <w:rFonts w:cs="Arial"/>
                <w:sz w:val="18"/>
                <w:szCs w:val="18"/>
              </w:rPr>
            </w:pPr>
          </w:p>
        </w:tc>
      </w:tr>
      <w:tr w:rsidR="00C6052F" w:rsidRPr="00340B0D" w14:paraId="1C65D2E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92CB10" w14:textId="77777777" w:rsidR="00C6052F" w:rsidRPr="00340B0D" w:rsidRDefault="00C6052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084FEE1" w14:textId="77777777" w:rsidR="00C6052F" w:rsidRPr="00340B0D" w:rsidRDefault="00C6052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32C96B" w14:textId="77777777" w:rsidR="00C6052F" w:rsidRPr="00340B0D" w:rsidRDefault="00C6052F" w:rsidP="00087740">
            <w:pPr>
              <w:jc w:val="center"/>
              <w:rPr>
                <w:rFonts w:cs="Arial"/>
                <w:sz w:val="18"/>
                <w:szCs w:val="18"/>
              </w:rPr>
            </w:pPr>
          </w:p>
        </w:tc>
      </w:tr>
      <w:tr w:rsidR="00C6052F" w:rsidRPr="00340B0D" w14:paraId="7ED6D3B3" w14:textId="77777777" w:rsidTr="00087740">
        <w:sdt>
          <w:sdtPr>
            <w:rPr>
              <w:rFonts w:cs="Arial"/>
              <w:sz w:val="18"/>
              <w:szCs w:val="18"/>
            </w:rPr>
            <w:alias w:val="Palette"/>
            <w:tag w:val="Palette"/>
            <w:id w:val="1627579888"/>
            <w:placeholder>
              <w:docPart w:val="FA61F09BC89B4E53A8457BB951B367A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957E6BF" w14:textId="77777777" w:rsidR="00C6052F" w:rsidRPr="00340B0D" w:rsidRDefault="00C6052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3BDB2C" w14:textId="77777777" w:rsidR="00C6052F" w:rsidRPr="00340B0D" w:rsidRDefault="00C6052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F53D9C8" w14:textId="77777777" w:rsidR="00C6052F" w:rsidRPr="00340B0D" w:rsidRDefault="00C6052F" w:rsidP="00087740">
            <w:pPr>
              <w:jc w:val="center"/>
              <w:rPr>
                <w:rFonts w:cs="Arial"/>
                <w:sz w:val="18"/>
                <w:szCs w:val="18"/>
              </w:rPr>
            </w:pPr>
          </w:p>
        </w:tc>
      </w:tr>
      <w:tr w:rsidR="00C6052F" w:rsidRPr="00340B0D" w14:paraId="5A9A3C2E"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2847896" w14:textId="77777777" w:rsidR="00C6052F" w:rsidRPr="00340B0D" w:rsidRDefault="00C6052F" w:rsidP="00087740">
            <w:pPr>
              <w:jc w:val="center"/>
              <w:rPr>
                <w:rFonts w:cs="Arial"/>
                <w:b/>
                <w:bCs/>
                <w:sz w:val="18"/>
                <w:szCs w:val="18"/>
              </w:rPr>
            </w:pPr>
          </w:p>
        </w:tc>
        <w:tc>
          <w:tcPr>
            <w:tcW w:w="3871" w:type="dxa"/>
            <w:gridSpan w:val="5"/>
            <w:tcBorders>
              <w:left w:val="single" w:sz="12" w:space="0" w:color="auto"/>
            </w:tcBorders>
          </w:tcPr>
          <w:p w14:paraId="7F12BE06" w14:textId="77777777" w:rsidR="00C6052F" w:rsidRPr="00340B0D" w:rsidRDefault="00C6052F" w:rsidP="00087740">
            <w:pPr>
              <w:rPr>
                <w:rFonts w:cs="Arial"/>
                <w:sz w:val="18"/>
                <w:szCs w:val="18"/>
              </w:rPr>
            </w:pPr>
          </w:p>
        </w:tc>
        <w:tc>
          <w:tcPr>
            <w:tcW w:w="672" w:type="dxa"/>
            <w:tcBorders>
              <w:right w:val="single" w:sz="12" w:space="0" w:color="auto"/>
            </w:tcBorders>
            <w:vAlign w:val="center"/>
          </w:tcPr>
          <w:p w14:paraId="0D10DA7A" w14:textId="77777777" w:rsidR="00C6052F" w:rsidRPr="00340B0D" w:rsidRDefault="00C6052F" w:rsidP="00087740">
            <w:pPr>
              <w:jc w:val="center"/>
              <w:rPr>
                <w:rFonts w:cs="Arial"/>
                <w:sz w:val="18"/>
                <w:szCs w:val="18"/>
              </w:rPr>
            </w:pPr>
          </w:p>
        </w:tc>
      </w:tr>
      <w:tr w:rsidR="00C6052F" w:rsidRPr="00340B0D" w14:paraId="58C24D17"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6A03A3F3" w14:textId="77777777" w:rsidR="00C6052F" w:rsidRPr="00340B0D" w:rsidRDefault="00C6052F" w:rsidP="00087740">
            <w:pPr>
              <w:rPr>
                <w:rFonts w:cs="Arial"/>
                <w:sz w:val="18"/>
                <w:szCs w:val="18"/>
              </w:rPr>
            </w:pPr>
          </w:p>
        </w:tc>
        <w:tc>
          <w:tcPr>
            <w:tcW w:w="3871" w:type="dxa"/>
            <w:gridSpan w:val="5"/>
            <w:tcBorders>
              <w:left w:val="single" w:sz="12" w:space="0" w:color="auto"/>
              <w:bottom w:val="single" w:sz="12" w:space="0" w:color="auto"/>
            </w:tcBorders>
          </w:tcPr>
          <w:p w14:paraId="28B5890E" w14:textId="77777777" w:rsidR="00C6052F" w:rsidRPr="00340B0D" w:rsidRDefault="00C6052F" w:rsidP="00087740">
            <w:pPr>
              <w:jc w:val="center"/>
              <w:rPr>
                <w:rFonts w:cs="Arial"/>
                <w:sz w:val="18"/>
                <w:szCs w:val="18"/>
              </w:rPr>
            </w:pPr>
          </w:p>
        </w:tc>
        <w:tc>
          <w:tcPr>
            <w:tcW w:w="672" w:type="dxa"/>
            <w:tcBorders>
              <w:bottom w:val="single" w:sz="12" w:space="0" w:color="auto"/>
              <w:right w:val="single" w:sz="12" w:space="0" w:color="auto"/>
            </w:tcBorders>
            <w:vAlign w:val="center"/>
          </w:tcPr>
          <w:p w14:paraId="5757A784" w14:textId="77777777" w:rsidR="00C6052F" w:rsidRPr="00340B0D" w:rsidRDefault="00C6052F" w:rsidP="00087740">
            <w:pPr>
              <w:jc w:val="center"/>
              <w:rPr>
                <w:rFonts w:cs="Arial"/>
                <w:sz w:val="18"/>
                <w:szCs w:val="18"/>
              </w:rPr>
            </w:pPr>
          </w:p>
        </w:tc>
      </w:tr>
      <w:tr w:rsidR="00C6052F" w:rsidRPr="00340B0D" w14:paraId="3A799460"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11458E7" w14:textId="77777777" w:rsidR="00C6052F" w:rsidRPr="00340B0D" w:rsidRDefault="00C6052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A35ED2" w14:textId="77777777" w:rsidR="00C6052F" w:rsidRPr="00340B0D" w:rsidRDefault="00C6052F" w:rsidP="00087740">
            <w:pPr>
              <w:jc w:val="center"/>
              <w:rPr>
                <w:rFonts w:cs="Arial"/>
                <w:sz w:val="18"/>
                <w:szCs w:val="18"/>
              </w:rPr>
            </w:pPr>
            <w:r w:rsidRPr="00340B0D">
              <w:rPr>
                <w:rFonts w:cs="Arial"/>
                <w:b/>
                <w:bCs/>
                <w:sz w:val="18"/>
                <w:szCs w:val="18"/>
              </w:rPr>
              <w:t>Display</w:t>
            </w:r>
          </w:p>
        </w:tc>
      </w:tr>
      <w:tr w:rsidR="00C6052F" w:rsidRPr="00340B0D" w14:paraId="5A0EEF48" w14:textId="77777777" w:rsidTr="00087740">
        <w:trPr>
          <w:trHeight w:val="287"/>
        </w:trPr>
        <w:tc>
          <w:tcPr>
            <w:tcW w:w="1789" w:type="dxa"/>
            <w:tcBorders>
              <w:left w:val="single" w:sz="12" w:space="0" w:color="auto"/>
              <w:bottom w:val="single" w:sz="4" w:space="0" w:color="auto"/>
            </w:tcBorders>
          </w:tcPr>
          <w:p w14:paraId="653E0AE7" w14:textId="77777777" w:rsidR="00C6052F" w:rsidRPr="00340B0D" w:rsidRDefault="00C6052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352C91" w14:textId="77777777" w:rsidR="00C6052F" w:rsidRPr="00340B0D" w:rsidRDefault="00C6052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FB78B0" w14:textId="77777777" w:rsidR="00C6052F" w:rsidRPr="00340B0D" w:rsidRDefault="00C6052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C51D2C1" w14:textId="77777777" w:rsidR="00C6052F" w:rsidRPr="00C87169" w:rsidRDefault="00C6052F" w:rsidP="00087740">
            <w:pPr>
              <w:rPr>
                <w:rFonts w:cs="Arial"/>
              </w:rPr>
            </w:pPr>
          </w:p>
        </w:tc>
      </w:tr>
      <w:tr w:rsidR="00C6052F" w:rsidRPr="00340B0D" w14:paraId="4AB2F6B0" w14:textId="77777777" w:rsidTr="00087740">
        <w:tc>
          <w:tcPr>
            <w:tcW w:w="1789" w:type="dxa"/>
            <w:tcBorders>
              <w:left w:val="single" w:sz="12" w:space="0" w:color="auto"/>
              <w:bottom w:val="single" w:sz="4" w:space="0" w:color="auto"/>
            </w:tcBorders>
          </w:tcPr>
          <w:p w14:paraId="09FE8DB4" w14:textId="77777777" w:rsidR="00C6052F" w:rsidRPr="00340B0D" w:rsidRDefault="00C6052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58EDF20" w14:textId="77777777" w:rsidR="00C6052F" w:rsidRPr="00340B0D" w:rsidRDefault="00C6052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1292F5" w14:textId="77777777" w:rsidR="00C6052F" w:rsidRPr="00340B0D" w:rsidRDefault="00C6052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49CB405" w14:textId="77777777" w:rsidR="00C6052F" w:rsidRPr="00340B0D" w:rsidRDefault="00C6052F" w:rsidP="00087740">
            <w:pPr>
              <w:rPr>
                <w:rFonts w:cs="Arial"/>
                <w:sz w:val="18"/>
                <w:szCs w:val="18"/>
              </w:rPr>
            </w:pPr>
            <w:r w:rsidRPr="00340B0D">
              <w:rPr>
                <w:rFonts w:cs="Arial"/>
                <w:sz w:val="18"/>
                <w:szCs w:val="18"/>
              </w:rPr>
              <w:t>1:</w:t>
            </w:r>
            <w:r>
              <w:rPr>
                <w:rFonts w:cs="Arial"/>
                <w:sz w:val="18"/>
                <w:szCs w:val="18"/>
              </w:rPr>
              <w:t>60000</w:t>
            </w:r>
          </w:p>
        </w:tc>
      </w:tr>
      <w:tr w:rsidR="00C6052F" w:rsidRPr="00340B0D" w14:paraId="0115BF8B"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EAE93BB" w14:textId="77777777" w:rsidR="00C6052F" w:rsidRPr="00340B0D" w:rsidRDefault="00C6052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A6645F3" w14:textId="77777777" w:rsidR="00C6052F" w:rsidRPr="00340B0D" w:rsidRDefault="00C6052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0964D06" w14:textId="77777777" w:rsidR="00C6052F" w:rsidRPr="00340B0D" w:rsidRDefault="00C6052F" w:rsidP="00087740">
            <w:pPr>
              <w:rPr>
                <w:rFonts w:cs="Arial"/>
                <w:sz w:val="18"/>
                <w:szCs w:val="18"/>
              </w:rPr>
            </w:pPr>
          </w:p>
        </w:tc>
      </w:tr>
      <w:tr w:rsidR="00C6052F" w:rsidRPr="00340B0D" w14:paraId="57247F4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3A61DB3D" w14:textId="77777777" w:rsidR="00C6052F" w:rsidRPr="00340B0D" w:rsidRDefault="00C6052F" w:rsidP="00087740">
            <w:pPr>
              <w:rPr>
                <w:rFonts w:cs="Arial"/>
                <w:sz w:val="18"/>
                <w:szCs w:val="18"/>
              </w:rPr>
            </w:pPr>
          </w:p>
        </w:tc>
      </w:tr>
      <w:tr w:rsidR="00C6052F" w:rsidRPr="00340B0D" w14:paraId="1E025C1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340DCE" w14:textId="77777777" w:rsidR="00C6052F" w:rsidRPr="00340B0D" w:rsidRDefault="00C6052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6052F" w:rsidRPr="00340B0D" w14:paraId="6CC56194"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93F0C4" w14:textId="77777777" w:rsidR="00C6052F" w:rsidRPr="00340B0D" w:rsidRDefault="00C6052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886632" w14:textId="77777777" w:rsidR="00C6052F" w:rsidRPr="00340B0D" w:rsidRDefault="00C6052F" w:rsidP="00087740">
            <w:pPr>
              <w:jc w:val="center"/>
              <w:rPr>
                <w:rFonts w:cs="Arial"/>
                <w:b/>
                <w:bCs/>
                <w:sz w:val="18"/>
                <w:szCs w:val="18"/>
              </w:rPr>
            </w:pPr>
            <w:r w:rsidRPr="00340B0D">
              <w:rPr>
                <w:rFonts w:cs="Arial"/>
                <w:b/>
                <w:bCs/>
                <w:sz w:val="18"/>
                <w:szCs w:val="18"/>
              </w:rPr>
              <w:t>Other</w:t>
            </w:r>
          </w:p>
        </w:tc>
      </w:tr>
      <w:tr w:rsidR="00C6052F" w:rsidRPr="00340B0D" w14:paraId="5EB36E8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B3D6DAA" w14:textId="77777777" w:rsidR="00C6052F" w:rsidRPr="00340B0D" w:rsidRDefault="00C6052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EA4F930"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F8659B" w14:textId="77777777" w:rsidR="00C6052F" w:rsidRPr="00340B0D" w:rsidRDefault="00C6052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95EA382" w14:textId="77777777" w:rsidR="00C6052F" w:rsidRPr="00340B0D" w:rsidRDefault="00C6052F" w:rsidP="00087740">
            <w:pPr>
              <w:rPr>
                <w:rFonts w:cs="Arial"/>
                <w:sz w:val="18"/>
                <w:szCs w:val="18"/>
              </w:rPr>
            </w:pPr>
          </w:p>
        </w:tc>
      </w:tr>
      <w:tr w:rsidR="00C6052F" w:rsidRPr="00340B0D" w14:paraId="7B9C23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4A4ACCE" w14:textId="77777777" w:rsidR="00C6052F" w:rsidRPr="00340B0D" w:rsidRDefault="00C6052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C861A4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ABD00B" w14:textId="77777777" w:rsidR="00C6052F" w:rsidRPr="00340B0D" w:rsidRDefault="00C6052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D590832" w14:textId="77777777" w:rsidR="00C6052F" w:rsidRPr="00340B0D" w:rsidRDefault="00C6052F" w:rsidP="00087740">
            <w:pPr>
              <w:rPr>
                <w:rFonts w:cs="Arial"/>
                <w:sz w:val="18"/>
                <w:szCs w:val="18"/>
              </w:rPr>
            </w:pPr>
          </w:p>
        </w:tc>
      </w:tr>
      <w:tr w:rsidR="00C6052F" w:rsidRPr="00340B0D" w14:paraId="2199349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0EC90D" w14:textId="77777777" w:rsidR="00C6052F" w:rsidRPr="00340B0D" w:rsidRDefault="00C6052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243C62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1666A4" w14:textId="77777777" w:rsidR="00C6052F" w:rsidRPr="00340B0D" w:rsidRDefault="00C6052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F6C878F" w14:textId="77777777" w:rsidR="00C6052F" w:rsidRPr="00340B0D" w:rsidRDefault="00C6052F" w:rsidP="00087740">
            <w:pPr>
              <w:rPr>
                <w:rFonts w:cs="Arial"/>
                <w:sz w:val="18"/>
                <w:szCs w:val="18"/>
              </w:rPr>
            </w:pPr>
          </w:p>
        </w:tc>
      </w:tr>
      <w:tr w:rsidR="00C6052F" w:rsidRPr="00340B0D" w14:paraId="276A9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D83752D" w14:textId="77777777" w:rsidR="00C6052F" w:rsidRPr="00340B0D" w:rsidRDefault="00C6052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32FD8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3567D5" w14:textId="77777777" w:rsidR="00C6052F" w:rsidRPr="00340B0D" w:rsidRDefault="00C6052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DDD21E7" w14:textId="77777777" w:rsidR="00C6052F" w:rsidRPr="00340B0D" w:rsidRDefault="00C6052F" w:rsidP="00087740">
            <w:pPr>
              <w:rPr>
                <w:rFonts w:cs="Arial"/>
                <w:sz w:val="18"/>
                <w:szCs w:val="18"/>
              </w:rPr>
            </w:pPr>
          </w:p>
        </w:tc>
      </w:tr>
      <w:tr w:rsidR="00C6052F" w:rsidRPr="00340B0D" w14:paraId="0CD7C30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057BFCD" w14:textId="77777777" w:rsidR="00C6052F" w:rsidRPr="00340B0D" w:rsidRDefault="00C6052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65F5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94EED4" w14:textId="77777777" w:rsidR="00C6052F" w:rsidRPr="00340B0D" w:rsidRDefault="00C6052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F9B1DEC" w14:textId="77777777" w:rsidR="00C6052F" w:rsidRPr="00340B0D" w:rsidRDefault="00C6052F" w:rsidP="00087740">
            <w:pPr>
              <w:rPr>
                <w:rFonts w:cs="Arial"/>
                <w:sz w:val="18"/>
                <w:szCs w:val="18"/>
              </w:rPr>
            </w:pPr>
          </w:p>
        </w:tc>
      </w:tr>
      <w:tr w:rsidR="00C6052F" w:rsidRPr="00340B0D" w14:paraId="3EA0B0E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6274CE" w14:textId="77777777" w:rsidR="00C6052F" w:rsidRPr="00340B0D" w:rsidRDefault="00C6052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827EDA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D62D2A" w14:textId="77777777" w:rsidR="00C6052F" w:rsidRPr="00340B0D" w:rsidRDefault="00C6052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98F6EF6" w14:textId="77777777" w:rsidR="00C6052F" w:rsidRPr="00340B0D" w:rsidRDefault="00C6052F" w:rsidP="00087740">
            <w:pPr>
              <w:rPr>
                <w:rFonts w:cs="Arial"/>
                <w:sz w:val="18"/>
                <w:szCs w:val="18"/>
              </w:rPr>
            </w:pPr>
          </w:p>
        </w:tc>
      </w:tr>
      <w:tr w:rsidR="00C6052F" w:rsidRPr="00340B0D" w14:paraId="61E81506"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5AE7597" w14:textId="77777777" w:rsidR="00C6052F" w:rsidRPr="00340B0D" w:rsidRDefault="00C6052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0E1F1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EC5F91" w14:textId="77777777" w:rsidR="00C6052F" w:rsidRPr="00340B0D" w:rsidRDefault="00C6052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51B430C" w14:textId="77777777" w:rsidR="00C6052F" w:rsidRPr="00340B0D" w:rsidRDefault="00C6052F" w:rsidP="00087740">
            <w:pPr>
              <w:rPr>
                <w:rFonts w:cs="Arial"/>
                <w:sz w:val="18"/>
                <w:szCs w:val="18"/>
              </w:rPr>
            </w:pPr>
          </w:p>
        </w:tc>
      </w:tr>
      <w:tr w:rsidR="00C6052F" w:rsidRPr="00340B0D" w14:paraId="59C3ED7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F7B7613" w14:textId="77777777" w:rsidR="00C6052F" w:rsidRPr="00340B0D" w:rsidRDefault="00C6052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6D8A25"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59A614" w14:textId="77777777" w:rsidR="00C6052F" w:rsidRPr="00340B0D" w:rsidRDefault="00C6052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4511AD" w14:textId="77777777" w:rsidR="00C6052F" w:rsidRPr="00340B0D" w:rsidRDefault="00C6052F" w:rsidP="00087740">
            <w:pPr>
              <w:rPr>
                <w:rFonts w:cs="Arial"/>
                <w:sz w:val="18"/>
                <w:szCs w:val="18"/>
              </w:rPr>
            </w:pPr>
          </w:p>
        </w:tc>
      </w:tr>
      <w:tr w:rsidR="00C6052F" w:rsidRPr="00340B0D" w14:paraId="3734FD9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79E358" w14:textId="77777777" w:rsidR="00C6052F" w:rsidRPr="00340B0D" w:rsidRDefault="00C6052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B137D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B47D36"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343DD5" w14:textId="77777777" w:rsidR="00C6052F" w:rsidRPr="00340B0D" w:rsidRDefault="00C6052F" w:rsidP="00087740">
            <w:pPr>
              <w:rPr>
                <w:rFonts w:cs="Arial"/>
                <w:sz w:val="18"/>
                <w:szCs w:val="18"/>
              </w:rPr>
            </w:pPr>
          </w:p>
        </w:tc>
      </w:tr>
      <w:tr w:rsidR="00C6052F" w:rsidRPr="00340B0D" w14:paraId="744132A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6F0F182" w14:textId="77777777" w:rsidR="00C6052F" w:rsidRPr="00340B0D" w:rsidRDefault="00C6052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6DBA6D"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95DC42"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02FC90F" w14:textId="77777777" w:rsidR="00C6052F" w:rsidRPr="00340B0D" w:rsidRDefault="00C6052F" w:rsidP="00087740">
            <w:pPr>
              <w:rPr>
                <w:rFonts w:cs="Arial"/>
                <w:sz w:val="18"/>
                <w:szCs w:val="18"/>
              </w:rPr>
            </w:pPr>
          </w:p>
        </w:tc>
      </w:tr>
      <w:tr w:rsidR="00C6052F" w:rsidRPr="00340B0D" w14:paraId="26C395A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441AB75" w14:textId="77777777" w:rsidR="00C6052F" w:rsidRPr="00340B0D" w:rsidRDefault="00C6052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65B592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7923F5"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655D93" w14:textId="77777777" w:rsidR="00C6052F" w:rsidRPr="00340B0D" w:rsidRDefault="00C6052F" w:rsidP="00087740">
            <w:pPr>
              <w:rPr>
                <w:rFonts w:cs="Arial"/>
                <w:sz w:val="18"/>
                <w:szCs w:val="18"/>
              </w:rPr>
            </w:pPr>
          </w:p>
        </w:tc>
      </w:tr>
      <w:tr w:rsidR="00C6052F" w:rsidRPr="00340B0D" w14:paraId="1FD3190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85061C3" w14:textId="77777777" w:rsidR="00C6052F" w:rsidRPr="00340B0D" w:rsidRDefault="00C6052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EC33D9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1FD70D"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89E2EB" w14:textId="77777777" w:rsidR="00C6052F" w:rsidRPr="00340B0D" w:rsidRDefault="00C6052F" w:rsidP="00087740">
            <w:pPr>
              <w:rPr>
                <w:rFonts w:cs="Arial"/>
                <w:sz w:val="18"/>
                <w:szCs w:val="18"/>
              </w:rPr>
            </w:pPr>
          </w:p>
        </w:tc>
      </w:tr>
      <w:tr w:rsidR="00C6052F" w:rsidRPr="00340B0D" w14:paraId="44F0E805"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007307B8" w14:textId="77777777" w:rsidR="00C6052F" w:rsidRPr="00340B0D" w:rsidRDefault="00C6052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FBD4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3212262" w14:textId="77777777" w:rsidR="00C6052F" w:rsidRPr="00340B0D" w:rsidRDefault="00C6052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930EC95" w14:textId="77777777" w:rsidR="00C6052F" w:rsidRPr="00340B0D" w:rsidRDefault="00C6052F" w:rsidP="00087740">
            <w:pPr>
              <w:rPr>
                <w:rFonts w:cs="Arial"/>
                <w:sz w:val="18"/>
                <w:szCs w:val="18"/>
              </w:rPr>
            </w:pPr>
          </w:p>
        </w:tc>
      </w:tr>
      <w:tr w:rsidR="00C6052F" w:rsidRPr="00340B0D" w14:paraId="08999770"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1E420" w14:textId="77777777" w:rsidR="00C6052F" w:rsidRPr="00EF63B4" w:rsidRDefault="00C6052F" w:rsidP="00087740">
            <w:pPr>
              <w:jc w:val="center"/>
              <w:rPr>
                <w:rFonts w:cs="Arial"/>
                <w:sz w:val="18"/>
                <w:szCs w:val="18"/>
              </w:rPr>
            </w:pPr>
            <w:r>
              <w:rPr>
                <w:rFonts w:cs="Arial"/>
                <w:b/>
                <w:bCs/>
                <w:sz w:val="18"/>
                <w:szCs w:val="18"/>
              </w:rPr>
              <w:t>Additional</w:t>
            </w:r>
          </w:p>
        </w:tc>
      </w:tr>
      <w:tr w:rsidR="00C6052F" w:rsidRPr="00340B0D" w14:paraId="6E4F56B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753682D"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D03A93"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63E40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2FDD73" w14:textId="77777777" w:rsidR="00C6052F" w:rsidRPr="00340B0D" w:rsidRDefault="00C6052F" w:rsidP="00087740">
            <w:pPr>
              <w:rPr>
                <w:rFonts w:cs="Arial"/>
                <w:sz w:val="18"/>
                <w:szCs w:val="18"/>
              </w:rPr>
            </w:pPr>
          </w:p>
        </w:tc>
      </w:tr>
      <w:tr w:rsidR="00C6052F" w:rsidRPr="00340B0D" w14:paraId="735ABE1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4BFD2A6"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E010E7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9957F5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4313C8" w14:textId="77777777" w:rsidR="00C6052F" w:rsidRPr="00340B0D" w:rsidRDefault="00C6052F" w:rsidP="00087740">
            <w:pPr>
              <w:rPr>
                <w:rFonts w:cs="Arial"/>
                <w:sz w:val="18"/>
                <w:szCs w:val="18"/>
              </w:rPr>
            </w:pPr>
          </w:p>
        </w:tc>
      </w:tr>
      <w:tr w:rsidR="00C6052F" w:rsidRPr="00340B0D" w14:paraId="0A8B2FFF"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3A66EB" w14:textId="77777777" w:rsidR="00C6052F" w:rsidRPr="00340B0D" w:rsidRDefault="00C6052F" w:rsidP="00087740">
            <w:pPr>
              <w:jc w:val="center"/>
              <w:rPr>
                <w:rFonts w:cs="Arial"/>
                <w:b/>
                <w:bCs/>
                <w:sz w:val="18"/>
                <w:szCs w:val="18"/>
              </w:rPr>
            </w:pPr>
            <w:r w:rsidRPr="00340B0D">
              <w:rPr>
                <w:rFonts w:cs="Arial"/>
                <w:b/>
                <w:bCs/>
                <w:sz w:val="18"/>
                <w:szCs w:val="18"/>
              </w:rPr>
              <w:lastRenderedPageBreak/>
              <w:t>Setup</w:t>
            </w:r>
          </w:p>
        </w:tc>
      </w:tr>
      <w:tr w:rsidR="00C6052F" w:rsidRPr="00340B0D" w14:paraId="174046A5"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EB81414" w14:textId="77777777" w:rsidR="00C6052F" w:rsidRDefault="00C6052F" w:rsidP="00087740">
            <w:pPr>
              <w:rPr>
                <w:rFonts w:cs="Arial"/>
                <w:sz w:val="18"/>
                <w:szCs w:val="18"/>
              </w:rPr>
            </w:pPr>
          </w:p>
          <w:p w14:paraId="512EEE94" w14:textId="77777777" w:rsidR="00C6052F" w:rsidRDefault="00C6052F" w:rsidP="00C6052F">
            <w:pPr>
              <w:jc w:val="left"/>
              <w:rPr>
                <w:i/>
              </w:rPr>
            </w:pPr>
            <w:r w:rsidRPr="00A53E84">
              <w:rPr>
                <w:i/>
              </w:rPr>
              <w:t xml:space="preserve">As for test </w:t>
            </w:r>
            <w:proofErr w:type="spellStart"/>
            <w:r>
              <w:rPr>
                <w:i/>
              </w:rPr>
              <w:t>SpecialConditions</w:t>
            </w:r>
            <w:proofErr w:type="spellEnd"/>
            <w:r w:rsidRPr="00A53E84">
              <w:rPr>
                <w:i/>
              </w:rPr>
              <w:t xml:space="preserve"> and in addition </w:t>
            </w:r>
            <w:r>
              <w:rPr>
                <w:i/>
              </w:rPr>
              <w:t xml:space="preserve">load the exchange set </w:t>
            </w:r>
            <w:proofErr w:type="spellStart"/>
            <w:r w:rsidRPr="00E012C8">
              <w:rPr>
                <w:b/>
                <w:bCs/>
                <w:i/>
              </w:rPr>
              <w:t>NavigationalHazardsOverview</w:t>
            </w:r>
            <w:proofErr w:type="spellEnd"/>
          </w:p>
          <w:p w14:paraId="10837C8F" w14:textId="77777777" w:rsidR="00C6052F" w:rsidRPr="00A53E84" w:rsidRDefault="00C6052F" w:rsidP="00C6052F">
            <w:pPr>
              <w:jc w:val="left"/>
              <w:rPr>
                <w:i/>
              </w:rPr>
            </w:pPr>
          </w:p>
          <w:p w14:paraId="1F4E36CB" w14:textId="77777777" w:rsidR="00C6052F" w:rsidRPr="00E012C8" w:rsidRDefault="00C6052F" w:rsidP="00C6052F">
            <w:pPr>
              <w:pStyle w:val="ListParagraph"/>
              <w:numPr>
                <w:ilvl w:val="0"/>
                <w:numId w:val="39"/>
              </w:numPr>
              <w:jc w:val="left"/>
              <w:rPr>
                <w:i/>
              </w:rPr>
            </w:pPr>
            <w:r w:rsidRPr="00E012C8">
              <w:rPr>
                <w:i/>
              </w:rPr>
              <w:t>Select Display Category Other</w:t>
            </w:r>
          </w:p>
          <w:p w14:paraId="1698D01B" w14:textId="77777777" w:rsidR="00C6052F" w:rsidRPr="00E012C8" w:rsidRDefault="00C6052F" w:rsidP="00C6052F">
            <w:pPr>
              <w:pStyle w:val="ListParagraph"/>
              <w:numPr>
                <w:ilvl w:val="0"/>
                <w:numId w:val="39"/>
              </w:numPr>
              <w:jc w:val="left"/>
              <w:rPr>
                <w:i/>
              </w:rPr>
            </w:pPr>
            <w:r w:rsidRPr="00E012C8">
              <w:rPr>
                <w:i/>
              </w:rPr>
              <w:t xml:space="preserve">Set the Safety Contour value to 0 m </w:t>
            </w:r>
          </w:p>
          <w:p w14:paraId="7F7464C9" w14:textId="77777777" w:rsidR="00C6052F" w:rsidRPr="00E012C8" w:rsidRDefault="00C6052F" w:rsidP="00C6052F">
            <w:pPr>
              <w:pStyle w:val="ListParagraph"/>
              <w:numPr>
                <w:ilvl w:val="0"/>
                <w:numId w:val="39"/>
              </w:numPr>
              <w:jc w:val="left"/>
              <w:rPr>
                <w:i/>
              </w:rPr>
            </w:pPr>
            <w:r w:rsidRPr="00E012C8">
              <w:rPr>
                <w:i/>
              </w:rPr>
              <w:t>Set the Safety Depth  value to 30 m</w:t>
            </w:r>
          </w:p>
          <w:p w14:paraId="2F4B7014" w14:textId="77777777" w:rsidR="00C6052F" w:rsidRPr="00E012C8" w:rsidRDefault="00C6052F" w:rsidP="00C6052F">
            <w:pPr>
              <w:pStyle w:val="ListParagraph"/>
              <w:numPr>
                <w:ilvl w:val="0"/>
                <w:numId w:val="39"/>
              </w:numPr>
              <w:jc w:val="left"/>
              <w:rPr>
                <w:i/>
              </w:rPr>
            </w:pPr>
            <w:r w:rsidRPr="00E012C8">
              <w:rPr>
                <w:i/>
              </w:rPr>
              <w:t>Select Symbolized Boundaries</w:t>
            </w:r>
          </w:p>
          <w:p w14:paraId="7C1768E2" w14:textId="77777777" w:rsidR="00C6052F" w:rsidRPr="00E012C8" w:rsidRDefault="00C6052F" w:rsidP="00C6052F">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48326A90" w14:textId="291F9A18" w:rsidR="00C6052F" w:rsidRDefault="00C6052F" w:rsidP="00C6052F">
            <w:pPr>
              <w:rPr>
                <w:rFonts w:cs="Arial"/>
                <w:sz w:val="18"/>
                <w:szCs w:val="18"/>
              </w:rPr>
            </w:pPr>
            <w:r w:rsidRPr="00E012C8">
              <w:rPr>
                <w:i/>
              </w:rPr>
              <w:t>Select all Text groups</w:t>
            </w:r>
          </w:p>
          <w:p w14:paraId="4DD59EF7" w14:textId="1B3E524F" w:rsidR="00C6052F" w:rsidRPr="00C6052F" w:rsidRDefault="00C6052F" w:rsidP="00087740">
            <w:pPr>
              <w:rPr>
                <w:rFonts w:cs="Arial"/>
              </w:rPr>
            </w:pPr>
          </w:p>
        </w:tc>
      </w:tr>
      <w:tr w:rsidR="00C6052F" w:rsidRPr="00340B0D" w14:paraId="76615A0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2E469" w14:textId="77777777" w:rsidR="00C6052F" w:rsidRPr="00340B0D" w:rsidRDefault="00C6052F" w:rsidP="00087740">
            <w:pPr>
              <w:jc w:val="center"/>
              <w:rPr>
                <w:rFonts w:cs="Arial"/>
                <w:b/>
                <w:bCs/>
                <w:sz w:val="18"/>
                <w:szCs w:val="18"/>
              </w:rPr>
            </w:pPr>
            <w:r w:rsidRPr="00340B0D">
              <w:rPr>
                <w:rFonts w:cs="Arial"/>
                <w:b/>
                <w:bCs/>
                <w:sz w:val="18"/>
                <w:szCs w:val="18"/>
              </w:rPr>
              <w:t>Action</w:t>
            </w:r>
          </w:p>
        </w:tc>
      </w:tr>
      <w:tr w:rsidR="00C6052F" w:rsidRPr="00340B0D" w14:paraId="71FDB518"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E2A948" w14:textId="77777777" w:rsidR="00C6052F" w:rsidRDefault="00C6052F" w:rsidP="00087740">
            <w:pPr>
              <w:rPr>
                <w:rFonts w:cs="Arial"/>
                <w:b/>
                <w:bCs/>
              </w:rPr>
            </w:pPr>
          </w:p>
          <w:p w14:paraId="5A060666" w14:textId="77777777" w:rsidR="00C6052F" w:rsidRPr="00A53E84" w:rsidRDefault="00C6052F" w:rsidP="00C6052F">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p>
          <w:p w14:paraId="34305A30" w14:textId="77777777" w:rsidR="00C6052F" w:rsidRPr="00A53E84" w:rsidRDefault="00C6052F" w:rsidP="00C6052F">
            <w:pPr>
              <w:jc w:val="left"/>
              <w:rPr>
                <w:i/>
              </w:rPr>
            </w:pPr>
            <w:r w:rsidRPr="00A53E84">
              <w:rPr>
                <w:i/>
              </w:rPr>
              <w:t>1) View chart before route planning</w:t>
            </w:r>
            <w:r>
              <w:rPr>
                <w:i/>
              </w:rPr>
              <w:t>.</w:t>
            </w:r>
          </w:p>
          <w:p w14:paraId="67CA615C" w14:textId="3E00A2D4" w:rsidR="00C6052F" w:rsidRDefault="00C6052F" w:rsidP="00C6052F">
            <w:pPr>
              <w:rPr>
                <w:rFonts w:cs="Arial"/>
                <w:b/>
                <w:bCs/>
              </w:rPr>
            </w:pPr>
            <w:r w:rsidRPr="00A53E84">
              <w:rPr>
                <w:i/>
              </w:rPr>
              <w:t>2) Manually create a route connecting two way points between feature</w:t>
            </w:r>
            <w:r>
              <w:rPr>
                <w:i/>
              </w:rPr>
              <w:t xml:space="preserve">s </w:t>
            </w:r>
            <w:r w:rsidRPr="00A53E84">
              <w:rPr>
                <w:i/>
              </w:rPr>
              <w:t>marked WP20 and WP22. Set user-specified distance for indication of areas with special conditions as 0.5 NM. Check ENC symbols shown in the ECDIS against the corresponding graphical plot</w:t>
            </w:r>
          </w:p>
          <w:p w14:paraId="0FC775C5" w14:textId="77777777" w:rsidR="00C6052F" w:rsidRPr="00110428" w:rsidRDefault="00C6052F" w:rsidP="00087740">
            <w:pPr>
              <w:rPr>
                <w:rFonts w:cs="Arial"/>
                <w:b/>
                <w:bCs/>
              </w:rPr>
            </w:pPr>
          </w:p>
        </w:tc>
      </w:tr>
      <w:tr w:rsidR="00C6052F" w:rsidRPr="00340B0D" w14:paraId="3F7371B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D195234" w14:textId="77777777" w:rsidR="00C6052F" w:rsidRPr="00340B0D" w:rsidRDefault="00C6052F" w:rsidP="00087740">
            <w:pPr>
              <w:jc w:val="center"/>
              <w:rPr>
                <w:rFonts w:cs="Arial"/>
                <w:sz w:val="18"/>
                <w:szCs w:val="18"/>
              </w:rPr>
            </w:pPr>
            <w:r w:rsidRPr="00340B0D">
              <w:rPr>
                <w:rFonts w:cs="Arial"/>
                <w:b/>
                <w:bCs/>
                <w:sz w:val="18"/>
                <w:szCs w:val="18"/>
              </w:rPr>
              <w:t>Results</w:t>
            </w:r>
          </w:p>
        </w:tc>
      </w:tr>
      <w:tr w:rsidR="00C6052F" w:rsidRPr="00340B0D" w14:paraId="72B7D8DF"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ADEC86F" w14:textId="77777777" w:rsidR="00C6052F" w:rsidRDefault="00C6052F" w:rsidP="00087740">
            <w:pPr>
              <w:rPr>
                <w:rFonts w:cs="Arial"/>
                <w:sz w:val="18"/>
                <w:szCs w:val="18"/>
              </w:rPr>
            </w:pPr>
          </w:p>
          <w:p w14:paraId="5FBC1853" w14:textId="05F53DA9" w:rsidR="00C6052F" w:rsidRDefault="00C6052F" w:rsidP="00087740">
            <w:pPr>
              <w:rPr>
                <w:i/>
              </w:rPr>
            </w:pPr>
            <w:r w:rsidRPr="00A53E84">
              <w:rPr>
                <w:i/>
              </w:rPr>
              <w:t>The ENC in the ECDIS should match the corresponding graphical plot shown below</w:t>
            </w:r>
          </w:p>
          <w:p w14:paraId="5ACBD771" w14:textId="77777777" w:rsidR="00C6052F" w:rsidRDefault="00C6052F" w:rsidP="00087740">
            <w:pPr>
              <w:rPr>
                <w:i/>
              </w:rPr>
            </w:pPr>
          </w:p>
          <w:p w14:paraId="0B49BDF0" w14:textId="27084C8C" w:rsidR="00C6052F" w:rsidRDefault="00C6052F" w:rsidP="00087740">
            <w:pPr>
              <w:rPr>
                <w:i/>
              </w:rPr>
            </w:pPr>
            <w:r w:rsidRPr="00AD1DA9">
              <w:rPr>
                <w:noProof/>
                <w:lang w:eastAsia="en-GB"/>
              </w:rPr>
              <w:drawing>
                <wp:inline distT="0" distB="0" distL="0" distR="0" wp14:anchorId="046D5EB8" wp14:editId="72D773BC">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13F596CB" w14:textId="77777777" w:rsidR="00C6052F" w:rsidRDefault="00C6052F" w:rsidP="00087740">
            <w:pPr>
              <w:rPr>
                <w:rFonts w:cs="Arial"/>
                <w:sz w:val="18"/>
                <w:szCs w:val="18"/>
              </w:rPr>
            </w:pPr>
          </w:p>
          <w:p w14:paraId="471E4D25" w14:textId="77777777" w:rsidR="00C6052F" w:rsidRPr="00A53E84" w:rsidRDefault="00C6052F" w:rsidP="00C6052F">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4DFE055D" w14:textId="77777777" w:rsidR="00C6052F" w:rsidRDefault="00C6052F" w:rsidP="00087740">
            <w:pPr>
              <w:rPr>
                <w:rFonts w:cs="Arial"/>
                <w:sz w:val="18"/>
                <w:szCs w:val="18"/>
              </w:rPr>
            </w:pPr>
          </w:p>
          <w:p w14:paraId="56EBA4DC" w14:textId="2FFA8E9D" w:rsidR="00C6052F" w:rsidRDefault="00C6052F" w:rsidP="00087740">
            <w:pPr>
              <w:rPr>
                <w:rFonts w:cs="Arial"/>
                <w:sz w:val="18"/>
                <w:szCs w:val="18"/>
              </w:rPr>
            </w:pPr>
            <w:r w:rsidRPr="00AD1DA9">
              <w:rPr>
                <w:noProof/>
                <w:lang w:eastAsia="en-GB"/>
              </w:rPr>
              <w:drawing>
                <wp:inline distT="0" distB="0" distL="0" distR="0" wp14:anchorId="3A3DF5E7" wp14:editId="760F711D">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p w14:paraId="66D16658" w14:textId="77777777" w:rsidR="00C6052F" w:rsidRDefault="00C6052F" w:rsidP="00087740">
            <w:pPr>
              <w:rPr>
                <w:rFonts w:cs="Arial"/>
                <w:sz w:val="18"/>
                <w:szCs w:val="18"/>
              </w:rPr>
            </w:pPr>
          </w:p>
          <w:p w14:paraId="2DA202E9" w14:textId="77777777" w:rsidR="00C6052F" w:rsidRPr="00A53E84" w:rsidRDefault="00C6052F" w:rsidP="00C6052F">
            <w:pPr>
              <w:jc w:val="left"/>
              <w:rPr>
                <w:i/>
              </w:rPr>
            </w:pPr>
            <w:r w:rsidRPr="00A53E84">
              <w:rPr>
                <w:i/>
              </w:rPr>
              <w:t>2) Situation after route planning. Alerts indicated from largest scale available for each location. An example with Seaplane landing area and Marine farm/culture area as selected.</w:t>
            </w:r>
          </w:p>
          <w:p w14:paraId="2D9AF7E4" w14:textId="6F3FF6FD" w:rsidR="00C6052F" w:rsidRPr="00C6052F" w:rsidRDefault="00C6052F" w:rsidP="00C6052F">
            <w:pPr>
              <w:rPr>
                <w:b/>
                <w:noProof/>
                <w:lang w:eastAsia="en-GB"/>
              </w:rPr>
            </w:pPr>
            <w:r>
              <w:rPr>
                <w:b/>
                <w:noProof/>
                <w:lang w:eastAsia="en-GB"/>
              </w:rPr>
              <w:t>T</w:t>
            </w:r>
            <w:r>
              <w:rPr>
                <w:b/>
                <w:noProof/>
                <w:lang w:eastAsia="en-GB"/>
              </w:rPr>
              <w:t>bd</w:t>
            </w:r>
          </w:p>
          <w:p w14:paraId="2D24AAC3" w14:textId="77777777" w:rsidR="00C6052F" w:rsidRPr="00340B0D" w:rsidRDefault="00C6052F" w:rsidP="00087740">
            <w:pPr>
              <w:rPr>
                <w:rFonts w:cs="Arial"/>
                <w:sz w:val="18"/>
                <w:szCs w:val="18"/>
              </w:rPr>
            </w:pPr>
          </w:p>
        </w:tc>
      </w:tr>
    </w:tbl>
    <w:p w14:paraId="3D0CE778" w14:textId="77777777" w:rsidR="00C6052F" w:rsidRDefault="00C6052F" w:rsidP="00C6052F"/>
    <w:p w14:paraId="5678E10F" w14:textId="77777777" w:rsidR="00C6052F" w:rsidRPr="00C6052F" w:rsidRDefault="00C6052F" w:rsidP="00C6052F"/>
    <w:p w14:paraId="182CDFA0" w14:textId="77777777" w:rsidR="0012511C" w:rsidRDefault="0012511C" w:rsidP="000A72CE"/>
    <w:p w14:paraId="0C8BAF68" w14:textId="42E3C2E0" w:rsidR="000A72CE" w:rsidRPr="001570A4" w:rsidRDefault="0012511C" w:rsidP="00E30B8F">
      <w:pPr>
        <w:pStyle w:val="Heading2"/>
        <w:rPr>
          <w:highlight w:val="yellow"/>
        </w:rPr>
      </w:pPr>
      <w:r>
        <w:br w:type="page"/>
      </w:r>
      <w:bookmarkStart w:id="10786" w:name="_Toc152748608"/>
      <w:r w:rsidR="000A72CE" w:rsidRPr="001570A4">
        <w:rPr>
          <w:highlight w:val="yellow"/>
        </w:rPr>
        <w:lastRenderedPageBreak/>
        <w:t>Detection of Areas for which Special Conditions Exist - Monitoring Mode</w:t>
      </w:r>
      <w:bookmarkEnd w:id="1078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1EDE3D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1A7FF05"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EF0FC6" w14:textId="7E025EA1" w:rsidR="001570A4" w:rsidRPr="00C87169" w:rsidRDefault="00C6052F" w:rsidP="00541D1A">
            <w:pPr>
              <w:jc w:val="center"/>
              <w:rPr>
                <w:rFonts w:cs="Arial"/>
                <w:bCs/>
              </w:rPr>
            </w:pPr>
            <w:proofErr w:type="spellStart"/>
            <w:r>
              <w:t>SpecialConditionsMon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23CF82D"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8097BC5" w14:textId="1362F6ED" w:rsidR="001570A4" w:rsidRPr="00340B0D" w:rsidRDefault="00C6052F" w:rsidP="00541D1A">
            <w:pPr>
              <w:jc w:val="center"/>
              <w:rPr>
                <w:rFonts w:cs="Arial"/>
                <w:sz w:val="18"/>
                <w:szCs w:val="18"/>
              </w:rPr>
            </w:pPr>
            <w:r>
              <w:rPr>
                <w:rFonts w:cs="Arial"/>
                <w:sz w:val="18"/>
                <w:szCs w:val="18"/>
              </w:rPr>
              <w:t>S-</w:t>
            </w:r>
            <w:r>
              <w:rPr>
                <w:rFonts w:ascii="Calibri" w:hAnsi="Calibri" w:cs="Calibri"/>
                <w:color w:val="000000"/>
                <w:sz w:val="22"/>
                <w:szCs w:val="22"/>
              </w:rPr>
              <w:t>-98 C-12.9.8</w:t>
            </w:r>
          </w:p>
        </w:tc>
      </w:tr>
      <w:tr w:rsidR="001570A4" w:rsidRPr="00340B0D" w14:paraId="7801EE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D131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DEC2C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D382CA6" w14:textId="77777777" w:rsidR="001570A4" w:rsidRPr="009C22F4" w:rsidRDefault="001570A4" w:rsidP="00541D1A">
            <w:pPr>
              <w:rPr>
                <w:rFonts w:cs="Arial"/>
                <w:i/>
              </w:rPr>
            </w:pPr>
          </w:p>
          <w:p w14:paraId="6F15D6CF" w14:textId="77777777" w:rsidR="001570A4" w:rsidRPr="009C22F4" w:rsidRDefault="001570A4" w:rsidP="00541D1A">
            <w:pPr>
              <w:rPr>
                <w:rFonts w:cs="Arial"/>
                <w:i/>
              </w:rPr>
            </w:pPr>
          </w:p>
        </w:tc>
      </w:tr>
      <w:tr w:rsidR="001570A4" w:rsidRPr="00340B0D" w14:paraId="60A794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E4193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4873F7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F86CE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75DC0A" w14:textId="77777777" w:rsidR="001570A4" w:rsidRPr="00340B0D" w:rsidRDefault="001570A4" w:rsidP="00541D1A">
            <w:pPr>
              <w:jc w:val="center"/>
              <w:rPr>
                <w:rFonts w:cs="Arial"/>
                <w:b/>
                <w:bCs/>
                <w:sz w:val="18"/>
                <w:szCs w:val="18"/>
              </w:rPr>
            </w:pPr>
          </w:p>
        </w:tc>
      </w:tr>
      <w:tr w:rsidR="001570A4" w:rsidRPr="00340B0D" w14:paraId="71FA0E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9B0EF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E9A56A0" w14:textId="77777777" w:rsidR="001570A4" w:rsidRPr="00340B0D" w:rsidRDefault="001570A4" w:rsidP="00541D1A">
            <w:pPr>
              <w:rPr>
                <w:rFonts w:cs="Arial"/>
                <w:sz w:val="18"/>
                <w:szCs w:val="18"/>
              </w:rPr>
            </w:pPr>
          </w:p>
        </w:tc>
      </w:tr>
      <w:tr w:rsidR="001570A4" w:rsidRPr="00340B0D" w14:paraId="42DEF49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11467F7"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E53996" w14:textId="77777777" w:rsidR="001570A4" w:rsidRPr="00340B0D" w:rsidRDefault="001570A4" w:rsidP="00541D1A">
            <w:pPr>
              <w:rPr>
                <w:rFonts w:cs="Arial"/>
                <w:sz w:val="18"/>
                <w:szCs w:val="18"/>
              </w:rPr>
            </w:pPr>
          </w:p>
        </w:tc>
      </w:tr>
      <w:tr w:rsidR="001570A4" w:rsidRPr="00340B0D" w14:paraId="7F4F0A1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59975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10DE6"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633E477" w14:textId="77777777" w:rsidTr="00541D1A">
        <w:sdt>
          <w:sdtPr>
            <w:rPr>
              <w:rFonts w:cs="Arial"/>
              <w:sz w:val="18"/>
              <w:szCs w:val="18"/>
            </w:rPr>
            <w:alias w:val="Diplay Category"/>
            <w:tag w:val="Diplay Categor"/>
            <w:id w:val="233138064"/>
            <w:placeholder>
              <w:docPart w:val="C5E5DB2B259B484DB49DE75A6066526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64316E2"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6D19FC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2EAD681" w14:textId="77777777" w:rsidR="001570A4" w:rsidRPr="00340B0D" w:rsidRDefault="001570A4" w:rsidP="00541D1A">
            <w:pPr>
              <w:jc w:val="center"/>
              <w:rPr>
                <w:rFonts w:cs="Arial"/>
                <w:sz w:val="18"/>
                <w:szCs w:val="18"/>
              </w:rPr>
            </w:pPr>
          </w:p>
        </w:tc>
      </w:tr>
      <w:tr w:rsidR="001570A4" w:rsidRPr="00340B0D" w14:paraId="1C586F1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FD0554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664CA3A"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AF04CF" w14:textId="77777777" w:rsidR="001570A4" w:rsidRPr="00340B0D" w:rsidRDefault="001570A4" w:rsidP="00541D1A">
            <w:pPr>
              <w:jc w:val="center"/>
              <w:rPr>
                <w:rFonts w:cs="Arial"/>
                <w:sz w:val="18"/>
                <w:szCs w:val="18"/>
              </w:rPr>
            </w:pPr>
          </w:p>
        </w:tc>
      </w:tr>
      <w:tr w:rsidR="001570A4" w:rsidRPr="00340B0D" w14:paraId="3EEEC3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A98804"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D3B4B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C8408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411" w14:textId="77777777" w:rsidR="001570A4" w:rsidRPr="00340B0D" w:rsidRDefault="001570A4" w:rsidP="00541D1A">
            <w:pPr>
              <w:jc w:val="center"/>
              <w:rPr>
                <w:rFonts w:cs="Arial"/>
                <w:sz w:val="18"/>
                <w:szCs w:val="18"/>
              </w:rPr>
            </w:pPr>
          </w:p>
        </w:tc>
      </w:tr>
      <w:tr w:rsidR="001570A4" w:rsidRPr="00340B0D" w14:paraId="307FA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D440E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A74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EE8D30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4F4702A" w14:textId="77777777" w:rsidR="001570A4" w:rsidRPr="00340B0D" w:rsidRDefault="001570A4" w:rsidP="00541D1A">
            <w:pPr>
              <w:jc w:val="center"/>
              <w:rPr>
                <w:rFonts w:cs="Arial"/>
                <w:sz w:val="18"/>
                <w:szCs w:val="18"/>
              </w:rPr>
            </w:pPr>
          </w:p>
        </w:tc>
      </w:tr>
      <w:tr w:rsidR="001570A4" w:rsidRPr="00340B0D" w14:paraId="64E1BA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119776"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EC5F7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5160FCD"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A68E338" w14:textId="77777777" w:rsidR="001570A4" w:rsidRPr="00340B0D" w:rsidRDefault="001570A4" w:rsidP="00541D1A">
            <w:pPr>
              <w:jc w:val="center"/>
              <w:rPr>
                <w:rFonts w:cs="Arial"/>
                <w:sz w:val="18"/>
                <w:szCs w:val="18"/>
              </w:rPr>
            </w:pPr>
          </w:p>
        </w:tc>
      </w:tr>
      <w:tr w:rsidR="001570A4" w:rsidRPr="00340B0D" w14:paraId="75140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F946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AE49E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560C1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F1BB5A3" w14:textId="77777777" w:rsidR="001570A4" w:rsidRPr="00340B0D" w:rsidRDefault="001570A4" w:rsidP="00541D1A">
            <w:pPr>
              <w:jc w:val="center"/>
              <w:rPr>
                <w:rFonts w:cs="Arial"/>
                <w:sz w:val="18"/>
                <w:szCs w:val="18"/>
              </w:rPr>
            </w:pPr>
          </w:p>
        </w:tc>
      </w:tr>
      <w:tr w:rsidR="001570A4" w:rsidRPr="00340B0D" w14:paraId="32D7A7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4F4F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462D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57E04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B44A0C0" w14:textId="77777777" w:rsidR="001570A4" w:rsidRPr="00340B0D" w:rsidRDefault="001570A4" w:rsidP="00541D1A">
            <w:pPr>
              <w:jc w:val="center"/>
              <w:rPr>
                <w:rFonts w:cs="Arial"/>
                <w:sz w:val="18"/>
                <w:szCs w:val="18"/>
              </w:rPr>
            </w:pPr>
          </w:p>
        </w:tc>
      </w:tr>
      <w:tr w:rsidR="001570A4" w:rsidRPr="00340B0D" w14:paraId="006BD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4BBEA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DDE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6BB5112"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B21F2C9" w14:textId="77777777" w:rsidR="001570A4" w:rsidRPr="00340B0D" w:rsidRDefault="001570A4" w:rsidP="00541D1A">
            <w:pPr>
              <w:jc w:val="center"/>
              <w:rPr>
                <w:rFonts w:cs="Arial"/>
                <w:sz w:val="18"/>
                <w:szCs w:val="18"/>
              </w:rPr>
            </w:pPr>
          </w:p>
        </w:tc>
      </w:tr>
      <w:tr w:rsidR="001570A4" w:rsidRPr="00340B0D" w14:paraId="611B6E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C890A8"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250A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BCF0E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E71DC41" w14:textId="77777777" w:rsidR="001570A4" w:rsidRPr="00340B0D" w:rsidRDefault="001570A4" w:rsidP="00541D1A">
            <w:pPr>
              <w:jc w:val="center"/>
              <w:rPr>
                <w:rFonts w:cs="Arial"/>
                <w:sz w:val="18"/>
                <w:szCs w:val="18"/>
              </w:rPr>
            </w:pPr>
          </w:p>
        </w:tc>
      </w:tr>
      <w:tr w:rsidR="001570A4" w:rsidRPr="00340B0D" w14:paraId="4CF666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670F2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D2B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44163E3"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BA1E5B7" w14:textId="77777777" w:rsidR="001570A4" w:rsidRPr="00340B0D" w:rsidRDefault="001570A4" w:rsidP="00541D1A">
            <w:pPr>
              <w:jc w:val="center"/>
              <w:rPr>
                <w:rFonts w:cs="Arial"/>
                <w:sz w:val="18"/>
                <w:szCs w:val="18"/>
              </w:rPr>
            </w:pPr>
          </w:p>
        </w:tc>
      </w:tr>
      <w:tr w:rsidR="001570A4" w:rsidRPr="00340B0D" w14:paraId="40369E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CE332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8DF28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9E1330"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52F2BA" w14:textId="77777777" w:rsidR="001570A4" w:rsidRPr="00340B0D" w:rsidRDefault="001570A4" w:rsidP="00541D1A">
            <w:pPr>
              <w:jc w:val="center"/>
              <w:rPr>
                <w:rFonts w:cs="Arial"/>
                <w:sz w:val="18"/>
                <w:szCs w:val="18"/>
              </w:rPr>
            </w:pPr>
          </w:p>
        </w:tc>
      </w:tr>
      <w:tr w:rsidR="001570A4" w:rsidRPr="00340B0D" w14:paraId="5928C1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72ACF8"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6250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2ABB7E1"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0B9F63F" w14:textId="77777777" w:rsidR="001570A4" w:rsidRPr="00340B0D" w:rsidRDefault="001570A4" w:rsidP="00541D1A">
            <w:pPr>
              <w:jc w:val="center"/>
              <w:rPr>
                <w:rFonts w:cs="Arial"/>
                <w:sz w:val="18"/>
                <w:szCs w:val="18"/>
              </w:rPr>
            </w:pPr>
          </w:p>
        </w:tc>
      </w:tr>
      <w:tr w:rsidR="001570A4" w:rsidRPr="00340B0D" w14:paraId="7AF2D4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A66DAA"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C9BE1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88D6B90"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46467E6" w14:textId="77777777" w:rsidR="001570A4" w:rsidRPr="00340B0D" w:rsidRDefault="001570A4" w:rsidP="00541D1A">
            <w:pPr>
              <w:jc w:val="center"/>
              <w:rPr>
                <w:rFonts w:cs="Arial"/>
                <w:sz w:val="18"/>
                <w:szCs w:val="18"/>
              </w:rPr>
            </w:pPr>
          </w:p>
        </w:tc>
      </w:tr>
      <w:tr w:rsidR="001570A4" w:rsidRPr="00340B0D" w14:paraId="218A27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0D5967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CFA0DE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F41304" w14:textId="77777777" w:rsidR="001570A4" w:rsidRPr="00340B0D" w:rsidRDefault="001570A4" w:rsidP="00541D1A">
            <w:pPr>
              <w:jc w:val="center"/>
              <w:rPr>
                <w:rFonts w:cs="Arial"/>
                <w:sz w:val="18"/>
                <w:szCs w:val="18"/>
              </w:rPr>
            </w:pPr>
          </w:p>
        </w:tc>
      </w:tr>
      <w:tr w:rsidR="001570A4" w:rsidRPr="00340B0D" w14:paraId="1581CEC1" w14:textId="77777777" w:rsidTr="00541D1A">
        <w:sdt>
          <w:sdtPr>
            <w:rPr>
              <w:rFonts w:cs="Arial"/>
              <w:sz w:val="18"/>
              <w:szCs w:val="18"/>
            </w:rPr>
            <w:alias w:val="Palette"/>
            <w:tag w:val="Palette"/>
            <w:id w:val="1686623603"/>
            <w:placeholder>
              <w:docPart w:val="96231B505DB646D6B11EB734BBA19B6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C19D89A"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6975EE5"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202D97" w14:textId="77777777" w:rsidR="001570A4" w:rsidRPr="00340B0D" w:rsidRDefault="001570A4" w:rsidP="00541D1A">
            <w:pPr>
              <w:jc w:val="center"/>
              <w:rPr>
                <w:rFonts w:cs="Arial"/>
                <w:sz w:val="18"/>
                <w:szCs w:val="18"/>
              </w:rPr>
            </w:pPr>
          </w:p>
        </w:tc>
      </w:tr>
      <w:tr w:rsidR="001570A4" w:rsidRPr="00340B0D" w14:paraId="35473AA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FE56DDF"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FB4E0DA"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922C0B2" w14:textId="77777777" w:rsidR="001570A4" w:rsidRPr="00340B0D" w:rsidRDefault="001570A4" w:rsidP="00541D1A">
            <w:pPr>
              <w:jc w:val="center"/>
              <w:rPr>
                <w:rFonts w:cs="Arial"/>
                <w:sz w:val="18"/>
                <w:szCs w:val="18"/>
              </w:rPr>
            </w:pPr>
          </w:p>
        </w:tc>
      </w:tr>
      <w:tr w:rsidR="001570A4" w:rsidRPr="00340B0D" w14:paraId="5E3DD8B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8A268F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9A1CA6F"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2EDFE415" w14:textId="77777777" w:rsidR="001570A4" w:rsidRPr="00340B0D" w:rsidRDefault="001570A4" w:rsidP="00541D1A">
            <w:pPr>
              <w:jc w:val="center"/>
              <w:rPr>
                <w:rFonts w:cs="Arial"/>
                <w:sz w:val="18"/>
                <w:szCs w:val="18"/>
              </w:rPr>
            </w:pPr>
          </w:p>
        </w:tc>
      </w:tr>
      <w:tr w:rsidR="001570A4" w:rsidRPr="00340B0D" w14:paraId="4D5E0B23"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5AFAB37"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48227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378D8BE" w14:textId="77777777" w:rsidTr="00541D1A">
        <w:trPr>
          <w:trHeight w:val="287"/>
        </w:trPr>
        <w:tc>
          <w:tcPr>
            <w:tcW w:w="1789" w:type="dxa"/>
            <w:tcBorders>
              <w:left w:val="single" w:sz="12" w:space="0" w:color="auto"/>
              <w:bottom w:val="single" w:sz="4" w:space="0" w:color="auto"/>
            </w:tcBorders>
          </w:tcPr>
          <w:p w14:paraId="2BDE1F7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36B268E"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B2B9C7"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38DD6DE" w14:textId="77777777" w:rsidR="001570A4" w:rsidRPr="00C87169" w:rsidRDefault="001570A4" w:rsidP="00541D1A">
            <w:pPr>
              <w:rPr>
                <w:rFonts w:cs="Arial"/>
              </w:rPr>
            </w:pPr>
          </w:p>
        </w:tc>
      </w:tr>
      <w:tr w:rsidR="001570A4" w:rsidRPr="00340B0D" w14:paraId="1C28CF68" w14:textId="77777777" w:rsidTr="00541D1A">
        <w:tc>
          <w:tcPr>
            <w:tcW w:w="1789" w:type="dxa"/>
            <w:tcBorders>
              <w:left w:val="single" w:sz="12" w:space="0" w:color="auto"/>
              <w:bottom w:val="single" w:sz="4" w:space="0" w:color="auto"/>
            </w:tcBorders>
          </w:tcPr>
          <w:p w14:paraId="1E1FBF8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04457C"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5EA87E8"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16C8B4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3D45F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A998B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955108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F670526" w14:textId="77777777" w:rsidR="001570A4" w:rsidRPr="00340B0D" w:rsidRDefault="001570A4" w:rsidP="00541D1A">
            <w:pPr>
              <w:rPr>
                <w:rFonts w:cs="Arial"/>
                <w:sz w:val="18"/>
                <w:szCs w:val="18"/>
              </w:rPr>
            </w:pPr>
          </w:p>
        </w:tc>
      </w:tr>
      <w:tr w:rsidR="001570A4" w:rsidRPr="00340B0D" w14:paraId="342BC6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B0FECD" w14:textId="77777777" w:rsidR="001570A4" w:rsidRPr="00340B0D" w:rsidRDefault="001570A4" w:rsidP="00541D1A">
            <w:pPr>
              <w:rPr>
                <w:rFonts w:cs="Arial"/>
                <w:sz w:val="18"/>
                <w:szCs w:val="18"/>
              </w:rPr>
            </w:pPr>
          </w:p>
        </w:tc>
      </w:tr>
      <w:tr w:rsidR="001570A4" w:rsidRPr="00340B0D" w14:paraId="07746B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6D056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2C82063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50B51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40B58E"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3C8A64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3364388"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9651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36FA8C"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8367745" w14:textId="77777777" w:rsidR="001570A4" w:rsidRPr="00340B0D" w:rsidRDefault="001570A4" w:rsidP="00541D1A">
            <w:pPr>
              <w:rPr>
                <w:rFonts w:cs="Arial"/>
                <w:sz w:val="18"/>
                <w:szCs w:val="18"/>
              </w:rPr>
            </w:pPr>
          </w:p>
        </w:tc>
      </w:tr>
      <w:tr w:rsidR="001570A4" w:rsidRPr="00340B0D" w14:paraId="11EC24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40D00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578EBE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FF4E44"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F6A73DF" w14:textId="77777777" w:rsidR="001570A4" w:rsidRPr="00340B0D" w:rsidRDefault="001570A4" w:rsidP="00541D1A">
            <w:pPr>
              <w:rPr>
                <w:rFonts w:cs="Arial"/>
                <w:sz w:val="18"/>
                <w:szCs w:val="18"/>
              </w:rPr>
            </w:pPr>
          </w:p>
        </w:tc>
      </w:tr>
      <w:tr w:rsidR="001570A4" w:rsidRPr="00340B0D" w14:paraId="2B2E50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4F90AD"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6DF48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A6A95"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8E7AEEB" w14:textId="77777777" w:rsidR="001570A4" w:rsidRPr="00340B0D" w:rsidRDefault="001570A4" w:rsidP="00541D1A">
            <w:pPr>
              <w:rPr>
                <w:rFonts w:cs="Arial"/>
                <w:sz w:val="18"/>
                <w:szCs w:val="18"/>
              </w:rPr>
            </w:pPr>
          </w:p>
        </w:tc>
      </w:tr>
      <w:tr w:rsidR="001570A4" w:rsidRPr="00340B0D" w14:paraId="4A25152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D60420"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6F6908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BF901"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E0C54FC" w14:textId="77777777" w:rsidR="001570A4" w:rsidRPr="00340B0D" w:rsidRDefault="001570A4" w:rsidP="00541D1A">
            <w:pPr>
              <w:rPr>
                <w:rFonts w:cs="Arial"/>
                <w:sz w:val="18"/>
                <w:szCs w:val="18"/>
              </w:rPr>
            </w:pPr>
          </w:p>
        </w:tc>
      </w:tr>
      <w:tr w:rsidR="001570A4" w:rsidRPr="00340B0D" w14:paraId="016DF7E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A19B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7A96E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FE297B"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68A4461" w14:textId="77777777" w:rsidR="001570A4" w:rsidRPr="00340B0D" w:rsidRDefault="001570A4" w:rsidP="00541D1A">
            <w:pPr>
              <w:rPr>
                <w:rFonts w:cs="Arial"/>
                <w:sz w:val="18"/>
                <w:szCs w:val="18"/>
              </w:rPr>
            </w:pPr>
          </w:p>
        </w:tc>
      </w:tr>
      <w:tr w:rsidR="001570A4" w:rsidRPr="00340B0D" w14:paraId="6B476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C61BC"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CE5D1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D50640"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F5DC47B" w14:textId="77777777" w:rsidR="001570A4" w:rsidRPr="00340B0D" w:rsidRDefault="001570A4" w:rsidP="00541D1A">
            <w:pPr>
              <w:rPr>
                <w:rFonts w:cs="Arial"/>
                <w:sz w:val="18"/>
                <w:szCs w:val="18"/>
              </w:rPr>
            </w:pPr>
          </w:p>
        </w:tc>
      </w:tr>
      <w:tr w:rsidR="001570A4" w:rsidRPr="00340B0D" w14:paraId="4904F4D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9981E"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8D78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479EC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9A20E22" w14:textId="77777777" w:rsidR="001570A4" w:rsidRPr="00340B0D" w:rsidRDefault="001570A4" w:rsidP="00541D1A">
            <w:pPr>
              <w:rPr>
                <w:rFonts w:cs="Arial"/>
                <w:sz w:val="18"/>
                <w:szCs w:val="18"/>
              </w:rPr>
            </w:pPr>
          </w:p>
        </w:tc>
      </w:tr>
      <w:tr w:rsidR="001570A4" w:rsidRPr="00340B0D" w14:paraId="344718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3272D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06C70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D83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C42A880" w14:textId="77777777" w:rsidR="001570A4" w:rsidRPr="00340B0D" w:rsidRDefault="001570A4" w:rsidP="00541D1A">
            <w:pPr>
              <w:rPr>
                <w:rFonts w:cs="Arial"/>
                <w:sz w:val="18"/>
                <w:szCs w:val="18"/>
              </w:rPr>
            </w:pPr>
          </w:p>
        </w:tc>
      </w:tr>
      <w:tr w:rsidR="001570A4" w:rsidRPr="00340B0D" w14:paraId="4138B9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86DD0E"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DB1C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D3FB9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D683151" w14:textId="77777777" w:rsidR="001570A4" w:rsidRPr="00340B0D" w:rsidRDefault="001570A4" w:rsidP="00541D1A">
            <w:pPr>
              <w:rPr>
                <w:rFonts w:cs="Arial"/>
                <w:sz w:val="18"/>
                <w:szCs w:val="18"/>
              </w:rPr>
            </w:pPr>
          </w:p>
        </w:tc>
      </w:tr>
      <w:tr w:rsidR="001570A4" w:rsidRPr="00340B0D" w14:paraId="7F06B2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27E1B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D0BAB1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F30E6"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F3D387" w14:textId="77777777" w:rsidR="001570A4" w:rsidRPr="00340B0D" w:rsidRDefault="001570A4" w:rsidP="00541D1A">
            <w:pPr>
              <w:rPr>
                <w:rFonts w:cs="Arial"/>
                <w:sz w:val="18"/>
                <w:szCs w:val="18"/>
              </w:rPr>
            </w:pPr>
          </w:p>
        </w:tc>
      </w:tr>
      <w:tr w:rsidR="001570A4" w:rsidRPr="00340B0D" w14:paraId="3A3FE36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ECEF9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B025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9CBCA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9FE423C" w14:textId="77777777" w:rsidR="001570A4" w:rsidRPr="00340B0D" w:rsidRDefault="001570A4" w:rsidP="00541D1A">
            <w:pPr>
              <w:rPr>
                <w:rFonts w:cs="Arial"/>
                <w:sz w:val="18"/>
                <w:szCs w:val="18"/>
              </w:rPr>
            </w:pPr>
          </w:p>
        </w:tc>
      </w:tr>
      <w:tr w:rsidR="001570A4" w:rsidRPr="00340B0D" w14:paraId="0EDAAD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36D3D"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8284F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32EB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8E6C39" w14:textId="77777777" w:rsidR="001570A4" w:rsidRPr="00340B0D" w:rsidRDefault="001570A4" w:rsidP="00541D1A">
            <w:pPr>
              <w:rPr>
                <w:rFonts w:cs="Arial"/>
                <w:sz w:val="18"/>
                <w:szCs w:val="18"/>
              </w:rPr>
            </w:pPr>
          </w:p>
        </w:tc>
      </w:tr>
      <w:tr w:rsidR="001570A4" w:rsidRPr="00340B0D" w14:paraId="0B65D00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647D5C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E0C3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5BAE21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80A5CF" w14:textId="77777777" w:rsidR="001570A4" w:rsidRPr="00340B0D" w:rsidRDefault="001570A4" w:rsidP="00541D1A">
            <w:pPr>
              <w:rPr>
                <w:rFonts w:cs="Arial"/>
                <w:sz w:val="18"/>
                <w:szCs w:val="18"/>
              </w:rPr>
            </w:pPr>
          </w:p>
        </w:tc>
      </w:tr>
      <w:tr w:rsidR="001570A4" w:rsidRPr="00340B0D" w14:paraId="5CD246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BEAE14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37D5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F01B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B672C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30E6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FE793A" w14:textId="77777777" w:rsidR="001570A4" w:rsidRPr="00340B0D" w:rsidRDefault="001570A4" w:rsidP="00541D1A">
            <w:pPr>
              <w:rPr>
                <w:rFonts w:cs="Arial"/>
                <w:sz w:val="18"/>
                <w:szCs w:val="18"/>
              </w:rPr>
            </w:pPr>
          </w:p>
        </w:tc>
      </w:tr>
      <w:tr w:rsidR="001570A4" w:rsidRPr="00340B0D" w14:paraId="0AF61D4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50AB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448D98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CF1CF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9602CB" w14:textId="77777777" w:rsidR="001570A4" w:rsidRPr="00340B0D" w:rsidRDefault="001570A4" w:rsidP="00541D1A">
            <w:pPr>
              <w:rPr>
                <w:rFonts w:cs="Arial"/>
                <w:sz w:val="18"/>
                <w:szCs w:val="18"/>
              </w:rPr>
            </w:pPr>
          </w:p>
        </w:tc>
      </w:tr>
      <w:tr w:rsidR="001570A4" w:rsidRPr="00340B0D" w14:paraId="4284A43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3C07"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1AF05D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59CE3B7" w14:textId="77777777" w:rsidR="001570A4" w:rsidRDefault="001570A4" w:rsidP="00541D1A">
            <w:pPr>
              <w:rPr>
                <w:rFonts w:cs="Arial"/>
                <w:sz w:val="18"/>
                <w:szCs w:val="18"/>
              </w:rPr>
            </w:pPr>
          </w:p>
          <w:p w14:paraId="28178834" w14:textId="77777777" w:rsidR="00C6052F" w:rsidRPr="00A53E84" w:rsidRDefault="001570A4" w:rsidP="00C6052F">
            <w:pPr>
              <w:jc w:val="left"/>
              <w:rPr>
                <w:i/>
              </w:rPr>
            </w:pPr>
            <w:r>
              <w:rPr>
                <w:rFonts w:cs="Arial"/>
                <w:i/>
              </w:rPr>
              <w:t>.</w:t>
            </w:r>
            <w:r w:rsidRPr="00110428">
              <w:rPr>
                <w:rFonts w:cs="Arial"/>
                <w:i/>
              </w:rPr>
              <w:t xml:space="preserve">. </w:t>
            </w:r>
            <w:r w:rsidR="00C6052F"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C6052F">
              <w:rPr>
                <w:i/>
              </w:rPr>
              <w:t>feature</w:t>
            </w:r>
            <w:r w:rsidR="00C6052F" w:rsidRPr="00A53E84">
              <w:rPr>
                <w:i/>
              </w:rPr>
              <w:t xml:space="preserve">s satisfying the conditions for this test are listed in </w:t>
            </w:r>
            <w:r w:rsidR="00C6052F">
              <w:rPr>
                <w:i/>
              </w:rPr>
              <w:t xml:space="preserve">the Alerts and Indications section of the portrayal </w:t>
            </w:r>
            <w:r w:rsidR="00C6052F">
              <w:rPr>
                <w:i/>
              </w:rPr>
              <w:lastRenderedPageBreak/>
              <w:t xml:space="preserve">catalogue </w:t>
            </w:r>
            <w:r w:rsidR="00C6052F" w:rsidRPr="00A53E84">
              <w:rPr>
                <w:i/>
              </w:rPr>
              <w:t xml:space="preserve">and are included in the test cell </w:t>
            </w:r>
            <w:r w:rsidR="00C6052F">
              <w:rPr>
                <w:i/>
              </w:rPr>
              <w:t>101AA00</w:t>
            </w:r>
            <w:r w:rsidR="00C6052F" w:rsidRPr="00A53E84">
              <w:rPr>
                <w:i/>
              </w:rPr>
              <w:t>ARSPC.000.</w:t>
            </w:r>
          </w:p>
          <w:p w14:paraId="29D10B28" w14:textId="77777777" w:rsidR="00C6052F" w:rsidRPr="00A53E84" w:rsidRDefault="00C6052F" w:rsidP="00C6052F">
            <w:pPr>
              <w:jc w:val="left"/>
              <w:rPr>
                <w:i/>
              </w:rPr>
            </w:pPr>
          </w:p>
          <w:p w14:paraId="1ED8C87C" w14:textId="53A5D652" w:rsidR="001570A4" w:rsidRPr="00110428" w:rsidRDefault="00C6052F" w:rsidP="00C6052F">
            <w:pPr>
              <w:rPr>
                <w:rFonts w:cs="Arial"/>
              </w:rPr>
            </w:pPr>
            <w:r w:rsidRPr="00A53E84">
              <w:rPr>
                <w:i/>
              </w:rPr>
              <w:t xml:space="preserve">This test is performed by loading the test cell </w:t>
            </w:r>
            <w:r>
              <w:rPr>
                <w:i/>
              </w:rPr>
              <w:t>101AA00</w:t>
            </w:r>
            <w:r w:rsidRPr="00A53E84">
              <w:rPr>
                <w:i/>
              </w:rPr>
              <w:t xml:space="preserve">ARSPC.000, sailing with a simulated ship over the test area, selecting one by one each special condition for the test and checking display against the graphical plots of test 6.1 (Route plan) corresponding to each set of </w:t>
            </w:r>
            <w:r>
              <w:rPr>
                <w:i/>
              </w:rPr>
              <w:t xml:space="preserve">Safety Contour </w:t>
            </w:r>
            <w:r w:rsidRPr="00A53E84">
              <w:rPr>
                <w:i/>
              </w:rPr>
              <w:t>settings</w:t>
            </w:r>
          </w:p>
          <w:p w14:paraId="7D901130" w14:textId="77777777" w:rsidR="001570A4" w:rsidRPr="00340B0D" w:rsidRDefault="001570A4" w:rsidP="00541D1A">
            <w:pPr>
              <w:rPr>
                <w:rFonts w:cs="Arial"/>
                <w:sz w:val="18"/>
                <w:szCs w:val="18"/>
              </w:rPr>
            </w:pPr>
          </w:p>
        </w:tc>
      </w:tr>
      <w:tr w:rsidR="001570A4" w:rsidRPr="00340B0D" w14:paraId="6255F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51AC91"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26169C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40E3302" w14:textId="77777777" w:rsidR="001570A4" w:rsidRDefault="001570A4" w:rsidP="00541D1A">
            <w:pPr>
              <w:rPr>
                <w:rFonts w:cs="Arial"/>
                <w:b/>
                <w:bCs/>
              </w:rPr>
            </w:pPr>
          </w:p>
          <w:p w14:paraId="363E54AF" w14:textId="10437CBE" w:rsidR="00C6052F" w:rsidRDefault="00C6052F" w:rsidP="00541D1A">
            <w:pPr>
              <w:rPr>
                <w:rFonts w:cs="Arial"/>
                <w:b/>
                <w:bCs/>
              </w:rPr>
            </w:pPr>
            <w:r w:rsidRPr="00A53E84">
              <w:rPr>
                <w:i/>
              </w:rPr>
              <w:t>Check ENC symbols shown in the ECDIS for each special condition against the corresponding graphical plot</w:t>
            </w:r>
          </w:p>
          <w:p w14:paraId="16D936C3" w14:textId="77777777" w:rsidR="00C6052F" w:rsidRPr="00110428" w:rsidRDefault="00C6052F" w:rsidP="00541D1A">
            <w:pPr>
              <w:rPr>
                <w:rFonts w:cs="Arial"/>
                <w:b/>
                <w:bCs/>
              </w:rPr>
            </w:pPr>
          </w:p>
        </w:tc>
      </w:tr>
      <w:tr w:rsidR="001570A4" w:rsidRPr="00340B0D" w14:paraId="32774AA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C85576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271D76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578F8DD" w14:textId="77777777" w:rsidR="001570A4" w:rsidRDefault="001570A4" w:rsidP="00541D1A">
            <w:pPr>
              <w:rPr>
                <w:rFonts w:cs="Arial"/>
                <w:sz w:val="18"/>
                <w:szCs w:val="18"/>
              </w:rPr>
            </w:pPr>
          </w:p>
          <w:p w14:paraId="34F7EF72" w14:textId="77777777" w:rsidR="00C6052F" w:rsidRPr="00A53E84" w:rsidRDefault="00C6052F" w:rsidP="00C6052F">
            <w:pPr>
              <w:jc w:val="left"/>
              <w:rPr>
                <w:i/>
              </w:rPr>
            </w:pPr>
            <w:r w:rsidRPr="00A53E84">
              <w:rPr>
                <w:i/>
              </w:rPr>
              <w:t>The ENC in the ECDIS should match the corresponding graphical plot of test 6.1.</w:t>
            </w:r>
          </w:p>
          <w:p w14:paraId="2CEFEF3B" w14:textId="77777777" w:rsidR="001570A4" w:rsidRDefault="001570A4" w:rsidP="00541D1A">
            <w:pPr>
              <w:rPr>
                <w:rFonts w:cs="Arial"/>
                <w:sz w:val="18"/>
                <w:szCs w:val="18"/>
              </w:rPr>
            </w:pPr>
          </w:p>
          <w:p w14:paraId="586E9637" w14:textId="03E5C127" w:rsidR="00C6052F" w:rsidRDefault="00C6052F" w:rsidP="00541D1A">
            <w:pPr>
              <w:rPr>
                <w:rFonts w:cs="Arial"/>
                <w:sz w:val="18"/>
                <w:szCs w:val="18"/>
              </w:rPr>
            </w:pPr>
            <w:r w:rsidRPr="00AD1DA9">
              <w:rPr>
                <w:noProof/>
                <w:lang w:eastAsia="en-GB"/>
              </w:rPr>
              <w:drawing>
                <wp:inline distT="0" distB="0" distL="0" distR="0" wp14:anchorId="202F9F6E" wp14:editId="5E040385">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0BB98613" w14:textId="77777777" w:rsidR="001570A4" w:rsidRDefault="001570A4" w:rsidP="00541D1A">
            <w:pPr>
              <w:rPr>
                <w:rFonts w:cs="Arial"/>
                <w:sz w:val="18"/>
                <w:szCs w:val="18"/>
              </w:rPr>
            </w:pPr>
          </w:p>
          <w:p w14:paraId="4A09A310" w14:textId="77777777" w:rsidR="00C6052F" w:rsidRDefault="00C6052F" w:rsidP="00C6052F">
            <w:pPr>
              <w:jc w:val="left"/>
              <w:rPr>
                <w:i/>
              </w:rPr>
            </w:pPr>
            <w:r w:rsidRPr="00A53E84">
              <w:rPr>
                <w:i/>
              </w:rPr>
              <w:t>An example with PSSA and Military practice area as selected.</w:t>
            </w:r>
          </w:p>
          <w:p w14:paraId="61DBD866" w14:textId="6EC17527" w:rsidR="00C6052F" w:rsidRDefault="00C6052F" w:rsidP="00C6052F">
            <w:pPr>
              <w:rPr>
                <w:rFonts w:cs="Arial"/>
                <w:sz w:val="18"/>
                <w:szCs w:val="18"/>
              </w:rPr>
            </w:pPr>
            <w:r>
              <w:rPr>
                <w:b/>
                <w:noProof/>
                <w:lang w:eastAsia="en-GB"/>
              </w:rPr>
              <w:t>tbd</w:t>
            </w:r>
          </w:p>
          <w:p w14:paraId="67593FFF" w14:textId="77777777" w:rsidR="001570A4" w:rsidRPr="00340B0D" w:rsidRDefault="001570A4" w:rsidP="00541D1A">
            <w:pPr>
              <w:jc w:val="center"/>
              <w:rPr>
                <w:rFonts w:cs="Arial"/>
                <w:sz w:val="18"/>
                <w:szCs w:val="18"/>
              </w:rPr>
            </w:pPr>
          </w:p>
          <w:p w14:paraId="65F90335" w14:textId="77777777" w:rsidR="001570A4" w:rsidRDefault="001570A4" w:rsidP="00541D1A">
            <w:pPr>
              <w:tabs>
                <w:tab w:val="left" w:pos="3048"/>
              </w:tabs>
              <w:jc w:val="center"/>
              <w:rPr>
                <w:rFonts w:cs="Arial"/>
                <w:sz w:val="18"/>
                <w:szCs w:val="18"/>
              </w:rPr>
            </w:pPr>
          </w:p>
          <w:p w14:paraId="1CFD05D6" w14:textId="77777777" w:rsidR="001570A4" w:rsidRPr="00340B0D" w:rsidRDefault="001570A4" w:rsidP="00541D1A">
            <w:pPr>
              <w:tabs>
                <w:tab w:val="left" w:pos="3048"/>
              </w:tabs>
              <w:jc w:val="center"/>
              <w:rPr>
                <w:rFonts w:cs="Arial"/>
                <w:sz w:val="18"/>
                <w:szCs w:val="18"/>
              </w:rPr>
            </w:pPr>
          </w:p>
          <w:p w14:paraId="31D5A6B4" w14:textId="77777777" w:rsidR="001570A4" w:rsidRDefault="001570A4" w:rsidP="00541D1A">
            <w:pPr>
              <w:jc w:val="center"/>
              <w:rPr>
                <w:rFonts w:cs="Arial"/>
                <w:sz w:val="18"/>
                <w:szCs w:val="18"/>
              </w:rPr>
            </w:pPr>
          </w:p>
          <w:p w14:paraId="6C691790" w14:textId="77777777" w:rsidR="001570A4" w:rsidRDefault="001570A4" w:rsidP="00541D1A">
            <w:pPr>
              <w:jc w:val="center"/>
              <w:rPr>
                <w:rFonts w:cs="Arial"/>
                <w:sz w:val="18"/>
                <w:szCs w:val="18"/>
              </w:rPr>
            </w:pPr>
          </w:p>
          <w:p w14:paraId="16B9D6CB" w14:textId="77777777" w:rsidR="001570A4" w:rsidRPr="00340B0D" w:rsidRDefault="001570A4" w:rsidP="00541D1A">
            <w:pPr>
              <w:rPr>
                <w:rFonts w:cs="Arial"/>
                <w:sz w:val="18"/>
                <w:szCs w:val="18"/>
              </w:rPr>
            </w:pPr>
          </w:p>
        </w:tc>
      </w:tr>
    </w:tbl>
    <w:p w14:paraId="47064765" w14:textId="77777777" w:rsidR="000A72CE" w:rsidRDefault="000A72CE" w:rsidP="000A72CE"/>
    <w:p w14:paraId="56EDC714" w14:textId="57611295" w:rsidR="000A72CE" w:rsidRDefault="00C84493" w:rsidP="00E30B8F">
      <w:pPr>
        <w:pStyle w:val="Heading2"/>
      </w:pPr>
      <w:r>
        <w:br w:type="page"/>
      </w:r>
      <w:bookmarkStart w:id="10787" w:name="_Toc152748609"/>
      <w:r w:rsidR="000A72CE">
        <w:lastRenderedPageBreak/>
        <w:t>Detection of Areas for which Special Conditions Exist - Use of largest scale available – Monitoring Mode</w:t>
      </w:r>
      <w:bookmarkEnd w:id="1078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1"/>
        <w:gridCol w:w="2354"/>
      </w:tblGrid>
      <w:tr w:rsidR="000A72CE" w14:paraId="5856665D" w14:textId="77777777" w:rsidTr="001570A4">
        <w:trPr>
          <w:trHeight w:val="454"/>
          <w:tblHeader/>
        </w:trPr>
        <w:tc>
          <w:tcPr>
            <w:tcW w:w="2381" w:type="dxa"/>
            <w:shd w:val="clear" w:color="auto" w:fill="BFBFBF" w:themeFill="background1" w:themeFillShade="BF"/>
            <w:vAlign w:val="center"/>
          </w:tcPr>
          <w:p w14:paraId="7AFB3EDA" w14:textId="77777777" w:rsidR="000A72CE" w:rsidRPr="004065B1" w:rsidRDefault="000A72CE" w:rsidP="008A1BCC">
            <w:r w:rsidRPr="000A066E">
              <w:rPr>
                <w:b/>
              </w:rPr>
              <w:t>Test Reference</w:t>
            </w:r>
          </w:p>
        </w:tc>
        <w:tc>
          <w:tcPr>
            <w:tcW w:w="2381" w:type="dxa"/>
            <w:shd w:val="clear" w:color="auto" w:fill="BFBFBF" w:themeFill="background1" w:themeFillShade="BF"/>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BFBFBF" w:themeFill="background1" w:themeFillShade="BF"/>
            <w:vAlign w:val="center"/>
          </w:tcPr>
          <w:p w14:paraId="0E02801E" w14:textId="77777777" w:rsidR="000A72CE" w:rsidRPr="004065B1" w:rsidRDefault="000A72CE" w:rsidP="008A1BCC">
            <w:r w:rsidRPr="000A066E">
              <w:rPr>
                <w:b/>
              </w:rPr>
              <w:t>IHO Reference</w:t>
            </w:r>
          </w:p>
        </w:tc>
        <w:tc>
          <w:tcPr>
            <w:tcW w:w="2382" w:type="dxa"/>
            <w:shd w:val="clear" w:color="auto" w:fill="BFBFBF" w:themeFill="background1" w:themeFillShade="BF"/>
            <w:vAlign w:val="center"/>
          </w:tcPr>
          <w:p w14:paraId="55BC08F3" w14:textId="30A5E3AF"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10F9C064" w14:textId="496D5EEB" w:rsidR="000A72CE" w:rsidRPr="004065B1" w:rsidRDefault="000A72CE" w:rsidP="008A1BCC"/>
        </w:tc>
      </w:tr>
      <w:tr w:rsidR="000A72CE" w14:paraId="2C474D65" w14:textId="77777777" w:rsidTr="001570A4">
        <w:trPr>
          <w:tblHeader/>
        </w:trPr>
        <w:tc>
          <w:tcPr>
            <w:tcW w:w="9526" w:type="dxa"/>
            <w:gridSpan w:val="4"/>
            <w:shd w:val="clear" w:color="auto" w:fill="BFBFBF" w:themeFill="background1" w:themeFillShade="BF"/>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1570A4">
        <w:trPr>
          <w:tblHeader/>
        </w:trPr>
        <w:tc>
          <w:tcPr>
            <w:tcW w:w="9526" w:type="dxa"/>
            <w:gridSpan w:val="4"/>
            <w:shd w:val="clear" w:color="auto" w:fill="BFBFBF" w:themeFill="background1" w:themeFillShade="BF"/>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1570A4">
        <w:trPr>
          <w:tblHeader/>
        </w:trPr>
        <w:tc>
          <w:tcPr>
            <w:tcW w:w="9526" w:type="dxa"/>
            <w:gridSpan w:val="4"/>
            <w:shd w:val="clear" w:color="auto" w:fill="BFBFBF" w:themeFill="background1" w:themeFillShade="BF"/>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1570A4">
        <w:trPr>
          <w:tblHeader/>
        </w:trPr>
        <w:tc>
          <w:tcPr>
            <w:tcW w:w="9526" w:type="dxa"/>
            <w:gridSpan w:val="4"/>
            <w:tcBorders>
              <w:bottom w:val="single" w:sz="4" w:space="0" w:color="auto"/>
            </w:tcBorders>
            <w:shd w:val="clear" w:color="auto" w:fill="BFBFBF" w:themeFill="background1" w:themeFillShade="BF"/>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0788" w:name="_Toc152748610"/>
      <w:r>
        <w:lastRenderedPageBreak/>
        <w:t>Detection and Notification of the Safety Contour</w:t>
      </w:r>
      <w:bookmarkEnd w:id="10788"/>
    </w:p>
    <w:p w14:paraId="30EC8AA9" w14:textId="4AD6B429" w:rsidR="000A72CE" w:rsidRPr="001570A4" w:rsidRDefault="000A72CE" w:rsidP="00E30B8F">
      <w:pPr>
        <w:pStyle w:val="Heading2"/>
        <w:rPr>
          <w:highlight w:val="yellow"/>
        </w:rPr>
      </w:pPr>
      <w:bookmarkStart w:id="10789" w:name="_Toc152748611"/>
      <w:r w:rsidRPr="001570A4">
        <w:rPr>
          <w:highlight w:val="yellow"/>
        </w:rPr>
        <w:t xml:space="preserve">Detection and Notification of the </w:t>
      </w:r>
      <w:r w:rsidR="0069033B" w:rsidRPr="001570A4">
        <w:rPr>
          <w:highlight w:val="yellow"/>
        </w:rPr>
        <w:t xml:space="preserve">Safety Contour </w:t>
      </w:r>
      <w:r w:rsidRPr="001570A4">
        <w:rPr>
          <w:highlight w:val="yellow"/>
        </w:rPr>
        <w:t>- Basic test</w:t>
      </w:r>
      <w:bookmarkEnd w:id="10789"/>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5B091F90"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46871C0"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E0BD38" w14:textId="3178D62D" w:rsidR="001570A4" w:rsidRPr="00C87169" w:rsidRDefault="00C87366" w:rsidP="00541D1A">
            <w:pPr>
              <w:jc w:val="center"/>
              <w:rPr>
                <w:rFonts w:cs="Arial"/>
                <w:bCs/>
              </w:rPr>
            </w:pPr>
            <w:proofErr w:type="spellStart"/>
            <w:r>
              <w:t>SafetyContour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C811D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B605E2A" w14:textId="0FF3F1D2" w:rsidR="001570A4" w:rsidRP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tc>
      </w:tr>
      <w:tr w:rsidR="001570A4" w:rsidRPr="00340B0D" w14:paraId="6B6AA606"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0CBAE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0C07DE7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5703547" w14:textId="77777777" w:rsidR="001570A4" w:rsidRPr="009C22F4" w:rsidRDefault="001570A4" w:rsidP="00541D1A">
            <w:pPr>
              <w:rPr>
                <w:rFonts w:cs="Arial"/>
                <w:i/>
              </w:rPr>
            </w:pPr>
          </w:p>
          <w:p w14:paraId="6CB8E3CB" w14:textId="77777777" w:rsidR="001570A4" w:rsidRPr="009C22F4" w:rsidRDefault="001570A4" w:rsidP="00541D1A">
            <w:pPr>
              <w:rPr>
                <w:rFonts w:cs="Arial"/>
                <w:i/>
              </w:rPr>
            </w:pPr>
          </w:p>
        </w:tc>
      </w:tr>
      <w:tr w:rsidR="001570A4" w:rsidRPr="00340B0D" w14:paraId="5462331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DDDC9"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26ACF4"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64F201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8E3226" w14:textId="77777777" w:rsidR="001570A4" w:rsidRPr="00340B0D" w:rsidRDefault="001570A4" w:rsidP="00541D1A">
            <w:pPr>
              <w:jc w:val="center"/>
              <w:rPr>
                <w:rFonts w:cs="Arial"/>
                <w:b/>
                <w:bCs/>
                <w:sz w:val="18"/>
                <w:szCs w:val="18"/>
              </w:rPr>
            </w:pPr>
          </w:p>
        </w:tc>
      </w:tr>
      <w:tr w:rsidR="001570A4" w:rsidRPr="00340B0D" w14:paraId="0F42584E"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CC5DB9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0D87011C" w14:textId="77777777" w:rsidR="001570A4" w:rsidRPr="00340B0D" w:rsidRDefault="001570A4" w:rsidP="00541D1A">
            <w:pPr>
              <w:rPr>
                <w:rFonts w:cs="Arial"/>
                <w:sz w:val="18"/>
                <w:szCs w:val="18"/>
              </w:rPr>
            </w:pPr>
          </w:p>
        </w:tc>
      </w:tr>
      <w:tr w:rsidR="001570A4" w:rsidRPr="00340B0D" w14:paraId="5682C39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F426699"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166F99D" w14:textId="77777777" w:rsidR="001570A4" w:rsidRPr="00340B0D" w:rsidRDefault="001570A4" w:rsidP="00541D1A">
            <w:pPr>
              <w:rPr>
                <w:rFonts w:cs="Arial"/>
                <w:sz w:val="18"/>
                <w:szCs w:val="18"/>
              </w:rPr>
            </w:pPr>
          </w:p>
        </w:tc>
      </w:tr>
      <w:tr w:rsidR="001570A4" w:rsidRPr="00340B0D" w14:paraId="60B5F793"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96639A"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77EC6E"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E5BDEEA" w14:textId="77777777" w:rsidTr="00C87366">
        <w:sdt>
          <w:sdtPr>
            <w:rPr>
              <w:rFonts w:cs="Arial"/>
              <w:sz w:val="18"/>
              <w:szCs w:val="18"/>
            </w:rPr>
            <w:alias w:val="Diplay Category"/>
            <w:tag w:val="Diplay Categor"/>
            <w:id w:val="2060280779"/>
            <w:placeholder>
              <w:docPart w:val="1E696AB5AC4E4521903EF1FDCB436D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FE7A469"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49B1A1A"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3D4515A3" w14:textId="77777777" w:rsidR="001570A4" w:rsidRPr="00340B0D" w:rsidRDefault="001570A4" w:rsidP="00541D1A">
            <w:pPr>
              <w:jc w:val="center"/>
              <w:rPr>
                <w:rFonts w:cs="Arial"/>
                <w:sz w:val="18"/>
                <w:szCs w:val="18"/>
              </w:rPr>
            </w:pPr>
          </w:p>
        </w:tc>
      </w:tr>
      <w:tr w:rsidR="001570A4" w:rsidRPr="00340B0D" w14:paraId="13D3C11D"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583828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1339F34"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146F7B24" w14:textId="77777777" w:rsidR="001570A4" w:rsidRPr="00340B0D" w:rsidRDefault="001570A4" w:rsidP="00541D1A">
            <w:pPr>
              <w:jc w:val="center"/>
              <w:rPr>
                <w:rFonts w:cs="Arial"/>
                <w:sz w:val="18"/>
                <w:szCs w:val="18"/>
              </w:rPr>
            </w:pPr>
          </w:p>
        </w:tc>
      </w:tr>
      <w:tr w:rsidR="001570A4" w:rsidRPr="00340B0D" w14:paraId="1D21818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A42F61"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BA7E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9E1FF0"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543C01E5" w14:textId="77777777" w:rsidR="001570A4" w:rsidRPr="00340B0D" w:rsidRDefault="001570A4" w:rsidP="00541D1A">
            <w:pPr>
              <w:jc w:val="center"/>
              <w:rPr>
                <w:rFonts w:cs="Arial"/>
                <w:sz w:val="18"/>
                <w:szCs w:val="18"/>
              </w:rPr>
            </w:pPr>
          </w:p>
        </w:tc>
      </w:tr>
      <w:tr w:rsidR="001570A4" w:rsidRPr="00340B0D" w14:paraId="57FC078D"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257D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A046A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C3E21D"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AC66420" w14:textId="77777777" w:rsidR="001570A4" w:rsidRPr="00340B0D" w:rsidRDefault="001570A4" w:rsidP="00541D1A">
            <w:pPr>
              <w:jc w:val="center"/>
              <w:rPr>
                <w:rFonts w:cs="Arial"/>
                <w:sz w:val="18"/>
                <w:szCs w:val="18"/>
              </w:rPr>
            </w:pPr>
          </w:p>
        </w:tc>
      </w:tr>
      <w:tr w:rsidR="001570A4" w:rsidRPr="00340B0D" w14:paraId="30FE19E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BA83A9"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59E9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646315"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4A3A132A" w14:textId="77777777" w:rsidR="001570A4" w:rsidRPr="00340B0D" w:rsidRDefault="001570A4" w:rsidP="00541D1A">
            <w:pPr>
              <w:jc w:val="center"/>
              <w:rPr>
                <w:rFonts w:cs="Arial"/>
                <w:sz w:val="18"/>
                <w:szCs w:val="18"/>
              </w:rPr>
            </w:pPr>
          </w:p>
        </w:tc>
      </w:tr>
      <w:tr w:rsidR="001570A4" w:rsidRPr="00340B0D" w14:paraId="64ED9AE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33D4F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7D9D6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80BA566"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01D50A02" w14:textId="77777777" w:rsidR="001570A4" w:rsidRPr="00340B0D" w:rsidRDefault="001570A4" w:rsidP="00541D1A">
            <w:pPr>
              <w:jc w:val="center"/>
              <w:rPr>
                <w:rFonts w:cs="Arial"/>
                <w:sz w:val="18"/>
                <w:szCs w:val="18"/>
              </w:rPr>
            </w:pPr>
          </w:p>
        </w:tc>
      </w:tr>
      <w:tr w:rsidR="001570A4" w:rsidRPr="00340B0D" w14:paraId="4996237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5DA31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47435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EE1B3E"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1E9808CB" w14:textId="77777777" w:rsidR="001570A4" w:rsidRPr="00340B0D" w:rsidRDefault="001570A4" w:rsidP="00541D1A">
            <w:pPr>
              <w:jc w:val="center"/>
              <w:rPr>
                <w:rFonts w:cs="Arial"/>
                <w:sz w:val="18"/>
                <w:szCs w:val="18"/>
              </w:rPr>
            </w:pPr>
          </w:p>
        </w:tc>
      </w:tr>
      <w:tr w:rsidR="001570A4" w:rsidRPr="00340B0D" w14:paraId="2AE50881"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B96A0"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2E3E6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71D0427"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2F354D58" w14:textId="77777777" w:rsidR="001570A4" w:rsidRPr="00340B0D" w:rsidRDefault="001570A4" w:rsidP="00541D1A">
            <w:pPr>
              <w:jc w:val="center"/>
              <w:rPr>
                <w:rFonts w:cs="Arial"/>
                <w:sz w:val="18"/>
                <w:szCs w:val="18"/>
              </w:rPr>
            </w:pPr>
          </w:p>
        </w:tc>
      </w:tr>
      <w:tr w:rsidR="001570A4" w:rsidRPr="00340B0D" w14:paraId="377D6F8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84070B"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0F041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1CD10E"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6A8CD2BC" w14:textId="77777777" w:rsidR="001570A4" w:rsidRPr="00340B0D" w:rsidRDefault="001570A4" w:rsidP="00541D1A">
            <w:pPr>
              <w:jc w:val="center"/>
              <w:rPr>
                <w:rFonts w:cs="Arial"/>
                <w:sz w:val="18"/>
                <w:szCs w:val="18"/>
              </w:rPr>
            </w:pPr>
          </w:p>
        </w:tc>
      </w:tr>
      <w:tr w:rsidR="001570A4" w:rsidRPr="00340B0D" w14:paraId="1D625B3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2C8A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BE9F8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8FB693E"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10014FE2" w14:textId="77777777" w:rsidR="001570A4" w:rsidRPr="00340B0D" w:rsidRDefault="001570A4" w:rsidP="00541D1A">
            <w:pPr>
              <w:jc w:val="center"/>
              <w:rPr>
                <w:rFonts w:cs="Arial"/>
                <w:sz w:val="18"/>
                <w:szCs w:val="18"/>
              </w:rPr>
            </w:pPr>
          </w:p>
        </w:tc>
      </w:tr>
      <w:tr w:rsidR="001570A4" w:rsidRPr="00340B0D" w14:paraId="54ED0FC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51CC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A94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AECFBB"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563E8F7" w14:textId="77777777" w:rsidR="001570A4" w:rsidRPr="00340B0D" w:rsidRDefault="001570A4" w:rsidP="00541D1A">
            <w:pPr>
              <w:jc w:val="center"/>
              <w:rPr>
                <w:rFonts w:cs="Arial"/>
                <w:sz w:val="18"/>
                <w:szCs w:val="18"/>
              </w:rPr>
            </w:pPr>
          </w:p>
        </w:tc>
      </w:tr>
      <w:tr w:rsidR="001570A4" w:rsidRPr="00340B0D" w14:paraId="737CE76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82A95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A778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BFDC72"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0278E885" w14:textId="77777777" w:rsidR="001570A4" w:rsidRPr="00340B0D" w:rsidRDefault="001570A4" w:rsidP="00541D1A">
            <w:pPr>
              <w:jc w:val="center"/>
              <w:rPr>
                <w:rFonts w:cs="Arial"/>
                <w:sz w:val="18"/>
                <w:szCs w:val="18"/>
              </w:rPr>
            </w:pPr>
          </w:p>
        </w:tc>
      </w:tr>
      <w:tr w:rsidR="001570A4" w:rsidRPr="00340B0D" w14:paraId="61B39B7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C5E69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2AD6D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0B63E"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ADC54F2" w14:textId="77777777" w:rsidR="001570A4" w:rsidRPr="00340B0D" w:rsidRDefault="001570A4" w:rsidP="00541D1A">
            <w:pPr>
              <w:jc w:val="center"/>
              <w:rPr>
                <w:rFonts w:cs="Arial"/>
                <w:sz w:val="18"/>
                <w:szCs w:val="18"/>
              </w:rPr>
            </w:pPr>
          </w:p>
        </w:tc>
      </w:tr>
      <w:tr w:rsidR="001570A4" w:rsidRPr="00340B0D" w14:paraId="2DE95945"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25FC5A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2E4B9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5E16DB56" w14:textId="77777777" w:rsidR="001570A4" w:rsidRPr="00340B0D" w:rsidRDefault="001570A4" w:rsidP="00541D1A">
            <w:pPr>
              <w:jc w:val="center"/>
              <w:rPr>
                <w:rFonts w:cs="Arial"/>
                <w:sz w:val="18"/>
                <w:szCs w:val="18"/>
              </w:rPr>
            </w:pPr>
          </w:p>
        </w:tc>
      </w:tr>
      <w:tr w:rsidR="001570A4" w:rsidRPr="00340B0D" w14:paraId="0D1ECFA9" w14:textId="77777777" w:rsidTr="00C87366">
        <w:sdt>
          <w:sdtPr>
            <w:rPr>
              <w:rFonts w:cs="Arial"/>
              <w:sz w:val="18"/>
              <w:szCs w:val="18"/>
            </w:rPr>
            <w:alias w:val="Palette"/>
            <w:tag w:val="Palette"/>
            <w:id w:val="-931047009"/>
            <w:placeholder>
              <w:docPart w:val="E2421109E0A34490B73B56D83AE83A6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C127C8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C40971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4F243C5" w14:textId="77777777" w:rsidR="001570A4" w:rsidRPr="00340B0D" w:rsidRDefault="001570A4" w:rsidP="00541D1A">
            <w:pPr>
              <w:jc w:val="center"/>
              <w:rPr>
                <w:rFonts w:cs="Arial"/>
                <w:sz w:val="18"/>
                <w:szCs w:val="18"/>
              </w:rPr>
            </w:pPr>
          </w:p>
        </w:tc>
      </w:tr>
      <w:tr w:rsidR="001570A4" w:rsidRPr="00340B0D" w14:paraId="2C8C54B3"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2113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9E5F1B0"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2575A01E" w14:textId="77777777" w:rsidR="001570A4" w:rsidRPr="00340B0D" w:rsidRDefault="001570A4" w:rsidP="00541D1A">
            <w:pPr>
              <w:jc w:val="center"/>
              <w:rPr>
                <w:rFonts w:cs="Arial"/>
                <w:sz w:val="18"/>
                <w:szCs w:val="18"/>
              </w:rPr>
            </w:pPr>
          </w:p>
        </w:tc>
      </w:tr>
      <w:tr w:rsidR="001570A4" w:rsidRPr="00340B0D" w14:paraId="3D824383"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1E9A1A8A"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18F8ECDD"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20A38DC3" w14:textId="77777777" w:rsidR="001570A4" w:rsidRPr="00340B0D" w:rsidRDefault="001570A4" w:rsidP="00541D1A">
            <w:pPr>
              <w:jc w:val="center"/>
              <w:rPr>
                <w:rFonts w:cs="Arial"/>
                <w:sz w:val="18"/>
                <w:szCs w:val="18"/>
              </w:rPr>
            </w:pPr>
          </w:p>
        </w:tc>
      </w:tr>
      <w:tr w:rsidR="001570A4" w:rsidRPr="00340B0D" w14:paraId="75C47FE5"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964D1FB"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586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55FF54D" w14:textId="77777777" w:rsidTr="00C87366">
        <w:trPr>
          <w:trHeight w:val="287"/>
        </w:trPr>
        <w:tc>
          <w:tcPr>
            <w:tcW w:w="1789" w:type="dxa"/>
            <w:tcBorders>
              <w:left w:val="single" w:sz="12" w:space="0" w:color="auto"/>
              <w:bottom w:val="single" w:sz="4" w:space="0" w:color="auto"/>
            </w:tcBorders>
          </w:tcPr>
          <w:p w14:paraId="0E6B668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9495070"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9FBB25"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36DB47D8" w14:textId="77777777" w:rsidR="001570A4" w:rsidRPr="00C87169" w:rsidRDefault="001570A4" w:rsidP="00541D1A">
            <w:pPr>
              <w:rPr>
                <w:rFonts w:cs="Arial"/>
              </w:rPr>
            </w:pPr>
          </w:p>
        </w:tc>
      </w:tr>
      <w:tr w:rsidR="001570A4" w:rsidRPr="00340B0D" w14:paraId="15AF0983" w14:textId="77777777" w:rsidTr="00C87366">
        <w:tc>
          <w:tcPr>
            <w:tcW w:w="1789" w:type="dxa"/>
            <w:tcBorders>
              <w:left w:val="single" w:sz="12" w:space="0" w:color="auto"/>
              <w:bottom w:val="single" w:sz="4" w:space="0" w:color="auto"/>
            </w:tcBorders>
          </w:tcPr>
          <w:p w14:paraId="1D52378F"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62A1F5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016E3A"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6EE7944"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D797FFE"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0C97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92ED378"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4737C6F" w14:textId="77777777" w:rsidR="001570A4" w:rsidRPr="00340B0D" w:rsidRDefault="001570A4" w:rsidP="00541D1A">
            <w:pPr>
              <w:rPr>
                <w:rFonts w:cs="Arial"/>
                <w:sz w:val="18"/>
                <w:szCs w:val="18"/>
              </w:rPr>
            </w:pPr>
          </w:p>
        </w:tc>
      </w:tr>
      <w:tr w:rsidR="001570A4" w:rsidRPr="00340B0D" w14:paraId="792261D7"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69303306" w14:textId="77777777" w:rsidR="001570A4" w:rsidRPr="00340B0D" w:rsidRDefault="001570A4" w:rsidP="00541D1A">
            <w:pPr>
              <w:rPr>
                <w:rFonts w:cs="Arial"/>
                <w:sz w:val="18"/>
                <w:szCs w:val="18"/>
              </w:rPr>
            </w:pPr>
          </w:p>
        </w:tc>
      </w:tr>
      <w:tr w:rsidR="001570A4" w:rsidRPr="00340B0D" w14:paraId="0C6015A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106E3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7A6F123"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2BAF49"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F07AE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82EF34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A7DBF0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5165E5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EE20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2FA35635" w14:textId="77777777" w:rsidR="001570A4" w:rsidRPr="00340B0D" w:rsidRDefault="001570A4" w:rsidP="00541D1A">
            <w:pPr>
              <w:rPr>
                <w:rFonts w:cs="Arial"/>
                <w:sz w:val="18"/>
                <w:szCs w:val="18"/>
              </w:rPr>
            </w:pPr>
          </w:p>
        </w:tc>
      </w:tr>
      <w:tr w:rsidR="001570A4" w:rsidRPr="00340B0D" w14:paraId="15A6F27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C38350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3570A8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3BFE1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418E92EA" w14:textId="77777777" w:rsidR="001570A4" w:rsidRPr="00340B0D" w:rsidRDefault="001570A4" w:rsidP="00541D1A">
            <w:pPr>
              <w:rPr>
                <w:rFonts w:cs="Arial"/>
                <w:sz w:val="18"/>
                <w:szCs w:val="18"/>
              </w:rPr>
            </w:pPr>
          </w:p>
        </w:tc>
      </w:tr>
      <w:tr w:rsidR="001570A4" w:rsidRPr="00340B0D" w14:paraId="7C71A0E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40AFFEA5"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AC8C3C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0A855A"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05AA970E" w14:textId="77777777" w:rsidR="001570A4" w:rsidRPr="00340B0D" w:rsidRDefault="001570A4" w:rsidP="00541D1A">
            <w:pPr>
              <w:rPr>
                <w:rFonts w:cs="Arial"/>
                <w:sz w:val="18"/>
                <w:szCs w:val="18"/>
              </w:rPr>
            </w:pPr>
          </w:p>
        </w:tc>
      </w:tr>
      <w:tr w:rsidR="001570A4" w:rsidRPr="00340B0D" w14:paraId="5540E2D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E363C7F"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1BB9CB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78FF3D"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4DE4954F" w14:textId="77777777" w:rsidR="001570A4" w:rsidRPr="00340B0D" w:rsidRDefault="001570A4" w:rsidP="00541D1A">
            <w:pPr>
              <w:rPr>
                <w:rFonts w:cs="Arial"/>
                <w:sz w:val="18"/>
                <w:szCs w:val="18"/>
              </w:rPr>
            </w:pPr>
          </w:p>
        </w:tc>
      </w:tr>
      <w:tr w:rsidR="001570A4" w:rsidRPr="00340B0D" w14:paraId="2E51A927"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54B6EEE"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9EB80F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BF8222"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FF03C9A" w14:textId="77777777" w:rsidR="001570A4" w:rsidRPr="00340B0D" w:rsidRDefault="001570A4" w:rsidP="00541D1A">
            <w:pPr>
              <w:rPr>
                <w:rFonts w:cs="Arial"/>
                <w:sz w:val="18"/>
                <w:szCs w:val="18"/>
              </w:rPr>
            </w:pPr>
          </w:p>
        </w:tc>
      </w:tr>
      <w:tr w:rsidR="001570A4" w:rsidRPr="00340B0D" w14:paraId="4A6A4A9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DD30268"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30FFC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68578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08F21708" w14:textId="77777777" w:rsidR="001570A4" w:rsidRPr="00340B0D" w:rsidRDefault="001570A4" w:rsidP="00541D1A">
            <w:pPr>
              <w:rPr>
                <w:rFonts w:cs="Arial"/>
                <w:sz w:val="18"/>
                <w:szCs w:val="18"/>
              </w:rPr>
            </w:pPr>
          </w:p>
        </w:tc>
      </w:tr>
      <w:tr w:rsidR="001570A4" w:rsidRPr="00340B0D" w14:paraId="657C9A3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ABCAE5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37A1D5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C59B74"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DE99817" w14:textId="77777777" w:rsidR="001570A4" w:rsidRPr="00340B0D" w:rsidRDefault="001570A4" w:rsidP="00541D1A">
            <w:pPr>
              <w:rPr>
                <w:rFonts w:cs="Arial"/>
                <w:sz w:val="18"/>
                <w:szCs w:val="18"/>
              </w:rPr>
            </w:pPr>
          </w:p>
        </w:tc>
      </w:tr>
      <w:tr w:rsidR="001570A4" w:rsidRPr="00340B0D" w14:paraId="626A4FA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8355DD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5CDDF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FBCFC44"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00268FE1" w14:textId="77777777" w:rsidR="001570A4" w:rsidRPr="00340B0D" w:rsidRDefault="001570A4" w:rsidP="00541D1A">
            <w:pPr>
              <w:rPr>
                <w:rFonts w:cs="Arial"/>
                <w:sz w:val="18"/>
                <w:szCs w:val="18"/>
              </w:rPr>
            </w:pPr>
          </w:p>
        </w:tc>
      </w:tr>
      <w:tr w:rsidR="001570A4" w:rsidRPr="00340B0D" w14:paraId="332AC4B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7F8EBF"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F93F0A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842A83"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E5F902B" w14:textId="77777777" w:rsidR="001570A4" w:rsidRPr="00340B0D" w:rsidRDefault="001570A4" w:rsidP="00541D1A">
            <w:pPr>
              <w:rPr>
                <w:rFonts w:cs="Arial"/>
                <w:sz w:val="18"/>
                <w:szCs w:val="18"/>
              </w:rPr>
            </w:pPr>
          </w:p>
        </w:tc>
      </w:tr>
      <w:tr w:rsidR="001570A4" w:rsidRPr="00340B0D" w14:paraId="0788397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ACAA86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BAC64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85E86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F31E0C2" w14:textId="77777777" w:rsidR="001570A4" w:rsidRPr="00340B0D" w:rsidRDefault="001570A4" w:rsidP="00541D1A">
            <w:pPr>
              <w:rPr>
                <w:rFonts w:cs="Arial"/>
                <w:sz w:val="18"/>
                <w:szCs w:val="18"/>
              </w:rPr>
            </w:pPr>
          </w:p>
        </w:tc>
      </w:tr>
      <w:tr w:rsidR="001570A4" w:rsidRPr="00340B0D" w14:paraId="19FA3BA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01031B1"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84F09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1A0E1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19B32D7" w14:textId="77777777" w:rsidR="001570A4" w:rsidRPr="00340B0D" w:rsidRDefault="001570A4" w:rsidP="00541D1A">
            <w:pPr>
              <w:rPr>
                <w:rFonts w:cs="Arial"/>
                <w:sz w:val="18"/>
                <w:szCs w:val="18"/>
              </w:rPr>
            </w:pPr>
          </w:p>
        </w:tc>
      </w:tr>
      <w:tr w:rsidR="001570A4" w:rsidRPr="00340B0D" w14:paraId="3CEE206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FCF051B"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03A0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A368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107A3FCC" w14:textId="77777777" w:rsidR="001570A4" w:rsidRPr="00340B0D" w:rsidRDefault="001570A4" w:rsidP="00541D1A">
            <w:pPr>
              <w:rPr>
                <w:rFonts w:cs="Arial"/>
                <w:sz w:val="18"/>
                <w:szCs w:val="18"/>
              </w:rPr>
            </w:pPr>
          </w:p>
        </w:tc>
      </w:tr>
      <w:tr w:rsidR="001570A4" w:rsidRPr="00340B0D" w14:paraId="040F3313"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165E8243"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2B8129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AAD106E"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4C5C17F0" w14:textId="77777777" w:rsidR="001570A4" w:rsidRPr="00340B0D" w:rsidRDefault="001570A4" w:rsidP="00541D1A">
            <w:pPr>
              <w:rPr>
                <w:rFonts w:cs="Arial"/>
                <w:sz w:val="18"/>
                <w:szCs w:val="18"/>
              </w:rPr>
            </w:pPr>
          </w:p>
        </w:tc>
      </w:tr>
      <w:tr w:rsidR="001570A4" w:rsidRPr="00340B0D" w14:paraId="33532B18"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6270E0F"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00671C1"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A902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6DD261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0B6CB2"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A559374" w14:textId="77777777" w:rsidR="001570A4" w:rsidRPr="00340B0D" w:rsidRDefault="001570A4" w:rsidP="00541D1A">
            <w:pPr>
              <w:rPr>
                <w:rFonts w:cs="Arial"/>
                <w:sz w:val="18"/>
                <w:szCs w:val="18"/>
              </w:rPr>
            </w:pPr>
          </w:p>
        </w:tc>
      </w:tr>
      <w:tr w:rsidR="001570A4" w:rsidRPr="00340B0D" w14:paraId="465975F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46BDD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EED10C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A9AD4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369A130" w14:textId="77777777" w:rsidR="001570A4" w:rsidRPr="00340B0D" w:rsidRDefault="001570A4" w:rsidP="00541D1A">
            <w:pPr>
              <w:rPr>
                <w:rFonts w:cs="Arial"/>
                <w:sz w:val="18"/>
                <w:szCs w:val="18"/>
              </w:rPr>
            </w:pPr>
          </w:p>
        </w:tc>
      </w:tr>
      <w:tr w:rsidR="001570A4" w:rsidRPr="00340B0D" w14:paraId="20990A4D"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107D05"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DB331B1"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A2CEB97" w14:textId="77777777" w:rsidR="001570A4" w:rsidRDefault="001570A4" w:rsidP="00541D1A">
            <w:pPr>
              <w:rPr>
                <w:rFonts w:cs="Arial"/>
                <w:sz w:val="18"/>
                <w:szCs w:val="18"/>
              </w:rPr>
            </w:pPr>
          </w:p>
          <w:p w14:paraId="37F19F0C" w14:textId="77777777" w:rsidR="00C87366" w:rsidRPr="00A53E84" w:rsidRDefault="001570A4" w:rsidP="00C87366">
            <w:pPr>
              <w:jc w:val="left"/>
              <w:rPr>
                <w:i/>
              </w:rPr>
            </w:pPr>
            <w:r>
              <w:rPr>
                <w:rFonts w:cs="Arial"/>
                <w:i/>
              </w:rPr>
              <w:t>.</w:t>
            </w:r>
            <w:r w:rsidRPr="00110428">
              <w:rPr>
                <w:rFonts w:cs="Arial"/>
                <w:i/>
              </w:rPr>
              <w:t xml:space="preserve">. </w:t>
            </w:r>
            <w:r w:rsidR="00C87366" w:rsidRPr="00A53E84">
              <w:rPr>
                <w:i/>
              </w:rPr>
              <w:t xml:space="preserve">The purpose of this test is to verify by observation that ECDIS provides an appropriate indication when the Mariner plans a route across an own ship's safety contour. The </w:t>
            </w:r>
            <w:r w:rsidR="00C87366">
              <w:rPr>
                <w:i/>
              </w:rPr>
              <w:t>features</w:t>
            </w:r>
            <w:r w:rsidR="00C87366" w:rsidRPr="00A53E84">
              <w:rPr>
                <w:i/>
              </w:rPr>
              <w:t xml:space="preserve"> satisfying the conditions for </w:t>
            </w:r>
            <w:r w:rsidR="00C87366" w:rsidRPr="00A53E84">
              <w:rPr>
                <w:i/>
              </w:rPr>
              <w:lastRenderedPageBreak/>
              <w:t xml:space="preserve">this test are listed in </w:t>
            </w:r>
            <w:r w:rsidR="00C87366">
              <w:rPr>
                <w:i/>
              </w:rPr>
              <w:t>the alerts and indications catalogue in the S-101 Portrayal Catalogue</w:t>
            </w:r>
            <w:r w:rsidR="00C87366" w:rsidRPr="00462502">
              <w:rPr>
                <w:i/>
                <w:color w:val="BFBFBF" w:themeColor="background1" w:themeShade="BF"/>
              </w:rPr>
              <w:t xml:space="preserve"> </w:t>
            </w:r>
            <w:r w:rsidR="00C87366" w:rsidRPr="00A53E84">
              <w:rPr>
                <w:i/>
              </w:rPr>
              <w:t xml:space="preserve">and are included in the test </w:t>
            </w:r>
            <w:r w:rsidR="00C87366">
              <w:rPr>
                <w:i/>
              </w:rPr>
              <w:t>dataset</w:t>
            </w:r>
            <w:r w:rsidR="00C87366" w:rsidRPr="00A53E84">
              <w:rPr>
                <w:i/>
              </w:rPr>
              <w:t xml:space="preserve"> </w:t>
            </w:r>
            <w:r w:rsidR="00C87366">
              <w:rPr>
                <w:i/>
              </w:rPr>
              <w:t>101AA00</w:t>
            </w:r>
            <w:r w:rsidR="00C87366" w:rsidRPr="00A53E84">
              <w:rPr>
                <w:i/>
              </w:rPr>
              <w:t>SAFCO.000.</w:t>
            </w:r>
          </w:p>
          <w:p w14:paraId="4B6F6574" w14:textId="77777777" w:rsidR="00C87366" w:rsidRPr="00A53E84" w:rsidRDefault="00C87366" w:rsidP="00C87366">
            <w:pPr>
              <w:jc w:val="left"/>
              <w:rPr>
                <w:i/>
              </w:rPr>
            </w:pPr>
          </w:p>
          <w:p w14:paraId="1856BB80" w14:textId="0B93E1AB" w:rsidR="001570A4" w:rsidRPr="00110428" w:rsidRDefault="00C87366" w:rsidP="00C87366">
            <w:pPr>
              <w:rPr>
                <w:rFonts w:cs="Arial"/>
              </w:rPr>
            </w:pPr>
            <w:r w:rsidRPr="00A53E84">
              <w:rPr>
                <w:i/>
              </w:rPr>
              <w:t xml:space="preserve">This test is performed by loading the test cell </w:t>
            </w:r>
            <w:r>
              <w:rPr>
                <w:i/>
              </w:rPr>
              <w:t>101AA00</w:t>
            </w:r>
            <w:r w:rsidRPr="00A53E84">
              <w:rPr>
                <w:i/>
              </w:rPr>
              <w:t>SAFCO.000, manually creating a route connecting all way points between feature</w:t>
            </w:r>
            <w:r>
              <w:rPr>
                <w:i/>
              </w:rPr>
              <w:t>s</w:t>
            </w:r>
            <w:r w:rsidRPr="00A53E84">
              <w:rPr>
                <w:i/>
              </w:rPr>
              <w:t xml:space="preserve"> marked as WP1 through WP4 and checking display against the corresponding graphical plot</w:t>
            </w:r>
          </w:p>
          <w:p w14:paraId="5263E774" w14:textId="77777777" w:rsidR="001570A4" w:rsidRPr="00340B0D" w:rsidRDefault="001570A4" w:rsidP="00541D1A">
            <w:pPr>
              <w:rPr>
                <w:rFonts w:cs="Arial"/>
                <w:sz w:val="18"/>
                <w:szCs w:val="18"/>
              </w:rPr>
            </w:pPr>
          </w:p>
        </w:tc>
      </w:tr>
      <w:tr w:rsidR="001570A4" w:rsidRPr="00340B0D" w14:paraId="40DF9D50"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E864A5D"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4CFE6C62"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7F269C" w14:textId="77777777" w:rsidR="001570A4" w:rsidRDefault="001570A4" w:rsidP="00541D1A">
            <w:pPr>
              <w:rPr>
                <w:rFonts w:cs="Arial"/>
                <w:b/>
                <w:bCs/>
              </w:rPr>
            </w:pPr>
          </w:p>
          <w:p w14:paraId="1A642284" w14:textId="77777777" w:rsidR="00C87366" w:rsidRPr="00A53E84" w:rsidRDefault="00C87366" w:rsidP="00C87366">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proofErr w:type="spellEnd"/>
          </w:p>
          <w:p w14:paraId="0E8CEF82" w14:textId="77777777" w:rsidR="00C87366" w:rsidRPr="00E012C8" w:rsidRDefault="00C87366" w:rsidP="00C87366">
            <w:pPr>
              <w:pStyle w:val="ListParagraph"/>
              <w:numPr>
                <w:ilvl w:val="0"/>
                <w:numId w:val="40"/>
              </w:numPr>
              <w:rPr>
                <w:i/>
              </w:rPr>
            </w:pPr>
            <w:r w:rsidRPr="00E012C8">
              <w:rPr>
                <w:i/>
              </w:rPr>
              <w:t>Select Display Category Other</w:t>
            </w:r>
          </w:p>
          <w:p w14:paraId="4FCD01A0" w14:textId="77777777" w:rsidR="00C87366" w:rsidRPr="00E012C8" w:rsidRDefault="00C87366" w:rsidP="00C87366">
            <w:pPr>
              <w:pStyle w:val="ListParagraph"/>
              <w:numPr>
                <w:ilvl w:val="0"/>
                <w:numId w:val="40"/>
              </w:numPr>
              <w:rPr>
                <w:i/>
              </w:rPr>
            </w:pPr>
            <w:r w:rsidRPr="00E012C8">
              <w:rPr>
                <w:i/>
              </w:rPr>
              <w:t>Set the Safety Contour value to 0 m</w:t>
            </w:r>
          </w:p>
          <w:p w14:paraId="06C44832" w14:textId="77777777" w:rsidR="00C87366" w:rsidRPr="00E012C8" w:rsidRDefault="00C87366" w:rsidP="00C87366">
            <w:pPr>
              <w:pStyle w:val="ListParagraph"/>
              <w:numPr>
                <w:ilvl w:val="0"/>
                <w:numId w:val="40"/>
              </w:numPr>
              <w:rPr>
                <w:i/>
              </w:rPr>
            </w:pPr>
            <w:r w:rsidRPr="00E012C8">
              <w:rPr>
                <w:i/>
              </w:rPr>
              <w:t>Set the Safety Depth  value to 30 m</w:t>
            </w:r>
          </w:p>
          <w:p w14:paraId="33125D50" w14:textId="77777777" w:rsidR="00C87366" w:rsidRPr="00E012C8" w:rsidRDefault="00C87366" w:rsidP="00C87366">
            <w:pPr>
              <w:pStyle w:val="ListParagraph"/>
              <w:numPr>
                <w:ilvl w:val="0"/>
                <w:numId w:val="40"/>
              </w:numPr>
              <w:rPr>
                <w:i/>
              </w:rPr>
            </w:pPr>
            <w:r w:rsidRPr="00E012C8">
              <w:rPr>
                <w:i/>
              </w:rPr>
              <w:t xml:space="preserve">Select Symbolized Boundaries </w:t>
            </w:r>
          </w:p>
          <w:p w14:paraId="629293E9" w14:textId="77777777" w:rsidR="00C87366" w:rsidRPr="00E012C8" w:rsidRDefault="00C87366" w:rsidP="00C87366">
            <w:pPr>
              <w:pStyle w:val="ListParagraph"/>
              <w:numPr>
                <w:ilvl w:val="0"/>
                <w:numId w:val="40"/>
              </w:numPr>
              <w:rPr>
                <w:i/>
              </w:rPr>
            </w:pPr>
            <w:r w:rsidRPr="00E012C8">
              <w:rPr>
                <w:i/>
              </w:rPr>
              <w:t xml:space="preserve">Select Paper chart symbols </w:t>
            </w:r>
          </w:p>
          <w:p w14:paraId="2C414749" w14:textId="77777777" w:rsidR="00C87366" w:rsidRPr="00E012C8" w:rsidRDefault="00C87366" w:rsidP="00C87366">
            <w:pPr>
              <w:pStyle w:val="ListParagraph"/>
              <w:numPr>
                <w:ilvl w:val="0"/>
                <w:numId w:val="40"/>
              </w:numPr>
              <w:rPr>
                <w:i/>
              </w:rPr>
            </w:pPr>
            <w:r w:rsidRPr="00E012C8">
              <w:rPr>
                <w:i/>
              </w:rPr>
              <w:t>Select all Text groups</w:t>
            </w:r>
          </w:p>
          <w:p w14:paraId="5F5875BD" w14:textId="77777777" w:rsidR="00C87366" w:rsidRPr="00E012C8" w:rsidRDefault="00C87366" w:rsidP="00C87366">
            <w:pPr>
              <w:pStyle w:val="ListParagraph"/>
              <w:numPr>
                <w:ilvl w:val="0"/>
                <w:numId w:val="40"/>
              </w:numPr>
              <w:rPr>
                <w:i/>
              </w:rPr>
            </w:pPr>
            <w:r w:rsidRPr="00E012C8">
              <w:rPr>
                <w:i/>
              </w:rPr>
              <w:t>Select Contour label</w:t>
            </w:r>
            <w:r w:rsidRPr="00E012C8" w:rsidDel="00AF6FF4">
              <w:rPr>
                <w:i/>
              </w:rPr>
              <w:t xml:space="preserve"> </w:t>
            </w:r>
          </w:p>
          <w:p w14:paraId="5FA9B2AB" w14:textId="77777777" w:rsidR="00C87366" w:rsidRPr="00E012C8" w:rsidRDefault="00C87366" w:rsidP="00C87366">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2150233A" w14:textId="0C383040" w:rsidR="00C87366" w:rsidRDefault="00C87366" w:rsidP="00C87366">
            <w:pPr>
              <w:rPr>
                <w:rFonts w:cs="Arial"/>
                <w:b/>
                <w:bCs/>
              </w:rPr>
            </w:pPr>
            <w:r w:rsidRPr="00E012C8">
              <w:rPr>
                <w:i/>
              </w:rPr>
              <w:t>Set user-specified distance for detecting of Safety Contour as 0.1 NM</w:t>
            </w:r>
          </w:p>
          <w:p w14:paraId="24B491B8" w14:textId="77777777" w:rsidR="00C87366" w:rsidRDefault="00C87366" w:rsidP="00541D1A">
            <w:pPr>
              <w:rPr>
                <w:rFonts w:cs="Arial"/>
                <w:b/>
                <w:bCs/>
              </w:rPr>
            </w:pPr>
          </w:p>
          <w:p w14:paraId="0803407C" w14:textId="77777777" w:rsidR="00C87366" w:rsidRPr="00A53E84" w:rsidRDefault="00C87366" w:rsidP="00C87366">
            <w:pPr>
              <w:rPr>
                <w:i/>
              </w:rPr>
            </w:pPr>
            <w:r w:rsidRPr="00A53E84">
              <w:rPr>
                <w:i/>
              </w:rPr>
              <w:t>Check ENC symbols shown in the ECDIS against the corresponding graphical plot.</w:t>
            </w:r>
          </w:p>
          <w:p w14:paraId="7FCD85BF" w14:textId="77777777" w:rsidR="00C87366" w:rsidRPr="00A53E84" w:rsidRDefault="00C87366" w:rsidP="00C87366">
            <w:pPr>
              <w:rPr>
                <w:i/>
              </w:rPr>
            </w:pPr>
          </w:p>
          <w:p w14:paraId="445B922A" w14:textId="0A90F324" w:rsidR="00C87366" w:rsidRDefault="00C87366" w:rsidP="00C87366">
            <w:pPr>
              <w:rPr>
                <w:rFonts w:cs="Arial"/>
                <w:b/>
                <w:bCs/>
              </w:rPr>
            </w:pPr>
            <w:r w:rsidRPr="00A53E84">
              <w:rPr>
                <w:i/>
              </w:rPr>
              <w:t xml:space="preserve">Repeat sequentially for </w:t>
            </w:r>
            <w:r>
              <w:rPr>
                <w:i/>
              </w:rPr>
              <w:t xml:space="preserve">Safety Contour value </w:t>
            </w:r>
            <w:r w:rsidRPr="00A53E84">
              <w:rPr>
                <w:i/>
              </w:rPr>
              <w:t>0m, 6m, 11m, 13m, 43m</w:t>
            </w:r>
          </w:p>
          <w:p w14:paraId="5DA2E37F" w14:textId="77777777" w:rsidR="00C87366" w:rsidRPr="00110428" w:rsidRDefault="00C87366" w:rsidP="00541D1A">
            <w:pPr>
              <w:rPr>
                <w:rFonts w:cs="Arial"/>
                <w:b/>
                <w:bCs/>
              </w:rPr>
            </w:pPr>
          </w:p>
        </w:tc>
      </w:tr>
      <w:tr w:rsidR="001570A4" w:rsidRPr="00340B0D" w14:paraId="66FC1CD8"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90BEFF"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81"/>
      </w:tblGrid>
      <w:tr w:rsidR="000A72CE" w14:paraId="4FE5AD5A" w14:textId="77777777" w:rsidTr="00C87366">
        <w:trPr>
          <w:cantSplit/>
        </w:trPr>
        <w:tc>
          <w:tcPr>
            <w:tcW w:w="9493" w:type="dxa"/>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7366">
        <w:trPr>
          <w:cantSplit/>
        </w:trPr>
        <w:tc>
          <w:tcPr>
            <w:tcW w:w="9493" w:type="dxa"/>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7366">
        <w:trPr>
          <w:cantSplit/>
        </w:trPr>
        <w:tc>
          <w:tcPr>
            <w:tcW w:w="9493" w:type="dxa"/>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7366">
        <w:trPr>
          <w:cantSplit/>
        </w:trPr>
        <w:tc>
          <w:tcPr>
            <w:tcW w:w="9493" w:type="dxa"/>
            <w:tcBorders>
              <w:top w:val="nil"/>
              <w:bottom w:val="nil"/>
            </w:tcBorders>
            <w:vAlign w:val="center"/>
          </w:tcPr>
          <w:p w14:paraId="460AE384" w14:textId="43B71DBB" w:rsidR="003776F0" w:rsidRPr="003776F0" w:rsidRDefault="005714BE" w:rsidP="003776F0">
            <w:pPr>
              <w:jc w:val="center"/>
            </w:pPr>
            <w:r w:rsidRPr="005714BE">
              <w:rPr>
                <w:noProof/>
                <w:lang w:eastAsia="en-GB"/>
              </w:rPr>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7366">
        <w:trPr>
          <w:cantSplit/>
        </w:trPr>
        <w:tc>
          <w:tcPr>
            <w:tcW w:w="9493" w:type="dxa"/>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lastRenderedPageBreak/>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Pr="00C87366" w:rsidRDefault="003776F0" w:rsidP="00E30B8F">
      <w:pPr>
        <w:pStyle w:val="Heading2"/>
      </w:pPr>
      <w:r>
        <w:br w:type="page"/>
      </w:r>
      <w:bookmarkStart w:id="10790" w:name="_Toc152748612"/>
      <w:r w:rsidR="000A72CE" w:rsidRPr="00C87366">
        <w:lastRenderedPageBreak/>
        <w:t xml:space="preserve">Detection and Notification of the </w:t>
      </w:r>
      <w:r w:rsidR="0069033B" w:rsidRPr="00C87366">
        <w:t xml:space="preserve">Safety Contour </w:t>
      </w:r>
      <w:r w:rsidR="000A72CE" w:rsidRPr="00C87366">
        <w:t>– Use of largest scale available</w:t>
      </w:r>
      <w:bookmarkEnd w:id="10790"/>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44286B7"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C70E82"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847554" w14:textId="487C46CF" w:rsidR="001570A4" w:rsidRPr="00C87169" w:rsidRDefault="00C87366" w:rsidP="00541D1A">
            <w:pPr>
              <w:jc w:val="center"/>
              <w:rPr>
                <w:rFonts w:cs="Arial"/>
                <w:bCs/>
              </w:rPr>
            </w:pPr>
            <w:proofErr w:type="spellStart"/>
            <w:r>
              <w:t>SafetyContourLS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960B2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57A966" w14:textId="77777777" w:rsid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0835D53F" w14:textId="77777777" w:rsidR="001570A4" w:rsidRPr="00340B0D" w:rsidRDefault="001570A4" w:rsidP="00541D1A">
            <w:pPr>
              <w:jc w:val="center"/>
              <w:rPr>
                <w:rFonts w:cs="Arial"/>
                <w:sz w:val="18"/>
                <w:szCs w:val="18"/>
              </w:rPr>
            </w:pPr>
          </w:p>
        </w:tc>
      </w:tr>
      <w:tr w:rsidR="001570A4" w:rsidRPr="00340B0D" w14:paraId="6CDB5DE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36D021"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524E2C29"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6AF2211" w14:textId="77777777" w:rsidR="001570A4" w:rsidRDefault="001570A4" w:rsidP="00541D1A">
            <w:pPr>
              <w:rPr>
                <w:rFonts w:cs="Arial"/>
                <w:i/>
              </w:rPr>
            </w:pPr>
          </w:p>
          <w:p w14:paraId="0722C7C0" w14:textId="77777777" w:rsidR="00C87366" w:rsidRPr="00A53E84" w:rsidRDefault="00C87366" w:rsidP="00C87366">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p>
          <w:p w14:paraId="5C55D4EF" w14:textId="77777777" w:rsidR="00C87366" w:rsidRPr="00A53E84" w:rsidRDefault="00C87366" w:rsidP="00C87366">
            <w:pPr>
              <w:jc w:val="left"/>
              <w:rPr>
                <w:i/>
              </w:rPr>
            </w:pPr>
          </w:p>
          <w:p w14:paraId="4AAA6CF5" w14:textId="63D6B9E7" w:rsidR="00C87366" w:rsidRPr="009C22F4" w:rsidRDefault="00C87366" w:rsidP="00C87366">
            <w:pPr>
              <w:rPr>
                <w:rFonts w:cs="Arial"/>
                <w:i/>
              </w:rPr>
            </w:pPr>
            <w:r w:rsidRPr="00A53E84">
              <w:rPr>
                <w:i/>
              </w:rPr>
              <w:t xml:space="preserve">This test is performed by loading </w:t>
            </w:r>
            <w:r w:rsidRPr="000379F6">
              <w:rPr>
                <w:i/>
                <w:highlight w:val="yellow"/>
              </w:rPr>
              <w:t xml:space="preserve">the test cells 101AA00OVRVU.000 and </w:t>
            </w:r>
            <w:commentRangeStart w:id="10791"/>
            <w:r w:rsidRPr="000379F6">
              <w:rPr>
                <w:i/>
                <w:highlight w:val="yellow"/>
              </w:rPr>
              <w:t>101AA00ARSPC</w:t>
            </w:r>
            <w:commentRangeEnd w:id="10791"/>
            <w:r>
              <w:rPr>
                <w:rStyle w:val="CommentReference"/>
                <w:snapToGrid/>
                <w:color w:val="000000"/>
              </w:rPr>
              <w:commentReference w:id="10791"/>
            </w:r>
            <w:r w:rsidRPr="000379F6">
              <w:rPr>
                <w:i/>
                <w:highlight w:val="yellow"/>
              </w:rPr>
              <w:t>.000</w:t>
            </w:r>
            <w:r w:rsidRPr="00A53E84">
              <w:rPr>
                <w:i/>
              </w:rPr>
              <w:t>, manually creating a route connecting way points between feature</w:t>
            </w:r>
            <w:r>
              <w:rPr>
                <w:i/>
              </w:rPr>
              <w:t>s</w:t>
            </w:r>
            <w:r w:rsidRPr="00A53E84">
              <w:rPr>
                <w:i/>
              </w:rPr>
              <w:t xml:space="preserve"> marked as WP11, WP24, WP25 and WP26 and checking display against the corresponding graphical plot</w:t>
            </w:r>
          </w:p>
          <w:p w14:paraId="77BABF6A" w14:textId="77777777" w:rsidR="001570A4" w:rsidRPr="009C22F4" w:rsidRDefault="001570A4" w:rsidP="00541D1A">
            <w:pPr>
              <w:rPr>
                <w:rFonts w:cs="Arial"/>
                <w:i/>
              </w:rPr>
            </w:pPr>
          </w:p>
        </w:tc>
      </w:tr>
      <w:tr w:rsidR="001570A4" w:rsidRPr="00340B0D" w14:paraId="6BC559C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00F50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FC59602"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12C6C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6131F0" w14:textId="77777777" w:rsidR="001570A4" w:rsidRPr="00340B0D" w:rsidRDefault="001570A4" w:rsidP="00541D1A">
            <w:pPr>
              <w:jc w:val="center"/>
              <w:rPr>
                <w:rFonts w:cs="Arial"/>
                <w:b/>
                <w:bCs/>
                <w:sz w:val="18"/>
                <w:szCs w:val="18"/>
              </w:rPr>
            </w:pPr>
          </w:p>
        </w:tc>
      </w:tr>
      <w:tr w:rsidR="001570A4" w:rsidRPr="00340B0D" w14:paraId="2B5E440B"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18B20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0738912" w14:textId="77777777" w:rsidR="001570A4" w:rsidRPr="00340B0D" w:rsidRDefault="001570A4" w:rsidP="00541D1A">
            <w:pPr>
              <w:rPr>
                <w:rFonts w:cs="Arial"/>
                <w:sz w:val="18"/>
                <w:szCs w:val="18"/>
              </w:rPr>
            </w:pPr>
          </w:p>
        </w:tc>
      </w:tr>
      <w:tr w:rsidR="001570A4" w:rsidRPr="00340B0D" w14:paraId="327BD66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A651EE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74606E7E" w14:textId="77777777" w:rsidR="001570A4" w:rsidRPr="00340B0D" w:rsidRDefault="001570A4" w:rsidP="00541D1A">
            <w:pPr>
              <w:rPr>
                <w:rFonts w:cs="Arial"/>
                <w:sz w:val="18"/>
                <w:szCs w:val="18"/>
              </w:rPr>
            </w:pPr>
          </w:p>
        </w:tc>
      </w:tr>
      <w:tr w:rsidR="001570A4" w:rsidRPr="00340B0D" w14:paraId="65AC0301"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DD065B"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49C233"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0A9F5BFE" w14:textId="77777777" w:rsidTr="00C87366">
        <w:sdt>
          <w:sdtPr>
            <w:rPr>
              <w:rFonts w:cs="Arial"/>
              <w:sz w:val="18"/>
              <w:szCs w:val="18"/>
            </w:rPr>
            <w:alias w:val="Diplay Category"/>
            <w:tag w:val="Diplay Categor"/>
            <w:id w:val="-1035262511"/>
            <w:placeholder>
              <w:docPart w:val="3AE70BCB3FBB4DDDA26E1CDC7CA344A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2FC2D76"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F68B126"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1E61023B" w14:textId="77777777" w:rsidR="001570A4" w:rsidRPr="00340B0D" w:rsidRDefault="001570A4" w:rsidP="00541D1A">
            <w:pPr>
              <w:jc w:val="center"/>
              <w:rPr>
                <w:rFonts w:cs="Arial"/>
                <w:sz w:val="18"/>
                <w:szCs w:val="18"/>
              </w:rPr>
            </w:pPr>
          </w:p>
        </w:tc>
      </w:tr>
      <w:tr w:rsidR="001570A4" w:rsidRPr="00340B0D" w14:paraId="44386D92"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E98C87D"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501323"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28FB1A9B" w14:textId="77777777" w:rsidR="001570A4" w:rsidRPr="00340B0D" w:rsidRDefault="001570A4" w:rsidP="00541D1A">
            <w:pPr>
              <w:jc w:val="center"/>
              <w:rPr>
                <w:rFonts w:cs="Arial"/>
                <w:sz w:val="18"/>
                <w:szCs w:val="18"/>
              </w:rPr>
            </w:pPr>
          </w:p>
        </w:tc>
      </w:tr>
      <w:tr w:rsidR="001570A4" w:rsidRPr="00340B0D" w14:paraId="190254F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D05BE5"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62429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3A0C7D5"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7A1F2CB0" w14:textId="77777777" w:rsidR="001570A4" w:rsidRPr="00340B0D" w:rsidRDefault="001570A4" w:rsidP="00541D1A">
            <w:pPr>
              <w:jc w:val="center"/>
              <w:rPr>
                <w:rFonts w:cs="Arial"/>
                <w:sz w:val="18"/>
                <w:szCs w:val="18"/>
              </w:rPr>
            </w:pPr>
          </w:p>
        </w:tc>
      </w:tr>
      <w:tr w:rsidR="001570A4" w:rsidRPr="00340B0D" w14:paraId="64F572AE"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81AF3E"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2CA38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97EBA"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7BCF90DD" w14:textId="77777777" w:rsidR="001570A4" w:rsidRPr="00340B0D" w:rsidRDefault="001570A4" w:rsidP="00541D1A">
            <w:pPr>
              <w:jc w:val="center"/>
              <w:rPr>
                <w:rFonts w:cs="Arial"/>
                <w:sz w:val="18"/>
                <w:szCs w:val="18"/>
              </w:rPr>
            </w:pPr>
          </w:p>
        </w:tc>
      </w:tr>
      <w:tr w:rsidR="001570A4" w:rsidRPr="00340B0D" w14:paraId="44AC84D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3D7BEA"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C79F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149014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08C33A9E" w14:textId="77777777" w:rsidR="001570A4" w:rsidRPr="00340B0D" w:rsidRDefault="001570A4" w:rsidP="00541D1A">
            <w:pPr>
              <w:jc w:val="center"/>
              <w:rPr>
                <w:rFonts w:cs="Arial"/>
                <w:sz w:val="18"/>
                <w:szCs w:val="18"/>
              </w:rPr>
            </w:pPr>
          </w:p>
        </w:tc>
      </w:tr>
      <w:tr w:rsidR="001570A4" w:rsidRPr="00340B0D" w14:paraId="697D87EC"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1AE0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D648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75AAA4"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16202022" w14:textId="77777777" w:rsidR="001570A4" w:rsidRPr="00340B0D" w:rsidRDefault="001570A4" w:rsidP="00541D1A">
            <w:pPr>
              <w:jc w:val="center"/>
              <w:rPr>
                <w:rFonts w:cs="Arial"/>
                <w:sz w:val="18"/>
                <w:szCs w:val="18"/>
              </w:rPr>
            </w:pPr>
          </w:p>
        </w:tc>
      </w:tr>
      <w:tr w:rsidR="001570A4" w:rsidRPr="00340B0D" w14:paraId="4D8C7A2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D46532"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AD7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6372C8"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30371E27" w14:textId="77777777" w:rsidR="001570A4" w:rsidRPr="00340B0D" w:rsidRDefault="001570A4" w:rsidP="00541D1A">
            <w:pPr>
              <w:jc w:val="center"/>
              <w:rPr>
                <w:rFonts w:cs="Arial"/>
                <w:sz w:val="18"/>
                <w:szCs w:val="18"/>
              </w:rPr>
            </w:pPr>
          </w:p>
        </w:tc>
      </w:tr>
      <w:tr w:rsidR="001570A4" w:rsidRPr="00340B0D" w14:paraId="2C86222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3849DF"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76BFF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1AF12EF"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64766178" w14:textId="77777777" w:rsidR="001570A4" w:rsidRPr="00340B0D" w:rsidRDefault="001570A4" w:rsidP="00541D1A">
            <w:pPr>
              <w:jc w:val="center"/>
              <w:rPr>
                <w:rFonts w:cs="Arial"/>
                <w:sz w:val="18"/>
                <w:szCs w:val="18"/>
              </w:rPr>
            </w:pPr>
          </w:p>
        </w:tc>
      </w:tr>
      <w:tr w:rsidR="001570A4" w:rsidRPr="00340B0D" w14:paraId="25596C1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9A2D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48D61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491A5A"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884AFCF" w14:textId="77777777" w:rsidR="001570A4" w:rsidRPr="00340B0D" w:rsidRDefault="001570A4" w:rsidP="00541D1A">
            <w:pPr>
              <w:jc w:val="center"/>
              <w:rPr>
                <w:rFonts w:cs="Arial"/>
                <w:sz w:val="18"/>
                <w:szCs w:val="18"/>
              </w:rPr>
            </w:pPr>
          </w:p>
        </w:tc>
      </w:tr>
      <w:tr w:rsidR="001570A4" w:rsidRPr="00340B0D" w14:paraId="32B6EE4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95A585"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BCB5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B585ED"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5DFB887" w14:textId="77777777" w:rsidR="001570A4" w:rsidRPr="00340B0D" w:rsidRDefault="001570A4" w:rsidP="00541D1A">
            <w:pPr>
              <w:jc w:val="center"/>
              <w:rPr>
                <w:rFonts w:cs="Arial"/>
                <w:sz w:val="18"/>
                <w:szCs w:val="18"/>
              </w:rPr>
            </w:pPr>
          </w:p>
        </w:tc>
      </w:tr>
      <w:tr w:rsidR="001570A4" w:rsidRPr="00340B0D" w14:paraId="69DE317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1095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2F40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1C05FD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5C2A9D37" w14:textId="77777777" w:rsidR="001570A4" w:rsidRPr="00340B0D" w:rsidRDefault="001570A4" w:rsidP="00541D1A">
            <w:pPr>
              <w:jc w:val="center"/>
              <w:rPr>
                <w:rFonts w:cs="Arial"/>
                <w:sz w:val="18"/>
                <w:szCs w:val="18"/>
              </w:rPr>
            </w:pPr>
          </w:p>
        </w:tc>
      </w:tr>
      <w:tr w:rsidR="001570A4" w:rsidRPr="00340B0D" w14:paraId="698494A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1C0D41"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352F7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26B7CB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609C5C0F" w14:textId="77777777" w:rsidR="001570A4" w:rsidRPr="00340B0D" w:rsidRDefault="001570A4" w:rsidP="00541D1A">
            <w:pPr>
              <w:jc w:val="center"/>
              <w:rPr>
                <w:rFonts w:cs="Arial"/>
                <w:sz w:val="18"/>
                <w:szCs w:val="18"/>
              </w:rPr>
            </w:pPr>
          </w:p>
        </w:tc>
      </w:tr>
      <w:tr w:rsidR="001570A4" w:rsidRPr="00340B0D" w14:paraId="3B1D465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477F0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7E1A19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5FFDF9C"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4325CC2" w14:textId="77777777" w:rsidR="001570A4" w:rsidRPr="00340B0D" w:rsidRDefault="001570A4" w:rsidP="00541D1A">
            <w:pPr>
              <w:jc w:val="center"/>
              <w:rPr>
                <w:rFonts w:cs="Arial"/>
                <w:sz w:val="18"/>
                <w:szCs w:val="18"/>
              </w:rPr>
            </w:pPr>
          </w:p>
        </w:tc>
      </w:tr>
      <w:tr w:rsidR="001570A4" w:rsidRPr="00340B0D" w14:paraId="45AAF724"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D200C2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17E6BB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9F70C97" w14:textId="77777777" w:rsidR="001570A4" w:rsidRPr="00340B0D" w:rsidRDefault="001570A4" w:rsidP="00541D1A">
            <w:pPr>
              <w:jc w:val="center"/>
              <w:rPr>
                <w:rFonts w:cs="Arial"/>
                <w:sz w:val="18"/>
                <w:szCs w:val="18"/>
              </w:rPr>
            </w:pPr>
          </w:p>
        </w:tc>
      </w:tr>
      <w:tr w:rsidR="001570A4" w:rsidRPr="00340B0D" w14:paraId="4B1769D1" w14:textId="77777777" w:rsidTr="00C87366">
        <w:sdt>
          <w:sdtPr>
            <w:rPr>
              <w:rFonts w:cs="Arial"/>
              <w:sz w:val="18"/>
              <w:szCs w:val="18"/>
            </w:rPr>
            <w:alias w:val="Palette"/>
            <w:tag w:val="Palette"/>
            <w:id w:val="-2008822648"/>
            <w:placeholder>
              <w:docPart w:val="21A26ACFA60741B992021565C37945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AD7EFCD"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9176F80"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31D6E25" w14:textId="77777777" w:rsidR="001570A4" w:rsidRPr="00340B0D" w:rsidRDefault="001570A4" w:rsidP="00541D1A">
            <w:pPr>
              <w:jc w:val="center"/>
              <w:rPr>
                <w:rFonts w:cs="Arial"/>
                <w:sz w:val="18"/>
                <w:szCs w:val="18"/>
              </w:rPr>
            </w:pPr>
          </w:p>
        </w:tc>
      </w:tr>
      <w:tr w:rsidR="001570A4" w:rsidRPr="00340B0D" w14:paraId="2A4F5245"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4351D0"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DA67F11"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1765753D" w14:textId="77777777" w:rsidR="001570A4" w:rsidRPr="00340B0D" w:rsidRDefault="001570A4" w:rsidP="00541D1A">
            <w:pPr>
              <w:jc w:val="center"/>
              <w:rPr>
                <w:rFonts w:cs="Arial"/>
                <w:sz w:val="18"/>
                <w:szCs w:val="18"/>
              </w:rPr>
            </w:pPr>
          </w:p>
        </w:tc>
      </w:tr>
      <w:tr w:rsidR="001570A4" w:rsidRPr="00340B0D" w14:paraId="123DBE69"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3E1E1"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CD5326"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40FBAD8D" w14:textId="77777777" w:rsidR="001570A4" w:rsidRPr="00340B0D" w:rsidRDefault="001570A4" w:rsidP="00541D1A">
            <w:pPr>
              <w:jc w:val="center"/>
              <w:rPr>
                <w:rFonts w:cs="Arial"/>
                <w:sz w:val="18"/>
                <w:szCs w:val="18"/>
              </w:rPr>
            </w:pPr>
          </w:p>
        </w:tc>
      </w:tr>
      <w:tr w:rsidR="001570A4" w:rsidRPr="00340B0D" w14:paraId="4F185550"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5BE80DC"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2530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28D1A0CF" w14:textId="77777777" w:rsidTr="00C87366">
        <w:trPr>
          <w:trHeight w:val="287"/>
        </w:trPr>
        <w:tc>
          <w:tcPr>
            <w:tcW w:w="1789" w:type="dxa"/>
            <w:tcBorders>
              <w:left w:val="single" w:sz="12" w:space="0" w:color="auto"/>
              <w:bottom w:val="single" w:sz="4" w:space="0" w:color="auto"/>
            </w:tcBorders>
          </w:tcPr>
          <w:p w14:paraId="738DBE1E"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FC37FD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0CD13F"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48C42BD0" w14:textId="77777777" w:rsidR="001570A4" w:rsidRPr="00C87169" w:rsidRDefault="001570A4" w:rsidP="00541D1A">
            <w:pPr>
              <w:rPr>
                <w:rFonts w:cs="Arial"/>
              </w:rPr>
            </w:pPr>
          </w:p>
        </w:tc>
      </w:tr>
      <w:tr w:rsidR="001570A4" w:rsidRPr="00340B0D" w14:paraId="6E0240D9" w14:textId="77777777" w:rsidTr="00C87366">
        <w:tc>
          <w:tcPr>
            <w:tcW w:w="1789" w:type="dxa"/>
            <w:tcBorders>
              <w:left w:val="single" w:sz="12" w:space="0" w:color="auto"/>
              <w:bottom w:val="single" w:sz="4" w:space="0" w:color="auto"/>
            </w:tcBorders>
          </w:tcPr>
          <w:p w14:paraId="0D12DB4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773D1FF"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14BDFE2"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6D89613"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6E7673"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77EBF0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473C65E"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88DAE8E" w14:textId="77777777" w:rsidR="001570A4" w:rsidRPr="00340B0D" w:rsidRDefault="001570A4" w:rsidP="00541D1A">
            <w:pPr>
              <w:rPr>
                <w:rFonts w:cs="Arial"/>
                <w:sz w:val="18"/>
                <w:szCs w:val="18"/>
              </w:rPr>
            </w:pPr>
          </w:p>
        </w:tc>
      </w:tr>
      <w:tr w:rsidR="001570A4" w:rsidRPr="00340B0D" w14:paraId="6234E930"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0EC2CCBB" w14:textId="77777777" w:rsidR="001570A4" w:rsidRPr="00340B0D" w:rsidRDefault="001570A4" w:rsidP="00541D1A">
            <w:pPr>
              <w:rPr>
                <w:rFonts w:cs="Arial"/>
                <w:sz w:val="18"/>
                <w:szCs w:val="18"/>
              </w:rPr>
            </w:pPr>
          </w:p>
        </w:tc>
      </w:tr>
      <w:tr w:rsidR="001570A4" w:rsidRPr="00340B0D" w14:paraId="71D2D473"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E2CCAD"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4D1A282"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D242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D1E1D6"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07997B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954584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B69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66DF5"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04D52859" w14:textId="77777777" w:rsidR="001570A4" w:rsidRPr="00340B0D" w:rsidRDefault="001570A4" w:rsidP="00541D1A">
            <w:pPr>
              <w:rPr>
                <w:rFonts w:cs="Arial"/>
                <w:sz w:val="18"/>
                <w:szCs w:val="18"/>
              </w:rPr>
            </w:pPr>
          </w:p>
        </w:tc>
      </w:tr>
      <w:tr w:rsidR="001570A4" w:rsidRPr="00340B0D" w14:paraId="7E51E485"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3BE99A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21988C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A0982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03F8E410" w14:textId="77777777" w:rsidR="001570A4" w:rsidRPr="00340B0D" w:rsidRDefault="001570A4" w:rsidP="00541D1A">
            <w:pPr>
              <w:rPr>
                <w:rFonts w:cs="Arial"/>
                <w:sz w:val="18"/>
                <w:szCs w:val="18"/>
              </w:rPr>
            </w:pPr>
          </w:p>
        </w:tc>
      </w:tr>
      <w:tr w:rsidR="001570A4" w:rsidRPr="00340B0D" w14:paraId="7852B6A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6B8B0B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5F18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8E631"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5CB3C9D4" w14:textId="77777777" w:rsidR="001570A4" w:rsidRPr="00340B0D" w:rsidRDefault="001570A4" w:rsidP="00541D1A">
            <w:pPr>
              <w:rPr>
                <w:rFonts w:cs="Arial"/>
                <w:sz w:val="18"/>
                <w:szCs w:val="18"/>
              </w:rPr>
            </w:pPr>
          </w:p>
        </w:tc>
      </w:tr>
      <w:tr w:rsidR="001570A4" w:rsidRPr="00340B0D" w14:paraId="6B9C647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3659C6"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1EB57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2409A4"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7A92C4FF" w14:textId="77777777" w:rsidR="001570A4" w:rsidRPr="00340B0D" w:rsidRDefault="001570A4" w:rsidP="00541D1A">
            <w:pPr>
              <w:rPr>
                <w:rFonts w:cs="Arial"/>
                <w:sz w:val="18"/>
                <w:szCs w:val="18"/>
              </w:rPr>
            </w:pPr>
          </w:p>
        </w:tc>
      </w:tr>
      <w:tr w:rsidR="001570A4" w:rsidRPr="00340B0D" w14:paraId="175C89F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9C736EB"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A92C1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215C38"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19DB9129" w14:textId="77777777" w:rsidR="001570A4" w:rsidRPr="00340B0D" w:rsidRDefault="001570A4" w:rsidP="00541D1A">
            <w:pPr>
              <w:rPr>
                <w:rFonts w:cs="Arial"/>
                <w:sz w:val="18"/>
                <w:szCs w:val="18"/>
              </w:rPr>
            </w:pPr>
          </w:p>
        </w:tc>
      </w:tr>
      <w:tr w:rsidR="001570A4" w:rsidRPr="00340B0D" w14:paraId="75E5233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424B74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98A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AA2AD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4439BBC4" w14:textId="77777777" w:rsidR="001570A4" w:rsidRPr="00340B0D" w:rsidRDefault="001570A4" w:rsidP="00541D1A">
            <w:pPr>
              <w:rPr>
                <w:rFonts w:cs="Arial"/>
                <w:sz w:val="18"/>
                <w:szCs w:val="18"/>
              </w:rPr>
            </w:pPr>
          </w:p>
        </w:tc>
      </w:tr>
      <w:tr w:rsidR="001570A4" w:rsidRPr="00340B0D" w14:paraId="29B26B7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28607F1"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AEBA3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F24EA7"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6C048B7" w14:textId="77777777" w:rsidR="001570A4" w:rsidRPr="00340B0D" w:rsidRDefault="001570A4" w:rsidP="00541D1A">
            <w:pPr>
              <w:rPr>
                <w:rFonts w:cs="Arial"/>
                <w:sz w:val="18"/>
                <w:szCs w:val="18"/>
              </w:rPr>
            </w:pPr>
          </w:p>
        </w:tc>
      </w:tr>
      <w:tr w:rsidR="001570A4" w:rsidRPr="00340B0D" w14:paraId="0F1E607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CD1D66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919FD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1B8B7F"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CC365A0" w14:textId="77777777" w:rsidR="001570A4" w:rsidRPr="00340B0D" w:rsidRDefault="001570A4" w:rsidP="00541D1A">
            <w:pPr>
              <w:rPr>
                <w:rFonts w:cs="Arial"/>
                <w:sz w:val="18"/>
                <w:szCs w:val="18"/>
              </w:rPr>
            </w:pPr>
          </w:p>
        </w:tc>
      </w:tr>
      <w:tr w:rsidR="001570A4" w:rsidRPr="00340B0D" w14:paraId="229E0A1C"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B67E863"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C4ADD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F39A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62488B9" w14:textId="77777777" w:rsidR="001570A4" w:rsidRPr="00340B0D" w:rsidRDefault="001570A4" w:rsidP="00541D1A">
            <w:pPr>
              <w:rPr>
                <w:rFonts w:cs="Arial"/>
                <w:sz w:val="18"/>
                <w:szCs w:val="18"/>
              </w:rPr>
            </w:pPr>
          </w:p>
        </w:tc>
      </w:tr>
      <w:tr w:rsidR="001570A4" w:rsidRPr="00340B0D" w14:paraId="746CB74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F6930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573A9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337B9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2F1930AA" w14:textId="77777777" w:rsidR="001570A4" w:rsidRPr="00340B0D" w:rsidRDefault="001570A4" w:rsidP="00541D1A">
            <w:pPr>
              <w:rPr>
                <w:rFonts w:cs="Arial"/>
                <w:sz w:val="18"/>
                <w:szCs w:val="18"/>
              </w:rPr>
            </w:pPr>
          </w:p>
        </w:tc>
      </w:tr>
      <w:tr w:rsidR="001570A4" w:rsidRPr="00340B0D" w14:paraId="2A43D45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9C136F8"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4667B1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8E227C"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9CDE12A" w14:textId="77777777" w:rsidR="001570A4" w:rsidRPr="00340B0D" w:rsidRDefault="001570A4" w:rsidP="00541D1A">
            <w:pPr>
              <w:rPr>
                <w:rFonts w:cs="Arial"/>
                <w:sz w:val="18"/>
                <w:szCs w:val="18"/>
              </w:rPr>
            </w:pPr>
          </w:p>
        </w:tc>
      </w:tr>
      <w:tr w:rsidR="001570A4" w:rsidRPr="00340B0D" w14:paraId="54BC8B5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734C28E"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E186BA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E588C7"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5BD2836" w14:textId="77777777" w:rsidR="001570A4" w:rsidRPr="00340B0D" w:rsidRDefault="001570A4" w:rsidP="00541D1A">
            <w:pPr>
              <w:rPr>
                <w:rFonts w:cs="Arial"/>
                <w:sz w:val="18"/>
                <w:szCs w:val="18"/>
              </w:rPr>
            </w:pPr>
          </w:p>
        </w:tc>
      </w:tr>
      <w:tr w:rsidR="001570A4" w:rsidRPr="00340B0D" w14:paraId="1308C8F7"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603B504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8326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86CE358"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345A9B69" w14:textId="77777777" w:rsidR="001570A4" w:rsidRPr="00340B0D" w:rsidRDefault="001570A4" w:rsidP="00541D1A">
            <w:pPr>
              <w:rPr>
                <w:rFonts w:cs="Arial"/>
                <w:sz w:val="18"/>
                <w:szCs w:val="18"/>
              </w:rPr>
            </w:pPr>
          </w:p>
        </w:tc>
      </w:tr>
      <w:tr w:rsidR="001570A4" w:rsidRPr="00340B0D" w14:paraId="0203AFA1"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3125996"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7DF154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7568B0"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D3E00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EA35A4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BCBE363" w14:textId="77777777" w:rsidR="001570A4" w:rsidRPr="00340B0D" w:rsidRDefault="001570A4" w:rsidP="00541D1A">
            <w:pPr>
              <w:rPr>
                <w:rFonts w:cs="Arial"/>
                <w:sz w:val="18"/>
                <w:szCs w:val="18"/>
              </w:rPr>
            </w:pPr>
          </w:p>
        </w:tc>
      </w:tr>
      <w:tr w:rsidR="001570A4" w:rsidRPr="00340B0D" w14:paraId="57FD0D1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43FDCC5"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05503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3E29E2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7DB0288" w14:textId="77777777" w:rsidR="001570A4" w:rsidRPr="00340B0D" w:rsidRDefault="001570A4" w:rsidP="00541D1A">
            <w:pPr>
              <w:rPr>
                <w:rFonts w:cs="Arial"/>
                <w:sz w:val="18"/>
                <w:szCs w:val="18"/>
              </w:rPr>
            </w:pPr>
          </w:p>
        </w:tc>
      </w:tr>
      <w:tr w:rsidR="001570A4" w:rsidRPr="00340B0D" w14:paraId="5CF92791"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B5A6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C4BDC84"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7B06779" w14:textId="14EC8DA1" w:rsidR="001570A4" w:rsidRDefault="001570A4" w:rsidP="00541D1A">
            <w:pPr>
              <w:rPr>
                <w:rFonts w:cs="Arial"/>
                <w:sz w:val="18"/>
                <w:szCs w:val="18"/>
              </w:rPr>
            </w:pPr>
          </w:p>
          <w:p w14:paraId="0C578B3F" w14:textId="77777777" w:rsidR="00C87366" w:rsidRDefault="00C87366" w:rsidP="00C87366">
            <w:pPr>
              <w:jc w:val="left"/>
              <w:rPr>
                <w:i/>
              </w:rPr>
            </w:pPr>
            <w:r w:rsidRPr="00A53E84">
              <w:rPr>
                <w:i/>
              </w:rPr>
              <w:t xml:space="preserve">As for test 7.1 and in addition load </w:t>
            </w:r>
            <w:r>
              <w:rPr>
                <w:i/>
              </w:rPr>
              <w:t>the exchange set</w:t>
            </w:r>
            <w:r w:rsidRPr="00A53E84">
              <w:rPr>
                <w:i/>
              </w:rPr>
              <w:t xml:space="preserve"> </w:t>
            </w:r>
            <w:proofErr w:type="spellStart"/>
            <w:r w:rsidRPr="00E012C8">
              <w:rPr>
                <w:b/>
                <w:bCs/>
                <w:i/>
              </w:rPr>
              <w:t>NavigationalHazardsOverview</w:t>
            </w:r>
            <w:proofErr w:type="spellEnd"/>
          </w:p>
          <w:p w14:paraId="1585AFA7" w14:textId="77777777" w:rsidR="00C87366" w:rsidRPr="00A53E84" w:rsidRDefault="00C87366" w:rsidP="00C87366">
            <w:pPr>
              <w:jc w:val="left"/>
              <w:rPr>
                <w:i/>
              </w:rPr>
            </w:pPr>
          </w:p>
          <w:p w14:paraId="44B0633F" w14:textId="77777777" w:rsidR="00C87366" w:rsidRPr="00E012C8" w:rsidRDefault="00C87366" w:rsidP="00C87366">
            <w:pPr>
              <w:pStyle w:val="ListParagraph"/>
              <w:numPr>
                <w:ilvl w:val="0"/>
                <w:numId w:val="41"/>
              </w:numPr>
              <w:jc w:val="left"/>
              <w:rPr>
                <w:i/>
              </w:rPr>
            </w:pPr>
            <w:r w:rsidRPr="00E012C8">
              <w:rPr>
                <w:i/>
              </w:rPr>
              <w:t xml:space="preserve">Select Display Category Other </w:t>
            </w:r>
          </w:p>
          <w:p w14:paraId="3DDC4FF6" w14:textId="77777777" w:rsidR="00C87366" w:rsidRPr="00E012C8" w:rsidRDefault="00C87366" w:rsidP="00C87366">
            <w:pPr>
              <w:pStyle w:val="ListParagraph"/>
              <w:numPr>
                <w:ilvl w:val="0"/>
                <w:numId w:val="41"/>
              </w:numPr>
              <w:jc w:val="left"/>
              <w:rPr>
                <w:i/>
              </w:rPr>
            </w:pPr>
            <w:r w:rsidRPr="00E012C8">
              <w:rPr>
                <w:i/>
              </w:rPr>
              <w:t>Set the Safety Contour value to 11 m</w:t>
            </w:r>
          </w:p>
          <w:p w14:paraId="47F475AC" w14:textId="77777777" w:rsidR="00C87366" w:rsidRPr="00E012C8" w:rsidRDefault="00C87366" w:rsidP="00C87366">
            <w:pPr>
              <w:pStyle w:val="ListParagraph"/>
              <w:numPr>
                <w:ilvl w:val="0"/>
                <w:numId w:val="41"/>
              </w:numPr>
              <w:jc w:val="left"/>
              <w:rPr>
                <w:i/>
              </w:rPr>
            </w:pPr>
            <w:r w:rsidRPr="00E012C8">
              <w:rPr>
                <w:i/>
              </w:rPr>
              <w:t xml:space="preserve">Set the Safety Depth  value to 30 m </w:t>
            </w:r>
          </w:p>
          <w:p w14:paraId="08531125" w14:textId="77777777" w:rsidR="00C87366" w:rsidRPr="00E012C8" w:rsidRDefault="00C87366" w:rsidP="00C87366">
            <w:pPr>
              <w:pStyle w:val="ListParagraph"/>
              <w:numPr>
                <w:ilvl w:val="0"/>
                <w:numId w:val="41"/>
              </w:numPr>
              <w:jc w:val="left"/>
              <w:rPr>
                <w:i/>
              </w:rPr>
            </w:pPr>
            <w:r w:rsidRPr="00E012C8">
              <w:rPr>
                <w:i/>
              </w:rPr>
              <w:t xml:space="preserve">Select Symbolized Boundaries </w:t>
            </w:r>
          </w:p>
          <w:p w14:paraId="75C55AC1" w14:textId="77777777" w:rsidR="00C87366" w:rsidRPr="00E012C8" w:rsidRDefault="00C87366" w:rsidP="00C87366">
            <w:pPr>
              <w:pStyle w:val="ListParagraph"/>
              <w:numPr>
                <w:ilvl w:val="0"/>
                <w:numId w:val="41"/>
              </w:numPr>
              <w:jc w:val="left"/>
              <w:rPr>
                <w:i/>
              </w:rPr>
            </w:pPr>
            <w:r w:rsidRPr="00E012C8">
              <w:rPr>
                <w:i/>
              </w:rPr>
              <w:t xml:space="preserve">Select </w:t>
            </w:r>
            <w:r>
              <w:rPr>
                <w:i/>
              </w:rPr>
              <w:t>Simplified Point Symbols = false</w:t>
            </w:r>
          </w:p>
          <w:p w14:paraId="37E2A16C" w14:textId="2F37A5A9" w:rsidR="00C87366" w:rsidRPr="00110428" w:rsidRDefault="00C87366" w:rsidP="00C87366">
            <w:pPr>
              <w:rPr>
                <w:rFonts w:cs="Arial"/>
              </w:rPr>
            </w:pPr>
            <w:r w:rsidRPr="00E012C8">
              <w:rPr>
                <w:i/>
              </w:rPr>
              <w:t>Select Contour label</w:t>
            </w:r>
          </w:p>
          <w:p w14:paraId="357E6094" w14:textId="77777777" w:rsidR="001570A4" w:rsidRPr="00340B0D" w:rsidRDefault="001570A4" w:rsidP="00541D1A">
            <w:pPr>
              <w:rPr>
                <w:rFonts w:cs="Arial"/>
                <w:sz w:val="18"/>
                <w:szCs w:val="18"/>
              </w:rPr>
            </w:pPr>
          </w:p>
        </w:tc>
      </w:tr>
      <w:tr w:rsidR="001570A4" w:rsidRPr="00340B0D" w14:paraId="5A5A9CC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578A20"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C87366" w:rsidRPr="00340B0D" w14:paraId="685F3EA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18599A" w14:textId="77777777" w:rsidR="00C87366" w:rsidRDefault="00C87366" w:rsidP="00C87366">
            <w:pPr>
              <w:jc w:val="left"/>
              <w:rPr>
                <w:i/>
              </w:rPr>
            </w:pPr>
          </w:p>
          <w:p w14:paraId="158A752C" w14:textId="2A78F33E" w:rsidR="00C87366" w:rsidRPr="00A53E84" w:rsidRDefault="00C87366" w:rsidP="00C87366">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7BBDE196" w14:textId="77777777" w:rsidR="00C87366" w:rsidRPr="00A53E84" w:rsidRDefault="00C87366" w:rsidP="00C87366">
            <w:pPr>
              <w:jc w:val="left"/>
              <w:rPr>
                <w:i/>
              </w:rPr>
            </w:pPr>
            <w:r w:rsidRPr="00A53E84">
              <w:rPr>
                <w:i/>
              </w:rPr>
              <w:t>1) View chart before route planning</w:t>
            </w:r>
            <w:r>
              <w:rPr>
                <w:i/>
              </w:rPr>
              <w:t>.</w:t>
            </w:r>
          </w:p>
          <w:p w14:paraId="37F0C316" w14:textId="77777777" w:rsidR="00C87366" w:rsidRDefault="00C87366" w:rsidP="00C87366">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613C7B9E" w14:textId="3E843812" w:rsidR="00C87366" w:rsidRPr="00110428" w:rsidRDefault="00C87366" w:rsidP="00C87366">
            <w:pPr>
              <w:rPr>
                <w:rFonts w:cs="Arial"/>
                <w:b/>
                <w:bCs/>
              </w:rPr>
            </w:pPr>
          </w:p>
        </w:tc>
      </w:tr>
      <w:tr w:rsidR="00C87366" w:rsidRPr="00340B0D" w14:paraId="7AF27F8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8F28559" w14:textId="77777777" w:rsidR="00C87366" w:rsidRPr="00340B0D" w:rsidRDefault="00C87366" w:rsidP="00C87366">
            <w:pPr>
              <w:jc w:val="center"/>
              <w:rPr>
                <w:rFonts w:cs="Arial"/>
                <w:sz w:val="18"/>
                <w:szCs w:val="18"/>
              </w:rPr>
            </w:pPr>
            <w:r w:rsidRPr="00340B0D">
              <w:rPr>
                <w:rFonts w:cs="Arial"/>
                <w:b/>
                <w:bCs/>
                <w:sz w:val="18"/>
                <w:szCs w:val="18"/>
              </w:rPr>
              <w:t>Results</w:t>
            </w:r>
          </w:p>
        </w:tc>
      </w:tr>
    </w:tbl>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96"/>
      </w:tblGrid>
      <w:tr w:rsidR="000A72CE" w14:paraId="3DCFFD66" w14:textId="77777777" w:rsidTr="00C87366">
        <w:trPr>
          <w:tblHeader/>
        </w:trPr>
        <w:tc>
          <w:tcPr>
            <w:tcW w:w="9696" w:type="dxa"/>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C87366">
        <w:trPr>
          <w:tblHeader/>
        </w:trPr>
        <w:tc>
          <w:tcPr>
            <w:tcW w:w="9696" w:type="dxa"/>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C87366">
        <w:trPr>
          <w:tblHeader/>
        </w:trPr>
        <w:tc>
          <w:tcPr>
            <w:tcW w:w="9696" w:type="dxa"/>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BA4C055" w:rsidR="00C87366" w:rsidRDefault="00C87366" w:rsidP="000A72CE"/>
    <w:p w14:paraId="7A737450" w14:textId="77777777" w:rsidR="00C87366" w:rsidRDefault="00C87366">
      <w:pPr>
        <w:widowControl/>
        <w:spacing w:line="240" w:lineRule="auto"/>
        <w:jc w:val="left"/>
      </w:pPr>
      <w:r>
        <w:br w:type="page"/>
      </w:r>
    </w:p>
    <w:p w14:paraId="22493D73" w14:textId="7FA0906F" w:rsidR="00C808C9" w:rsidRPr="007E2CFE" w:rsidRDefault="00C808C9" w:rsidP="00C808C9">
      <w:pPr>
        <w:pStyle w:val="Heading3"/>
      </w:pPr>
      <w:r>
        <w:lastRenderedPageBreak/>
        <w:t>Detection and Notification of Safety Contour – Water Level Adjustment</w:t>
      </w:r>
      <w:r w:rsidR="00BE2A73">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C87366">
        <w:trPr>
          <w:trHeight w:val="454"/>
          <w:tblHeader/>
        </w:trPr>
        <w:tc>
          <w:tcPr>
            <w:tcW w:w="2381" w:type="dxa"/>
            <w:shd w:val="clear" w:color="auto" w:fill="BFBFBF" w:themeFill="background1" w:themeFillShade="BF"/>
            <w:vAlign w:val="center"/>
          </w:tcPr>
          <w:p w14:paraId="6EC72FEE" w14:textId="77777777" w:rsidR="00C808C9" w:rsidRPr="004065B1" w:rsidRDefault="00C808C9" w:rsidP="00280DEE">
            <w:r w:rsidRPr="000A066E">
              <w:rPr>
                <w:b/>
              </w:rPr>
              <w:t>Test Reference</w:t>
            </w:r>
          </w:p>
        </w:tc>
        <w:tc>
          <w:tcPr>
            <w:tcW w:w="2381" w:type="dxa"/>
            <w:shd w:val="clear" w:color="auto" w:fill="FFFFFF" w:themeFill="background1"/>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BFBFBF" w:themeFill="background1" w:themeFillShade="BF"/>
            <w:vAlign w:val="center"/>
          </w:tcPr>
          <w:p w14:paraId="49784A82" w14:textId="77777777" w:rsidR="00C808C9" w:rsidRPr="004065B1" w:rsidRDefault="00C808C9" w:rsidP="00280DEE">
            <w:r w:rsidRPr="000A066E">
              <w:rPr>
                <w:b/>
              </w:rPr>
              <w:t>IHO Reference</w:t>
            </w:r>
          </w:p>
        </w:tc>
        <w:tc>
          <w:tcPr>
            <w:tcW w:w="2382" w:type="dxa"/>
            <w:shd w:val="clear" w:color="auto" w:fill="FFFFFF" w:themeFill="background1"/>
            <w:vAlign w:val="center"/>
          </w:tcPr>
          <w:p w14:paraId="0E2C64FA" w14:textId="77777777" w:rsidR="00DB27A6" w:rsidRPr="00413780" w:rsidRDefault="00C808C9" w:rsidP="00280DEE">
            <w:r>
              <w:t>(</w:t>
            </w:r>
            <w:r w:rsidRPr="00413780">
              <w:t>S-</w:t>
            </w:r>
            <w:r>
              <w:t>100</w:t>
            </w:r>
            <w:r w:rsidRPr="00413780">
              <w:t xml:space="preserve"> Part </w:t>
            </w:r>
            <w:r>
              <w:t>9/</w:t>
            </w:r>
          </w:p>
          <w:p w14:paraId="18D3A40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CF3CB0" w14:textId="2C7561FE" w:rsidR="00C808C9" w:rsidRPr="004065B1" w:rsidRDefault="00C808C9" w:rsidP="00280DEE"/>
        </w:tc>
      </w:tr>
      <w:tr w:rsidR="00C808C9" w14:paraId="219D1624" w14:textId="77777777" w:rsidTr="00C87366">
        <w:trPr>
          <w:tblHeader/>
        </w:trPr>
        <w:tc>
          <w:tcPr>
            <w:tcW w:w="9526" w:type="dxa"/>
            <w:gridSpan w:val="4"/>
            <w:shd w:val="clear" w:color="auto" w:fill="BFBFBF" w:themeFill="background1" w:themeFillShade="BF"/>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C87366">
        <w:trPr>
          <w:tblHeader/>
        </w:trPr>
        <w:tc>
          <w:tcPr>
            <w:tcW w:w="9526" w:type="dxa"/>
            <w:gridSpan w:val="4"/>
            <w:shd w:val="clear" w:color="auto" w:fill="BFBFBF" w:themeFill="background1" w:themeFillShade="BF"/>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C87366">
        <w:trPr>
          <w:tblHeader/>
        </w:trPr>
        <w:tc>
          <w:tcPr>
            <w:tcW w:w="9526" w:type="dxa"/>
            <w:gridSpan w:val="4"/>
            <w:shd w:val="clear" w:color="auto" w:fill="BFBFBF" w:themeFill="background1" w:themeFillShade="BF"/>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C87366">
        <w:trPr>
          <w:tblHeader/>
        </w:trPr>
        <w:tc>
          <w:tcPr>
            <w:tcW w:w="9526" w:type="dxa"/>
            <w:gridSpan w:val="4"/>
            <w:shd w:val="clear" w:color="auto" w:fill="BFBFBF" w:themeFill="background1" w:themeFillShade="BF"/>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Pr="00842DC8" w:rsidRDefault="006549EF" w:rsidP="00842DC8">
      <w:pPr>
        <w:pStyle w:val="Heading3"/>
      </w:pPr>
      <w:r>
        <w:br w:type="page"/>
      </w:r>
      <w:bookmarkStart w:id="10792" w:name="_Toc152748613"/>
      <w:r w:rsidR="000A72CE" w:rsidRPr="00842DC8">
        <w:lastRenderedPageBreak/>
        <w:t xml:space="preserve">Detection and Notification of the </w:t>
      </w:r>
      <w:r w:rsidR="0069033B" w:rsidRPr="00842DC8">
        <w:t xml:space="preserve">Safety Contour </w:t>
      </w:r>
      <w:r w:rsidR="000A72CE" w:rsidRPr="00842DC8">
        <w:t>- Basic test – Monitoring Mode</w:t>
      </w:r>
      <w:bookmarkEnd w:id="1079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2C0251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AFAFFE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A381C2D" w14:textId="3EBDFCBF" w:rsidR="001570A4" w:rsidRPr="00C87169" w:rsidRDefault="00842DC8" w:rsidP="00541D1A">
            <w:pPr>
              <w:jc w:val="center"/>
              <w:rPr>
                <w:rFonts w:cs="Arial"/>
                <w:bCs/>
              </w:rPr>
            </w:pPr>
            <w:proofErr w:type="spellStart"/>
            <w:r>
              <w:t>SafetyContourMon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59DF3B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9AA532" w14:textId="1A6E9719" w:rsidR="001570A4" w:rsidRPr="00842DC8" w:rsidRDefault="00842DC8" w:rsidP="00842DC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tc>
      </w:tr>
      <w:tr w:rsidR="001570A4" w:rsidRPr="00340B0D" w14:paraId="0BB27A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C9AFB"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A9F66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9033F5D" w14:textId="77777777" w:rsidR="001570A4" w:rsidRPr="009C22F4" w:rsidRDefault="001570A4" w:rsidP="00541D1A">
            <w:pPr>
              <w:rPr>
                <w:rFonts w:cs="Arial"/>
                <w:i/>
              </w:rPr>
            </w:pPr>
          </w:p>
          <w:p w14:paraId="1DBBD66B" w14:textId="77777777" w:rsidR="00842DC8" w:rsidRPr="00A53E84" w:rsidRDefault="00842DC8" w:rsidP="00842DC8">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section </w:t>
            </w:r>
            <w:r>
              <w:rPr>
                <w:i/>
              </w:rPr>
              <w:t xml:space="preserve">S-98 XXX-XXX </w:t>
            </w:r>
            <w:r w:rsidRPr="00A53E84">
              <w:rPr>
                <w:i/>
              </w:rPr>
              <w:t xml:space="preserve">and are included in the test cell </w:t>
            </w:r>
            <w:r>
              <w:rPr>
                <w:i/>
              </w:rPr>
              <w:t>101AA00</w:t>
            </w:r>
            <w:r w:rsidRPr="00A53E84">
              <w:rPr>
                <w:i/>
              </w:rPr>
              <w:t>SAFCO.000.</w:t>
            </w:r>
          </w:p>
          <w:p w14:paraId="4A1D8B21" w14:textId="77777777" w:rsidR="00842DC8" w:rsidRPr="00A53E84" w:rsidRDefault="00842DC8" w:rsidP="00842DC8">
            <w:pPr>
              <w:jc w:val="left"/>
              <w:rPr>
                <w:i/>
              </w:rPr>
            </w:pPr>
          </w:p>
          <w:p w14:paraId="0544068C" w14:textId="6A6F5D08" w:rsidR="001570A4" w:rsidRDefault="00842DC8" w:rsidP="00842DC8">
            <w:pPr>
              <w:rPr>
                <w:rFonts w:cs="Arial"/>
                <w:i/>
              </w:rPr>
            </w:pPr>
            <w:r w:rsidRPr="00A53E84">
              <w:rPr>
                <w:i/>
              </w:rPr>
              <w:t xml:space="preserve">This test is performed by loading the test cell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 7.1 (Route plan) corresponding to each set of </w:t>
            </w:r>
            <w:r>
              <w:rPr>
                <w:i/>
              </w:rPr>
              <w:t xml:space="preserve">Safety Contour </w:t>
            </w:r>
            <w:r w:rsidRPr="00A53E84">
              <w:rPr>
                <w:i/>
              </w:rPr>
              <w:t>settings</w:t>
            </w:r>
          </w:p>
          <w:p w14:paraId="6CA2BFA7" w14:textId="77777777" w:rsidR="00842DC8" w:rsidRPr="009C22F4" w:rsidRDefault="00842DC8" w:rsidP="00541D1A">
            <w:pPr>
              <w:rPr>
                <w:rFonts w:cs="Arial"/>
                <w:i/>
              </w:rPr>
            </w:pPr>
          </w:p>
        </w:tc>
      </w:tr>
      <w:tr w:rsidR="001570A4" w:rsidRPr="00340B0D" w14:paraId="19CF2E3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3D46B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1AE8B1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C2D4D0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F1A75E" w14:textId="77777777" w:rsidR="001570A4" w:rsidRPr="00340B0D" w:rsidRDefault="001570A4" w:rsidP="00541D1A">
            <w:pPr>
              <w:jc w:val="center"/>
              <w:rPr>
                <w:rFonts w:cs="Arial"/>
                <w:b/>
                <w:bCs/>
                <w:sz w:val="18"/>
                <w:szCs w:val="18"/>
              </w:rPr>
            </w:pPr>
          </w:p>
        </w:tc>
      </w:tr>
      <w:tr w:rsidR="001570A4" w:rsidRPr="00340B0D" w14:paraId="67007F8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01B48FF"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1CC55B3" w14:textId="77777777" w:rsidR="001570A4" w:rsidRPr="00340B0D" w:rsidRDefault="001570A4" w:rsidP="00541D1A">
            <w:pPr>
              <w:rPr>
                <w:rFonts w:cs="Arial"/>
                <w:sz w:val="18"/>
                <w:szCs w:val="18"/>
              </w:rPr>
            </w:pPr>
          </w:p>
        </w:tc>
      </w:tr>
      <w:tr w:rsidR="001570A4" w:rsidRPr="00340B0D" w14:paraId="280F9A3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92A480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619D511" w14:textId="77777777" w:rsidR="001570A4" w:rsidRPr="00340B0D" w:rsidRDefault="001570A4" w:rsidP="00541D1A">
            <w:pPr>
              <w:rPr>
                <w:rFonts w:cs="Arial"/>
                <w:sz w:val="18"/>
                <w:szCs w:val="18"/>
              </w:rPr>
            </w:pPr>
          </w:p>
        </w:tc>
      </w:tr>
      <w:tr w:rsidR="001570A4" w:rsidRPr="00340B0D" w14:paraId="75FFE57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BC375"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A66865"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43857BD" w14:textId="77777777" w:rsidTr="00541D1A">
        <w:sdt>
          <w:sdtPr>
            <w:rPr>
              <w:rFonts w:cs="Arial"/>
              <w:sz w:val="18"/>
              <w:szCs w:val="18"/>
            </w:rPr>
            <w:alias w:val="Diplay Category"/>
            <w:tag w:val="Diplay Categor"/>
            <w:id w:val="200905812"/>
            <w:placeholder>
              <w:docPart w:val="6519058546FA46E896F3E6C142C74E8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142E2C"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23C43B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CFDEB49" w14:textId="77777777" w:rsidR="001570A4" w:rsidRPr="00340B0D" w:rsidRDefault="001570A4" w:rsidP="00541D1A">
            <w:pPr>
              <w:jc w:val="center"/>
              <w:rPr>
                <w:rFonts w:cs="Arial"/>
                <w:sz w:val="18"/>
                <w:szCs w:val="18"/>
              </w:rPr>
            </w:pPr>
          </w:p>
        </w:tc>
      </w:tr>
      <w:tr w:rsidR="001570A4" w:rsidRPr="00340B0D" w14:paraId="61D9385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8AD030"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61BC2C"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87CABD6" w14:textId="77777777" w:rsidR="001570A4" w:rsidRPr="00340B0D" w:rsidRDefault="001570A4" w:rsidP="00541D1A">
            <w:pPr>
              <w:jc w:val="center"/>
              <w:rPr>
                <w:rFonts w:cs="Arial"/>
                <w:sz w:val="18"/>
                <w:szCs w:val="18"/>
              </w:rPr>
            </w:pPr>
          </w:p>
        </w:tc>
      </w:tr>
      <w:tr w:rsidR="001570A4" w:rsidRPr="00340B0D" w14:paraId="36A98B8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418EE"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4D57C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02E182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3628C34" w14:textId="77777777" w:rsidR="001570A4" w:rsidRPr="00340B0D" w:rsidRDefault="001570A4" w:rsidP="00541D1A">
            <w:pPr>
              <w:jc w:val="center"/>
              <w:rPr>
                <w:rFonts w:cs="Arial"/>
                <w:sz w:val="18"/>
                <w:szCs w:val="18"/>
              </w:rPr>
            </w:pPr>
          </w:p>
        </w:tc>
      </w:tr>
      <w:tr w:rsidR="001570A4" w:rsidRPr="00340B0D" w14:paraId="267118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5A44F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153EF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1CF474"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ADAC981" w14:textId="77777777" w:rsidR="001570A4" w:rsidRPr="00340B0D" w:rsidRDefault="001570A4" w:rsidP="00541D1A">
            <w:pPr>
              <w:jc w:val="center"/>
              <w:rPr>
                <w:rFonts w:cs="Arial"/>
                <w:sz w:val="18"/>
                <w:szCs w:val="18"/>
              </w:rPr>
            </w:pPr>
          </w:p>
        </w:tc>
      </w:tr>
      <w:tr w:rsidR="001570A4" w:rsidRPr="00340B0D" w14:paraId="5644A9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BA0BF"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E2B6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D86C4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D3C71" w14:textId="77777777" w:rsidR="001570A4" w:rsidRPr="00340B0D" w:rsidRDefault="001570A4" w:rsidP="00541D1A">
            <w:pPr>
              <w:jc w:val="center"/>
              <w:rPr>
                <w:rFonts w:cs="Arial"/>
                <w:sz w:val="18"/>
                <w:szCs w:val="18"/>
              </w:rPr>
            </w:pPr>
          </w:p>
        </w:tc>
      </w:tr>
      <w:tr w:rsidR="001570A4" w:rsidRPr="00340B0D" w14:paraId="3D695E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2A1CC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9FF1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008BC05"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A21CAAF" w14:textId="77777777" w:rsidR="001570A4" w:rsidRPr="00340B0D" w:rsidRDefault="001570A4" w:rsidP="00541D1A">
            <w:pPr>
              <w:jc w:val="center"/>
              <w:rPr>
                <w:rFonts w:cs="Arial"/>
                <w:sz w:val="18"/>
                <w:szCs w:val="18"/>
              </w:rPr>
            </w:pPr>
          </w:p>
        </w:tc>
      </w:tr>
      <w:tr w:rsidR="001570A4" w:rsidRPr="00340B0D" w14:paraId="7ED79D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51FD2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92EE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038880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3C6DB4C" w14:textId="77777777" w:rsidR="001570A4" w:rsidRPr="00340B0D" w:rsidRDefault="001570A4" w:rsidP="00541D1A">
            <w:pPr>
              <w:jc w:val="center"/>
              <w:rPr>
                <w:rFonts w:cs="Arial"/>
                <w:sz w:val="18"/>
                <w:szCs w:val="18"/>
              </w:rPr>
            </w:pPr>
          </w:p>
        </w:tc>
      </w:tr>
      <w:tr w:rsidR="001570A4" w:rsidRPr="00340B0D" w14:paraId="51AEB2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219C3"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331C2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CB63CC"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BC07754" w14:textId="77777777" w:rsidR="001570A4" w:rsidRPr="00340B0D" w:rsidRDefault="001570A4" w:rsidP="00541D1A">
            <w:pPr>
              <w:jc w:val="center"/>
              <w:rPr>
                <w:rFonts w:cs="Arial"/>
                <w:sz w:val="18"/>
                <w:szCs w:val="18"/>
              </w:rPr>
            </w:pPr>
          </w:p>
        </w:tc>
      </w:tr>
      <w:tr w:rsidR="001570A4" w:rsidRPr="00340B0D" w14:paraId="618EFA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0D2714"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A0F9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786843D"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BBAED" w14:textId="77777777" w:rsidR="001570A4" w:rsidRPr="00340B0D" w:rsidRDefault="001570A4" w:rsidP="00541D1A">
            <w:pPr>
              <w:jc w:val="center"/>
              <w:rPr>
                <w:rFonts w:cs="Arial"/>
                <w:sz w:val="18"/>
                <w:szCs w:val="18"/>
              </w:rPr>
            </w:pPr>
          </w:p>
        </w:tc>
      </w:tr>
      <w:tr w:rsidR="001570A4" w:rsidRPr="00340B0D" w14:paraId="6589F8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35893D"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DEB09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28887C"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908E6C4" w14:textId="77777777" w:rsidR="001570A4" w:rsidRPr="00340B0D" w:rsidRDefault="001570A4" w:rsidP="00541D1A">
            <w:pPr>
              <w:jc w:val="center"/>
              <w:rPr>
                <w:rFonts w:cs="Arial"/>
                <w:sz w:val="18"/>
                <w:szCs w:val="18"/>
              </w:rPr>
            </w:pPr>
          </w:p>
        </w:tc>
      </w:tr>
      <w:tr w:rsidR="001570A4" w:rsidRPr="00340B0D" w14:paraId="0B351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178D12"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8BF0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A0412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4F16179" w14:textId="77777777" w:rsidR="001570A4" w:rsidRPr="00340B0D" w:rsidRDefault="001570A4" w:rsidP="00541D1A">
            <w:pPr>
              <w:jc w:val="center"/>
              <w:rPr>
                <w:rFonts w:cs="Arial"/>
                <w:sz w:val="18"/>
                <w:szCs w:val="18"/>
              </w:rPr>
            </w:pPr>
          </w:p>
        </w:tc>
      </w:tr>
      <w:tr w:rsidR="001570A4" w:rsidRPr="00340B0D" w14:paraId="4A3C5B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DFF4B0"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BAC12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790DE5E"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AF96E2" w14:textId="77777777" w:rsidR="001570A4" w:rsidRPr="00340B0D" w:rsidRDefault="001570A4" w:rsidP="00541D1A">
            <w:pPr>
              <w:jc w:val="center"/>
              <w:rPr>
                <w:rFonts w:cs="Arial"/>
                <w:sz w:val="18"/>
                <w:szCs w:val="18"/>
              </w:rPr>
            </w:pPr>
          </w:p>
        </w:tc>
      </w:tr>
      <w:tr w:rsidR="001570A4" w:rsidRPr="00340B0D" w14:paraId="3481EE8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D105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E953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23D797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B695F83" w14:textId="77777777" w:rsidR="001570A4" w:rsidRPr="00340B0D" w:rsidRDefault="001570A4" w:rsidP="00541D1A">
            <w:pPr>
              <w:jc w:val="center"/>
              <w:rPr>
                <w:rFonts w:cs="Arial"/>
                <w:sz w:val="18"/>
                <w:szCs w:val="18"/>
              </w:rPr>
            </w:pPr>
          </w:p>
        </w:tc>
      </w:tr>
      <w:tr w:rsidR="001570A4" w:rsidRPr="00340B0D" w14:paraId="2363CE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A92F0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07ED66C"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CF4B8D7" w14:textId="77777777" w:rsidR="001570A4" w:rsidRPr="00340B0D" w:rsidRDefault="001570A4" w:rsidP="00541D1A">
            <w:pPr>
              <w:jc w:val="center"/>
              <w:rPr>
                <w:rFonts w:cs="Arial"/>
                <w:sz w:val="18"/>
                <w:szCs w:val="18"/>
              </w:rPr>
            </w:pPr>
          </w:p>
        </w:tc>
      </w:tr>
      <w:tr w:rsidR="001570A4" w:rsidRPr="00340B0D" w14:paraId="042E8D60" w14:textId="77777777" w:rsidTr="00541D1A">
        <w:sdt>
          <w:sdtPr>
            <w:rPr>
              <w:rFonts w:cs="Arial"/>
              <w:sz w:val="18"/>
              <w:szCs w:val="18"/>
            </w:rPr>
            <w:alias w:val="Palette"/>
            <w:tag w:val="Palette"/>
            <w:id w:val="-919790179"/>
            <w:placeholder>
              <w:docPart w:val="120EDD590CCB415887E68EA38F97D01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E84A91"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881707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C3A219" w14:textId="77777777" w:rsidR="001570A4" w:rsidRPr="00340B0D" w:rsidRDefault="001570A4" w:rsidP="00541D1A">
            <w:pPr>
              <w:jc w:val="center"/>
              <w:rPr>
                <w:rFonts w:cs="Arial"/>
                <w:sz w:val="18"/>
                <w:szCs w:val="18"/>
              </w:rPr>
            </w:pPr>
          </w:p>
        </w:tc>
      </w:tr>
      <w:tr w:rsidR="001570A4" w:rsidRPr="00340B0D" w14:paraId="51C60EA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8F24BC2"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52510793"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099C71CA" w14:textId="77777777" w:rsidR="001570A4" w:rsidRPr="00340B0D" w:rsidRDefault="001570A4" w:rsidP="00541D1A">
            <w:pPr>
              <w:jc w:val="center"/>
              <w:rPr>
                <w:rFonts w:cs="Arial"/>
                <w:sz w:val="18"/>
                <w:szCs w:val="18"/>
              </w:rPr>
            </w:pPr>
          </w:p>
        </w:tc>
      </w:tr>
      <w:tr w:rsidR="001570A4" w:rsidRPr="00340B0D" w14:paraId="605D097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62BEB7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DF4F7D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9D3E09F" w14:textId="77777777" w:rsidR="001570A4" w:rsidRPr="00340B0D" w:rsidRDefault="001570A4" w:rsidP="00541D1A">
            <w:pPr>
              <w:jc w:val="center"/>
              <w:rPr>
                <w:rFonts w:cs="Arial"/>
                <w:sz w:val="18"/>
                <w:szCs w:val="18"/>
              </w:rPr>
            </w:pPr>
          </w:p>
        </w:tc>
      </w:tr>
      <w:tr w:rsidR="001570A4" w:rsidRPr="00340B0D" w14:paraId="23279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C4185BA"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B42CC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416B6935" w14:textId="77777777" w:rsidTr="00541D1A">
        <w:trPr>
          <w:trHeight w:val="287"/>
        </w:trPr>
        <w:tc>
          <w:tcPr>
            <w:tcW w:w="1789" w:type="dxa"/>
            <w:tcBorders>
              <w:left w:val="single" w:sz="12" w:space="0" w:color="auto"/>
              <w:bottom w:val="single" w:sz="4" w:space="0" w:color="auto"/>
            </w:tcBorders>
          </w:tcPr>
          <w:p w14:paraId="407CD9D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0BF188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E1BD433"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A85901" w14:textId="77777777" w:rsidR="001570A4" w:rsidRPr="00C87169" w:rsidRDefault="001570A4" w:rsidP="00541D1A">
            <w:pPr>
              <w:rPr>
                <w:rFonts w:cs="Arial"/>
              </w:rPr>
            </w:pPr>
          </w:p>
        </w:tc>
      </w:tr>
      <w:tr w:rsidR="001570A4" w:rsidRPr="00340B0D" w14:paraId="604BCE2A" w14:textId="77777777" w:rsidTr="00541D1A">
        <w:tc>
          <w:tcPr>
            <w:tcW w:w="1789" w:type="dxa"/>
            <w:tcBorders>
              <w:left w:val="single" w:sz="12" w:space="0" w:color="auto"/>
              <w:bottom w:val="single" w:sz="4" w:space="0" w:color="auto"/>
            </w:tcBorders>
          </w:tcPr>
          <w:p w14:paraId="50AFFB08"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3E4783"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4A2BC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7D69A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498120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7310390"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9125"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666E625" w14:textId="77777777" w:rsidR="001570A4" w:rsidRPr="00340B0D" w:rsidRDefault="001570A4" w:rsidP="00541D1A">
            <w:pPr>
              <w:rPr>
                <w:rFonts w:cs="Arial"/>
                <w:sz w:val="18"/>
                <w:szCs w:val="18"/>
              </w:rPr>
            </w:pPr>
          </w:p>
        </w:tc>
      </w:tr>
      <w:tr w:rsidR="001570A4" w:rsidRPr="00340B0D" w14:paraId="073F2F7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8F76DE1" w14:textId="77777777" w:rsidR="001570A4" w:rsidRPr="00340B0D" w:rsidRDefault="001570A4" w:rsidP="00541D1A">
            <w:pPr>
              <w:rPr>
                <w:rFonts w:cs="Arial"/>
                <w:sz w:val="18"/>
                <w:szCs w:val="18"/>
              </w:rPr>
            </w:pPr>
          </w:p>
        </w:tc>
      </w:tr>
      <w:tr w:rsidR="001570A4" w:rsidRPr="00340B0D" w14:paraId="512921F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0C1909"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CAA0CF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090DA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E4C8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56552F1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F3ABE"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D3D3F8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BBC45D"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B6900ED" w14:textId="77777777" w:rsidR="001570A4" w:rsidRPr="00340B0D" w:rsidRDefault="001570A4" w:rsidP="00541D1A">
            <w:pPr>
              <w:rPr>
                <w:rFonts w:cs="Arial"/>
                <w:sz w:val="18"/>
                <w:szCs w:val="18"/>
              </w:rPr>
            </w:pPr>
          </w:p>
        </w:tc>
      </w:tr>
      <w:tr w:rsidR="001570A4" w:rsidRPr="00340B0D" w14:paraId="02D6D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FD02B1"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15CF8A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BBC28F"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C23C202" w14:textId="77777777" w:rsidR="001570A4" w:rsidRPr="00340B0D" w:rsidRDefault="001570A4" w:rsidP="00541D1A">
            <w:pPr>
              <w:rPr>
                <w:rFonts w:cs="Arial"/>
                <w:sz w:val="18"/>
                <w:szCs w:val="18"/>
              </w:rPr>
            </w:pPr>
          </w:p>
        </w:tc>
      </w:tr>
      <w:tr w:rsidR="001570A4" w:rsidRPr="00340B0D" w14:paraId="274307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3143A"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BA5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E6D19A"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E03EA5E" w14:textId="77777777" w:rsidR="001570A4" w:rsidRPr="00340B0D" w:rsidRDefault="001570A4" w:rsidP="00541D1A">
            <w:pPr>
              <w:rPr>
                <w:rFonts w:cs="Arial"/>
                <w:sz w:val="18"/>
                <w:szCs w:val="18"/>
              </w:rPr>
            </w:pPr>
          </w:p>
        </w:tc>
      </w:tr>
      <w:tr w:rsidR="001570A4" w:rsidRPr="00340B0D" w14:paraId="3246F0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91A2E5"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B22FD7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6282A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63AA133" w14:textId="77777777" w:rsidR="001570A4" w:rsidRPr="00340B0D" w:rsidRDefault="001570A4" w:rsidP="00541D1A">
            <w:pPr>
              <w:rPr>
                <w:rFonts w:cs="Arial"/>
                <w:sz w:val="18"/>
                <w:szCs w:val="18"/>
              </w:rPr>
            </w:pPr>
          </w:p>
        </w:tc>
      </w:tr>
      <w:tr w:rsidR="001570A4" w:rsidRPr="00340B0D" w14:paraId="66710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7CA9F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7911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4D366C"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2DD5D4" w14:textId="77777777" w:rsidR="001570A4" w:rsidRPr="00340B0D" w:rsidRDefault="001570A4" w:rsidP="00541D1A">
            <w:pPr>
              <w:rPr>
                <w:rFonts w:cs="Arial"/>
                <w:sz w:val="18"/>
                <w:szCs w:val="18"/>
              </w:rPr>
            </w:pPr>
          </w:p>
        </w:tc>
      </w:tr>
      <w:tr w:rsidR="001570A4" w:rsidRPr="00340B0D" w14:paraId="6CE16C6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D7BD70"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78B3F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0BA0A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D1F8294" w14:textId="77777777" w:rsidR="001570A4" w:rsidRPr="00340B0D" w:rsidRDefault="001570A4" w:rsidP="00541D1A">
            <w:pPr>
              <w:rPr>
                <w:rFonts w:cs="Arial"/>
                <w:sz w:val="18"/>
                <w:szCs w:val="18"/>
              </w:rPr>
            </w:pPr>
          </w:p>
        </w:tc>
      </w:tr>
      <w:tr w:rsidR="001570A4" w:rsidRPr="00340B0D" w14:paraId="1512C0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07FF4A"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0D96D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5C331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C1FA53B" w14:textId="77777777" w:rsidR="001570A4" w:rsidRPr="00340B0D" w:rsidRDefault="001570A4" w:rsidP="00541D1A">
            <w:pPr>
              <w:rPr>
                <w:rFonts w:cs="Arial"/>
                <w:sz w:val="18"/>
                <w:szCs w:val="18"/>
              </w:rPr>
            </w:pPr>
          </w:p>
        </w:tc>
      </w:tr>
      <w:tr w:rsidR="001570A4" w:rsidRPr="00340B0D" w14:paraId="5F92E08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5D642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8D7C1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2AE27A"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03F1846" w14:textId="77777777" w:rsidR="001570A4" w:rsidRPr="00340B0D" w:rsidRDefault="001570A4" w:rsidP="00541D1A">
            <w:pPr>
              <w:rPr>
                <w:rFonts w:cs="Arial"/>
                <w:sz w:val="18"/>
                <w:szCs w:val="18"/>
              </w:rPr>
            </w:pPr>
          </w:p>
        </w:tc>
      </w:tr>
      <w:tr w:rsidR="001570A4" w:rsidRPr="00340B0D" w14:paraId="445AAE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BBEC71"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46A5F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D5F16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D9B92C7" w14:textId="77777777" w:rsidR="001570A4" w:rsidRPr="00340B0D" w:rsidRDefault="001570A4" w:rsidP="00541D1A">
            <w:pPr>
              <w:rPr>
                <w:rFonts w:cs="Arial"/>
                <w:sz w:val="18"/>
                <w:szCs w:val="18"/>
              </w:rPr>
            </w:pPr>
          </w:p>
        </w:tc>
      </w:tr>
      <w:tr w:rsidR="001570A4" w:rsidRPr="00340B0D" w14:paraId="7E421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DC359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C0139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F674F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F258B6" w14:textId="77777777" w:rsidR="001570A4" w:rsidRPr="00340B0D" w:rsidRDefault="001570A4" w:rsidP="00541D1A">
            <w:pPr>
              <w:rPr>
                <w:rFonts w:cs="Arial"/>
                <w:sz w:val="18"/>
                <w:szCs w:val="18"/>
              </w:rPr>
            </w:pPr>
          </w:p>
        </w:tc>
      </w:tr>
      <w:tr w:rsidR="001570A4" w:rsidRPr="00340B0D" w14:paraId="5EDAC3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D1A159"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D27A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7BBF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5C955C" w14:textId="77777777" w:rsidR="001570A4" w:rsidRPr="00340B0D" w:rsidRDefault="001570A4" w:rsidP="00541D1A">
            <w:pPr>
              <w:rPr>
                <w:rFonts w:cs="Arial"/>
                <w:sz w:val="18"/>
                <w:szCs w:val="18"/>
              </w:rPr>
            </w:pPr>
          </w:p>
        </w:tc>
      </w:tr>
      <w:tr w:rsidR="001570A4" w:rsidRPr="00340B0D" w14:paraId="0090EF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7CF1F5"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95AE81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F87B5D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58DFDD" w14:textId="77777777" w:rsidR="001570A4" w:rsidRPr="00340B0D" w:rsidRDefault="001570A4" w:rsidP="00541D1A">
            <w:pPr>
              <w:rPr>
                <w:rFonts w:cs="Arial"/>
                <w:sz w:val="18"/>
                <w:szCs w:val="18"/>
              </w:rPr>
            </w:pPr>
          </w:p>
        </w:tc>
      </w:tr>
      <w:tr w:rsidR="001570A4" w:rsidRPr="00340B0D" w14:paraId="7584757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33E6079"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07D2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6124F0F"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6FC279" w14:textId="77777777" w:rsidR="001570A4" w:rsidRPr="00340B0D" w:rsidRDefault="001570A4" w:rsidP="00541D1A">
            <w:pPr>
              <w:rPr>
                <w:rFonts w:cs="Arial"/>
                <w:sz w:val="18"/>
                <w:szCs w:val="18"/>
              </w:rPr>
            </w:pPr>
          </w:p>
        </w:tc>
      </w:tr>
      <w:tr w:rsidR="001570A4" w:rsidRPr="00340B0D" w14:paraId="0BE6FEA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59C654C" w14:textId="77777777" w:rsidR="001570A4" w:rsidRPr="00EF63B4" w:rsidRDefault="001570A4" w:rsidP="00541D1A">
            <w:pPr>
              <w:jc w:val="center"/>
              <w:rPr>
                <w:rFonts w:cs="Arial"/>
                <w:sz w:val="18"/>
                <w:szCs w:val="18"/>
              </w:rPr>
            </w:pPr>
            <w:r>
              <w:rPr>
                <w:rFonts w:cs="Arial"/>
                <w:b/>
                <w:bCs/>
                <w:sz w:val="18"/>
                <w:szCs w:val="18"/>
              </w:rPr>
              <w:lastRenderedPageBreak/>
              <w:t>Additional</w:t>
            </w:r>
          </w:p>
        </w:tc>
      </w:tr>
      <w:tr w:rsidR="001570A4" w:rsidRPr="00340B0D" w14:paraId="5B5674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C3679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E69E46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6CD18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AF477E" w14:textId="77777777" w:rsidR="001570A4" w:rsidRPr="00340B0D" w:rsidRDefault="001570A4" w:rsidP="00541D1A">
            <w:pPr>
              <w:rPr>
                <w:rFonts w:cs="Arial"/>
                <w:sz w:val="18"/>
                <w:szCs w:val="18"/>
              </w:rPr>
            </w:pPr>
          </w:p>
        </w:tc>
      </w:tr>
      <w:tr w:rsidR="001570A4" w:rsidRPr="00340B0D" w14:paraId="732926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C525B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C45E16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E4540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777751" w14:textId="77777777" w:rsidR="001570A4" w:rsidRPr="00340B0D" w:rsidRDefault="001570A4" w:rsidP="00541D1A">
            <w:pPr>
              <w:rPr>
                <w:rFonts w:cs="Arial"/>
                <w:sz w:val="18"/>
                <w:szCs w:val="18"/>
              </w:rPr>
            </w:pPr>
          </w:p>
        </w:tc>
      </w:tr>
      <w:tr w:rsidR="001570A4" w:rsidRPr="00340B0D" w14:paraId="0EA7F7C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57862"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65851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CD985A0" w14:textId="77777777" w:rsidR="001570A4" w:rsidRDefault="001570A4" w:rsidP="00541D1A">
            <w:pPr>
              <w:rPr>
                <w:rFonts w:cs="Arial"/>
                <w:sz w:val="18"/>
                <w:szCs w:val="18"/>
              </w:rPr>
            </w:pPr>
          </w:p>
          <w:p w14:paraId="2253FC7C" w14:textId="77777777" w:rsidR="00842DC8" w:rsidRPr="0053204B" w:rsidRDefault="00842DC8" w:rsidP="00842DC8">
            <w:r w:rsidRPr="00A53E84">
              <w:rPr>
                <w:i/>
              </w:rPr>
              <w:t xml:space="preserve">As for test </w:t>
            </w:r>
            <w:proofErr w:type="spellStart"/>
            <w:r>
              <w:t>SafetyContour</w:t>
            </w:r>
            <w:proofErr w:type="spellEnd"/>
          </w:p>
          <w:p w14:paraId="0B09E11D" w14:textId="77777777" w:rsidR="00842DC8" w:rsidRPr="00D23291" w:rsidRDefault="00842DC8" w:rsidP="00842DC8">
            <w:pPr>
              <w:rPr>
                <w:i/>
              </w:rPr>
            </w:pPr>
            <w:r w:rsidRPr="00D23291">
              <w:rPr>
                <w:i/>
              </w:rPr>
              <w:t>Select all Text groups</w:t>
            </w:r>
          </w:p>
          <w:p w14:paraId="1FE84064" w14:textId="150DD4A1" w:rsidR="001570A4" w:rsidRPr="00110428" w:rsidRDefault="00842DC8" w:rsidP="00842DC8">
            <w:pPr>
              <w:rPr>
                <w:rFonts w:cs="Arial"/>
              </w:rPr>
            </w:pPr>
            <w:r w:rsidRPr="00D23291">
              <w:rPr>
                <w:i/>
              </w:rPr>
              <w:t>Select Contour label</w:t>
            </w:r>
            <w:r w:rsidR="001570A4">
              <w:rPr>
                <w:rFonts w:cs="Arial"/>
                <w:i/>
              </w:rPr>
              <w:t>.</w:t>
            </w:r>
            <w:r w:rsidR="001570A4" w:rsidRPr="00110428">
              <w:rPr>
                <w:rFonts w:cs="Arial"/>
                <w:i/>
              </w:rPr>
              <w:t xml:space="preserve">. </w:t>
            </w:r>
          </w:p>
          <w:p w14:paraId="2BFAFA12" w14:textId="77777777" w:rsidR="001570A4" w:rsidRPr="00340B0D" w:rsidRDefault="001570A4" w:rsidP="00541D1A">
            <w:pPr>
              <w:rPr>
                <w:rFonts w:cs="Arial"/>
                <w:sz w:val="18"/>
                <w:szCs w:val="18"/>
              </w:rPr>
            </w:pPr>
          </w:p>
        </w:tc>
      </w:tr>
      <w:tr w:rsidR="001570A4" w:rsidRPr="00340B0D" w14:paraId="500DC66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4696A4"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67850C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B1C348" w14:textId="77777777" w:rsidR="001570A4" w:rsidRDefault="001570A4" w:rsidP="00541D1A">
            <w:pPr>
              <w:rPr>
                <w:rFonts w:cs="Arial"/>
                <w:b/>
                <w:bCs/>
              </w:rPr>
            </w:pPr>
          </w:p>
          <w:p w14:paraId="44174ABC" w14:textId="4C9AD9F9" w:rsidR="00842DC8" w:rsidRDefault="00842DC8" w:rsidP="00541D1A">
            <w:pPr>
              <w:rPr>
                <w:rFonts w:cs="Arial"/>
                <w:b/>
                <w:bCs/>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3B81396E" w14:textId="77777777" w:rsidR="00842DC8" w:rsidRPr="00110428" w:rsidRDefault="00842DC8" w:rsidP="00541D1A">
            <w:pPr>
              <w:rPr>
                <w:rFonts w:cs="Arial"/>
                <w:b/>
                <w:bCs/>
              </w:rPr>
            </w:pPr>
          </w:p>
        </w:tc>
      </w:tr>
      <w:tr w:rsidR="001570A4" w:rsidRPr="00340B0D" w14:paraId="75E9F5C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4CA885"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4C8DE99"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B865F5C" w14:textId="77777777" w:rsidR="001570A4" w:rsidRDefault="001570A4" w:rsidP="00541D1A">
            <w:pPr>
              <w:rPr>
                <w:rFonts w:cs="Arial"/>
                <w:sz w:val="18"/>
                <w:szCs w:val="18"/>
              </w:rPr>
            </w:pPr>
          </w:p>
          <w:p w14:paraId="6410E5F6" w14:textId="77777777" w:rsidR="00842DC8" w:rsidRDefault="00842DC8" w:rsidP="00842DC8">
            <w:pPr>
              <w:jc w:val="left"/>
              <w:rPr>
                <w:i/>
              </w:rPr>
            </w:pPr>
            <w:r w:rsidRPr="00A53E84">
              <w:rPr>
                <w:i/>
              </w:rPr>
              <w:t>The ENC in the ECDIS should match the corresponding graphical plot of test 7.1</w:t>
            </w:r>
          </w:p>
          <w:p w14:paraId="7D61EC84" w14:textId="77777777" w:rsidR="00842DC8" w:rsidRPr="00A53E84" w:rsidRDefault="00842DC8" w:rsidP="00842DC8">
            <w:pPr>
              <w:jc w:val="left"/>
              <w:rPr>
                <w:i/>
              </w:rPr>
            </w:pPr>
          </w:p>
          <w:p w14:paraId="5D050956" w14:textId="4205DB67" w:rsidR="001570A4" w:rsidRDefault="00842DC8" w:rsidP="00541D1A">
            <w:pPr>
              <w:rPr>
                <w:rFonts w:cs="Arial"/>
                <w:sz w:val="18"/>
                <w:szCs w:val="18"/>
              </w:rPr>
            </w:pPr>
            <w:r w:rsidRPr="001A42C6">
              <w:rPr>
                <w:noProof/>
                <w:lang w:eastAsia="en-GB"/>
              </w:rPr>
              <w:drawing>
                <wp:inline distT="0" distB="0" distL="0" distR="0" wp14:anchorId="75BEC36D" wp14:editId="325C119A">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2892C17" w14:textId="77777777" w:rsidR="00842DC8" w:rsidRDefault="00842DC8" w:rsidP="00541D1A">
            <w:pPr>
              <w:rPr>
                <w:rFonts w:cs="Arial"/>
                <w:sz w:val="18"/>
                <w:szCs w:val="18"/>
              </w:rPr>
            </w:pPr>
          </w:p>
          <w:p w14:paraId="25441BEF" w14:textId="77777777" w:rsidR="001570A4" w:rsidRDefault="001570A4" w:rsidP="00541D1A">
            <w:pPr>
              <w:rPr>
                <w:rFonts w:cs="Arial"/>
                <w:sz w:val="18"/>
                <w:szCs w:val="18"/>
              </w:rPr>
            </w:pPr>
          </w:p>
          <w:p w14:paraId="0CF5CCD9" w14:textId="77777777" w:rsidR="00842DC8" w:rsidRDefault="00842DC8" w:rsidP="00842DC8">
            <w:pPr>
              <w:jc w:val="left"/>
              <w:rPr>
                <w:i/>
              </w:rPr>
            </w:pPr>
            <w:r w:rsidRPr="00A53E84">
              <w:rPr>
                <w:i/>
              </w:rPr>
              <w:t xml:space="preserve">An example with </w:t>
            </w:r>
            <w:r>
              <w:rPr>
                <w:i/>
              </w:rPr>
              <w:t xml:space="preserve">Safety Contour </w:t>
            </w:r>
            <w:r w:rsidRPr="00A53E84">
              <w:rPr>
                <w:i/>
              </w:rPr>
              <w:t>= 6 m.</w:t>
            </w:r>
          </w:p>
          <w:p w14:paraId="40F064AF" w14:textId="4CC052BC" w:rsidR="001570A4" w:rsidRPr="00340B0D" w:rsidRDefault="00842DC8" w:rsidP="00842DC8">
            <w:pPr>
              <w:rPr>
                <w:rFonts w:cs="Arial"/>
                <w:sz w:val="18"/>
                <w:szCs w:val="18"/>
              </w:rPr>
            </w:pPr>
            <w:r>
              <w:rPr>
                <w:b/>
                <w:noProof/>
                <w:lang w:eastAsia="en-GB"/>
              </w:rPr>
              <w:t>tbd</w:t>
            </w:r>
          </w:p>
          <w:p w14:paraId="615364A4" w14:textId="77777777" w:rsidR="001570A4" w:rsidRDefault="001570A4" w:rsidP="00541D1A">
            <w:pPr>
              <w:tabs>
                <w:tab w:val="left" w:pos="3048"/>
              </w:tabs>
              <w:jc w:val="center"/>
              <w:rPr>
                <w:rFonts w:cs="Arial"/>
                <w:sz w:val="18"/>
                <w:szCs w:val="18"/>
              </w:rPr>
            </w:pPr>
          </w:p>
          <w:p w14:paraId="5748C3F7" w14:textId="77777777" w:rsidR="001570A4" w:rsidRPr="00340B0D" w:rsidRDefault="001570A4" w:rsidP="00541D1A">
            <w:pPr>
              <w:tabs>
                <w:tab w:val="left" w:pos="3048"/>
              </w:tabs>
              <w:jc w:val="center"/>
              <w:rPr>
                <w:rFonts w:cs="Arial"/>
                <w:sz w:val="18"/>
                <w:szCs w:val="18"/>
              </w:rPr>
            </w:pPr>
          </w:p>
          <w:p w14:paraId="1D92B326" w14:textId="77777777" w:rsidR="001570A4" w:rsidRDefault="001570A4" w:rsidP="00541D1A">
            <w:pPr>
              <w:jc w:val="center"/>
              <w:rPr>
                <w:rFonts w:cs="Arial"/>
                <w:sz w:val="18"/>
                <w:szCs w:val="18"/>
              </w:rPr>
            </w:pPr>
          </w:p>
          <w:p w14:paraId="1FEF792C" w14:textId="77777777" w:rsidR="001570A4" w:rsidRDefault="001570A4" w:rsidP="00541D1A">
            <w:pPr>
              <w:jc w:val="center"/>
              <w:rPr>
                <w:rFonts w:cs="Arial"/>
                <w:sz w:val="18"/>
                <w:szCs w:val="18"/>
              </w:rPr>
            </w:pPr>
          </w:p>
          <w:p w14:paraId="41084196" w14:textId="77777777" w:rsidR="001570A4" w:rsidRPr="00340B0D" w:rsidRDefault="001570A4" w:rsidP="00541D1A">
            <w:pPr>
              <w:rPr>
                <w:rFonts w:cs="Arial"/>
                <w:sz w:val="18"/>
                <w:szCs w:val="18"/>
              </w:rPr>
            </w:pPr>
          </w:p>
        </w:tc>
      </w:tr>
    </w:tbl>
    <w:p w14:paraId="00336452" w14:textId="77777777" w:rsidR="001570A4" w:rsidRDefault="001570A4" w:rsidP="001570A4"/>
    <w:p w14:paraId="12C7290B" w14:textId="77777777" w:rsidR="001570A4" w:rsidRPr="001570A4" w:rsidRDefault="001570A4" w:rsidP="001570A4"/>
    <w:p w14:paraId="5F09536D" w14:textId="77777777" w:rsidR="000A72CE" w:rsidRDefault="000A72CE" w:rsidP="000A72CE"/>
    <w:p w14:paraId="03D2741D" w14:textId="27538838" w:rsidR="000A72CE" w:rsidRPr="00842DC8" w:rsidRDefault="006549EF" w:rsidP="00E30B8F">
      <w:pPr>
        <w:pStyle w:val="Heading2"/>
      </w:pPr>
      <w:r>
        <w:br w:type="page"/>
      </w:r>
      <w:bookmarkStart w:id="10793" w:name="_Toc152748614"/>
      <w:r w:rsidR="000A72CE" w:rsidRPr="00842DC8">
        <w:lastRenderedPageBreak/>
        <w:t xml:space="preserve">Detection and Notification of the </w:t>
      </w:r>
      <w:r w:rsidR="0069033B" w:rsidRPr="00842DC8">
        <w:t xml:space="preserve">Safety Contour </w:t>
      </w:r>
      <w:r w:rsidR="000A72CE" w:rsidRPr="00842DC8">
        <w:t>– Use of largest scale available – Monitoring Mode</w:t>
      </w:r>
      <w:bookmarkEnd w:id="1079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3F2BAD76"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072D74"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67AD07" w14:textId="62EFC764" w:rsidR="001570A4" w:rsidRPr="00C87169" w:rsidRDefault="00FF3C83" w:rsidP="00541D1A">
            <w:pPr>
              <w:jc w:val="center"/>
              <w:rPr>
                <w:rFonts w:cs="Arial"/>
                <w:bCs/>
              </w:rPr>
            </w:pPr>
            <w:proofErr w:type="spellStart"/>
            <w:r>
              <w:t>SafetyContourMonLS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65E958"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1B59BED" w14:textId="5E1919EB" w:rsidR="001570A4" w:rsidRPr="00FF3C83" w:rsidRDefault="00FF3C83" w:rsidP="00FF3C83">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tc>
      </w:tr>
      <w:tr w:rsidR="001570A4" w:rsidRPr="00340B0D" w14:paraId="68C96A8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AA63F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61B723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2094DB6" w14:textId="77777777" w:rsidR="001570A4" w:rsidRDefault="001570A4" w:rsidP="00541D1A">
            <w:pPr>
              <w:rPr>
                <w:rFonts w:cs="Arial"/>
                <w:i/>
              </w:rPr>
            </w:pPr>
          </w:p>
          <w:p w14:paraId="7B09793F" w14:textId="77777777" w:rsidR="00FF3C83" w:rsidRPr="00A53E84" w:rsidRDefault="00FF3C83" w:rsidP="00FF3C8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Pr>
                <w:i/>
              </w:rPr>
              <w:t>features</w:t>
            </w:r>
            <w:r w:rsidRPr="00A53E84">
              <w:rPr>
                <w:i/>
              </w:rPr>
              <w:t xml:space="preserve"> satisfying the conditions for this test are listed in section</w:t>
            </w:r>
            <w:r>
              <w:rPr>
                <w:i/>
              </w:rPr>
              <w:t xml:space="preserve"> S-98 XXX-XXX </w:t>
            </w:r>
            <w:r w:rsidRPr="00A53E84">
              <w:rPr>
                <w:i/>
              </w:rPr>
              <w:t xml:space="preserve">and are included in the test cell </w:t>
            </w:r>
            <w:r>
              <w:rPr>
                <w:i/>
              </w:rPr>
              <w:t>101AA00</w:t>
            </w:r>
            <w:r w:rsidRPr="00A53E84">
              <w:rPr>
                <w:i/>
              </w:rPr>
              <w:t>SAFCO.000.</w:t>
            </w:r>
          </w:p>
          <w:p w14:paraId="357D6F02" w14:textId="77777777" w:rsidR="00FF3C83" w:rsidRPr="00A53E84" w:rsidRDefault="00FF3C83" w:rsidP="00FF3C83">
            <w:pPr>
              <w:jc w:val="left"/>
              <w:rPr>
                <w:i/>
              </w:rPr>
            </w:pPr>
          </w:p>
          <w:p w14:paraId="6A05C954" w14:textId="281862CA" w:rsidR="00FF3C83" w:rsidRPr="009C22F4" w:rsidRDefault="00FF3C83" w:rsidP="00FF3C83">
            <w:pPr>
              <w:rPr>
                <w:rFonts w:cs="Arial"/>
                <w:i/>
              </w:rPr>
            </w:pPr>
            <w:r w:rsidRPr="00A53E84">
              <w:rPr>
                <w:i/>
              </w:rPr>
              <w:t xml:space="preserve">This test is performed by loading the test cells </w:t>
            </w:r>
            <w:r>
              <w:rPr>
                <w:i/>
              </w:rPr>
              <w:t>101AA00</w:t>
            </w:r>
            <w:r w:rsidRPr="00A53E84">
              <w:rPr>
                <w:i/>
              </w:rPr>
              <w:t xml:space="preserve">OVRVU.000 and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tests 7.1 and 7.2 (Route plan) corresponding to each set of </w:t>
            </w:r>
            <w:r>
              <w:rPr>
                <w:i/>
              </w:rPr>
              <w:t xml:space="preserve">Safety Contour </w:t>
            </w:r>
            <w:r w:rsidRPr="00A53E84">
              <w:rPr>
                <w:i/>
              </w:rPr>
              <w:t>settings</w:t>
            </w:r>
          </w:p>
          <w:p w14:paraId="09F6F239" w14:textId="77777777" w:rsidR="001570A4" w:rsidRPr="009C22F4" w:rsidRDefault="001570A4" w:rsidP="00541D1A">
            <w:pPr>
              <w:rPr>
                <w:rFonts w:cs="Arial"/>
                <w:i/>
              </w:rPr>
            </w:pPr>
          </w:p>
        </w:tc>
      </w:tr>
      <w:tr w:rsidR="001570A4" w:rsidRPr="00340B0D" w14:paraId="7851278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DB2CC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0BA2381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674FF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272DD58" w14:textId="77777777" w:rsidR="001570A4" w:rsidRPr="00340B0D" w:rsidRDefault="001570A4" w:rsidP="00541D1A">
            <w:pPr>
              <w:jc w:val="center"/>
              <w:rPr>
                <w:rFonts w:cs="Arial"/>
                <w:b/>
                <w:bCs/>
                <w:sz w:val="18"/>
                <w:szCs w:val="18"/>
              </w:rPr>
            </w:pPr>
          </w:p>
        </w:tc>
      </w:tr>
      <w:tr w:rsidR="001570A4" w:rsidRPr="00340B0D" w14:paraId="3FADD58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94D6F0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A9D06D" w14:textId="77777777" w:rsidR="001570A4" w:rsidRPr="00340B0D" w:rsidRDefault="001570A4" w:rsidP="00541D1A">
            <w:pPr>
              <w:rPr>
                <w:rFonts w:cs="Arial"/>
                <w:sz w:val="18"/>
                <w:szCs w:val="18"/>
              </w:rPr>
            </w:pPr>
          </w:p>
        </w:tc>
      </w:tr>
      <w:tr w:rsidR="001570A4" w:rsidRPr="00340B0D" w14:paraId="2861E49B"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AE5F7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49918F" w14:textId="77777777" w:rsidR="001570A4" w:rsidRPr="00340B0D" w:rsidRDefault="001570A4" w:rsidP="00541D1A">
            <w:pPr>
              <w:rPr>
                <w:rFonts w:cs="Arial"/>
                <w:sz w:val="18"/>
                <w:szCs w:val="18"/>
              </w:rPr>
            </w:pPr>
          </w:p>
        </w:tc>
      </w:tr>
      <w:tr w:rsidR="001570A4" w:rsidRPr="00340B0D" w14:paraId="196F27C0"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8BD6F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C38917"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4E49B096" w14:textId="77777777" w:rsidTr="00541D1A">
        <w:sdt>
          <w:sdtPr>
            <w:rPr>
              <w:rFonts w:cs="Arial"/>
              <w:sz w:val="18"/>
              <w:szCs w:val="18"/>
            </w:rPr>
            <w:alias w:val="Diplay Category"/>
            <w:tag w:val="Diplay Categor"/>
            <w:id w:val="2146776325"/>
            <w:placeholder>
              <w:docPart w:val="DD4ED7F52281469590E1EF33C16362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54B5E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4D37839"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FB7EE9B" w14:textId="77777777" w:rsidR="001570A4" w:rsidRPr="00340B0D" w:rsidRDefault="001570A4" w:rsidP="00541D1A">
            <w:pPr>
              <w:jc w:val="center"/>
              <w:rPr>
                <w:rFonts w:cs="Arial"/>
                <w:sz w:val="18"/>
                <w:szCs w:val="18"/>
              </w:rPr>
            </w:pPr>
          </w:p>
        </w:tc>
      </w:tr>
      <w:tr w:rsidR="001570A4" w:rsidRPr="00340B0D" w14:paraId="5108B5C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C084321"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404449E"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2C95684" w14:textId="77777777" w:rsidR="001570A4" w:rsidRPr="00340B0D" w:rsidRDefault="001570A4" w:rsidP="00541D1A">
            <w:pPr>
              <w:jc w:val="center"/>
              <w:rPr>
                <w:rFonts w:cs="Arial"/>
                <w:sz w:val="18"/>
                <w:szCs w:val="18"/>
              </w:rPr>
            </w:pPr>
          </w:p>
        </w:tc>
      </w:tr>
      <w:tr w:rsidR="001570A4" w:rsidRPr="00340B0D" w14:paraId="65CD9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31A8F8"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C159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84570D1"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B05BA6C" w14:textId="77777777" w:rsidR="001570A4" w:rsidRPr="00340B0D" w:rsidRDefault="001570A4" w:rsidP="00541D1A">
            <w:pPr>
              <w:jc w:val="center"/>
              <w:rPr>
                <w:rFonts w:cs="Arial"/>
                <w:sz w:val="18"/>
                <w:szCs w:val="18"/>
              </w:rPr>
            </w:pPr>
          </w:p>
        </w:tc>
      </w:tr>
      <w:tr w:rsidR="001570A4" w:rsidRPr="00340B0D" w14:paraId="1BB6B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83BC6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E03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0723682"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20C18" w14:textId="77777777" w:rsidR="001570A4" w:rsidRPr="00340B0D" w:rsidRDefault="001570A4" w:rsidP="00541D1A">
            <w:pPr>
              <w:jc w:val="center"/>
              <w:rPr>
                <w:rFonts w:cs="Arial"/>
                <w:sz w:val="18"/>
                <w:szCs w:val="18"/>
              </w:rPr>
            </w:pPr>
          </w:p>
        </w:tc>
      </w:tr>
      <w:tr w:rsidR="001570A4" w:rsidRPr="00340B0D" w14:paraId="120948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FD19B4"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FE6A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D093D3"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3C27F" w14:textId="77777777" w:rsidR="001570A4" w:rsidRPr="00340B0D" w:rsidRDefault="001570A4" w:rsidP="00541D1A">
            <w:pPr>
              <w:jc w:val="center"/>
              <w:rPr>
                <w:rFonts w:cs="Arial"/>
                <w:sz w:val="18"/>
                <w:szCs w:val="18"/>
              </w:rPr>
            </w:pPr>
          </w:p>
        </w:tc>
      </w:tr>
      <w:tr w:rsidR="001570A4" w:rsidRPr="00340B0D" w14:paraId="65A1BF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2EF91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17CA9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C3E2C4"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EDF3FDC" w14:textId="77777777" w:rsidR="001570A4" w:rsidRPr="00340B0D" w:rsidRDefault="001570A4" w:rsidP="00541D1A">
            <w:pPr>
              <w:jc w:val="center"/>
              <w:rPr>
                <w:rFonts w:cs="Arial"/>
                <w:sz w:val="18"/>
                <w:szCs w:val="18"/>
              </w:rPr>
            </w:pPr>
          </w:p>
        </w:tc>
      </w:tr>
      <w:tr w:rsidR="001570A4" w:rsidRPr="00340B0D" w14:paraId="271203C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46FB81"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2B3E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192938"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94F0224" w14:textId="77777777" w:rsidR="001570A4" w:rsidRPr="00340B0D" w:rsidRDefault="001570A4" w:rsidP="00541D1A">
            <w:pPr>
              <w:jc w:val="center"/>
              <w:rPr>
                <w:rFonts w:cs="Arial"/>
                <w:sz w:val="18"/>
                <w:szCs w:val="18"/>
              </w:rPr>
            </w:pPr>
          </w:p>
        </w:tc>
      </w:tr>
      <w:tr w:rsidR="001570A4" w:rsidRPr="00340B0D" w14:paraId="74FEB3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27EE4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D76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FE91DB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D26CFCD" w14:textId="77777777" w:rsidR="001570A4" w:rsidRPr="00340B0D" w:rsidRDefault="001570A4" w:rsidP="00541D1A">
            <w:pPr>
              <w:jc w:val="center"/>
              <w:rPr>
                <w:rFonts w:cs="Arial"/>
                <w:sz w:val="18"/>
                <w:szCs w:val="18"/>
              </w:rPr>
            </w:pPr>
          </w:p>
        </w:tc>
      </w:tr>
      <w:tr w:rsidR="001570A4" w:rsidRPr="00340B0D" w14:paraId="050637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43BDFF"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DCBE4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7C46B8"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1B8AA" w14:textId="77777777" w:rsidR="001570A4" w:rsidRPr="00340B0D" w:rsidRDefault="001570A4" w:rsidP="00541D1A">
            <w:pPr>
              <w:jc w:val="center"/>
              <w:rPr>
                <w:rFonts w:cs="Arial"/>
                <w:sz w:val="18"/>
                <w:szCs w:val="18"/>
              </w:rPr>
            </w:pPr>
          </w:p>
        </w:tc>
      </w:tr>
      <w:tr w:rsidR="001570A4" w:rsidRPr="00340B0D" w14:paraId="3100AD2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9DA8EA"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65FCF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A64F0B"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3334592" w14:textId="77777777" w:rsidR="001570A4" w:rsidRPr="00340B0D" w:rsidRDefault="001570A4" w:rsidP="00541D1A">
            <w:pPr>
              <w:jc w:val="center"/>
              <w:rPr>
                <w:rFonts w:cs="Arial"/>
                <w:sz w:val="18"/>
                <w:szCs w:val="18"/>
              </w:rPr>
            </w:pPr>
          </w:p>
        </w:tc>
      </w:tr>
      <w:tr w:rsidR="001570A4" w:rsidRPr="00340B0D" w14:paraId="146B40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FBD70"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3265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B38BDD"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B09721A" w14:textId="77777777" w:rsidR="001570A4" w:rsidRPr="00340B0D" w:rsidRDefault="001570A4" w:rsidP="00541D1A">
            <w:pPr>
              <w:jc w:val="center"/>
              <w:rPr>
                <w:rFonts w:cs="Arial"/>
                <w:sz w:val="18"/>
                <w:szCs w:val="18"/>
              </w:rPr>
            </w:pPr>
          </w:p>
        </w:tc>
      </w:tr>
      <w:tr w:rsidR="001570A4" w:rsidRPr="00340B0D" w14:paraId="5C01C9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A7FE52"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D491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E4122C"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D9A1AC5" w14:textId="77777777" w:rsidR="001570A4" w:rsidRPr="00340B0D" w:rsidRDefault="001570A4" w:rsidP="00541D1A">
            <w:pPr>
              <w:jc w:val="center"/>
              <w:rPr>
                <w:rFonts w:cs="Arial"/>
                <w:sz w:val="18"/>
                <w:szCs w:val="18"/>
              </w:rPr>
            </w:pPr>
          </w:p>
        </w:tc>
      </w:tr>
      <w:tr w:rsidR="001570A4" w:rsidRPr="00340B0D" w14:paraId="55910F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ABE163"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BF2627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CB83E5B"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3CFBB5" w14:textId="77777777" w:rsidR="001570A4" w:rsidRPr="00340B0D" w:rsidRDefault="001570A4" w:rsidP="00541D1A">
            <w:pPr>
              <w:jc w:val="center"/>
              <w:rPr>
                <w:rFonts w:cs="Arial"/>
                <w:sz w:val="18"/>
                <w:szCs w:val="18"/>
              </w:rPr>
            </w:pPr>
          </w:p>
        </w:tc>
      </w:tr>
      <w:tr w:rsidR="001570A4" w:rsidRPr="00340B0D" w14:paraId="2164718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11EBF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F95FDA0"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82FEB58" w14:textId="77777777" w:rsidR="001570A4" w:rsidRPr="00340B0D" w:rsidRDefault="001570A4" w:rsidP="00541D1A">
            <w:pPr>
              <w:jc w:val="center"/>
              <w:rPr>
                <w:rFonts w:cs="Arial"/>
                <w:sz w:val="18"/>
                <w:szCs w:val="18"/>
              </w:rPr>
            </w:pPr>
          </w:p>
        </w:tc>
      </w:tr>
      <w:tr w:rsidR="001570A4" w:rsidRPr="00340B0D" w14:paraId="33BABF80" w14:textId="77777777" w:rsidTr="00541D1A">
        <w:sdt>
          <w:sdtPr>
            <w:rPr>
              <w:rFonts w:cs="Arial"/>
              <w:sz w:val="18"/>
              <w:szCs w:val="18"/>
            </w:rPr>
            <w:alias w:val="Palette"/>
            <w:tag w:val="Palette"/>
            <w:id w:val="1513259615"/>
            <w:placeholder>
              <w:docPart w:val="146D0785EA2B45C2B41810128DB97A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5630FD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464A5B7"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436572B" w14:textId="77777777" w:rsidR="001570A4" w:rsidRPr="00340B0D" w:rsidRDefault="001570A4" w:rsidP="00541D1A">
            <w:pPr>
              <w:jc w:val="center"/>
              <w:rPr>
                <w:rFonts w:cs="Arial"/>
                <w:sz w:val="18"/>
                <w:szCs w:val="18"/>
              </w:rPr>
            </w:pPr>
          </w:p>
        </w:tc>
      </w:tr>
      <w:tr w:rsidR="001570A4" w:rsidRPr="00340B0D" w14:paraId="31AE772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5151C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30BB8661"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51F0278" w14:textId="77777777" w:rsidR="001570A4" w:rsidRPr="00340B0D" w:rsidRDefault="001570A4" w:rsidP="00541D1A">
            <w:pPr>
              <w:jc w:val="center"/>
              <w:rPr>
                <w:rFonts w:cs="Arial"/>
                <w:sz w:val="18"/>
                <w:szCs w:val="18"/>
              </w:rPr>
            </w:pPr>
          </w:p>
        </w:tc>
      </w:tr>
      <w:tr w:rsidR="001570A4" w:rsidRPr="00340B0D" w14:paraId="155C7DC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D1E10E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7B197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6E8C3F12" w14:textId="77777777" w:rsidR="001570A4" w:rsidRPr="00340B0D" w:rsidRDefault="001570A4" w:rsidP="00541D1A">
            <w:pPr>
              <w:jc w:val="center"/>
              <w:rPr>
                <w:rFonts w:cs="Arial"/>
                <w:sz w:val="18"/>
                <w:szCs w:val="18"/>
              </w:rPr>
            </w:pPr>
          </w:p>
        </w:tc>
      </w:tr>
      <w:tr w:rsidR="001570A4" w:rsidRPr="00340B0D" w14:paraId="3874C15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85195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E7EA"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51E2186D" w14:textId="77777777" w:rsidTr="00541D1A">
        <w:trPr>
          <w:trHeight w:val="287"/>
        </w:trPr>
        <w:tc>
          <w:tcPr>
            <w:tcW w:w="1789" w:type="dxa"/>
            <w:tcBorders>
              <w:left w:val="single" w:sz="12" w:space="0" w:color="auto"/>
              <w:bottom w:val="single" w:sz="4" w:space="0" w:color="auto"/>
            </w:tcBorders>
          </w:tcPr>
          <w:p w14:paraId="72291AF0"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DFB5336"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DB4195C"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13D90A0" w14:textId="77777777" w:rsidR="001570A4" w:rsidRPr="00C87169" w:rsidRDefault="001570A4" w:rsidP="00541D1A">
            <w:pPr>
              <w:rPr>
                <w:rFonts w:cs="Arial"/>
              </w:rPr>
            </w:pPr>
          </w:p>
        </w:tc>
      </w:tr>
      <w:tr w:rsidR="001570A4" w:rsidRPr="00340B0D" w14:paraId="597E6514" w14:textId="77777777" w:rsidTr="00541D1A">
        <w:tc>
          <w:tcPr>
            <w:tcW w:w="1789" w:type="dxa"/>
            <w:tcBorders>
              <w:left w:val="single" w:sz="12" w:space="0" w:color="auto"/>
              <w:bottom w:val="single" w:sz="4" w:space="0" w:color="auto"/>
            </w:tcBorders>
          </w:tcPr>
          <w:p w14:paraId="69CFE05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6DD71A5"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85DA83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C0A7D87"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0888B1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0F8A394"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DA8538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D988DE5" w14:textId="77777777" w:rsidR="001570A4" w:rsidRPr="00340B0D" w:rsidRDefault="001570A4" w:rsidP="00541D1A">
            <w:pPr>
              <w:rPr>
                <w:rFonts w:cs="Arial"/>
                <w:sz w:val="18"/>
                <w:szCs w:val="18"/>
              </w:rPr>
            </w:pPr>
          </w:p>
        </w:tc>
      </w:tr>
      <w:tr w:rsidR="001570A4" w:rsidRPr="00340B0D" w14:paraId="0A0A803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14BF532" w14:textId="77777777" w:rsidR="001570A4" w:rsidRPr="00340B0D" w:rsidRDefault="001570A4" w:rsidP="00541D1A">
            <w:pPr>
              <w:rPr>
                <w:rFonts w:cs="Arial"/>
                <w:sz w:val="18"/>
                <w:szCs w:val="18"/>
              </w:rPr>
            </w:pPr>
          </w:p>
        </w:tc>
      </w:tr>
      <w:tr w:rsidR="001570A4" w:rsidRPr="00340B0D" w14:paraId="1249403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E4A98C"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82775B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6E73"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66FDE8"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412CCED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DC9FF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F090B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ED27E7"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20BE2E" w14:textId="77777777" w:rsidR="001570A4" w:rsidRPr="00340B0D" w:rsidRDefault="001570A4" w:rsidP="00541D1A">
            <w:pPr>
              <w:rPr>
                <w:rFonts w:cs="Arial"/>
                <w:sz w:val="18"/>
                <w:szCs w:val="18"/>
              </w:rPr>
            </w:pPr>
          </w:p>
        </w:tc>
      </w:tr>
      <w:tr w:rsidR="001570A4" w:rsidRPr="00340B0D" w14:paraId="1444F9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06F52D"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F8A39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A92648"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2E822D" w14:textId="77777777" w:rsidR="001570A4" w:rsidRPr="00340B0D" w:rsidRDefault="001570A4" w:rsidP="00541D1A">
            <w:pPr>
              <w:rPr>
                <w:rFonts w:cs="Arial"/>
                <w:sz w:val="18"/>
                <w:szCs w:val="18"/>
              </w:rPr>
            </w:pPr>
          </w:p>
        </w:tc>
      </w:tr>
      <w:tr w:rsidR="001570A4" w:rsidRPr="00340B0D" w14:paraId="6FFF95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22896B"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8FEA32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C56AAE"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F9A5D71" w14:textId="77777777" w:rsidR="001570A4" w:rsidRPr="00340B0D" w:rsidRDefault="001570A4" w:rsidP="00541D1A">
            <w:pPr>
              <w:rPr>
                <w:rFonts w:cs="Arial"/>
                <w:sz w:val="18"/>
                <w:szCs w:val="18"/>
              </w:rPr>
            </w:pPr>
          </w:p>
        </w:tc>
      </w:tr>
      <w:tr w:rsidR="001570A4" w:rsidRPr="00340B0D" w14:paraId="046FAC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2222C7"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9CEF5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973F57"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765B8CF" w14:textId="77777777" w:rsidR="001570A4" w:rsidRPr="00340B0D" w:rsidRDefault="001570A4" w:rsidP="00541D1A">
            <w:pPr>
              <w:rPr>
                <w:rFonts w:cs="Arial"/>
                <w:sz w:val="18"/>
                <w:szCs w:val="18"/>
              </w:rPr>
            </w:pPr>
          </w:p>
        </w:tc>
      </w:tr>
      <w:tr w:rsidR="001570A4" w:rsidRPr="00340B0D" w14:paraId="26796D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3E3E4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E826E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2A129D"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F18D392" w14:textId="77777777" w:rsidR="001570A4" w:rsidRPr="00340B0D" w:rsidRDefault="001570A4" w:rsidP="00541D1A">
            <w:pPr>
              <w:rPr>
                <w:rFonts w:cs="Arial"/>
                <w:sz w:val="18"/>
                <w:szCs w:val="18"/>
              </w:rPr>
            </w:pPr>
          </w:p>
        </w:tc>
      </w:tr>
      <w:tr w:rsidR="001570A4" w:rsidRPr="00340B0D" w14:paraId="4AE35F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61B2D4"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E1642C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0CF5B6"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73AEEAF" w14:textId="77777777" w:rsidR="001570A4" w:rsidRPr="00340B0D" w:rsidRDefault="001570A4" w:rsidP="00541D1A">
            <w:pPr>
              <w:rPr>
                <w:rFonts w:cs="Arial"/>
                <w:sz w:val="18"/>
                <w:szCs w:val="18"/>
              </w:rPr>
            </w:pPr>
          </w:p>
        </w:tc>
      </w:tr>
      <w:tr w:rsidR="001570A4" w:rsidRPr="00340B0D" w14:paraId="3B45A8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1C19B"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CFD105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68492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CA059A" w14:textId="77777777" w:rsidR="001570A4" w:rsidRPr="00340B0D" w:rsidRDefault="001570A4" w:rsidP="00541D1A">
            <w:pPr>
              <w:rPr>
                <w:rFonts w:cs="Arial"/>
                <w:sz w:val="18"/>
                <w:szCs w:val="18"/>
              </w:rPr>
            </w:pPr>
          </w:p>
        </w:tc>
      </w:tr>
      <w:tr w:rsidR="001570A4" w:rsidRPr="00340B0D" w14:paraId="2C039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5F3D19"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B7E4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B8F14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0E1333" w14:textId="77777777" w:rsidR="001570A4" w:rsidRPr="00340B0D" w:rsidRDefault="001570A4" w:rsidP="00541D1A">
            <w:pPr>
              <w:rPr>
                <w:rFonts w:cs="Arial"/>
                <w:sz w:val="18"/>
                <w:szCs w:val="18"/>
              </w:rPr>
            </w:pPr>
          </w:p>
        </w:tc>
      </w:tr>
      <w:tr w:rsidR="001570A4" w:rsidRPr="00340B0D" w14:paraId="62BDEA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000C1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CDC1C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228C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22EBD3" w14:textId="77777777" w:rsidR="001570A4" w:rsidRPr="00340B0D" w:rsidRDefault="001570A4" w:rsidP="00541D1A">
            <w:pPr>
              <w:rPr>
                <w:rFonts w:cs="Arial"/>
                <w:sz w:val="18"/>
                <w:szCs w:val="18"/>
              </w:rPr>
            </w:pPr>
          </w:p>
        </w:tc>
      </w:tr>
      <w:tr w:rsidR="001570A4" w:rsidRPr="00340B0D" w14:paraId="24B141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E66D28"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F65C7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461F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F2A4BF8" w14:textId="77777777" w:rsidR="001570A4" w:rsidRPr="00340B0D" w:rsidRDefault="001570A4" w:rsidP="00541D1A">
            <w:pPr>
              <w:rPr>
                <w:rFonts w:cs="Arial"/>
                <w:sz w:val="18"/>
                <w:szCs w:val="18"/>
              </w:rPr>
            </w:pPr>
          </w:p>
        </w:tc>
      </w:tr>
      <w:tr w:rsidR="001570A4" w:rsidRPr="00340B0D" w14:paraId="3A78C7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395E4F"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E3C3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EDF6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8E55A7" w14:textId="77777777" w:rsidR="001570A4" w:rsidRPr="00340B0D" w:rsidRDefault="001570A4" w:rsidP="00541D1A">
            <w:pPr>
              <w:rPr>
                <w:rFonts w:cs="Arial"/>
                <w:sz w:val="18"/>
                <w:szCs w:val="18"/>
              </w:rPr>
            </w:pPr>
          </w:p>
        </w:tc>
      </w:tr>
      <w:tr w:rsidR="001570A4" w:rsidRPr="00340B0D" w14:paraId="1DF9B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8D3F6C"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C6F71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1F38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E9BCB9" w14:textId="77777777" w:rsidR="001570A4" w:rsidRPr="00340B0D" w:rsidRDefault="001570A4" w:rsidP="00541D1A">
            <w:pPr>
              <w:rPr>
                <w:rFonts w:cs="Arial"/>
                <w:sz w:val="18"/>
                <w:szCs w:val="18"/>
              </w:rPr>
            </w:pPr>
          </w:p>
        </w:tc>
      </w:tr>
      <w:tr w:rsidR="001570A4" w:rsidRPr="00340B0D" w14:paraId="324838A8"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0F25A75"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84E1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0D8DCCE"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A9BB3AA" w14:textId="77777777" w:rsidR="001570A4" w:rsidRPr="00340B0D" w:rsidRDefault="001570A4" w:rsidP="00541D1A">
            <w:pPr>
              <w:rPr>
                <w:rFonts w:cs="Arial"/>
                <w:sz w:val="18"/>
                <w:szCs w:val="18"/>
              </w:rPr>
            </w:pPr>
          </w:p>
        </w:tc>
      </w:tr>
      <w:tr w:rsidR="001570A4" w:rsidRPr="00340B0D" w14:paraId="2E1443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7B24BD7"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4897D4C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6F9CB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6DCBA7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E9CC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0452B39" w14:textId="77777777" w:rsidR="001570A4" w:rsidRPr="00340B0D" w:rsidRDefault="001570A4" w:rsidP="00541D1A">
            <w:pPr>
              <w:rPr>
                <w:rFonts w:cs="Arial"/>
                <w:sz w:val="18"/>
                <w:szCs w:val="18"/>
              </w:rPr>
            </w:pPr>
          </w:p>
        </w:tc>
      </w:tr>
      <w:tr w:rsidR="001570A4" w:rsidRPr="00340B0D" w14:paraId="3096F8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CB343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9F96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64B2EC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4F91BE" w14:textId="77777777" w:rsidR="001570A4" w:rsidRPr="00340B0D" w:rsidRDefault="001570A4" w:rsidP="00541D1A">
            <w:pPr>
              <w:rPr>
                <w:rFonts w:cs="Arial"/>
                <w:sz w:val="18"/>
                <w:szCs w:val="18"/>
              </w:rPr>
            </w:pPr>
          </w:p>
        </w:tc>
      </w:tr>
      <w:tr w:rsidR="001570A4" w:rsidRPr="00340B0D" w14:paraId="619195C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B7A069"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23D884E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2B4DD5" w14:textId="77777777" w:rsidR="001570A4" w:rsidRDefault="001570A4" w:rsidP="00541D1A">
            <w:pPr>
              <w:rPr>
                <w:rFonts w:cs="Arial"/>
                <w:sz w:val="18"/>
                <w:szCs w:val="18"/>
              </w:rPr>
            </w:pPr>
          </w:p>
          <w:p w14:paraId="6D6988AF" w14:textId="04AD8874" w:rsidR="00FF3C83" w:rsidRDefault="00FF3C83" w:rsidP="00541D1A">
            <w:pPr>
              <w:rPr>
                <w:rFonts w:cs="Arial"/>
                <w:sz w:val="18"/>
                <w:szCs w:val="18"/>
              </w:rPr>
            </w:pPr>
            <w:r w:rsidRPr="00A53E84">
              <w:rPr>
                <w:i/>
              </w:rPr>
              <w:t xml:space="preserve">As for test </w:t>
            </w:r>
            <w:proofErr w:type="spellStart"/>
            <w:r>
              <w:t>SafetyContourLS</w:t>
            </w:r>
            <w:proofErr w:type="spellEnd"/>
          </w:p>
          <w:p w14:paraId="7D559EBF" w14:textId="77777777" w:rsidR="001570A4" w:rsidRPr="00110428" w:rsidRDefault="001570A4" w:rsidP="00541D1A">
            <w:pPr>
              <w:rPr>
                <w:rFonts w:cs="Arial"/>
              </w:rPr>
            </w:pPr>
            <w:r>
              <w:rPr>
                <w:rFonts w:cs="Arial"/>
                <w:i/>
              </w:rPr>
              <w:t>.</w:t>
            </w:r>
            <w:r w:rsidRPr="00110428">
              <w:rPr>
                <w:rFonts w:cs="Arial"/>
                <w:i/>
              </w:rPr>
              <w:t xml:space="preserve">. </w:t>
            </w:r>
          </w:p>
          <w:p w14:paraId="58B7F255" w14:textId="77777777" w:rsidR="001570A4" w:rsidRPr="00340B0D" w:rsidRDefault="001570A4" w:rsidP="00541D1A">
            <w:pPr>
              <w:rPr>
                <w:rFonts w:cs="Arial"/>
                <w:sz w:val="18"/>
                <w:szCs w:val="18"/>
              </w:rPr>
            </w:pPr>
          </w:p>
        </w:tc>
      </w:tr>
      <w:tr w:rsidR="001570A4" w:rsidRPr="00340B0D" w14:paraId="12889F3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6FDD46"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0E899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0C75F3B" w14:textId="77777777" w:rsidR="001570A4" w:rsidRDefault="001570A4" w:rsidP="00541D1A">
            <w:pPr>
              <w:rPr>
                <w:rFonts w:cs="Arial"/>
                <w:b/>
                <w:bCs/>
              </w:rPr>
            </w:pPr>
          </w:p>
          <w:p w14:paraId="73FD4BDF" w14:textId="5754AFD5" w:rsidR="00FF3C83" w:rsidRDefault="00FF3C83" w:rsidP="00541D1A">
            <w:pPr>
              <w:rPr>
                <w:rFonts w:cs="Arial"/>
                <w:b/>
                <w:bCs/>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1E510A8D" w14:textId="77777777" w:rsidR="00FF3C83" w:rsidRPr="00110428" w:rsidRDefault="00FF3C83" w:rsidP="00541D1A">
            <w:pPr>
              <w:rPr>
                <w:rFonts w:cs="Arial"/>
                <w:b/>
                <w:bCs/>
              </w:rPr>
            </w:pPr>
          </w:p>
        </w:tc>
      </w:tr>
      <w:tr w:rsidR="001570A4" w:rsidRPr="00340B0D" w14:paraId="00AF22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C0E21D"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39778A41"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9D95831" w14:textId="77777777" w:rsidR="001570A4" w:rsidRDefault="001570A4" w:rsidP="00541D1A">
            <w:pPr>
              <w:rPr>
                <w:rFonts w:cs="Arial"/>
                <w:sz w:val="18"/>
                <w:szCs w:val="18"/>
              </w:rPr>
            </w:pPr>
          </w:p>
          <w:p w14:paraId="02193CD4" w14:textId="4F5736A5" w:rsidR="001570A4" w:rsidRDefault="00FF3C83" w:rsidP="00541D1A">
            <w:pPr>
              <w:rPr>
                <w:i/>
              </w:rPr>
            </w:pPr>
            <w:r w:rsidRPr="00A53E84">
              <w:rPr>
                <w:i/>
              </w:rPr>
              <w:t>The ENC in the ECDIS should match the corresponding graphical plot of test 7.1 and 7.</w:t>
            </w:r>
            <w:r>
              <w:rPr>
                <w:i/>
              </w:rPr>
              <w:t>2</w:t>
            </w:r>
          </w:p>
          <w:p w14:paraId="02AD2655" w14:textId="77777777" w:rsidR="00FF3C83" w:rsidRDefault="00FF3C83" w:rsidP="00541D1A">
            <w:pPr>
              <w:rPr>
                <w:i/>
              </w:rPr>
            </w:pPr>
          </w:p>
          <w:p w14:paraId="058E1CFE" w14:textId="6CDEF876" w:rsidR="00FF3C83" w:rsidRDefault="00FF3C83" w:rsidP="00FF3C83">
            <w:pPr>
              <w:jc w:val="center"/>
              <w:rPr>
                <w:rFonts w:cs="Arial"/>
                <w:sz w:val="18"/>
                <w:szCs w:val="18"/>
              </w:rPr>
            </w:pPr>
            <w:r>
              <w:rPr>
                <w:noProof/>
                <w:lang w:eastAsia="en-GB"/>
              </w:rPr>
              <w:drawing>
                <wp:inline distT="0" distB="0" distL="0" distR="0" wp14:anchorId="40EEA893" wp14:editId="1EC5E3D9">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1D3F349C" w14:textId="77777777" w:rsidR="001570A4" w:rsidRDefault="001570A4" w:rsidP="00541D1A">
            <w:pPr>
              <w:rPr>
                <w:rFonts w:cs="Arial"/>
                <w:sz w:val="18"/>
                <w:szCs w:val="18"/>
              </w:rPr>
            </w:pPr>
          </w:p>
          <w:p w14:paraId="1CD202DE" w14:textId="77777777" w:rsidR="001570A4" w:rsidRPr="00340B0D" w:rsidRDefault="001570A4" w:rsidP="00FF3C83">
            <w:pPr>
              <w:rPr>
                <w:rFonts w:cs="Arial"/>
                <w:sz w:val="18"/>
                <w:szCs w:val="18"/>
              </w:rPr>
            </w:pPr>
          </w:p>
          <w:p w14:paraId="1B3F9A24" w14:textId="77777777" w:rsidR="00FF3C83" w:rsidRPr="00A53E84" w:rsidRDefault="00FF3C83" w:rsidP="00FF3C83">
            <w:pPr>
              <w:jc w:val="left"/>
              <w:rPr>
                <w:i/>
              </w:rPr>
            </w:pPr>
            <w:r w:rsidRPr="00A53E84">
              <w:rPr>
                <w:i/>
              </w:rPr>
              <w:t xml:space="preserve">An example with </w:t>
            </w:r>
            <w:r>
              <w:rPr>
                <w:i/>
              </w:rPr>
              <w:t xml:space="preserve">Safety Contour </w:t>
            </w:r>
            <w:r w:rsidRPr="00A53E84">
              <w:rPr>
                <w:i/>
              </w:rPr>
              <w:t>= 11 m.</w:t>
            </w:r>
          </w:p>
          <w:p w14:paraId="3FC4BFFC" w14:textId="7209242D" w:rsidR="001570A4" w:rsidRDefault="00FF3C83" w:rsidP="00FF3C83">
            <w:pPr>
              <w:tabs>
                <w:tab w:val="left" w:pos="3048"/>
              </w:tabs>
              <w:rPr>
                <w:rFonts w:cs="Arial"/>
                <w:sz w:val="18"/>
                <w:szCs w:val="18"/>
              </w:rPr>
            </w:pPr>
            <w:r>
              <w:rPr>
                <w:b/>
                <w:noProof/>
                <w:lang w:eastAsia="en-GB"/>
              </w:rPr>
              <w:t>tbd</w:t>
            </w:r>
          </w:p>
          <w:p w14:paraId="71D5FDD3" w14:textId="77777777" w:rsidR="001570A4" w:rsidRPr="00340B0D" w:rsidRDefault="001570A4" w:rsidP="00541D1A">
            <w:pPr>
              <w:rPr>
                <w:rFonts w:cs="Arial"/>
                <w:sz w:val="18"/>
                <w:szCs w:val="18"/>
              </w:rPr>
            </w:pPr>
          </w:p>
        </w:tc>
      </w:tr>
    </w:tbl>
    <w:p w14:paraId="31E1085C" w14:textId="77777777" w:rsid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9526"/>
      </w:tblGrid>
      <w:tr w:rsidR="0068367B" w14:paraId="304A0306" w14:textId="77777777" w:rsidTr="00A53E84">
        <w:trPr>
          <w:tblHeader/>
        </w:trPr>
        <w:tc>
          <w:tcPr>
            <w:tcW w:w="9526" w:type="dxa"/>
            <w:tcBorders>
              <w:top w:val="nil"/>
              <w:bottom w:val="nil"/>
            </w:tcBorders>
            <w:vAlign w:val="center"/>
          </w:tcPr>
          <w:p w14:paraId="7BF63B33" w14:textId="0E54F8F1" w:rsidR="0068367B" w:rsidRPr="0068367B" w:rsidRDefault="0068367B" w:rsidP="0068367B">
            <w:pPr>
              <w:jc w:val="center"/>
            </w:pPr>
            <w:bookmarkStart w:id="10794" w:name="_Hlk119982162"/>
          </w:p>
        </w:tc>
      </w:tr>
      <w:tr w:rsidR="0068367B" w14:paraId="4EB0D909" w14:textId="77777777" w:rsidTr="00A53E84">
        <w:trPr>
          <w:tblHeader/>
        </w:trPr>
        <w:tc>
          <w:tcPr>
            <w:tcW w:w="9526" w:type="dxa"/>
            <w:tcBorders>
              <w:top w:val="nil"/>
            </w:tcBorders>
            <w:vAlign w:val="center"/>
          </w:tcPr>
          <w:p w14:paraId="40BDDC15" w14:textId="1A4319C0" w:rsidR="0068367B" w:rsidRPr="00A53E84" w:rsidRDefault="0068367B" w:rsidP="008A1BCC">
            <w:pPr>
              <w:jc w:val="left"/>
              <w:rPr>
                <w:i/>
              </w:rPr>
            </w:pPr>
          </w:p>
        </w:tc>
      </w:tr>
      <w:bookmarkEnd w:id="10794"/>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0795" w:name="_Toc152748615"/>
      <w:r>
        <w:t>S-57 Testing</w:t>
      </w:r>
      <w:bookmarkEnd w:id="10795"/>
      <w:r>
        <w:t xml:space="preserve"> </w:t>
      </w:r>
    </w:p>
    <w:p w14:paraId="0321F7F3" w14:textId="77702DAE" w:rsidR="00AA7BE3" w:rsidRPr="001570A4" w:rsidRDefault="00AA7BE3" w:rsidP="00AA7BE3">
      <w:pPr>
        <w:pStyle w:val="Heading2"/>
        <w:rPr>
          <w:highlight w:val="yellow"/>
        </w:rPr>
      </w:pPr>
      <w:bookmarkStart w:id="10796" w:name="_Toc152748616"/>
      <w:r w:rsidRPr="001570A4">
        <w:rPr>
          <w:highlight w:val="yellow"/>
        </w:rPr>
        <w:t>Introduction</w:t>
      </w:r>
      <w:bookmarkEnd w:id="10796"/>
    </w:p>
    <w:p w14:paraId="058C5F81" w14:textId="21D75145" w:rsidR="00A35011" w:rsidRPr="001570A4" w:rsidRDefault="00A35011" w:rsidP="00A35011">
      <w:pPr>
        <w:rPr>
          <w:highlight w:val="yellow"/>
        </w:rPr>
      </w:pPr>
      <w:r w:rsidRPr="001570A4">
        <w:rPr>
          <w:highlight w:val="yellow"/>
        </w:rPr>
        <w:t>During the transition period to full S-100 operation on all ECDIS parallel operation of S-57 and S-100 services will take place servicing users who still maintain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Pr="001570A4" w:rsidRDefault="00A35011" w:rsidP="00A35011">
      <w:pPr>
        <w:rPr>
          <w:highlight w:val="yellow"/>
        </w:rPr>
      </w:pPr>
    </w:p>
    <w:p w14:paraId="35A95837" w14:textId="5AAB2584" w:rsidR="00A35011" w:rsidRPr="001570A4" w:rsidRDefault="00A35011" w:rsidP="00A35011">
      <w:pPr>
        <w:rPr>
          <w:highlight w:val="yellow"/>
        </w:rPr>
      </w:pPr>
      <w:r w:rsidRPr="001570A4">
        <w:rPr>
          <w:highlight w:val="yellow"/>
        </w:rPr>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Pr="001570A4" w:rsidRDefault="00A35011" w:rsidP="00A35011">
      <w:pPr>
        <w:rPr>
          <w:highlight w:val="yellow"/>
        </w:rPr>
      </w:pPr>
    </w:p>
    <w:p w14:paraId="79F053B2" w14:textId="3E255F7C" w:rsidR="00A35011" w:rsidRPr="001570A4" w:rsidRDefault="00A35011" w:rsidP="00A35011">
      <w:pPr>
        <w:rPr>
          <w:highlight w:val="yellow"/>
        </w:rPr>
      </w:pPr>
      <w:r w:rsidRPr="001570A4">
        <w:rPr>
          <w:highlight w:val="yellow"/>
        </w:rPr>
        <w:t>This manual, therefore, references the existing IHO S-64 guidance for testing the operation of type approved ECDIS available at:</w:t>
      </w:r>
    </w:p>
    <w:p w14:paraId="3ACCFE1A" w14:textId="653CEE0E" w:rsidR="00A35011" w:rsidRPr="001570A4" w:rsidRDefault="00A35011" w:rsidP="00A35011">
      <w:pPr>
        <w:rPr>
          <w:highlight w:val="yellow"/>
        </w:rPr>
      </w:pPr>
    </w:p>
    <w:p w14:paraId="6B0321E2" w14:textId="07D04069" w:rsidR="00A35011" w:rsidRPr="001570A4" w:rsidRDefault="00A35011" w:rsidP="00E012C8">
      <w:pPr>
        <w:rPr>
          <w:highlight w:val="yellow"/>
        </w:rPr>
      </w:pPr>
      <w:hyperlink r:id="rId245" w:history="1">
        <w:r w:rsidRPr="001570A4">
          <w:rPr>
            <w:rStyle w:val="Hyperlink"/>
            <w:highlight w:val="yellow"/>
          </w:rPr>
          <w:t>https://iho.int/iho_pubs/standard/S-64/S-64_Edition_3.0.2/index.htm</w:t>
        </w:r>
      </w:hyperlink>
    </w:p>
    <w:p w14:paraId="618C4C2F" w14:textId="77777777" w:rsidR="00A35011" w:rsidRPr="001570A4" w:rsidRDefault="00A35011" w:rsidP="00E012C8">
      <w:pPr>
        <w:rPr>
          <w:highlight w:val="yellow"/>
        </w:rPr>
      </w:pPr>
    </w:p>
    <w:p w14:paraId="2E917C83" w14:textId="6B53761C" w:rsidR="00AA7BE3" w:rsidRPr="001570A4" w:rsidRDefault="00AA7BE3" w:rsidP="00E012C8">
      <w:pPr>
        <w:pStyle w:val="Heading2"/>
        <w:rPr>
          <w:highlight w:val="yellow"/>
        </w:rPr>
      </w:pPr>
      <w:bookmarkStart w:id="10797" w:name="_Toc152748617"/>
      <w:r w:rsidRPr="001570A4">
        <w:rPr>
          <w:highlight w:val="yellow"/>
        </w:rPr>
        <w:t>Notes on specific tests.</w:t>
      </w:r>
      <w:bookmarkEnd w:id="10797"/>
    </w:p>
    <w:p w14:paraId="3385E4B9" w14:textId="33B268C9" w:rsidR="00A35011" w:rsidRPr="001570A4" w:rsidRDefault="00A35011" w:rsidP="00A35011">
      <w:pPr>
        <w:rPr>
          <w:highlight w:val="yellow"/>
        </w:rPr>
      </w:pPr>
      <w:r w:rsidRPr="001570A4">
        <w:rPr>
          <w:highlight w:val="yellow"/>
        </w:rPr>
        <w:t xml:space="preserve">Whilst testing under the existing S-57 is still a requirement during the transition period a number of caveats should be made prior to the execution of the </w:t>
      </w:r>
      <w:r w:rsidR="005D3222" w:rsidRPr="001570A4">
        <w:rPr>
          <w:highlight w:val="yellow"/>
        </w:rPr>
        <w:t>S</w:t>
      </w:r>
      <w:r w:rsidRPr="001570A4">
        <w:rPr>
          <w:highlight w:val="yellow"/>
        </w:rPr>
        <w:t>-64 test suites.</w:t>
      </w:r>
    </w:p>
    <w:p w14:paraId="46B15B7A" w14:textId="77777777" w:rsidR="00A35011" w:rsidRPr="001570A4" w:rsidRDefault="00A35011" w:rsidP="00A35011">
      <w:pPr>
        <w:rPr>
          <w:highlight w:val="yellow"/>
        </w:rPr>
      </w:pPr>
    </w:p>
    <w:p w14:paraId="3E91E0D5" w14:textId="329D355C" w:rsidR="00AA7BE3" w:rsidRPr="001570A4" w:rsidRDefault="00A35011">
      <w:pPr>
        <w:pStyle w:val="ListParagraph"/>
        <w:numPr>
          <w:ilvl w:val="0"/>
          <w:numId w:val="65"/>
        </w:numPr>
        <w:rPr>
          <w:highlight w:val="yellow"/>
        </w:rPr>
      </w:pPr>
      <w:r w:rsidRPr="001570A4">
        <w:rPr>
          <w:highlight w:val="yellow"/>
        </w:rPr>
        <w:t>It m</w:t>
      </w:r>
      <w:r w:rsidR="00667E6F" w:rsidRPr="001570A4">
        <w:rPr>
          <w:highlight w:val="yellow"/>
        </w:rPr>
        <w:t xml:space="preserve">ay not be necessary to do all the tests if </w:t>
      </w:r>
      <w:r w:rsidRPr="001570A4">
        <w:rPr>
          <w:highlight w:val="yellow"/>
        </w:rPr>
        <w:t>certain generic</w:t>
      </w:r>
      <w:r w:rsidR="00667E6F" w:rsidRPr="001570A4">
        <w:rPr>
          <w:highlight w:val="yellow"/>
        </w:rPr>
        <w:t xml:space="preserve"> functionality has already been </w:t>
      </w:r>
      <w:r w:rsidRPr="001570A4">
        <w:rPr>
          <w:highlight w:val="yellow"/>
        </w:rPr>
        <w:t xml:space="preserve">tested as part of the S-100 elements of testing </w:t>
      </w:r>
      <w:r w:rsidR="00667E6F" w:rsidRPr="001570A4">
        <w:rPr>
          <w:highlight w:val="yellow"/>
        </w:rPr>
        <w:t>done.</w:t>
      </w:r>
      <w:r w:rsidRPr="001570A4">
        <w:rPr>
          <w:highlight w:val="yellow"/>
        </w:rPr>
        <w:t xml:space="preserve"> The following sections should be considered complete if successfully executed in an S-100 mode of operation:</w:t>
      </w:r>
    </w:p>
    <w:p w14:paraId="5414CF81" w14:textId="77777777" w:rsidR="00A35011" w:rsidRPr="001570A4" w:rsidRDefault="00A35011">
      <w:pPr>
        <w:pStyle w:val="ListParagraph"/>
        <w:numPr>
          <w:ilvl w:val="1"/>
          <w:numId w:val="65"/>
        </w:numPr>
        <w:rPr>
          <w:highlight w:val="yellow"/>
        </w:rPr>
      </w:pPr>
    </w:p>
    <w:p w14:paraId="3AE14262" w14:textId="20D98825" w:rsidR="00322370" w:rsidRPr="001570A4" w:rsidRDefault="005D3222">
      <w:pPr>
        <w:pStyle w:val="ListParagraph"/>
        <w:numPr>
          <w:ilvl w:val="0"/>
          <w:numId w:val="65"/>
        </w:numPr>
        <w:rPr>
          <w:highlight w:val="yellow"/>
        </w:rPr>
      </w:pPr>
      <w:r w:rsidRPr="001570A4">
        <w:rPr>
          <w:highlight w:val="yellow"/>
        </w:rPr>
        <w:t>Skin of the Earth t</w:t>
      </w:r>
      <w:r w:rsidR="00322370" w:rsidRPr="001570A4">
        <w:rPr>
          <w:highlight w:val="yellow"/>
        </w:rPr>
        <w:t xml:space="preserve">ests </w:t>
      </w:r>
      <w:r w:rsidRPr="001570A4">
        <w:rPr>
          <w:highlight w:val="yellow"/>
        </w:rPr>
        <w:t>relate to anomalies detected in an S-57 mode and do not apply in the S-100 test suite.</w:t>
      </w:r>
    </w:p>
    <w:p w14:paraId="13FE1441" w14:textId="337FF8C9" w:rsidR="00AE1551" w:rsidRPr="001570A4" w:rsidRDefault="00AE1551">
      <w:pPr>
        <w:pStyle w:val="ListParagraph"/>
        <w:numPr>
          <w:ilvl w:val="0"/>
          <w:numId w:val="65"/>
        </w:numPr>
        <w:rPr>
          <w:highlight w:val="yellow"/>
        </w:rPr>
      </w:pPr>
      <w:r w:rsidRPr="001570A4">
        <w:rPr>
          <w:highlight w:val="yellow"/>
        </w:rPr>
        <w:t>S-100 replaces many user settings with “Context Parameters”. Where the S-57/S-64 tests refer to certain user controls and parameters the following table can be used to identify the names of suitable alternatives</w:t>
      </w:r>
      <w:r w:rsidR="005D3222" w:rsidRPr="001570A4">
        <w:rPr>
          <w:highlight w:val="yellow"/>
        </w:rPr>
        <w:t xml:space="preserve"> and the instructions in the S-64 manual should be considered with the equivalent names in mind. The intention is to enable ECDIS manufacturers to build more closely integrated user interface systems dealing with both S-57 and S-101 simultaneously.</w:t>
      </w:r>
      <w:r w:rsidRPr="001570A4">
        <w:rPr>
          <w:highlight w:val="yellow"/>
        </w:rPr>
        <w:t xml:space="preserve">. </w:t>
      </w:r>
    </w:p>
    <w:p w14:paraId="3D9E3BBC" w14:textId="5CDE1CDA" w:rsidR="00AE1551" w:rsidRPr="001570A4" w:rsidRDefault="00AE1551" w:rsidP="00AE1551">
      <w:pPr>
        <w:rPr>
          <w:highlight w:val="yellow"/>
        </w:rPr>
      </w:pPr>
    </w:p>
    <w:tbl>
      <w:tblPr>
        <w:tblStyle w:val="TableGrid"/>
        <w:tblW w:w="0" w:type="auto"/>
        <w:jc w:val="center"/>
        <w:tblLook w:val="04A0" w:firstRow="1" w:lastRow="0" w:firstColumn="1" w:lastColumn="0" w:noHBand="0" w:noVBand="1"/>
      </w:tblPr>
      <w:tblGrid>
        <w:gridCol w:w="3256"/>
        <w:gridCol w:w="4677"/>
      </w:tblGrid>
      <w:tr w:rsidR="00AE1551" w:rsidRPr="001570A4" w14:paraId="5D94D1E7" w14:textId="77777777" w:rsidTr="005D3222">
        <w:trPr>
          <w:jc w:val="center"/>
        </w:trPr>
        <w:tc>
          <w:tcPr>
            <w:tcW w:w="3256" w:type="dxa"/>
          </w:tcPr>
          <w:p w14:paraId="3CBA786A" w14:textId="3DD7F898" w:rsidR="00AE1551" w:rsidRPr="001570A4" w:rsidRDefault="00AE1551" w:rsidP="00AE1551">
            <w:pPr>
              <w:rPr>
                <w:b/>
                <w:bCs/>
                <w:highlight w:val="yellow"/>
              </w:rPr>
            </w:pPr>
            <w:r w:rsidRPr="001570A4">
              <w:rPr>
                <w:b/>
                <w:bCs/>
                <w:highlight w:val="yellow"/>
              </w:rPr>
              <w:t>Name of S-64 Parameter</w:t>
            </w:r>
          </w:p>
        </w:tc>
        <w:tc>
          <w:tcPr>
            <w:tcW w:w="4677" w:type="dxa"/>
          </w:tcPr>
          <w:p w14:paraId="58AA47E8" w14:textId="0E4C4E58" w:rsidR="00AE1551" w:rsidRPr="001570A4" w:rsidRDefault="00AE1551" w:rsidP="00AE1551">
            <w:pPr>
              <w:rPr>
                <w:b/>
                <w:bCs/>
                <w:highlight w:val="yellow"/>
              </w:rPr>
            </w:pPr>
            <w:r w:rsidRPr="001570A4">
              <w:rPr>
                <w:b/>
                <w:bCs/>
                <w:highlight w:val="yellow"/>
              </w:rPr>
              <w:t>Name of S-100 ECDIS Context Parameter</w:t>
            </w:r>
          </w:p>
        </w:tc>
      </w:tr>
      <w:tr w:rsidR="00AE1551" w:rsidRPr="001570A4" w14:paraId="27C5FB4D" w14:textId="77777777" w:rsidTr="005D3222">
        <w:trPr>
          <w:jc w:val="center"/>
        </w:trPr>
        <w:tc>
          <w:tcPr>
            <w:tcW w:w="3256" w:type="dxa"/>
          </w:tcPr>
          <w:p w14:paraId="314567AE" w14:textId="795CC82A" w:rsidR="00AE1551" w:rsidRPr="001570A4" w:rsidRDefault="00AE1551" w:rsidP="00AE1551">
            <w:pPr>
              <w:rPr>
                <w:highlight w:val="yellow"/>
              </w:rPr>
            </w:pPr>
            <w:r w:rsidRPr="001570A4">
              <w:rPr>
                <w:highlight w:val="yellow"/>
              </w:rPr>
              <w:t>Paper Chart Symbols</w:t>
            </w:r>
          </w:p>
        </w:tc>
        <w:tc>
          <w:tcPr>
            <w:tcW w:w="4677" w:type="dxa"/>
          </w:tcPr>
          <w:p w14:paraId="4EA7531B" w14:textId="6E072353" w:rsidR="00AE1551" w:rsidRPr="001570A4" w:rsidRDefault="00AE1551" w:rsidP="00AE1551">
            <w:pPr>
              <w:rPr>
                <w:highlight w:val="yellow"/>
              </w:rPr>
            </w:pPr>
            <w:r w:rsidRPr="001570A4">
              <w:rPr>
                <w:highlight w:val="yellow"/>
              </w:rPr>
              <w:t>Plain Symbols = true</w:t>
            </w:r>
          </w:p>
        </w:tc>
      </w:tr>
      <w:tr w:rsidR="00AE1551" w14:paraId="311F8731" w14:textId="77777777" w:rsidTr="005D3222">
        <w:trPr>
          <w:jc w:val="center"/>
        </w:trPr>
        <w:tc>
          <w:tcPr>
            <w:tcW w:w="3256" w:type="dxa"/>
          </w:tcPr>
          <w:p w14:paraId="71466E78" w14:textId="5AD23A5E" w:rsidR="00AE1551" w:rsidRDefault="00462502" w:rsidP="00AE1551">
            <w:r w:rsidRPr="001570A4">
              <w:rPr>
                <w:highlight w:val="yellow"/>
              </w:rPr>
              <w:t>Others….</w:t>
            </w:r>
          </w:p>
        </w:tc>
        <w:tc>
          <w:tcPr>
            <w:tcW w:w="4677" w:type="dxa"/>
          </w:tcPr>
          <w:p w14:paraId="3608E5F5" w14:textId="77777777" w:rsidR="00AE1551" w:rsidRDefault="00AE1551" w:rsidP="00AE1551"/>
        </w:tc>
      </w:tr>
    </w:tbl>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0798" w:name="_Toc152748618"/>
      <w:r>
        <w:t>Dual Fuel Mode testing</w:t>
      </w:r>
      <w:bookmarkEnd w:id="10798"/>
    </w:p>
    <w:p w14:paraId="46F56667" w14:textId="77777777" w:rsidR="00590615" w:rsidRDefault="00590615" w:rsidP="00590615">
      <w:pPr>
        <w:pStyle w:val="Heading2"/>
      </w:pPr>
      <w:bookmarkStart w:id="10799" w:name="_Toc152748619"/>
      <w:r>
        <w:t>Introduction</w:t>
      </w:r>
      <w:bookmarkEnd w:id="10799"/>
    </w:p>
    <w:p w14:paraId="78BDBBE4" w14:textId="0ADDDD8D" w:rsidR="00590615" w:rsidRDefault="005D3222" w:rsidP="00590615">
      <w:r>
        <w:t xml:space="preserve">As referenced in the previous section of this manual a transition period from S-57 to S-100 </w:t>
      </w:r>
    </w:p>
    <w:p w14:paraId="21DE17DC" w14:textId="6094D75E" w:rsidR="00590615" w:rsidRDefault="00590615" w:rsidP="00590615"/>
    <w:p w14:paraId="1557EEB6" w14:textId="77777777" w:rsidR="00B173F7" w:rsidRDefault="00B173F7" w:rsidP="00B173F7">
      <w:pPr>
        <w:pStyle w:val="Heading2"/>
      </w:pPr>
      <w:bookmarkStart w:id="10800" w:name="_Toc152748620"/>
      <w:r>
        <w:t>Data Scheming for Dual Fuel testing</w:t>
      </w:r>
      <w:bookmarkEnd w:id="10800"/>
    </w:p>
    <w:p w14:paraId="696D87F1" w14:textId="77777777" w:rsidR="00B173F7" w:rsidRDefault="00B173F7" w:rsidP="00B173F7">
      <w:r>
        <w:t>In order to simplify the arrangement of test data for Dual Fuel testing, some original S-57 datasets (from IHO S-64) have been used alongside S-101 versions to create the reference test datasets. The arrangement of data coverage, therefore is largely unchanged and is illustrated in the diagrams below.</w:t>
      </w:r>
    </w:p>
    <w:p w14:paraId="2A0521DD" w14:textId="77777777" w:rsidR="00B173F7" w:rsidRDefault="00B173F7" w:rsidP="00B173F7"/>
    <w:p w14:paraId="21F0D1AF" w14:textId="77777777" w:rsidR="00B173F7" w:rsidRPr="00B173F7" w:rsidRDefault="00B173F7" w:rsidP="00B173F7">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0801" w:name="_Toc152748621"/>
      <w:r w:rsidRPr="00667E6F">
        <w:t>Chart Loading and Update</w:t>
      </w:r>
      <w:bookmarkEnd w:id="10801"/>
    </w:p>
    <w:p w14:paraId="4B18E114" w14:textId="77777777" w:rsidR="00590615" w:rsidRPr="007E2CFE" w:rsidRDefault="00590615" w:rsidP="00590615">
      <w:pPr>
        <w:pStyle w:val="Heading3"/>
      </w:pPr>
      <w:r>
        <w:t>Initial Loading of charts in Dual fuel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D410A6">
        <w:trPr>
          <w:trHeight w:val="454"/>
          <w:tblHeader/>
        </w:trPr>
        <w:tc>
          <w:tcPr>
            <w:tcW w:w="2381" w:type="dxa"/>
            <w:shd w:val="clear" w:color="auto" w:fill="BFBFBF" w:themeFill="background1" w:themeFillShade="BF"/>
            <w:vAlign w:val="center"/>
          </w:tcPr>
          <w:p w14:paraId="147F92E3"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7D32C10A" w14:textId="77777777" w:rsidR="00590615" w:rsidRPr="004065B1" w:rsidRDefault="00590615" w:rsidP="00280DEE">
            <w:proofErr w:type="spellStart"/>
            <w:r>
              <w:t>DualFuelSimple</w:t>
            </w:r>
            <w:proofErr w:type="spellEnd"/>
          </w:p>
        </w:tc>
        <w:tc>
          <w:tcPr>
            <w:tcW w:w="2382" w:type="dxa"/>
            <w:shd w:val="clear" w:color="auto" w:fill="BFBFBF" w:themeFill="background1" w:themeFillShade="BF"/>
            <w:vAlign w:val="center"/>
          </w:tcPr>
          <w:p w14:paraId="1F248DC7"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85FC98F" w14:textId="50E3D383" w:rsidR="00590615" w:rsidRPr="004065B1" w:rsidRDefault="00E019D7" w:rsidP="00280DEE">
            <w:r>
              <w:t>S-98 Annex C C.18.1</w:t>
            </w:r>
          </w:p>
        </w:tc>
      </w:tr>
      <w:tr w:rsidR="00590615" w14:paraId="3061FAB9" w14:textId="77777777" w:rsidTr="00D410A6">
        <w:trPr>
          <w:tblHeader/>
        </w:trPr>
        <w:tc>
          <w:tcPr>
            <w:tcW w:w="9526" w:type="dxa"/>
            <w:gridSpan w:val="4"/>
            <w:shd w:val="clear" w:color="auto" w:fill="BFBFBF" w:themeFill="background1" w:themeFillShade="BF"/>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D410A6">
        <w:trPr>
          <w:tblHeader/>
        </w:trPr>
        <w:tc>
          <w:tcPr>
            <w:tcW w:w="9526" w:type="dxa"/>
            <w:gridSpan w:val="4"/>
            <w:shd w:val="clear" w:color="auto" w:fill="BFBFBF" w:themeFill="background1" w:themeFillShade="BF"/>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D410A6">
        <w:trPr>
          <w:tblHeader/>
        </w:trPr>
        <w:tc>
          <w:tcPr>
            <w:tcW w:w="9526" w:type="dxa"/>
            <w:gridSpan w:val="4"/>
            <w:shd w:val="clear" w:color="auto" w:fill="BFBFBF" w:themeFill="background1" w:themeFillShade="BF"/>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D410A6">
        <w:trPr>
          <w:tblHeader/>
        </w:trPr>
        <w:tc>
          <w:tcPr>
            <w:tcW w:w="9526" w:type="dxa"/>
            <w:gridSpan w:val="4"/>
            <w:shd w:val="clear" w:color="auto" w:fill="BFBFBF" w:themeFill="background1" w:themeFillShade="BF"/>
            <w:vAlign w:val="center"/>
          </w:tcPr>
          <w:p w14:paraId="0312F608" w14:textId="422B38AF" w:rsidR="00590615" w:rsidRPr="004065B1" w:rsidRDefault="00590615" w:rsidP="00280DEE">
            <w:r w:rsidRPr="000A066E">
              <w:rPr>
                <w:b/>
              </w:rPr>
              <w:t>Results</w:t>
            </w:r>
            <w:r w:rsidR="00D410A6">
              <w:rPr>
                <w:b/>
              </w:rPr>
              <w:t xml:space="preserve"> </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152E70B9" w:rsidR="00590615" w:rsidRDefault="00590615" w:rsidP="00590615">
      <w:pPr>
        <w:pStyle w:val="Heading3"/>
      </w:pPr>
      <w:r>
        <w:lastRenderedPageBreak/>
        <w:t>Update</w:t>
      </w:r>
      <w:r w:rsidR="00D410A6">
        <w:t>(s) o</w:t>
      </w:r>
      <w:r>
        <w:t>f combined exchange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2"/>
        <w:gridCol w:w="3031"/>
        <w:gridCol w:w="2323"/>
        <w:gridCol w:w="2076"/>
      </w:tblGrid>
      <w:tr w:rsidR="00590615" w14:paraId="2E0555DF" w14:textId="77777777" w:rsidTr="00D410A6">
        <w:trPr>
          <w:trHeight w:val="454"/>
          <w:tblHeader/>
        </w:trPr>
        <w:tc>
          <w:tcPr>
            <w:tcW w:w="2381" w:type="dxa"/>
            <w:shd w:val="clear" w:color="auto" w:fill="BFBFBF" w:themeFill="background1" w:themeFillShade="BF"/>
            <w:vAlign w:val="center"/>
          </w:tcPr>
          <w:p w14:paraId="22B548FA"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BFBFBF" w:themeFill="background1" w:themeFillShade="BF"/>
            <w:vAlign w:val="center"/>
          </w:tcPr>
          <w:p w14:paraId="3CF9C00F"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449CB33" w14:textId="64674312" w:rsidR="00590615" w:rsidRPr="004065B1" w:rsidRDefault="00E019D7" w:rsidP="00280DEE">
            <w:r>
              <w:t>S-98 Annex C C.18.1</w:t>
            </w:r>
          </w:p>
        </w:tc>
      </w:tr>
      <w:tr w:rsidR="00590615" w14:paraId="515363ED" w14:textId="77777777" w:rsidTr="00D410A6">
        <w:trPr>
          <w:tblHeader/>
        </w:trPr>
        <w:tc>
          <w:tcPr>
            <w:tcW w:w="9526" w:type="dxa"/>
            <w:gridSpan w:val="4"/>
            <w:shd w:val="clear" w:color="auto" w:fill="BFBFBF" w:themeFill="background1" w:themeFillShade="BF"/>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Pr="00DA41A6" w:rsidRDefault="00590615" w:rsidP="00280DEE">
            <w:pPr>
              <w:rPr>
                <w:i/>
              </w:rPr>
            </w:pPr>
            <w:r>
              <w:rPr>
                <w:i/>
              </w:rPr>
              <w:t>This tests verifies the ECDIS is able to load updates to Dual Fuel datasets from a combined update exchange set.</w:t>
            </w:r>
          </w:p>
          <w:p w14:paraId="5FCA436F" w14:textId="77777777" w:rsidR="00590615" w:rsidRPr="00DA41A6" w:rsidRDefault="00590615" w:rsidP="00280DEE">
            <w:pPr>
              <w:rPr>
                <w:i/>
              </w:rPr>
            </w:pPr>
          </w:p>
        </w:tc>
      </w:tr>
      <w:tr w:rsidR="00590615" w14:paraId="0FBB9E53" w14:textId="77777777" w:rsidTr="00D410A6">
        <w:trPr>
          <w:tblHeader/>
        </w:trPr>
        <w:tc>
          <w:tcPr>
            <w:tcW w:w="9526" w:type="dxa"/>
            <w:gridSpan w:val="4"/>
            <w:shd w:val="clear" w:color="auto" w:fill="BFBFBF" w:themeFill="background1" w:themeFillShade="BF"/>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D410A6">
        <w:trPr>
          <w:tblHeader/>
        </w:trPr>
        <w:tc>
          <w:tcPr>
            <w:tcW w:w="9526" w:type="dxa"/>
            <w:gridSpan w:val="4"/>
            <w:shd w:val="clear" w:color="auto" w:fill="BFBFBF" w:themeFill="background1" w:themeFillShade="BF"/>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D410A6">
        <w:trPr>
          <w:tblHeader/>
        </w:trPr>
        <w:tc>
          <w:tcPr>
            <w:tcW w:w="9526" w:type="dxa"/>
            <w:gridSpan w:val="4"/>
            <w:shd w:val="clear" w:color="auto" w:fill="BFBFBF" w:themeFill="background1" w:themeFillShade="BF"/>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04572FB7" w14:textId="77777777" w:rsidR="00590615" w:rsidRDefault="00650770" w:rsidP="00590615">
      <w:commentRangeStart w:id="10802"/>
      <w:commentRangeEnd w:id="10802"/>
      <w:r>
        <w:rPr>
          <w:rStyle w:val="CommentReference"/>
          <w:snapToGrid/>
          <w:color w:val="000000"/>
        </w:rPr>
        <w:commentReference w:id="10802"/>
      </w:r>
    </w:p>
    <w:p w14:paraId="1FCE3189" w14:textId="77777777" w:rsidR="00590615" w:rsidRDefault="00590615" w:rsidP="00590615">
      <w:pPr>
        <w:pStyle w:val="Heading2"/>
      </w:pPr>
      <w:bookmarkStart w:id="10803" w:name="_Toc152748622"/>
      <w:r w:rsidRPr="00667E6F">
        <w:lastRenderedPageBreak/>
        <w:t>Chart Display</w:t>
      </w:r>
      <w:bookmarkEnd w:id="10803"/>
    </w:p>
    <w:p w14:paraId="444F1522" w14:textId="77777777" w:rsidR="00590615" w:rsidRPr="007E2CFE" w:rsidRDefault="00590615" w:rsidP="00590615">
      <w:pPr>
        <w:pStyle w:val="Heading3"/>
      </w:pPr>
      <w:commentRangeStart w:id="10804"/>
      <w:r>
        <w:t>Dual Fuel Mode Display</w:t>
      </w:r>
      <w:commentRangeEnd w:id="10804"/>
      <w:r w:rsidR="00D410A6">
        <w:rPr>
          <w:rStyle w:val="CommentReference"/>
          <w:b w:val="0"/>
          <w:snapToGrid/>
          <w:color w:val="000000"/>
        </w:rPr>
        <w:commentReference w:id="10804"/>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31BCF3C" w14:textId="77777777" w:rsidTr="00D410A6">
        <w:trPr>
          <w:trHeight w:val="454"/>
          <w:tblHeader/>
        </w:trPr>
        <w:tc>
          <w:tcPr>
            <w:tcW w:w="2381" w:type="dxa"/>
            <w:shd w:val="clear" w:color="auto" w:fill="BFBFBF" w:themeFill="background1" w:themeFillShade="BF"/>
            <w:vAlign w:val="center"/>
          </w:tcPr>
          <w:p w14:paraId="28EA9451"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4A48AE88" w14:textId="77777777" w:rsidR="00590615" w:rsidRPr="004065B1" w:rsidRDefault="00590615" w:rsidP="00280DEE">
            <w:proofErr w:type="spellStart"/>
            <w:r>
              <w:t>DualFuelDisplay</w:t>
            </w:r>
            <w:proofErr w:type="spellEnd"/>
          </w:p>
        </w:tc>
        <w:tc>
          <w:tcPr>
            <w:tcW w:w="2382" w:type="dxa"/>
            <w:shd w:val="clear" w:color="auto" w:fill="BFBFBF" w:themeFill="background1" w:themeFillShade="BF"/>
            <w:vAlign w:val="center"/>
          </w:tcPr>
          <w:p w14:paraId="615C7FB4"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349C169A" w14:textId="20ED3C9E" w:rsidR="00590615" w:rsidRPr="004065B1" w:rsidRDefault="00E019D7" w:rsidP="00280DEE">
            <w:r>
              <w:t>S-98 Annex C C.18.1</w:t>
            </w:r>
          </w:p>
        </w:tc>
      </w:tr>
      <w:tr w:rsidR="00590615" w14:paraId="7CFF7A58" w14:textId="77777777" w:rsidTr="00D410A6">
        <w:trPr>
          <w:tblHeader/>
        </w:trPr>
        <w:tc>
          <w:tcPr>
            <w:tcW w:w="9526" w:type="dxa"/>
            <w:gridSpan w:val="4"/>
            <w:shd w:val="clear" w:color="auto" w:fill="BFBFBF" w:themeFill="background1" w:themeFillShade="BF"/>
            <w:vAlign w:val="center"/>
          </w:tcPr>
          <w:p w14:paraId="3CEA20F7" w14:textId="77777777" w:rsidR="00590615" w:rsidRDefault="00590615" w:rsidP="00280DEE">
            <w:r w:rsidRPr="000A066E">
              <w:rPr>
                <w:b/>
              </w:rPr>
              <w:t>Test description</w:t>
            </w:r>
          </w:p>
        </w:tc>
      </w:tr>
      <w:tr w:rsidR="00590615" w14:paraId="74F4ADC9" w14:textId="77777777" w:rsidTr="00280DEE">
        <w:trPr>
          <w:tblHeader/>
        </w:trPr>
        <w:tc>
          <w:tcPr>
            <w:tcW w:w="9526" w:type="dxa"/>
            <w:gridSpan w:val="4"/>
            <w:vAlign w:val="center"/>
          </w:tcPr>
          <w:p w14:paraId="70058145" w14:textId="77777777" w:rsidR="00590615" w:rsidRDefault="00590615" w:rsidP="00280DEE">
            <w:pPr>
              <w:pStyle w:val="ListParagraph"/>
              <w:rPr>
                <w:i/>
              </w:rPr>
            </w:pPr>
          </w:p>
          <w:p w14:paraId="1E3D2549" w14:textId="77777777" w:rsidR="00590615" w:rsidRPr="00CE4149" w:rsidRDefault="00590615" w:rsidP="00280DEE">
            <w:pPr>
              <w:rPr>
                <w:i/>
              </w:rPr>
            </w:pPr>
            <w:r w:rsidRPr="00650770">
              <w:rPr>
                <w:i/>
                <w:highlight w:val="yellow"/>
                <w:rPrChange w:id="10805" w:author="jonathan pritchard" w:date="2024-10-23T11:00:00Z" w16du:dateUtc="2024-10-23T10:00:00Z">
                  <w:rPr>
                    <w:i/>
                  </w:rPr>
                </w:rPrChange>
              </w:rPr>
              <w:t xml:space="preserve">Loading a dual fuel exchange set should result in </w:t>
            </w:r>
            <w:r w:rsidRPr="00D410A6">
              <w:rPr>
                <w:i/>
                <w:highlight w:val="yellow"/>
                <w:u w:val="single"/>
                <w:rPrChange w:id="10806" w:author="jonathan pritchard" w:date="2024-10-23T11:00:00Z" w16du:dateUtc="2024-10-23T10:00:00Z">
                  <w:rPr>
                    <w:i/>
                  </w:rPr>
                </w:rPrChange>
              </w:rPr>
              <w:t>the display of a permanent message</w:t>
            </w:r>
            <w:r w:rsidRPr="00650770">
              <w:rPr>
                <w:i/>
                <w:highlight w:val="yellow"/>
                <w:rPrChange w:id="10807" w:author="jonathan pritchard" w:date="2024-10-23T11:00:00Z" w16du:dateUtc="2024-10-23T10:00:00Z">
                  <w:rPr>
                    <w:i/>
                  </w:rPr>
                </w:rPrChange>
              </w:rPr>
              <w:t xml:space="preserve"> to the user and delimited borders between datasets of different types when both are portrayed on screen.</w:t>
            </w:r>
          </w:p>
          <w:p w14:paraId="2ACC26AE" w14:textId="77777777" w:rsidR="00590615" w:rsidRPr="007E2CFE" w:rsidRDefault="00590615" w:rsidP="00280DEE">
            <w:pPr>
              <w:pStyle w:val="ListParagraph"/>
              <w:rPr>
                <w:i/>
              </w:rPr>
            </w:pPr>
          </w:p>
        </w:tc>
      </w:tr>
      <w:tr w:rsidR="00590615" w14:paraId="6917CC82" w14:textId="77777777" w:rsidTr="00D410A6">
        <w:trPr>
          <w:tblHeader/>
        </w:trPr>
        <w:tc>
          <w:tcPr>
            <w:tcW w:w="9526" w:type="dxa"/>
            <w:gridSpan w:val="4"/>
            <w:shd w:val="clear" w:color="auto" w:fill="BFBFBF" w:themeFill="background1" w:themeFillShade="BF"/>
            <w:vAlign w:val="center"/>
          </w:tcPr>
          <w:p w14:paraId="69BBEA48" w14:textId="77777777" w:rsidR="00590615" w:rsidRPr="00D410A6" w:rsidRDefault="00590615" w:rsidP="00280DEE">
            <w:pPr>
              <w:rPr>
                <w:u w:val="single"/>
              </w:rPr>
            </w:pPr>
            <w:r w:rsidRPr="000A066E">
              <w:rPr>
                <w:b/>
              </w:rPr>
              <w:t>Setup</w:t>
            </w:r>
          </w:p>
        </w:tc>
      </w:tr>
      <w:tr w:rsidR="00590615" w14:paraId="66BCD88B" w14:textId="77777777" w:rsidTr="00280DEE">
        <w:trPr>
          <w:tblHeader/>
        </w:trPr>
        <w:tc>
          <w:tcPr>
            <w:tcW w:w="9526" w:type="dxa"/>
            <w:gridSpan w:val="4"/>
            <w:vAlign w:val="center"/>
          </w:tcPr>
          <w:p w14:paraId="510D76D6" w14:textId="77777777" w:rsidR="00590615" w:rsidRDefault="00590615" w:rsidP="00280DEE">
            <w:pPr>
              <w:jc w:val="left"/>
              <w:rPr>
                <w:i/>
              </w:rPr>
            </w:pPr>
          </w:p>
          <w:p w14:paraId="0C94C0E5" w14:textId="77777777" w:rsidR="00590615" w:rsidRDefault="00590615" w:rsidP="00280DEE">
            <w:pPr>
              <w:jc w:val="left"/>
              <w:rPr>
                <w:i/>
              </w:rPr>
            </w:pPr>
            <w:r>
              <w:rPr>
                <w:i/>
              </w:rPr>
              <w:t xml:space="preserve">Load Exchange set </w:t>
            </w:r>
            <w:r w:rsidRPr="003E3203">
              <w:rPr>
                <w:b/>
                <w:bCs/>
                <w:i/>
              </w:rPr>
              <w:t>DualFuel</w:t>
            </w:r>
            <w:r>
              <w:rPr>
                <w:b/>
                <w:bCs/>
                <w:i/>
              </w:rPr>
              <w:t>Initial</w:t>
            </w:r>
          </w:p>
          <w:p w14:paraId="41B8B9CE" w14:textId="77777777" w:rsidR="00590615" w:rsidRPr="00EF287F" w:rsidRDefault="00590615" w:rsidP="00280DEE">
            <w:pPr>
              <w:jc w:val="left"/>
              <w:rPr>
                <w:i/>
              </w:rPr>
            </w:pPr>
          </w:p>
        </w:tc>
      </w:tr>
      <w:tr w:rsidR="00590615" w14:paraId="37263D8A" w14:textId="77777777" w:rsidTr="00D410A6">
        <w:trPr>
          <w:tblHeader/>
        </w:trPr>
        <w:tc>
          <w:tcPr>
            <w:tcW w:w="9526" w:type="dxa"/>
            <w:gridSpan w:val="4"/>
            <w:shd w:val="clear" w:color="auto" w:fill="BFBFBF" w:themeFill="background1" w:themeFillShade="BF"/>
            <w:vAlign w:val="center"/>
          </w:tcPr>
          <w:p w14:paraId="75CC3BFD" w14:textId="77777777" w:rsidR="00590615" w:rsidRPr="004065B1" w:rsidRDefault="00590615" w:rsidP="00280DEE">
            <w:r w:rsidRPr="000A066E">
              <w:rPr>
                <w:b/>
              </w:rPr>
              <w:t>Action</w:t>
            </w:r>
          </w:p>
        </w:tc>
      </w:tr>
      <w:tr w:rsidR="00590615" w14:paraId="67E2C008" w14:textId="77777777" w:rsidTr="00280DEE">
        <w:trPr>
          <w:tblHeader/>
        </w:trPr>
        <w:tc>
          <w:tcPr>
            <w:tcW w:w="9526" w:type="dxa"/>
            <w:gridSpan w:val="4"/>
            <w:vAlign w:val="center"/>
          </w:tcPr>
          <w:p w14:paraId="5113AEE0" w14:textId="77777777" w:rsidR="00590615" w:rsidRDefault="00590615" w:rsidP="00280DEE">
            <w:pPr>
              <w:rPr>
                <w:i/>
              </w:rPr>
            </w:pPr>
          </w:p>
          <w:p w14:paraId="7B2895BF" w14:textId="77777777" w:rsidR="00590615" w:rsidRPr="00FB1C99" w:rsidRDefault="00590615">
            <w:pPr>
              <w:pStyle w:val="ListParagraph"/>
              <w:numPr>
                <w:ilvl w:val="0"/>
                <w:numId w:val="57"/>
              </w:numPr>
              <w:jc w:val="left"/>
              <w:rPr>
                <w:rFonts w:cs="Arial"/>
                <w:i/>
                <w:iCs/>
                <w:position w:val="-1"/>
                <w:lang w:val="en-US"/>
              </w:rPr>
            </w:pPr>
            <w:r>
              <w:rPr>
                <w:rFonts w:cs="Arial"/>
                <w:i/>
                <w:iCs/>
                <w:position w:val="-1"/>
                <w:lang w:val="en-US"/>
              </w:rPr>
              <w:t>Centre display on location (60.9963,-32.4806)</w:t>
            </w:r>
          </w:p>
          <w:p w14:paraId="5F05C070"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45,000</w:t>
            </w:r>
          </w:p>
          <w:p w14:paraId="7AB472DC"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22,000</w:t>
            </w:r>
          </w:p>
          <w:p w14:paraId="77A74A85" w14:textId="77777777" w:rsidR="00590615" w:rsidRPr="00EF287F" w:rsidRDefault="00590615" w:rsidP="00280DEE">
            <w:pPr>
              <w:rPr>
                <w:i/>
              </w:rPr>
            </w:pPr>
          </w:p>
        </w:tc>
      </w:tr>
      <w:tr w:rsidR="00590615" w14:paraId="42975639" w14:textId="77777777" w:rsidTr="00D410A6">
        <w:trPr>
          <w:tblHeader/>
        </w:trPr>
        <w:tc>
          <w:tcPr>
            <w:tcW w:w="9526" w:type="dxa"/>
            <w:gridSpan w:val="4"/>
            <w:shd w:val="clear" w:color="auto" w:fill="BFBFBF" w:themeFill="background1" w:themeFillShade="BF"/>
            <w:vAlign w:val="center"/>
          </w:tcPr>
          <w:p w14:paraId="00EDEC85" w14:textId="77777777" w:rsidR="00590615" w:rsidRPr="004065B1" w:rsidRDefault="00590615" w:rsidP="00280DEE">
            <w:r w:rsidRPr="000A066E">
              <w:rPr>
                <w:b/>
              </w:rPr>
              <w:t>Results</w:t>
            </w:r>
          </w:p>
        </w:tc>
      </w:tr>
      <w:tr w:rsidR="00590615" w14:paraId="3606F5F4" w14:textId="77777777" w:rsidTr="00280DEE">
        <w:trPr>
          <w:tblHeader/>
        </w:trPr>
        <w:tc>
          <w:tcPr>
            <w:tcW w:w="9526" w:type="dxa"/>
            <w:gridSpan w:val="4"/>
            <w:vAlign w:val="center"/>
          </w:tcPr>
          <w:p w14:paraId="42D3B37B" w14:textId="77777777" w:rsidR="00590615" w:rsidRDefault="00590615" w:rsidP="00280DEE">
            <w:pPr>
              <w:jc w:val="left"/>
              <w:rPr>
                <w:i/>
              </w:rPr>
            </w:pPr>
            <w:r w:rsidRPr="00DC4578">
              <w:rPr>
                <w:i/>
              </w:rPr>
              <w:t xml:space="preserve">Ensure ECDIS has </w:t>
            </w:r>
            <w:r>
              <w:rPr>
                <w:i/>
              </w:rPr>
              <w:t>installed the exchange set</w:t>
            </w:r>
          </w:p>
          <w:p w14:paraId="4E9954C4" w14:textId="77777777" w:rsidR="00590615" w:rsidRDefault="00590615" w:rsidP="00280DEE">
            <w:pPr>
              <w:jc w:val="left"/>
              <w:rPr>
                <w:rFonts w:cs="Arial"/>
                <w:i/>
                <w:iCs/>
                <w:position w:val="-1"/>
                <w:lang w:val="en-US"/>
              </w:rPr>
            </w:pPr>
          </w:p>
          <w:p w14:paraId="6B55D04C" w14:textId="77777777" w:rsidR="00590615" w:rsidRDefault="00590615" w:rsidP="00280DEE">
            <w:pPr>
              <w:jc w:val="left"/>
              <w:rPr>
                <w:rFonts w:cs="Arial"/>
                <w:i/>
                <w:iCs/>
                <w:position w:val="-1"/>
                <w:lang w:val="en-US"/>
              </w:rPr>
            </w:pPr>
            <w:r>
              <w:rPr>
                <w:rFonts w:cs="Arial"/>
                <w:i/>
                <w:iCs/>
                <w:position w:val="-1"/>
                <w:lang w:val="en-US"/>
              </w:rPr>
              <w:t>Verify:</w:t>
            </w:r>
          </w:p>
          <w:p w14:paraId="5624DF6E" w14:textId="11A718A2" w:rsidR="00590615" w:rsidRDefault="00590615" w:rsidP="00280DEE">
            <w:pPr>
              <w:rPr>
                <w:lang w:val="en-US"/>
              </w:rPr>
            </w:pPr>
            <w:r>
              <w:rPr>
                <w:lang w:val="en-US"/>
              </w:rPr>
              <w:t>(2) i</w:t>
            </w:r>
            <w:r w:rsidRPr="00C84F55">
              <w:rPr>
                <w:lang w:val="en-US"/>
              </w:rPr>
              <w:t>mage of S-101 only small scale (</w:t>
            </w:r>
            <w:r w:rsidR="003B0268">
              <w:rPr>
                <w:lang w:val="en-US"/>
              </w:rPr>
              <w:t>10100AA_X0000</w:t>
            </w:r>
            <w:r w:rsidRPr="00C84F55">
              <w:rPr>
                <w:lang w:val="en-US"/>
              </w:rPr>
              <w:t>.000)</w:t>
            </w:r>
            <w:r>
              <w:rPr>
                <w:lang w:val="en-US"/>
              </w:rPr>
              <w:t xml:space="preserve">. </w:t>
            </w:r>
          </w:p>
          <w:p w14:paraId="5F9C677C" w14:textId="77777777" w:rsidR="00590615" w:rsidRPr="00C84F55" w:rsidRDefault="00590615" w:rsidP="00280DEE">
            <w:pPr>
              <w:rPr>
                <w:rFonts w:cs="Arial"/>
                <w:i/>
                <w:iCs/>
                <w:position w:val="-1"/>
                <w:lang w:val="en-US"/>
              </w:rPr>
            </w:pPr>
            <w:r>
              <w:rPr>
                <w:lang w:val="en-US"/>
              </w:rPr>
              <w:t xml:space="preserve">(3) </w:t>
            </w:r>
            <w:proofErr w:type="spellStart"/>
            <w:r>
              <w:rPr>
                <w:lang w:val="en-US"/>
              </w:rPr>
              <w:t>i</w:t>
            </w:r>
            <w:proofErr w:type="spellEnd"/>
            <w:r w:rsidRPr="00C84F55">
              <w:rPr>
                <w:rFonts w:cs="Arial"/>
                <w:i/>
                <w:iCs/>
                <w:position w:val="-1"/>
                <w:lang w:val="en-US"/>
              </w:rPr>
              <w:t>mage of S-101/S-57 side by side portrayal</w:t>
            </w:r>
          </w:p>
          <w:p w14:paraId="0E3AE8CD" w14:textId="77777777" w:rsidR="00590615" w:rsidRDefault="00590615" w:rsidP="00280DEE">
            <w:pPr>
              <w:jc w:val="left"/>
              <w:rPr>
                <w:rFonts w:cs="Arial"/>
                <w:i/>
                <w:iCs/>
                <w:position w:val="-1"/>
                <w:lang w:val="en-US"/>
              </w:rPr>
            </w:pPr>
          </w:p>
          <w:p w14:paraId="0501B168" w14:textId="77777777" w:rsidR="00590615" w:rsidRPr="00C84F55" w:rsidRDefault="00590615" w:rsidP="00280DEE">
            <w:pPr>
              <w:jc w:val="left"/>
              <w:rPr>
                <w:rFonts w:cs="Arial"/>
                <w:i/>
                <w:iCs/>
                <w:position w:val="-1"/>
                <w:lang w:val="en-US"/>
              </w:rPr>
            </w:pPr>
            <w:r w:rsidRPr="00C84F55">
              <w:rPr>
                <w:rFonts w:cs="Arial"/>
                <w:i/>
                <w:iCs/>
                <w:position w:val="-1"/>
                <w:lang w:val="en-US"/>
              </w:rPr>
              <w:t>Additionally verify</w:t>
            </w:r>
            <w:r>
              <w:rPr>
                <w:rFonts w:cs="Arial"/>
                <w:i/>
                <w:iCs/>
                <w:position w:val="-1"/>
                <w:lang w:val="en-US"/>
              </w:rPr>
              <w:t xml:space="preserve"> at (3)</w:t>
            </w:r>
          </w:p>
          <w:p w14:paraId="2CFF8759" w14:textId="77777777" w:rsidR="00590615" w:rsidRPr="00650770" w:rsidRDefault="00590615">
            <w:pPr>
              <w:pStyle w:val="ListParagraph"/>
              <w:numPr>
                <w:ilvl w:val="0"/>
                <w:numId w:val="42"/>
              </w:numPr>
              <w:jc w:val="left"/>
              <w:rPr>
                <w:rFonts w:cs="Arial"/>
                <w:i/>
                <w:iCs/>
                <w:position w:val="-1"/>
                <w:highlight w:val="yellow"/>
                <w:lang w:val="en-US"/>
                <w:rPrChange w:id="10808" w:author="jonathan pritchard" w:date="2024-10-23T10:59:00Z" w16du:dateUtc="2024-10-23T09:59:00Z">
                  <w:rPr>
                    <w:rFonts w:cs="Arial"/>
                    <w:i/>
                    <w:iCs/>
                    <w:position w:val="-1"/>
                    <w:lang w:val="en-US"/>
                  </w:rPr>
                </w:rPrChange>
              </w:rPr>
            </w:pPr>
            <w:commentRangeStart w:id="10809"/>
            <w:r w:rsidRPr="00650770">
              <w:rPr>
                <w:rFonts w:cs="Arial"/>
                <w:i/>
                <w:iCs/>
                <w:position w:val="-1"/>
                <w:highlight w:val="yellow"/>
                <w:lang w:val="en-US"/>
                <w:rPrChange w:id="10810" w:author="jonathan pritchard" w:date="2024-10-23T10:59:00Z" w16du:dateUtc="2024-10-23T09:59:00Z">
                  <w:rPr>
                    <w:rFonts w:cs="Arial"/>
                    <w:i/>
                    <w:iCs/>
                    <w:position w:val="-1"/>
                    <w:lang w:val="en-US"/>
                  </w:rPr>
                </w:rPrChange>
              </w:rPr>
              <w:t>The</w:t>
            </w:r>
            <w:commentRangeEnd w:id="10809"/>
            <w:r w:rsidR="00650770">
              <w:rPr>
                <w:rStyle w:val="CommentReference"/>
                <w:snapToGrid/>
                <w:color w:val="000000"/>
              </w:rPr>
              <w:commentReference w:id="10809"/>
            </w:r>
            <w:r w:rsidRPr="00650770">
              <w:rPr>
                <w:rFonts w:cs="Arial"/>
                <w:i/>
                <w:iCs/>
                <w:position w:val="-1"/>
                <w:highlight w:val="yellow"/>
                <w:lang w:val="en-US"/>
                <w:rPrChange w:id="10811" w:author="jonathan pritchard" w:date="2024-10-23T10:59:00Z" w16du:dateUtc="2024-10-23T09:59:00Z">
                  <w:rPr>
                    <w:rFonts w:cs="Arial"/>
                    <w:i/>
                    <w:iCs/>
                    <w:position w:val="-1"/>
                    <w:lang w:val="en-US"/>
                  </w:rPr>
                </w:rPrChange>
              </w:rPr>
              <w:t xml:space="preserve"> display of an appropriate message to the user that the display is showing older format data as per S-98 Annex C Section C-18.1</w:t>
            </w:r>
          </w:p>
          <w:p w14:paraId="61F82D62" w14:textId="77777777" w:rsidR="00590615" w:rsidRPr="00650770" w:rsidRDefault="00590615">
            <w:pPr>
              <w:pStyle w:val="ListParagraph"/>
              <w:numPr>
                <w:ilvl w:val="0"/>
                <w:numId w:val="42"/>
              </w:numPr>
              <w:jc w:val="left"/>
              <w:rPr>
                <w:rFonts w:cs="Arial"/>
                <w:i/>
                <w:iCs/>
                <w:position w:val="-1"/>
                <w:highlight w:val="yellow"/>
                <w:lang w:val="en-US"/>
                <w:rPrChange w:id="10812" w:author="jonathan pritchard" w:date="2024-10-23T10:59:00Z" w16du:dateUtc="2024-10-23T09:59:00Z">
                  <w:rPr>
                    <w:rFonts w:cs="Arial"/>
                    <w:i/>
                    <w:iCs/>
                    <w:position w:val="-1"/>
                    <w:lang w:val="en-US"/>
                  </w:rPr>
                </w:rPrChange>
              </w:rPr>
            </w:pPr>
            <w:r w:rsidRPr="00650770">
              <w:rPr>
                <w:rFonts w:cs="Arial"/>
                <w:i/>
                <w:iCs/>
                <w:position w:val="-1"/>
                <w:highlight w:val="yellow"/>
                <w:lang w:val="en-US"/>
                <w:rPrChange w:id="10813" w:author="jonathan pritchard" w:date="2024-10-23T10:59:00Z" w16du:dateUtc="2024-10-23T09:59:00Z">
                  <w:rPr>
                    <w:rFonts w:cs="Arial"/>
                    <w:i/>
                    <w:iCs/>
                    <w:position w:val="-1"/>
                    <w:lang w:val="en-US"/>
                  </w:rPr>
                </w:rPrChange>
              </w:rPr>
              <w:t>The portrayal of an appropriate boundary between the older format data and newer format (S-57 and S-101) according to S-98 Annex C C-18.1</w:t>
            </w:r>
          </w:p>
          <w:p w14:paraId="08F1F075" w14:textId="77777777" w:rsidR="00590615" w:rsidRDefault="00590615" w:rsidP="00280DEE">
            <w:pPr>
              <w:jc w:val="left"/>
              <w:rPr>
                <w:rFonts w:cs="Arial"/>
                <w:i/>
                <w:iCs/>
                <w:position w:val="-1"/>
                <w:lang w:val="en-US"/>
              </w:rPr>
            </w:pPr>
          </w:p>
          <w:p w14:paraId="44A2628A" w14:textId="77777777" w:rsidR="00590615" w:rsidRDefault="00590615" w:rsidP="00280DEE">
            <w:pPr>
              <w:jc w:val="left"/>
              <w:rPr>
                <w:rFonts w:cs="Arial"/>
                <w:i/>
                <w:iCs/>
                <w:position w:val="-1"/>
                <w:lang w:val="en-US"/>
              </w:rPr>
            </w:pPr>
            <w:r>
              <w:rPr>
                <w:rFonts w:cs="Arial"/>
                <w:i/>
                <w:iCs/>
                <w:position w:val="-1"/>
                <w:lang w:val="en-US"/>
              </w:rPr>
              <w:t>Verify the following display:</w:t>
            </w:r>
          </w:p>
          <w:p w14:paraId="24AB1E27" w14:textId="77777777" w:rsidR="00590615" w:rsidRPr="00DA41A6" w:rsidRDefault="00590615" w:rsidP="00280DEE">
            <w:pPr>
              <w:jc w:val="left"/>
              <w:rPr>
                <w:rFonts w:cs="Arial"/>
                <w:b/>
                <w:bCs/>
                <w:i/>
                <w:iCs/>
                <w:position w:val="-1"/>
                <w:lang w:val="en-US"/>
              </w:rPr>
            </w:pPr>
            <w:r>
              <w:rPr>
                <w:rFonts w:cs="Arial"/>
                <w:i/>
                <w:iCs/>
                <w:position w:val="-1"/>
                <w:lang w:val="en-US"/>
              </w:rPr>
              <w:t>[</w:t>
            </w:r>
            <w:r>
              <w:rPr>
                <w:rFonts w:cs="Arial"/>
                <w:b/>
                <w:bCs/>
                <w:i/>
                <w:iCs/>
                <w:position w:val="-1"/>
                <w:lang w:val="en-US"/>
              </w:rPr>
              <w:t>IMAGE: S-102/S-104 and S-124 over S-101 as part of side-by-side portrayal]</w:t>
            </w:r>
          </w:p>
          <w:p w14:paraId="53B085B9" w14:textId="77777777" w:rsidR="00590615" w:rsidRPr="00C84F55" w:rsidRDefault="00590615" w:rsidP="00280DEE">
            <w:pPr>
              <w:jc w:val="left"/>
              <w:rPr>
                <w:rFonts w:cs="Arial"/>
                <w:i/>
                <w:iCs/>
                <w:position w:val="-1"/>
                <w:lang w:val="en-US"/>
              </w:rPr>
            </w:pPr>
          </w:p>
        </w:tc>
      </w:tr>
    </w:tbl>
    <w:p w14:paraId="4416731F"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10814" w:name="_Toc152748623"/>
      <w:r w:rsidRPr="00667E6F">
        <w:t>Functions associated with chart display</w:t>
      </w:r>
      <w:bookmarkEnd w:id="10814"/>
    </w:p>
    <w:p w14:paraId="595E61AF" w14:textId="77777777" w:rsidR="00590615" w:rsidRPr="00E019D7" w:rsidRDefault="00590615" w:rsidP="00590615">
      <w:pPr>
        <w:rPr>
          <w:b/>
          <w:bCs/>
        </w:rPr>
      </w:pPr>
      <w:r w:rsidRPr="00E019D7">
        <w:rPr>
          <w:b/>
          <w:bCs/>
        </w:rPr>
        <w:t>Others?</w:t>
      </w:r>
    </w:p>
    <w:p w14:paraId="14D65AC2" w14:textId="77777777" w:rsidR="00590615" w:rsidRPr="007E2CFE" w:rsidRDefault="00590615" w:rsidP="00590615">
      <w:pPr>
        <w:pStyle w:val="Heading3"/>
      </w:pPr>
      <w:r>
        <w:lastRenderedPageBreak/>
        <w:t>Dual Fuel feature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D410A6">
        <w:trPr>
          <w:trHeight w:val="454"/>
          <w:tblHeader/>
        </w:trPr>
        <w:tc>
          <w:tcPr>
            <w:tcW w:w="2381" w:type="dxa"/>
            <w:shd w:val="clear" w:color="auto" w:fill="BFBFBF" w:themeFill="background1" w:themeFillShade="BF"/>
            <w:vAlign w:val="center"/>
          </w:tcPr>
          <w:p w14:paraId="7E647254"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BFBFBF" w:themeFill="background1" w:themeFillShade="BF"/>
            <w:vAlign w:val="center"/>
          </w:tcPr>
          <w:p w14:paraId="33B0D9BA"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68DBF096" w14:textId="77777777" w:rsidR="00DB27A6" w:rsidRPr="00413780" w:rsidRDefault="00590615" w:rsidP="00280DEE">
            <w:r>
              <w:t>(</w:t>
            </w:r>
            <w:r w:rsidRPr="00413780">
              <w:t>S-</w:t>
            </w:r>
            <w:r>
              <w:t>100</w:t>
            </w:r>
            <w:r w:rsidRPr="00413780">
              <w:t xml:space="preserve"> Part </w:t>
            </w:r>
            <w:r>
              <w:t>9/</w:t>
            </w:r>
          </w:p>
          <w:p w14:paraId="456CAB07"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29D941B" w14:textId="3E48DCDE" w:rsidR="00590615" w:rsidRPr="004065B1" w:rsidRDefault="00590615" w:rsidP="00280DEE"/>
        </w:tc>
      </w:tr>
      <w:tr w:rsidR="00590615" w14:paraId="61B5DB0F" w14:textId="77777777" w:rsidTr="00D410A6">
        <w:trPr>
          <w:tblHeader/>
        </w:trPr>
        <w:tc>
          <w:tcPr>
            <w:tcW w:w="9526" w:type="dxa"/>
            <w:gridSpan w:val="4"/>
            <w:shd w:val="clear" w:color="auto" w:fill="BFBFBF" w:themeFill="background1" w:themeFillShade="BF"/>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650770">
              <w:rPr>
                <w:i/>
                <w:highlight w:val="yellow"/>
                <w:rPrChange w:id="10815" w:author="jonathan pritchard" w:date="2024-10-23T11:01:00Z" w16du:dateUtc="2024-10-23T10:01:00Z">
                  <w:rPr>
                    <w:i/>
                  </w:rPr>
                </w:rPrChange>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D410A6">
        <w:trPr>
          <w:tblHeader/>
        </w:trPr>
        <w:tc>
          <w:tcPr>
            <w:tcW w:w="9526" w:type="dxa"/>
            <w:gridSpan w:val="4"/>
            <w:shd w:val="clear" w:color="auto" w:fill="BFBFBF" w:themeFill="background1" w:themeFillShade="BF"/>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D410A6">
        <w:trPr>
          <w:tblHeader/>
        </w:trPr>
        <w:tc>
          <w:tcPr>
            <w:tcW w:w="9526" w:type="dxa"/>
            <w:gridSpan w:val="4"/>
            <w:shd w:val="clear" w:color="auto" w:fill="BFBFBF" w:themeFill="background1" w:themeFillShade="BF"/>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D410A6">
        <w:trPr>
          <w:tblHeader/>
        </w:trPr>
        <w:tc>
          <w:tcPr>
            <w:tcW w:w="9526" w:type="dxa"/>
            <w:gridSpan w:val="4"/>
            <w:shd w:val="clear" w:color="auto" w:fill="BFBFBF" w:themeFill="background1" w:themeFillShade="BF"/>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10816" w:name="_Toc152748624"/>
      <w:r>
        <w:t>Detection and Notification of Navigational Hazards</w:t>
      </w:r>
      <w:bookmarkEnd w:id="10816"/>
    </w:p>
    <w:p w14:paraId="52C01607" w14:textId="77777777" w:rsidR="00590615" w:rsidRDefault="00590615" w:rsidP="00590615">
      <w:pPr>
        <w:pStyle w:val="Heading3"/>
      </w:pPr>
      <w:r>
        <w:t>Detection and Notification of Navigational Hazards – basic test</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410A6" w:rsidRPr="00340B0D" w14:paraId="425BE1AB"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D9C449"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94C3189" w14:textId="77777777" w:rsidR="00D410A6" w:rsidRPr="00C87169" w:rsidRDefault="00D410A6"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1528EB"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CF722C" w14:textId="77777777" w:rsidR="00D410A6" w:rsidRPr="00340B0D" w:rsidRDefault="00D410A6" w:rsidP="00541D1A">
            <w:pPr>
              <w:jc w:val="center"/>
              <w:rPr>
                <w:rFonts w:cs="Arial"/>
                <w:sz w:val="18"/>
                <w:szCs w:val="18"/>
              </w:rPr>
            </w:pPr>
          </w:p>
        </w:tc>
      </w:tr>
      <w:tr w:rsidR="00D410A6" w:rsidRPr="00340B0D" w14:paraId="7C20300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ED353C"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4D6D8D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9DECE89" w14:textId="77777777" w:rsidR="00D410A6" w:rsidRPr="009C22F4" w:rsidRDefault="00D410A6" w:rsidP="00541D1A">
            <w:pPr>
              <w:rPr>
                <w:rFonts w:cs="Arial"/>
                <w:i/>
              </w:rPr>
            </w:pPr>
          </w:p>
          <w:p w14:paraId="73A649E3" w14:textId="77777777" w:rsidR="00D410A6" w:rsidRPr="009C22F4" w:rsidRDefault="00D410A6" w:rsidP="00541D1A">
            <w:pPr>
              <w:rPr>
                <w:rFonts w:cs="Arial"/>
                <w:i/>
              </w:rPr>
            </w:pPr>
          </w:p>
        </w:tc>
      </w:tr>
      <w:tr w:rsidR="00D410A6" w:rsidRPr="00340B0D" w14:paraId="2C77EC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E82F9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33A44A3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C77957"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86ACE9" w14:textId="77777777" w:rsidR="00D410A6" w:rsidRPr="00340B0D" w:rsidRDefault="00D410A6" w:rsidP="00541D1A">
            <w:pPr>
              <w:jc w:val="center"/>
              <w:rPr>
                <w:rFonts w:cs="Arial"/>
                <w:b/>
                <w:bCs/>
                <w:sz w:val="18"/>
                <w:szCs w:val="18"/>
              </w:rPr>
            </w:pPr>
          </w:p>
        </w:tc>
      </w:tr>
      <w:tr w:rsidR="00D410A6" w:rsidRPr="00340B0D" w14:paraId="3BFE824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0C055F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DAF5FE4" w14:textId="77777777" w:rsidR="00D410A6" w:rsidRPr="00340B0D" w:rsidRDefault="00D410A6" w:rsidP="00541D1A">
            <w:pPr>
              <w:rPr>
                <w:rFonts w:cs="Arial"/>
                <w:sz w:val="18"/>
                <w:szCs w:val="18"/>
              </w:rPr>
            </w:pPr>
          </w:p>
        </w:tc>
      </w:tr>
      <w:tr w:rsidR="00D410A6" w:rsidRPr="00340B0D" w14:paraId="449DEB57"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D8861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69D8901" w14:textId="77777777" w:rsidR="00D410A6" w:rsidRPr="00340B0D" w:rsidRDefault="00D410A6" w:rsidP="00541D1A">
            <w:pPr>
              <w:rPr>
                <w:rFonts w:cs="Arial"/>
                <w:sz w:val="18"/>
                <w:szCs w:val="18"/>
              </w:rPr>
            </w:pPr>
          </w:p>
        </w:tc>
      </w:tr>
      <w:tr w:rsidR="00D410A6" w:rsidRPr="00340B0D" w14:paraId="77EA2CF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5A4BBC"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18510D"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40B89AEC" w14:textId="77777777" w:rsidTr="00541D1A">
        <w:sdt>
          <w:sdtPr>
            <w:rPr>
              <w:rFonts w:cs="Arial"/>
              <w:sz w:val="18"/>
              <w:szCs w:val="18"/>
            </w:rPr>
            <w:alias w:val="Diplay Category"/>
            <w:tag w:val="Diplay Categor"/>
            <w:id w:val="-1940898592"/>
            <w:placeholder>
              <w:docPart w:val="6384DCC8120E4CA6A14D7460CCEFC4D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DCC30B5"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759174"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259F92A" w14:textId="77777777" w:rsidR="00D410A6" w:rsidRPr="00340B0D" w:rsidRDefault="00D410A6" w:rsidP="00541D1A">
            <w:pPr>
              <w:jc w:val="center"/>
              <w:rPr>
                <w:rFonts w:cs="Arial"/>
                <w:sz w:val="18"/>
                <w:szCs w:val="18"/>
              </w:rPr>
            </w:pPr>
          </w:p>
        </w:tc>
      </w:tr>
      <w:tr w:rsidR="00D410A6" w:rsidRPr="00340B0D" w14:paraId="2D936D2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51C2156"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3378C4D"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50E3852" w14:textId="77777777" w:rsidR="00D410A6" w:rsidRPr="00340B0D" w:rsidRDefault="00D410A6" w:rsidP="00541D1A">
            <w:pPr>
              <w:jc w:val="center"/>
              <w:rPr>
                <w:rFonts w:cs="Arial"/>
                <w:sz w:val="18"/>
                <w:szCs w:val="18"/>
              </w:rPr>
            </w:pPr>
          </w:p>
        </w:tc>
      </w:tr>
      <w:tr w:rsidR="00D410A6" w:rsidRPr="00340B0D" w14:paraId="3105341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CFDA20"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FA66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7CEF69C"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D7A5ED" w14:textId="77777777" w:rsidR="00D410A6" w:rsidRPr="00340B0D" w:rsidRDefault="00D410A6" w:rsidP="00541D1A">
            <w:pPr>
              <w:jc w:val="center"/>
              <w:rPr>
                <w:rFonts w:cs="Arial"/>
                <w:sz w:val="18"/>
                <w:szCs w:val="18"/>
              </w:rPr>
            </w:pPr>
          </w:p>
        </w:tc>
      </w:tr>
      <w:tr w:rsidR="00D410A6" w:rsidRPr="00340B0D" w14:paraId="7D5CB8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D0D29"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DEA27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40B1DB3"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97F2289" w14:textId="77777777" w:rsidR="00D410A6" w:rsidRPr="00340B0D" w:rsidRDefault="00D410A6" w:rsidP="00541D1A">
            <w:pPr>
              <w:jc w:val="center"/>
              <w:rPr>
                <w:rFonts w:cs="Arial"/>
                <w:sz w:val="18"/>
                <w:szCs w:val="18"/>
              </w:rPr>
            </w:pPr>
          </w:p>
        </w:tc>
      </w:tr>
      <w:tr w:rsidR="00D410A6" w:rsidRPr="00340B0D" w14:paraId="21C2130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260663"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CFE4B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C856D9C"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AD7B6" w14:textId="77777777" w:rsidR="00D410A6" w:rsidRPr="00340B0D" w:rsidRDefault="00D410A6" w:rsidP="00541D1A">
            <w:pPr>
              <w:jc w:val="center"/>
              <w:rPr>
                <w:rFonts w:cs="Arial"/>
                <w:sz w:val="18"/>
                <w:szCs w:val="18"/>
              </w:rPr>
            </w:pPr>
          </w:p>
        </w:tc>
      </w:tr>
      <w:tr w:rsidR="00D410A6" w:rsidRPr="00340B0D" w14:paraId="4C1528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607F9C"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408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313CE4F"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9DE9C0B" w14:textId="77777777" w:rsidR="00D410A6" w:rsidRPr="00340B0D" w:rsidRDefault="00D410A6" w:rsidP="00541D1A">
            <w:pPr>
              <w:jc w:val="center"/>
              <w:rPr>
                <w:rFonts w:cs="Arial"/>
                <w:sz w:val="18"/>
                <w:szCs w:val="18"/>
              </w:rPr>
            </w:pPr>
          </w:p>
        </w:tc>
      </w:tr>
      <w:tr w:rsidR="00D410A6" w:rsidRPr="00340B0D" w14:paraId="2AA03D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CC879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7A6A4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024BBEAC"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EDE8BA6" w14:textId="77777777" w:rsidR="00D410A6" w:rsidRPr="00340B0D" w:rsidRDefault="00D410A6" w:rsidP="00541D1A">
            <w:pPr>
              <w:jc w:val="center"/>
              <w:rPr>
                <w:rFonts w:cs="Arial"/>
                <w:sz w:val="18"/>
                <w:szCs w:val="18"/>
              </w:rPr>
            </w:pPr>
          </w:p>
        </w:tc>
      </w:tr>
      <w:tr w:rsidR="00D410A6" w:rsidRPr="00340B0D" w14:paraId="7DDAC5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240F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334356"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BAAFA88"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95A0767" w14:textId="77777777" w:rsidR="00D410A6" w:rsidRPr="00340B0D" w:rsidRDefault="00D410A6" w:rsidP="00541D1A">
            <w:pPr>
              <w:jc w:val="center"/>
              <w:rPr>
                <w:rFonts w:cs="Arial"/>
                <w:sz w:val="18"/>
                <w:szCs w:val="18"/>
              </w:rPr>
            </w:pPr>
          </w:p>
        </w:tc>
      </w:tr>
      <w:tr w:rsidR="00D410A6" w:rsidRPr="00340B0D" w14:paraId="7916478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DD32DE"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F5461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88EB938"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6648385" w14:textId="77777777" w:rsidR="00D410A6" w:rsidRPr="00340B0D" w:rsidRDefault="00D410A6" w:rsidP="00541D1A">
            <w:pPr>
              <w:jc w:val="center"/>
              <w:rPr>
                <w:rFonts w:cs="Arial"/>
                <w:sz w:val="18"/>
                <w:szCs w:val="18"/>
              </w:rPr>
            </w:pPr>
          </w:p>
        </w:tc>
      </w:tr>
      <w:tr w:rsidR="00D410A6" w:rsidRPr="00340B0D" w14:paraId="279B80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C3DBF0"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D97FC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D088761"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B3E7F03" w14:textId="77777777" w:rsidR="00D410A6" w:rsidRPr="00340B0D" w:rsidRDefault="00D410A6" w:rsidP="00541D1A">
            <w:pPr>
              <w:jc w:val="center"/>
              <w:rPr>
                <w:rFonts w:cs="Arial"/>
                <w:sz w:val="18"/>
                <w:szCs w:val="18"/>
              </w:rPr>
            </w:pPr>
          </w:p>
        </w:tc>
      </w:tr>
      <w:tr w:rsidR="00D410A6" w:rsidRPr="00340B0D" w14:paraId="1054BE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A5B23E"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3AC1F"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DEF28F"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0C34DD" w14:textId="77777777" w:rsidR="00D410A6" w:rsidRPr="00340B0D" w:rsidRDefault="00D410A6" w:rsidP="00541D1A">
            <w:pPr>
              <w:jc w:val="center"/>
              <w:rPr>
                <w:rFonts w:cs="Arial"/>
                <w:sz w:val="18"/>
                <w:szCs w:val="18"/>
              </w:rPr>
            </w:pPr>
          </w:p>
        </w:tc>
      </w:tr>
      <w:tr w:rsidR="00D410A6" w:rsidRPr="00340B0D" w14:paraId="2EBCCB4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6BBFF"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06DCDC"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553B8BD"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7E31C2E" w14:textId="77777777" w:rsidR="00D410A6" w:rsidRPr="00340B0D" w:rsidRDefault="00D410A6" w:rsidP="00541D1A">
            <w:pPr>
              <w:jc w:val="center"/>
              <w:rPr>
                <w:rFonts w:cs="Arial"/>
                <w:sz w:val="18"/>
                <w:szCs w:val="18"/>
              </w:rPr>
            </w:pPr>
          </w:p>
        </w:tc>
      </w:tr>
      <w:tr w:rsidR="00D410A6" w:rsidRPr="00340B0D" w14:paraId="28C3A9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D04AD3"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0D3522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60453CC"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0FB5F0" w14:textId="77777777" w:rsidR="00D410A6" w:rsidRPr="00340B0D" w:rsidRDefault="00D410A6" w:rsidP="00541D1A">
            <w:pPr>
              <w:jc w:val="center"/>
              <w:rPr>
                <w:rFonts w:cs="Arial"/>
                <w:sz w:val="18"/>
                <w:szCs w:val="18"/>
              </w:rPr>
            </w:pPr>
          </w:p>
        </w:tc>
      </w:tr>
      <w:tr w:rsidR="00D410A6" w:rsidRPr="00340B0D" w14:paraId="256A61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4C7F9B" w14:textId="77777777" w:rsidR="00D410A6" w:rsidRPr="00340B0D" w:rsidRDefault="00D410A6" w:rsidP="00541D1A">
            <w:pPr>
              <w:jc w:val="center"/>
              <w:rPr>
                <w:rFonts w:cs="Arial"/>
                <w:b/>
                <w:bCs/>
                <w:sz w:val="18"/>
                <w:szCs w:val="18"/>
              </w:rPr>
            </w:pPr>
            <w:r w:rsidRPr="00340B0D">
              <w:rPr>
                <w:rFonts w:cs="Arial"/>
                <w:b/>
                <w:bCs/>
                <w:sz w:val="18"/>
                <w:szCs w:val="18"/>
              </w:rPr>
              <w:lastRenderedPageBreak/>
              <w:t>Palette</w:t>
            </w:r>
          </w:p>
        </w:tc>
        <w:tc>
          <w:tcPr>
            <w:tcW w:w="3871" w:type="dxa"/>
            <w:gridSpan w:val="5"/>
            <w:tcBorders>
              <w:left w:val="single" w:sz="12" w:space="0" w:color="auto"/>
            </w:tcBorders>
          </w:tcPr>
          <w:p w14:paraId="12C8410B"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773ED7B" w14:textId="77777777" w:rsidR="00D410A6" w:rsidRPr="00340B0D" w:rsidRDefault="00D410A6" w:rsidP="00541D1A">
            <w:pPr>
              <w:jc w:val="center"/>
              <w:rPr>
                <w:rFonts w:cs="Arial"/>
                <w:sz w:val="18"/>
                <w:szCs w:val="18"/>
              </w:rPr>
            </w:pPr>
          </w:p>
        </w:tc>
      </w:tr>
      <w:tr w:rsidR="00D410A6" w:rsidRPr="00340B0D" w14:paraId="5C06A253" w14:textId="77777777" w:rsidTr="00541D1A">
        <w:sdt>
          <w:sdtPr>
            <w:rPr>
              <w:rFonts w:cs="Arial"/>
              <w:sz w:val="18"/>
              <w:szCs w:val="18"/>
            </w:rPr>
            <w:alias w:val="Palette"/>
            <w:tag w:val="Palette"/>
            <w:id w:val="-1406297369"/>
            <w:placeholder>
              <w:docPart w:val="418F837C447B4ED7BB45DA20FA565D4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D1DC3FF"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9F4FBA1"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664234" w14:textId="77777777" w:rsidR="00D410A6" w:rsidRPr="00340B0D" w:rsidRDefault="00D410A6" w:rsidP="00541D1A">
            <w:pPr>
              <w:jc w:val="center"/>
              <w:rPr>
                <w:rFonts w:cs="Arial"/>
                <w:sz w:val="18"/>
                <w:szCs w:val="18"/>
              </w:rPr>
            </w:pPr>
          </w:p>
        </w:tc>
      </w:tr>
      <w:tr w:rsidR="00D410A6" w:rsidRPr="00340B0D" w14:paraId="66A18413"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58E3767"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3BF01773"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04C076FD" w14:textId="77777777" w:rsidR="00D410A6" w:rsidRPr="00340B0D" w:rsidRDefault="00D410A6" w:rsidP="00541D1A">
            <w:pPr>
              <w:jc w:val="center"/>
              <w:rPr>
                <w:rFonts w:cs="Arial"/>
                <w:sz w:val="18"/>
                <w:szCs w:val="18"/>
              </w:rPr>
            </w:pPr>
          </w:p>
        </w:tc>
      </w:tr>
      <w:tr w:rsidR="00D410A6" w:rsidRPr="00340B0D" w14:paraId="4990765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54C7A2"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187B7FED"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54E7540E" w14:textId="77777777" w:rsidR="00D410A6" w:rsidRPr="00340B0D" w:rsidRDefault="00D410A6" w:rsidP="00541D1A">
            <w:pPr>
              <w:jc w:val="center"/>
              <w:rPr>
                <w:rFonts w:cs="Arial"/>
                <w:sz w:val="18"/>
                <w:szCs w:val="18"/>
              </w:rPr>
            </w:pPr>
          </w:p>
        </w:tc>
      </w:tr>
      <w:tr w:rsidR="00D410A6" w:rsidRPr="00340B0D" w14:paraId="29DD3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1834CE"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AE96D5"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5EBB5917" w14:textId="77777777" w:rsidTr="00541D1A">
        <w:trPr>
          <w:trHeight w:val="287"/>
        </w:trPr>
        <w:tc>
          <w:tcPr>
            <w:tcW w:w="1789" w:type="dxa"/>
            <w:tcBorders>
              <w:left w:val="single" w:sz="12" w:space="0" w:color="auto"/>
              <w:bottom w:val="single" w:sz="4" w:space="0" w:color="auto"/>
            </w:tcBorders>
          </w:tcPr>
          <w:p w14:paraId="2638063C"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E54032A"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0A3428"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A7FAA77" w14:textId="77777777" w:rsidR="00D410A6" w:rsidRPr="00C87169" w:rsidRDefault="00D410A6" w:rsidP="00541D1A">
            <w:pPr>
              <w:rPr>
                <w:rFonts w:cs="Arial"/>
              </w:rPr>
            </w:pPr>
          </w:p>
        </w:tc>
      </w:tr>
      <w:tr w:rsidR="00D410A6" w:rsidRPr="00340B0D" w14:paraId="2455389C" w14:textId="77777777" w:rsidTr="00541D1A">
        <w:tc>
          <w:tcPr>
            <w:tcW w:w="1789" w:type="dxa"/>
            <w:tcBorders>
              <w:left w:val="single" w:sz="12" w:space="0" w:color="auto"/>
              <w:bottom w:val="single" w:sz="4" w:space="0" w:color="auto"/>
            </w:tcBorders>
          </w:tcPr>
          <w:p w14:paraId="5455BA98"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7E440FE"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9E4012"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40CA650"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19EC027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46981B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A29A3C"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03A560" w14:textId="77777777" w:rsidR="00D410A6" w:rsidRPr="00340B0D" w:rsidRDefault="00D410A6" w:rsidP="00541D1A">
            <w:pPr>
              <w:rPr>
                <w:rFonts w:cs="Arial"/>
                <w:sz w:val="18"/>
                <w:szCs w:val="18"/>
              </w:rPr>
            </w:pPr>
          </w:p>
        </w:tc>
      </w:tr>
      <w:tr w:rsidR="00D410A6" w:rsidRPr="00340B0D" w14:paraId="2FD8E1A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2801C7" w14:textId="77777777" w:rsidR="00D410A6" w:rsidRPr="00340B0D" w:rsidRDefault="00D410A6" w:rsidP="00541D1A">
            <w:pPr>
              <w:rPr>
                <w:rFonts w:cs="Arial"/>
                <w:sz w:val="18"/>
                <w:szCs w:val="18"/>
              </w:rPr>
            </w:pPr>
          </w:p>
        </w:tc>
      </w:tr>
      <w:tr w:rsidR="00D410A6" w:rsidRPr="00340B0D" w14:paraId="1A64D6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55532E"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5896A5C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79DE68"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5615FF"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F1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62FB2B" w14:textId="77777777" w:rsidR="00D410A6" w:rsidRPr="00340B0D" w:rsidRDefault="00D410A6"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4A70B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D3235A"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7000BBC" w14:textId="77777777" w:rsidR="00D410A6" w:rsidRPr="00340B0D" w:rsidRDefault="00D410A6" w:rsidP="00541D1A">
            <w:pPr>
              <w:rPr>
                <w:rFonts w:cs="Arial"/>
                <w:sz w:val="18"/>
                <w:szCs w:val="18"/>
              </w:rPr>
            </w:pPr>
          </w:p>
        </w:tc>
      </w:tr>
      <w:tr w:rsidR="00D410A6" w:rsidRPr="00340B0D" w14:paraId="700EA71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7A6511" w14:textId="77777777" w:rsidR="00D410A6" w:rsidRPr="00340B0D" w:rsidRDefault="00D410A6"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8840269"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5D49B0"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4E0D314" w14:textId="77777777" w:rsidR="00D410A6" w:rsidRPr="00340B0D" w:rsidRDefault="00D410A6" w:rsidP="00541D1A">
            <w:pPr>
              <w:rPr>
                <w:rFonts w:cs="Arial"/>
                <w:sz w:val="18"/>
                <w:szCs w:val="18"/>
              </w:rPr>
            </w:pPr>
          </w:p>
        </w:tc>
      </w:tr>
      <w:tr w:rsidR="00D410A6" w:rsidRPr="00340B0D" w14:paraId="3621DA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2C1A4D"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FFA082A"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180767"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2E0D394" w14:textId="77777777" w:rsidR="00D410A6" w:rsidRPr="00340B0D" w:rsidRDefault="00D410A6" w:rsidP="00541D1A">
            <w:pPr>
              <w:rPr>
                <w:rFonts w:cs="Arial"/>
                <w:sz w:val="18"/>
                <w:szCs w:val="18"/>
              </w:rPr>
            </w:pPr>
          </w:p>
        </w:tc>
      </w:tr>
      <w:tr w:rsidR="00D410A6" w:rsidRPr="00340B0D" w14:paraId="216D7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435C1" w14:textId="77777777" w:rsidR="00D410A6" w:rsidRPr="00340B0D" w:rsidRDefault="00D410A6"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1EFEF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FE26"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1F0E426" w14:textId="77777777" w:rsidR="00D410A6" w:rsidRPr="00340B0D" w:rsidRDefault="00D410A6" w:rsidP="00541D1A">
            <w:pPr>
              <w:rPr>
                <w:rFonts w:cs="Arial"/>
                <w:sz w:val="18"/>
                <w:szCs w:val="18"/>
              </w:rPr>
            </w:pPr>
          </w:p>
        </w:tc>
      </w:tr>
      <w:tr w:rsidR="00D410A6" w:rsidRPr="00340B0D" w14:paraId="7D7EE7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C0E328" w14:textId="77777777" w:rsidR="00D410A6" w:rsidRPr="00340B0D" w:rsidRDefault="00D410A6"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5D771B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14607"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E585342" w14:textId="77777777" w:rsidR="00D410A6" w:rsidRPr="00340B0D" w:rsidRDefault="00D410A6" w:rsidP="00541D1A">
            <w:pPr>
              <w:rPr>
                <w:rFonts w:cs="Arial"/>
                <w:sz w:val="18"/>
                <w:szCs w:val="18"/>
              </w:rPr>
            </w:pPr>
          </w:p>
        </w:tc>
      </w:tr>
      <w:tr w:rsidR="00D410A6" w:rsidRPr="00340B0D" w14:paraId="664E43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78F377" w14:textId="77777777" w:rsidR="00D410A6" w:rsidRPr="00340B0D" w:rsidRDefault="00D410A6"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320BEA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3DC1EA"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E44F3EA" w14:textId="77777777" w:rsidR="00D410A6" w:rsidRPr="00340B0D" w:rsidRDefault="00D410A6" w:rsidP="00541D1A">
            <w:pPr>
              <w:rPr>
                <w:rFonts w:cs="Arial"/>
                <w:sz w:val="18"/>
                <w:szCs w:val="18"/>
              </w:rPr>
            </w:pPr>
          </w:p>
        </w:tc>
      </w:tr>
      <w:tr w:rsidR="00D410A6" w:rsidRPr="00340B0D" w14:paraId="231E73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8FE456" w14:textId="77777777" w:rsidR="00D410A6" w:rsidRPr="00340B0D" w:rsidRDefault="00D410A6"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23794E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583DB4"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9440FC9" w14:textId="77777777" w:rsidR="00D410A6" w:rsidRPr="00340B0D" w:rsidRDefault="00D410A6" w:rsidP="00541D1A">
            <w:pPr>
              <w:rPr>
                <w:rFonts w:cs="Arial"/>
                <w:sz w:val="18"/>
                <w:szCs w:val="18"/>
              </w:rPr>
            </w:pPr>
          </w:p>
        </w:tc>
      </w:tr>
      <w:tr w:rsidR="00D410A6" w:rsidRPr="00340B0D" w14:paraId="2B3582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3C1BA9" w14:textId="77777777" w:rsidR="00D410A6" w:rsidRPr="00340B0D" w:rsidRDefault="00D410A6"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6FE05AD"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2C8B2C"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E40235" w14:textId="77777777" w:rsidR="00D410A6" w:rsidRPr="00340B0D" w:rsidRDefault="00D410A6" w:rsidP="00541D1A">
            <w:pPr>
              <w:rPr>
                <w:rFonts w:cs="Arial"/>
                <w:sz w:val="18"/>
                <w:szCs w:val="18"/>
              </w:rPr>
            </w:pPr>
          </w:p>
        </w:tc>
      </w:tr>
      <w:tr w:rsidR="00D410A6" w:rsidRPr="00340B0D" w14:paraId="432E20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D5602D" w14:textId="77777777" w:rsidR="00D410A6" w:rsidRPr="00340B0D" w:rsidRDefault="00D410A6"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AD776C4"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F3FD91"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537EA3" w14:textId="77777777" w:rsidR="00D410A6" w:rsidRPr="00340B0D" w:rsidRDefault="00D410A6" w:rsidP="00541D1A">
            <w:pPr>
              <w:rPr>
                <w:rFonts w:cs="Arial"/>
                <w:sz w:val="18"/>
                <w:szCs w:val="18"/>
              </w:rPr>
            </w:pPr>
          </w:p>
        </w:tc>
      </w:tr>
      <w:tr w:rsidR="00D410A6" w:rsidRPr="00340B0D" w14:paraId="66C68C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A8C1DF" w14:textId="77777777" w:rsidR="00D410A6" w:rsidRPr="00340B0D" w:rsidRDefault="00D410A6"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422823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A81F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8A03F4" w14:textId="77777777" w:rsidR="00D410A6" w:rsidRPr="00340B0D" w:rsidRDefault="00D410A6" w:rsidP="00541D1A">
            <w:pPr>
              <w:rPr>
                <w:rFonts w:cs="Arial"/>
                <w:sz w:val="18"/>
                <w:szCs w:val="18"/>
              </w:rPr>
            </w:pPr>
          </w:p>
        </w:tc>
      </w:tr>
      <w:tr w:rsidR="00D410A6" w:rsidRPr="00340B0D" w14:paraId="4057CA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000ABB" w14:textId="77777777" w:rsidR="00D410A6" w:rsidRPr="00340B0D" w:rsidRDefault="00D410A6"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A895B5"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83F833"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D5A641" w14:textId="77777777" w:rsidR="00D410A6" w:rsidRPr="00340B0D" w:rsidRDefault="00D410A6" w:rsidP="00541D1A">
            <w:pPr>
              <w:rPr>
                <w:rFonts w:cs="Arial"/>
                <w:sz w:val="18"/>
                <w:szCs w:val="18"/>
              </w:rPr>
            </w:pPr>
          </w:p>
        </w:tc>
      </w:tr>
      <w:tr w:rsidR="00D410A6" w:rsidRPr="00340B0D" w14:paraId="4F52B0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CB381" w14:textId="77777777" w:rsidR="00D410A6" w:rsidRPr="00340B0D" w:rsidRDefault="00D410A6"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7F066C"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263DAC"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18B132" w14:textId="77777777" w:rsidR="00D410A6" w:rsidRPr="00340B0D" w:rsidRDefault="00D410A6" w:rsidP="00541D1A">
            <w:pPr>
              <w:rPr>
                <w:rFonts w:cs="Arial"/>
                <w:sz w:val="18"/>
                <w:szCs w:val="18"/>
              </w:rPr>
            </w:pPr>
          </w:p>
        </w:tc>
      </w:tr>
      <w:tr w:rsidR="00D410A6" w:rsidRPr="00340B0D" w14:paraId="2AD76F9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248B540" w14:textId="77777777" w:rsidR="00D410A6" w:rsidRPr="00340B0D" w:rsidRDefault="00D410A6"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A5E20E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8222BA4"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1F122F8" w14:textId="77777777" w:rsidR="00D410A6" w:rsidRPr="00340B0D" w:rsidRDefault="00D410A6" w:rsidP="00541D1A">
            <w:pPr>
              <w:rPr>
                <w:rFonts w:cs="Arial"/>
                <w:sz w:val="18"/>
                <w:szCs w:val="18"/>
              </w:rPr>
            </w:pPr>
          </w:p>
        </w:tc>
      </w:tr>
      <w:tr w:rsidR="00D410A6" w:rsidRPr="00340B0D" w14:paraId="62815E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5E1CCFA"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490CC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BB920"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99B2E6"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5711D2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798931" w14:textId="77777777" w:rsidR="00D410A6" w:rsidRPr="00340B0D" w:rsidRDefault="00D410A6" w:rsidP="00541D1A">
            <w:pPr>
              <w:rPr>
                <w:rFonts w:cs="Arial"/>
                <w:sz w:val="18"/>
                <w:szCs w:val="18"/>
              </w:rPr>
            </w:pPr>
          </w:p>
        </w:tc>
      </w:tr>
      <w:tr w:rsidR="00D410A6" w:rsidRPr="00340B0D" w14:paraId="37E8D78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090BAD"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011A4D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EEBB42"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29EF3" w14:textId="77777777" w:rsidR="00D410A6" w:rsidRPr="00340B0D" w:rsidRDefault="00D410A6" w:rsidP="00541D1A">
            <w:pPr>
              <w:rPr>
                <w:rFonts w:cs="Arial"/>
                <w:sz w:val="18"/>
                <w:szCs w:val="18"/>
              </w:rPr>
            </w:pPr>
          </w:p>
        </w:tc>
      </w:tr>
      <w:tr w:rsidR="00D410A6" w:rsidRPr="00340B0D" w14:paraId="0E2DCE0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A10445"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18DF25A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4642F5" w14:textId="77777777" w:rsidR="00D410A6" w:rsidRDefault="00D410A6" w:rsidP="00541D1A">
            <w:pPr>
              <w:rPr>
                <w:rFonts w:cs="Arial"/>
                <w:sz w:val="18"/>
                <w:szCs w:val="18"/>
              </w:rPr>
            </w:pPr>
          </w:p>
          <w:p w14:paraId="38836501" w14:textId="77777777" w:rsidR="00D410A6" w:rsidRPr="00110428" w:rsidRDefault="00D410A6" w:rsidP="00541D1A">
            <w:pPr>
              <w:rPr>
                <w:rFonts w:cs="Arial"/>
              </w:rPr>
            </w:pPr>
            <w:r>
              <w:rPr>
                <w:rFonts w:cs="Arial"/>
                <w:i/>
              </w:rPr>
              <w:t>.</w:t>
            </w:r>
            <w:r w:rsidRPr="00110428">
              <w:rPr>
                <w:rFonts w:cs="Arial"/>
                <w:i/>
              </w:rPr>
              <w:t xml:space="preserve">. </w:t>
            </w:r>
          </w:p>
          <w:p w14:paraId="23C6B374" w14:textId="77777777" w:rsidR="00D410A6" w:rsidRPr="00340B0D" w:rsidRDefault="00D410A6" w:rsidP="00541D1A">
            <w:pPr>
              <w:rPr>
                <w:rFonts w:cs="Arial"/>
                <w:sz w:val="18"/>
                <w:szCs w:val="18"/>
              </w:rPr>
            </w:pPr>
          </w:p>
        </w:tc>
      </w:tr>
      <w:tr w:rsidR="00D410A6" w:rsidRPr="00340B0D" w14:paraId="244CB7B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B57B6C"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07C4095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302339" w14:textId="77777777" w:rsidR="00D410A6" w:rsidRPr="00110428" w:rsidRDefault="00D410A6" w:rsidP="00541D1A">
            <w:pPr>
              <w:rPr>
                <w:rFonts w:cs="Arial"/>
                <w:b/>
                <w:bCs/>
              </w:rPr>
            </w:pPr>
          </w:p>
        </w:tc>
      </w:tr>
      <w:tr w:rsidR="00D410A6" w:rsidRPr="00340B0D" w14:paraId="53C20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A71AF6"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28F7E52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57B0410" w14:textId="77777777" w:rsidR="00D410A6" w:rsidRDefault="00D410A6" w:rsidP="00541D1A">
            <w:pPr>
              <w:rPr>
                <w:rFonts w:cs="Arial"/>
                <w:sz w:val="18"/>
                <w:szCs w:val="18"/>
              </w:rPr>
            </w:pPr>
          </w:p>
          <w:p w14:paraId="6B57B154" w14:textId="77777777" w:rsidR="00D410A6" w:rsidRDefault="00D410A6" w:rsidP="00541D1A">
            <w:pPr>
              <w:rPr>
                <w:rFonts w:cs="Arial"/>
                <w:sz w:val="18"/>
                <w:szCs w:val="18"/>
              </w:rPr>
            </w:pPr>
          </w:p>
          <w:p w14:paraId="1E3AC35A" w14:textId="77777777" w:rsidR="00D410A6" w:rsidRDefault="00D410A6" w:rsidP="00541D1A">
            <w:pPr>
              <w:rPr>
                <w:rFonts w:cs="Arial"/>
                <w:sz w:val="18"/>
                <w:szCs w:val="18"/>
              </w:rPr>
            </w:pPr>
          </w:p>
          <w:p w14:paraId="4F651375" w14:textId="77777777" w:rsidR="00D410A6" w:rsidRPr="00340B0D" w:rsidRDefault="00D410A6" w:rsidP="00541D1A">
            <w:pPr>
              <w:jc w:val="center"/>
              <w:rPr>
                <w:rFonts w:cs="Arial"/>
                <w:sz w:val="18"/>
                <w:szCs w:val="18"/>
              </w:rPr>
            </w:pPr>
          </w:p>
          <w:p w14:paraId="73A85F72" w14:textId="77777777" w:rsidR="00D410A6" w:rsidRDefault="00D410A6" w:rsidP="00541D1A">
            <w:pPr>
              <w:tabs>
                <w:tab w:val="left" w:pos="3048"/>
              </w:tabs>
              <w:jc w:val="center"/>
              <w:rPr>
                <w:rFonts w:cs="Arial"/>
                <w:sz w:val="18"/>
                <w:szCs w:val="18"/>
              </w:rPr>
            </w:pPr>
          </w:p>
          <w:p w14:paraId="1D62807E" w14:textId="77777777" w:rsidR="00D410A6" w:rsidRPr="00340B0D" w:rsidRDefault="00D410A6" w:rsidP="00541D1A">
            <w:pPr>
              <w:tabs>
                <w:tab w:val="left" w:pos="3048"/>
              </w:tabs>
              <w:jc w:val="center"/>
              <w:rPr>
                <w:rFonts w:cs="Arial"/>
                <w:sz w:val="18"/>
                <w:szCs w:val="18"/>
              </w:rPr>
            </w:pPr>
          </w:p>
          <w:p w14:paraId="66E820C9" w14:textId="77777777" w:rsidR="00D410A6" w:rsidRDefault="00D410A6" w:rsidP="00541D1A">
            <w:pPr>
              <w:jc w:val="center"/>
              <w:rPr>
                <w:rFonts w:cs="Arial"/>
                <w:sz w:val="18"/>
                <w:szCs w:val="18"/>
              </w:rPr>
            </w:pPr>
          </w:p>
          <w:p w14:paraId="723EB601" w14:textId="77777777" w:rsidR="00D410A6" w:rsidRDefault="00D410A6" w:rsidP="00541D1A">
            <w:pPr>
              <w:jc w:val="center"/>
              <w:rPr>
                <w:rFonts w:cs="Arial"/>
                <w:sz w:val="18"/>
                <w:szCs w:val="18"/>
              </w:rPr>
            </w:pPr>
          </w:p>
          <w:p w14:paraId="6AD92F49" w14:textId="77777777" w:rsidR="00D410A6" w:rsidRPr="00340B0D" w:rsidRDefault="00D410A6" w:rsidP="00541D1A">
            <w:pPr>
              <w:rPr>
                <w:rFonts w:cs="Arial"/>
                <w:sz w:val="18"/>
                <w:szCs w:val="18"/>
              </w:rPr>
            </w:pPr>
          </w:p>
        </w:tc>
      </w:tr>
    </w:tbl>
    <w:p w14:paraId="32612FC9" w14:textId="77777777" w:rsidR="00D410A6" w:rsidRDefault="00D410A6" w:rsidP="00D410A6"/>
    <w:p w14:paraId="20788DCF" w14:textId="77777777" w:rsidR="00D410A6" w:rsidRPr="00D410A6" w:rsidRDefault="00D410A6" w:rsidP="00D410A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C163472" w14:textId="77777777" w:rsidTr="00D410A6">
        <w:trPr>
          <w:trHeight w:val="454"/>
          <w:tblHeader/>
        </w:trPr>
        <w:tc>
          <w:tcPr>
            <w:tcW w:w="2381" w:type="dxa"/>
            <w:shd w:val="clear" w:color="auto" w:fill="BFBFBF" w:themeFill="background1" w:themeFillShade="BF"/>
            <w:vAlign w:val="center"/>
          </w:tcPr>
          <w:p w14:paraId="2E19DE3D" w14:textId="77777777" w:rsidR="00590615" w:rsidRPr="004065B1" w:rsidRDefault="00590615" w:rsidP="00280DEE">
            <w:r w:rsidRPr="000A066E">
              <w:rPr>
                <w:b/>
              </w:rPr>
              <w:lastRenderedPageBreak/>
              <w:t>Test Reference</w:t>
            </w:r>
          </w:p>
        </w:tc>
        <w:tc>
          <w:tcPr>
            <w:tcW w:w="2381" w:type="dxa"/>
            <w:shd w:val="clear" w:color="auto" w:fill="BFBFBF" w:themeFill="background1" w:themeFillShade="BF"/>
            <w:vAlign w:val="center"/>
          </w:tcPr>
          <w:p w14:paraId="316F9FE1" w14:textId="77777777" w:rsidR="00590615" w:rsidRPr="009269D5" w:rsidRDefault="00590615" w:rsidP="00280DEE">
            <w:proofErr w:type="spellStart"/>
            <w:r w:rsidRPr="009269D5">
              <w:rPr>
                <w:i/>
              </w:rPr>
              <w:t>NavigationalHazardsDF</w:t>
            </w:r>
            <w:proofErr w:type="spellEnd"/>
          </w:p>
        </w:tc>
        <w:tc>
          <w:tcPr>
            <w:tcW w:w="2382" w:type="dxa"/>
            <w:shd w:val="clear" w:color="auto" w:fill="BFBFBF" w:themeFill="background1" w:themeFillShade="BF"/>
            <w:vAlign w:val="center"/>
          </w:tcPr>
          <w:p w14:paraId="22554CC9"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1331E207" w14:textId="77777777" w:rsidR="00DB27A6" w:rsidRPr="00413780" w:rsidRDefault="00590615" w:rsidP="00280DEE">
            <w:r>
              <w:t>(</w:t>
            </w:r>
            <w:r w:rsidRPr="00413780">
              <w:t>S-</w:t>
            </w:r>
            <w:r>
              <w:t>100</w:t>
            </w:r>
            <w:r w:rsidRPr="00413780">
              <w:t xml:space="preserve"> Part </w:t>
            </w:r>
            <w:r>
              <w:t>9/</w:t>
            </w:r>
          </w:p>
          <w:p w14:paraId="00BFBBC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D6F90E3" w14:textId="2066DA34" w:rsidR="00590615" w:rsidRPr="004065B1" w:rsidRDefault="00590615" w:rsidP="00280DEE"/>
        </w:tc>
      </w:tr>
      <w:tr w:rsidR="00590615" w14:paraId="082E6927" w14:textId="77777777" w:rsidTr="00D410A6">
        <w:trPr>
          <w:tblHeader/>
        </w:trPr>
        <w:tc>
          <w:tcPr>
            <w:tcW w:w="9526" w:type="dxa"/>
            <w:gridSpan w:val="4"/>
            <w:shd w:val="clear" w:color="auto" w:fill="BFBFBF" w:themeFill="background1" w:themeFillShade="BF"/>
            <w:vAlign w:val="center"/>
          </w:tcPr>
          <w:p w14:paraId="7AE6ED66" w14:textId="77777777" w:rsidR="00590615" w:rsidRDefault="00590615" w:rsidP="00280DEE">
            <w:r w:rsidRPr="000A066E">
              <w:rPr>
                <w:b/>
              </w:rPr>
              <w:t>Test description</w:t>
            </w:r>
          </w:p>
        </w:tc>
      </w:tr>
      <w:tr w:rsidR="00590615" w14:paraId="56F3F207" w14:textId="77777777" w:rsidTr="00280DEE">
        <w:trPr>
          <w:tblHeader/>
        </w:trPr>
        <w:tc>
          <w:tcPr>
            <w:tcW w:w="9526" w:type="dxa"/>
            <w:gridSpan w:val="4"/>
            <w:vAlign w:val="center"/>
          </w:tcPr>
          <w:p w14:paraId="7784C3D3" w14:textId="77777777" w:rsidR="00590615" w:rsidRDefault="00590615" w:rsidP="00280DEE">
            <w:pPr>
              <w:rPr>
                <w:i/>
              </w:rPr>
            </w:pPr>
          </w:p>
          <w:p w14:paraId="3B595A82" w14:textId="0D7FA097" w:rsidR="00590615" w:rsidRPr="00544135" w:rsidRDefault="00590615" w:rsidP="00280DE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sidR="005512DF">
              <w:rPr>
                <w:i/>
              </w:rPr>
              <w:t>feature</w:t>
            </w:r>
            <w:r w:rsidRPr="00544135">
              <w:rPr>
                <w:i/>
              </w:rPr>
              <w:t xml:space="preserve">s satisfying the conditions for this test as listed in section </w:t>
            </w:r>
            <w:r>
              <w:rPr>
                <w:i/>
              </w:rPr>
              <w:t>XXX-XXX</w:t>
            </w:r>
            <w:r w:rsidRPr="00544135">
              <w:rPr>
                <w:i/>
              </w:rPr>
              <w:t xml:space="preserve"> of IHO S-</w:t>
            </w:r>
            <w:r>
              <w:rPr>
                <w:i/>
              </w:rPr>
              <w:t>98</w:t>
            </w:r>
            <w:r w:rsidRPr="00544135">
              <w:rPr>
                <w:i/>
              </w:rPr>
              <w:t xml:space="preserve"> and included in the test </w:t>
            </w:r>
            <w:r>
              <w:rPr>
                <w:i/>
              </w:rPr>
              <w:t>datasets</w:t>
            </w:r>
            <w:r w:rsidRPr="00544135">
              <w:rPr>
                <w:i/>
              </w:rPr>
              <w:t xml:space="preserve"> </w:t>
            </w:r>
            <w:r>
              <w:rPr>
                <w:i/>
              </w:rPr>
              <w:t>AA5NAVHZ.000 and 101AA00N</w:t>
            </w:r>
            <w:r w:rsidRPr="00544135">
              <w:rPr>
                <w:i/>
              </w:rPr>
              <w:t>AVHZ.000.</w:t>
            </w:r>
          </w:p>
          <w:p w14:paraId="6DF1F395" w14:textId="77777777" w:rsidR="00590615" w:rsidRPr="00544135" w:rsidRDefault="00590615" w:rsidP="00280DEE">
            <w:pPr>
              <w:rPr>
                <w:i/>
              </w:rPr>
            </w:pPr>
          </w:p>
          <w:p w14:paraId="761A8A78" w14:textId="77777777" w:rsidR="00590615" w:rsidRDefault="00590615" w:rsidP="00280DE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733F1ACC" w14:textId="77777777" w:rsidR="00590615" w:rsidRPr="0079402D" w:rsidRDefault="00590615" w:rsidP="00280DEE">
            <w:pPr>
              <w:rPr>
                <w:i/>
              </w:rPr>
            </w:pPr>
          </w:p>
        </w:tc>
      </w:tr>
      <w:tr w:rsidR="00590615" w14:paraId="6F30F23C" w14:textId="77777777" w:rsidTr="00D410A6">
        <w:trPr>
          <w:tblHeader/>
        </w:trPr>
        <w:tc>
          <w:tcPr>
            <w:tcW w:w="9526" w:type="dxa"/>
            <w:gridSpan w:val="4"/>
            <w:shd w:val="clear" w:color="auto" w:fill="BFBFBF" w:themeFill="background1" w:themeFillShade="BF"/>
            <w:vAlign w:val="center"/>
          </w:tcPr>
          <w:p w14:paraId="6798E25D" w14:textId="77777777" w:rsidR="00590615" w:rsidRPr="004065B1" w:rsidRDefault="00590615" w:rsidP="00280DEE">
            <w:r w:rsidRPr="000A066E">
              <w:rPr>
                <w:b/>
              </w:rPr>
              <w:t>Setup</w:t>
            </w:r>
          </w:p>
        </w:tc>
      </w:tr>
      <w:tr w:rsidR="00590615" w14:paraId="3156CB1A" w14:textId="77777777" w:rsidTr="00280DEE">
        <w:trPr>
          <w:tblHeader/>
        </w:trPr>
        <w:tc>
          <w:tcPr>
            <w:tcW w:w="9526" w:type="dxa"/>
            <w:gridSpan w:val="4"/>
            <w:vAlign w:val="center"/>
          </w:tcPr>
          <w:p w14:paraId="43C9C994" w14:textId="77777777" w:rsidR="00590615" w:rsidRDefault="00590615" w:rsidP="00280DEE">
            <w:pPr>
              <w:jc w:val="left"/>
              <w:rPr>
                <w:i/>
              </w:rPr>
            </w:pPr>
          </w:p>
          <w:p w14:paraId="2F470E41" w14:textId="77777777" w:rsidR="00590615" w:rsidRPr="00544135" w:rsidRDefault="00590615" w:rsidP="00280DE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53FAA522" w14:textId="77777777" w:rsidR="00590615" w:rsidRPr="00E012C8" w:rsidRDefault="00590615">
            <w:pPr>
              <w:pStyle w:val="ListParagraph"/>
              <w:numPr>
                <w:ilvl w:val="0"/>
                <w:numId w:val="35"/>
              </w:numPr>
              <w:rPr>
                <w:i/>
              </w:rPr>
            </w:pPr>
            <w:r w:rsidRPr="00E012C8">
              <w:rPr>
                <w:i/>
              </w:rPr>
              <w:t>Select Display Category Other</w:t>
            </w:r>
          </w:p>
          <w:p w14:paraId="519DFB2B" w14:textId="77777777" w:rsidR="00590615" w:rsidRPr="00E012C8" w:rsidRDefault="00590615">
            <w:pPr>
              <w:pStyle w:val="ListParagraph"/>
              <w:numPr>
                <w:ilvl w:val="0"/>
                <w:numId w:val="35"/>
              </w:numPr>
              <w:rPr>
                <w:i/>
              </w:rPr>
            </w:pPr>
            <w:r w:rsidRPr="00E012C8">
              <w:rPr>
                <w:i/>
              </w:rPr>
              <w:t>Set the Safety Contour value to 0 m</w:t>
            </w:r>
          </w:p>
          <w:p w14:paraId="34B97717" w14:textId="77777777" w:rsidR="00590615" w:rsidRPr="00E012C8" w:rsidRDefault="00590615">
            <w:pPr>
              <w:pStyle w:val="ListParagraph"/>
              <w:numPr>
                <w:ilvl w:val="0"/>
                <w:numId w:val="35"/>
              </w:numPr>
              <w:rPr>
                <w:i/>
              </w:rPr>
            </w:pPr>
            <w:r w:rsidRPr="00E012C8">
              <w:rPr>
                <w:i/>
              </w:rPr>
              <w:t>Set the Safety Depth  value to 30 m</w:t>
            </w:r>
          </w:p>
          <w:p w14:paraId="4A1A785C" w14:textId="77777777" w:rsidR="00590615" w:rsidRPr="00E012C8" w:rsidRDefault="00590615">
            <w:pPr>
              <w:pStyle w:val="ListParagraph"/>
              <w:numPr>
                <w:ilvl w:val="0"/>
                <w:numId w:val="35"/>
              </w:numPr>
              <w:rPr>
                <w:i/>
              </w:rPr>
            </w:pPr>
            <w:r w:rsidRPr="00E012C8">
              <w:rPr>
                <w:i/>
              </w:rPr>
              <w:t xml:space="preserve">Select Symbolized Boundaries </w:t>
            </w:r>
          </w:p>
          <w:p w14:paraId="74883471" w14:textId="77777777" w:rsidR="00590615" w:rsidRPr="00E012C8" w:rsidRDefault="00590615">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850B6C8" w14:textId="77777777" w:rsidR="00590615" w:rsidRPr="00E012C8" w:rsidRDefault="00590615">
            <w:pPr>
              <w:pStyle w:val="ListParagraph"/>
              <w:numPr>
                <w:ilvl w:val="0"/>
                <w:numId w:val="35"/>
              </w:numPr>
              <w:rPr>
                <w:i/>
              </w:rPr>
            </w:pPr>
            <w:r w:rsidRPr="00E012C8">
              <w:rPr>
                <w:i/>
              </w:rPr>
              <w:t>Select all Text groups</w:t>
            </w:r>
          </w:p>
          <w:p w14:paraId="3B80E781" w14:textId="65AACA58" w:rsidR="00590615" w:rsidRPr="00E012C8" w:rsidRDefault="00590615">
            <w:pPr>
              <w:pStyle w:val="ListParagraph"/>
              <w:numPr>
                <w:ilvl w:val="0"/>
                <w:numId w:val="35"/>
              </w:numPr>
              <w:rPr>
                <w:i/>
              </w:rPr>
            </w:pPr>
            <w:r w:rsidRPr="00E012C8">
              <w:rPr>
                <w:i/>
              </w:rPr>
              <w:t>Manually create a route connecting all way points between feature</w:t>
            </w:r>
            <w:r w:rsidR="005512DF">
              <w:rPr>
                <w:i/>
              </w:rPr>
              <w:t>s</w:t>
            </w:r>
            <w:r w:rsidRPr="00E012C8">
              <w:rPr>
                <w:i/>
              </w:rPr>
              <w:t xml:space="preserve"> marked WP1 through WP</w:t>
            </w:r>
            <w:r>
              <w:rPr>
                <w:i/>
              </w:rPr>
              <w:t>36</w:t>
            </w:r>
          </w:p>
          <w:p w14:paraId="5B3E1954" w14:textId="77777777" w:rsidR="00590615" w:rsidRDefault="00590615" w:rsidP="00280DEE">
            <w:pPr>
              <w:jc w:val="left"/>
              <w:rPr>
                <w:i/>
              </w:rPr>
            </w:pPr>
          </w:p>
          <w:p w14:paraId="785E80B5" w14:textId="77777777" w:rsidR="00590615" w:rsidRDefault="00590615" w:rsidP="00280DEE">
            <w:pPr>
              <w:jc w:val="left"/>
              <w:rPr>
                <w:i/>
              </w:rPr>
            </w:pPr>
            <w:r w:rsidRPr="00E012C8">
              <w:rPr>
                <w:i/>
              </w:rPr>
              <w:t>Set user-specified distance for indication navigational hazards as 0.1 NM</w:t>
            </w:r>
          </w:p>
          <w:p w14:paraId="5C7C8DBF" w14:textId="77777777" w:rsidR="00590615" w:rsidRPr="00EF287F" w:rsidRDefault="00590615" w:rsidP="00280DEE">
            <w:pPr>
              <w:jc w:val="left"/>
              <w:rPr>
                <w:i/>
              </w:rPr>
            </w:pPr>
          </w:p>
        </w:tc>
      </w:tr>
      <w:tr w:rsidR="00590615" w14:paraId="3312A21D" w14:textId="77777777" w:rsidTr="00D410A6">
        <w:trPr>
          <w:tblHeader/>
        </w:trPr>
        <w:tc>
          <w:tcPr>
            <w:tcW w:w="9526" w:type="dxa"/>
            <w:gridSpan w:val="4"/>
            <w:shd w:val="clear" w:color="auto" w:fill="BFBFBF" w:themeFill="background1" w:themeFillShade="BF"/>
            <w:vAlign w:val="center"/>
          </w:tcPr>
          <w:p w14:paraId="69BA81CE" w14:textId="77777777" w:rsidR="00590615" w:rsidRPr="004065B1" w:rsidRDefault="00590615" w:rsidP="00280DEE">
            <w:r w:rsidRPr="000A066E">
              <w:rPr>
                <w:b/>
              </w:rPr>
              <w:t>Action</w:t>
            </w:r>
          </w:p>
        </w:tc>
      </w:tr>
      <w:tr w:rsidR="00590615" w14:paraId="33E7DFBA" w14:textId="77777777" w:rsidTr="00280DEE">
        <w:trPr>
          <w:tblHeader/>
        </w:trPr>
        <w:tc>
          <w:tcPr>
            <w:tcW w:w="9526" w:type="dxa"/>
            <w:gridSpan w:val="4"/>
            <w:vAlign w:val="center"/>
          </w:tcPr>
          <w:p w14:paraId="6CE20A0D" w14:textId="77777777" w:rsidR="00590615" w:rsidRDefault="00590615" w:rsidP="00280DEE">
            <w:pPr>
              <w:rPr>
                <w:i/>
              </w:rPr>
            </w:pPr>
          </w:p>
          <w:p w14:paraId="36A8748F" w14:textId="77777777" w:rsidR="00590615" w:rsidRPr="00544135" w:rsidRDefault="00590615" w:rsidP="00280DEE">
            <w:pPr>
              <w:rPr>
                <w:i/>
              </w:rPr>
            </w:pPr>
            <w:r w:rsidRPr="00544135">
              <w:rPr>
                <w:i/>
              </w:rPr>
              <w:t>Check ENC symbols shown in the ECDIS against the corresponding graphical plot.</w:t>
            </w:r>
          </w:p>
          <w:p w14:paraId="778C51B6" w14:textId="77777777" w:rsidR="00590615" w:rsidRPr="00544135" w:rsidRDefault="00590615" w:rsidP="00280DEE">
            <w:pPr>
              <w:rPr>
                <w:i/>
              </w:rPr>
            </w:pPr>
          </w:p>
          <w:p w14:paraId="5D27A30F" w14:textId="77777777" w:rsidR="00590615" w:rsidRDefault="00590615" w:rsidP="00280DEE">
            <w:pPr>
              <w:rPr>
                <w:i/>
              </w:rPr>
            </w:pPr>
            <w:r w:rsidRPr="00544135">
              <w:rPr>
                <w:i/>
              </w:rPr>
              <w:t xml:space="preserve">Repeat sequentially with a </w:t>
            </w:r>
            <w:r>
              <w:rPr>
                <w:i/>
              </w:rPr>
              <w:t xml:space="preserve">Safety Contour value </w:t>
            </w:r>
            <w:r w:rsidRPr="00544135">
              <w:rPr>
                <w:i/>
              </w:rPr>
              <w:t>of 0m, 2m, 4m, 5m, 6m, 8m, 9m, 10m, 11m, 16m, 21m, 31m, 42m, 50m, 51m</w:t>
            </w:r>
            <w:r>
              <w:rPr>
                <w:i/>
              </w:rPr>
              <w:t>.</w:t>
            </w:r>
          </w:p>
          <w:p w14:paraId="54A75EAC" w14:textId="77777777" w:rsidR="00590615" w:rsidRPr="00EF287F" w:rsidRDefault="00590615" w:rsidP="00280DEE">
            <w:pPr>
              <w:rPr>
                <w:i/>
              </w:rPr>
            </w:pPr>
          </w:p>
        </w:tc>
      </w:tr>
      <w:tr w:rsidR="00590615" w14:paraId="5265C3FA" w14:textId="77777777" w:rsidTr="00D410A6">
        <w:trPr>
          <w:tblHeader/>
        </w:trPr>
        <w:tc>
          <w:tcPr>
            <w:tcW w:w="9526" w:type="dxa"/>
            <w:gridSpan w:val="4"/>
            <w:shd w:val="clear" w:color="auto" w:fill="BFBFBF" w:themeFill="background1" w:themeFillShade="BF"/>
            <w:vAlign w:val="center"/>
          </w:tcPr>
          <w:p w14:paraId="617EA3FB" w14:textId="77777777" w:rsidR="00590615" w:rsidRPr="004065B1" w:rsidRDefault="00590615" w:rsidP="00280DEE">
            <w:r w:rsidRPr="000A066E">
              <w:rPr>
                <w:b/>
              </w:rPr>
              <w:t>Results</w:t>
            </w:r>
          </w:p>
        </w:tc>
      </w:tr>
      <w:tr w:rsidR="00590615" w14:paraId="7C690C25" w14:textId="77777777" w:rsidTr="00280DEE">
        <w:trPr>
          <w:tblHeader/>
        </w:trPr>
        <w:tc>
          <w:tcPr>
            <w:tcW w:w="9526" w:type="dxa"/>
            <w:gridSpan w:val="4"/>
            <w:vAlign w:val="center"/>
          </w:tcPr>
          <w:p w14:paraId="251C27F6" w14:textId="77777777" w:rsidR="00590615" w:rsidRDefault="00590615" w:rsidP="00280DEE">
            <w:pPr>
              <w:jc w:val="left"/>
              <w:rPr>
                <w:rFonts w:cs="Arial"/>
                <w:i/>
                <w:iCs/>
                <w:position w:val="-1"/>
                <w:lang w:val="en-US"/>
              </w:rPr>
            </w:pPr>
          </w:p>
          <w:p w14:paraId="4435CF8D" w14:textId="77777777" w:rsidR="00590615" w:rsidRDefault="00590615" w:rsidP="00280DEE">
            <w:pPr>
              <w:jc w:val="left"/>
              <w:rPr>
                <w:i/>
              </w:rPr>
            </w:pPr>
            <w:r w:rsidRPr="00544135">
              <w:rPr>
                <w:i/>
              </w:rPr>
              <w:t>The ENC in the ECDIS should match the corresponding graphical plot shown below.</w:t>
            </w:r>
          </w:p>
          <w:p w14:paraId="5F681D20" w14:textId="77777777" w:rsidR="00590615" w:rsidRDefault="00590615" w:rsidP="00280DEE">
            <w:pPr>
              <w:jc w:val="left"/>
              <w:rPr>
                <w:rFonts w:cs="Arial"/>
                <w:i/>
                <w:iCs/>
                <w:position w:val="-1"/>
                <w:lang w:val="en-US"/>
              </w:rPr>
            </w:pPr>
          </w:p>
          <w:p w14:paraId="38324AB6" w14:textId="77777777" w:rsidR="00590615" w:rsidRPr="009269D5" w:rsidRDefault="00590615" w:rsidP="00280DEE">
            <w:pPr>
              <w:jc w:val="left"/>
              <w:rPr>
                <w:rFonts w:cs="Arial"/>
                <w:i/>
                <w:iCs/>
                <w:position w:val="-1"/>
                <w:lang w:val="en-US"/>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r>
        <w:lastRenderedPageBreak/>
        <w:t xml:space="preserve">Dual </w:t>
      </w:r>
      <w:r w:rsidRPr="00A437F1">
        <w:t>Fuel</w:t>
      </w:r>
      <w:r>
        <w:t xml:space="preserve"> Detection and Notification of Navigational Hazards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590615" w14:paraId="4D74C6DC" w14:textId="77777777" w:rsidTr="00D410A6">
        <w:trPr>
          <w:trHeight w:val="454"/>
          <w:tblHeader/>
        </w:trPr>
        <w:tc>
          <w:tcPr>
            <w:tcW w:w="2381" w:type="dxa"/>
            <w:shd w:val="clear" w:color="auto" w:fill="BFBFBF" w:themeFill="background1" w:themeFillShade="BF"/>
            <w:vAlign w:val="center"/>
          </w:tcPr>
          <w:p w14:paraId="1EC854DC"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BFBFBF" w:themeFill="background1" w:themeFillShade="BF"/>
            <w:vAlign w:val="center"/>
          </w:tcPr>
          <w:p w14:paraId="03B8BBD0"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3CACC8F2" w14:textId="77777777" w:rsidR="00DB27A6" w:rsidRPr="00413780" w:rsidRDefault="00590615" w:rsidP="00280DEE">
            <w:r>
              <w:t>(</w:t>
            </w:r>
            <w:r w:rsidRPr="00413780">
              <w:t>S-</w:t>
            </w:r>
            <w:r>
              <w:t>100</w:t>
            </w:r>
            <w:r w:rsidRPr="00413780">
              <w:t xml:space="preserve"> Part </w:t>
            </w:r>
            <w:r>
              <w:t>9/</w:t>
            </w:r>
          </w:p>
          <w:p w14:paraId="13AFB1F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109BBC1" w14:textId="1426C894" w:rsidR="00590615" w:rsidRPr="004065B1" w:rsidRDefault="00590615" w:rsidP="00280DEE"/>
        </w:tc>
      </w:tr>
      <w:tr w:rsidR="00590615" w14:paraId="09D7A053" w14:textId="77777777" w:rsidTr="00D410A6">
        <w:trPr>
          <w:tblHeader/>
        </w:trPr>
        <w:tc>
          <w:tcPr>
            <w:tcW w:w="9526" w:type="dxa"/>
            <w:gridSpan w:val="4"/>
            <w:shd w:val="clear" w:color="auto" w:fill="BFBFBF" w:themeFill="background1" w:themeFillShade="BF"/>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D410A6">
        <w:trPr>
          <w:tblHeader/>
        </w:trPr>
        <w:tc>
          <w:tcPr>
            <w:tcW w:w="9526" w:type="dxa"/>
            <w:gridSpan w:val="4"/>
            <w:shd w:val="clear" w:color="auto" w:fill="BFBFBF" w:themeFill="background1" w:themeFillShade="BF"/>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D410A6">
        <w:trPr>
          <w:tblHeader/>
        </w:trPr>
        <w:tc>
          <w:tcPr>
            <w:tcW w:w="9526" w:type="dxa"/>
            <w:gridSpan w:val="4"/>
            <w:shd w:val="clear" w:color="auto" w:fill="BFBFBF" w:themeFill="background1" w:themeFillShade="BF"/>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D410A6">
        <w:trPr>
          <w:tblHeader/>
        </w:trPr>
        <w:tc>
          <w:tcPr>
            <w:tcW w:w="9526" w:type="dxa"/>
            <w:gridSpan w:val="4"/>
            <w:shd w:val="clear" w:color="auto" w:fill="BFBFBF" w:themeFill="background1" w:themeFillShade="BF"/>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5B86AD18" w:rsidR="00D410A6" w:rsidRDefault="00D410A6">
      <w:pPr>
        <w:widowControl/>
        <w:spacing w:line="240" w:lineRule="auto"/>
        <w:jc w:val="left"/>
      </w:pPr>
      <w:r>
        <w:br w:type="page"/>
      </w:r>
    </w:p>
    <w:p w14:paraId="58AB5C44" w14:textId="77777777" w:rsidR="00590615" w:rsidRDefault="00590615" w:rsidP="00590615"/>
    <w:p w14:paraId="2AC28A3D" w14:textId="77777777" w:rsidR="00590615" w:rsidRPr="00D410A6" w:rsidRDefault="00590615" w:rsidP="00590615">
      <w:pPr>
        <w:pStyle w:val="Heading3"/>
        <w:rPr>
          <w:highlight w:val="yellow"/>
        </w:rPr>
      </w:pPr>
      <w:r w:rsidRPr="00D410A6">
        <w:rPr>
          <w:highlight w:val="yellow"/>
        </w:rPr>
        <w:t>Detection and Notification of Navigational Hazards – monitoring mode</w:t>
      </w:r>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D410A6" w:rsidRPr="00340B0D" w14:paraId="4038F43D" w14:textId="77777777" w:rsidTr="006A18A4">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CB1AAD"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0CB2BCC" w14:textId="79B8F8B8" w:rsidR="00D410A6" w:rsidRPr="00C87169" w:rsidRDefault="006A18A4" w:rsidP="00541D1A">
            <w:pPr>
              <w:jc w:val="center"/>
              <w:rPr>
                <w:rFonts w:cs="Arial"/>
                <w:bCs/>
              </w:rPr>
            </w:pPr>
            <w:proofErr w:type="spellStart"/>
            <w:r>
              <w:t>NavigationalHazardsDFMon</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D5C1FDA"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D64ED8A" w14:textId="77777777" w:rsidR="006A18A4" w:rsidRDefault="006A18A4" w:rsidP="006A18A4">
            <w:r>
              <w:t>(</w:t>
            </w:r>
            <w:r w:rsidRPr="00413780">
              <w:t>S-</w:t>
            </w:r>
            <w:r>
              <w:t>100</w:t>
            </w:r>
            <w:r w:rsidRPr="00413780">
              <w:t xml:space="preserve"> Part </w:t>
            </w:r>
            <w:r>
              <w:t>9</w:t>
            </w:r>
          </w:p>
          <w:p w14:paraId="33F9AE89" w14:textId="77777777" w:rsidR="006A18A4" w:rsidRDefault="006A18A4" w:rsidP="006A18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23ED9DF" w14:textId="77777777" w:rsidR="00D410A6" w:rsidRPr="00340B0D" w:rsidRDefault="00D410A6" w:rsidP="00541D1A">
            <w:pPr>
              <w:jc w:val="center"/>
              <w:rPr>
                <w:rFonts w:cs="Arial"/>
                <w:sz w:val="18"/>
                <w:szCs w:val="18"/>
              </w:rPr>
            </w:pPr>
          </w:p>
        </w:tc>
      </w:tr>
      <w:tr w:rsidR="00D410A6" w:rsidRPr="00340B0D" w14:paraId="38523CE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E92CA"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6A18A4" w:rsidRPr="00340B0D" w14:paraId="295DF70B" w14:textId="77777777" w:rsidTr="002F2C90">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CC3F2C8" w14:textId="77777777" w:rsidR="006A18A4" w:rsidRDefault="006A18A4" w:rsidP="006A18A4">
            <w:pPr>
              <w:rPr>
                <w:rFonts w:cs="Arial"/>
                <w:sz w:val="18"/>
                <w:szCs w:val="18"/>
              </w:rPr>
            </w:pPr>
          </w:p>
          <w:p w14:paraId="1445D12E" w14:textId="77777777" w:rsidR="006A18A4" w:rsidRPr="00A53E84" w:rsidRDefault="006A18A4" w:rsidP="006A18A4">
            <w:pPr>
              <w:jc w:val="left"/>
              <w:rPr>
                <w:i/>
              </w:rPr>
            </w:pPr>
            <w:r>
              <w:rPr>
                <w:rFonts w:cs="Arial"/>
                <w:i/>
              </w:rPr>
              <w:t>.</w:t>
            </w:r>
            <w:r w:rsidRPr="00110428">
              <w:rPr>
                <w:rFonts w:cs="Arial"/>
                <w:i/>
              </w:rPr>
              <w:t xml:space="preserve">. </w:t>
            </w: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s satisfying the conditions for this test (as listed in IHO S-</w:t>
            </w:r>
            <w:r>
              <w:rPr>
                <w:i/>
              </w:rPr>
              <w:t>98 XXX-XXX</w:t>
            </w:r>
            <w:r w:rsidRPr="00A53E84">
              <w:rPr>
                <w:i/>
              </w:rPr>
              <w:t xml:space="preserve"> and included in the test cell</w:t>
            </w:r>
            <w:r>
              <w:rPr>
                <w:i/>
              </w:rPr>
              <w:t>s</w:t>
            </w:r>
            <w:r w:rsidRPr="00A53E84">
              <w:rPr>
                <w:i/>
              </w:rPr>
              <w:t xml:space="preserve"> </w:t>
            </w:r>
            <w:r>
              <w:rPr>
                <w:i/>
              </w:rPr>
              <w:t>AA5NAVHZ.000 and 101AA00</w:t>
            </w:r>
            <w:r w:rsidRPr="00A53E84">
              <w:rPr>
                <w:i/>
              </w:rPr>
              <w:t>NAVHZ.000) that is shallower than the Mariner's safety contour.</w:t>
            </w:r>
          </w:p>
          <w:p w14:paraId="5576821D" w14:textId="77777777" w:rsidR="006A18A4" w:rsidRPr="00A53E84" w:rsidRDefault="006A18A4" w:rsidP="006A18A4">
            <w:pPr>
              <w:jc w:val="left"/>
              <w:rPr>
                <w:i/>
              </w:rPr>
            </w:pPr>
          </w:p>
          <w:p w14:paraId="3E6A796A" w14:textId="77777777" w:rsidR="006A18A4" w:rsidRPr="00110428" w:rsidRDefault="006A18A4" w:rsidP="006A18A4">
            <w:pPr>
              <w:rPr>
                <w:rFonts w:cs="Arial"/>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p>
          <w:p w14:paraId="5FA3C8DF" w14:textId="77777777" w:rsidR="006A18A4" w:rsidRPr="009C22F4" w:rsidRDefault="006A18A4" w:rsidP="006A18A4">
            <w:pPr>
              <w:rPr>
                <w:rFonts w:cs="Arial"/>
                <w:i/>
              </w:rPr>
            </w:pPr>
          </w:p>
        </w:tc>
      </w:tr>
      <w:tr w:rsidR="006A18A4" w:rsidRPr="00340B0D" w14:paraId="367EB72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DB2748" w14:textId="77777777" w:rsidR="006A18A4" w:rsidRPr="00340B0D" w:rsidRDefault="006A18A4" w:rsidP="006A18A4">
            <w:pPr>
              <w:jc w:val="center"/>
              <w:rPr>
                <w:rFonts w:cs="Arial"/>
                <w:b/>
                <w:bCs/>
                <w:sz w:val="18"/>
                <w:szCs w:val="18"/>
              </w:rPr>
            </w:pPr>
            <w:r w:rsidRPr="00340B0D">
              <w:rPr>
                <w:rFonts w:cs="Arial"/>
                <w:b/>
                <w:bCs/>
                <w:sz w:val="18"/>
                <w:szCs w:val="18"/>
              </w:rPr>
              <w:t>Loaded Data</w:t>
            </w:r>
          </w:p>
        </w:tc>
      </w:tr>
      <w:tr w:rsidR="006A18A4" w:rsidRPr="00340B0D" w14:paraId="6FBFDE1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45C76F" w14:textId="77777777" w:rsidR="006A18A4" w:rsidRPr="00340B0D" w:rsidRDefault="006A18A4" w:rsidP="006A18A4">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00CCDC" w14:textId="77777777" w:rsidR="006A18A4" w:rsidRPr="00340B0D" w:rsidRDefault="006A18A4" w:rsidP="006A18A4">
            <w:pPr>
              <w:jc w:val="center"/>
              <w:rPr>
                <w:rFonts w:cs="Arial"/>
                <w:b/>
                <w:bCs/>
                <w:sz w:val="18"/>
                <w:szCs w:val="18"/>
              </w:rPr>
            </w:pPr>
          </w:p>
        </w:tc>
      </w:tr>
      <w:tr w:rsidR="006A18A4" w:rsidRPr="00340B0D" w14:paraId="611B9DE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EB85E8B"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20FBEE7" w14:textId="77777777" w:rsidR="006A18A4" w:rsidRPr="00340B0D" w:rsidRDefault="006A18A4" w:rsidP="006A18A4">
            <w:pPr>
              <w:rPr>
                <w:rFonts w:cs="Arial"/>
                <w:sz w:val="18"/>
                <w:szCs w:val="18"/>
              </w:rPr>
            </w:pPr>
          </w:p>
        </w:tc>
      </w:tr>
      <w:tr w:rsidR="006A18A4" w:rsidRPr="00340B0D" w14:paraId="7BBEA78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B8575AA"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9FFF74A" w14:textId="77777777" w:rsidR="006A18A4" w:rsidRPr="00340B0D" w:rsidRDefault="006A18A4" w:rsidP="006A18A4">
            <w:pPr>
              <w:rPr>
                <w:rFonts w:cs="Arial"/>
                <w:sz w:val="18"/>
                <w:szCs w:val="18"/>
              </w:rPr>
            </w:pPr>
          </w:p>
        </w:tc>
      </w:tr>
      <w:tr w:rsidR="006A18A4" w:rsidRPr="00340B0D" w14:paraId="33DE529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C2DB11F" w14:textId="77777777" w:rsidR="006A18A4" w:rsidRPr="00340B0D" w:rsidRDefault="006A18A4" w:rsidP="006A18A4">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FF0CC66" w14:textId="77777777" w:rsidR="006A18A4" w:rsidRPr="00340B0D" w:rsidRDefault="006A18A4" w:rsidP="006A18A4">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A18A4" w:rsidRPr="00340B0D" w14:paraId="7A710CB3" w14:textId="77777777" w:rsidTr="00541D1A">
        <w:sdt>
          <w:sdtPr>
            <w:rPr>
              <w:rFonts w:cs="Arial"/>
              <w:sz w:val="18"/>
              <w:szCs w:val="18"/>
            </w:rPr>
            <w:alias w:val="Diplay Category"/>
            <w:tag w:val="Diplay Categor"/>
            <w:id w:val="-1216964651"/>
            <w:placeholder>
              <w:docPart w:val="97A63521C5D24323AACF4CD5F9CD472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313A6D9" w14:textId="77777777" w:rsidR="006A18A4" w:rsidRPr="00340B0D" w:rsidRDefault="006A18A4" w:rsidP="006A18A4">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3F4C8EB" w14:textId="77777777" w:rsidR="006A18A4" w:rsidRPr="00340B0D" w:rsidRDefault="006A18A4" w:rsidP="006A18A4">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CCC366" w14:textId="77777777" w:rsidR="006A18A4" w:rsidRPr="00340B0D" w:rsidRDefault="006A18A4" w:rsidP="006A18A4">
            <w:pPr>
              <w:jc w:val="center"/>
              <w:rPr>
                <w:rFonts w:cs="Arial"/>
                <w:sz w:val="18"/>
                <w:szCs w:val="18"/>
              </w:rPr>
            </w:pPr>
          </w:p>
        </w:tc>
      </w:tr>
      <w:tr w:rsidR="006A18A4" w:rsidRPr="00340B0D" w14:paraId="26CDA9B8"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E01178D" w14:textId="77777777" w:rsidR="006A18A4" w:rsidRPr="00340B0D" w:rsidRDefault="006A18A4" w:rsidP="006A18A4">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AF1650C" w14:textId="77777777" w:rsidR="006A18A4" w:rsidRPr="00340B0D" w:rsidRDefault="006A18A4" w:rsidP="006A18A4">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BE5B9E" w14:textId="77777777" w:rsidR="006A18A4" w:rsidRPr="00340B0D" w:rsidRDefault="006A18A4" w:rsidP="006A18A4">
            <w:pPr>
              <w:jc w:val="center"/>
              <w:rPr>
                <w:rFonts w:cs="Arial"/>
                <w:sz w:val="18"/>
                <w:szCs w:val="18"/>
              </w:rPr>
            </w:pPr>
          </w:p>
        </w:tc>
      </w:tr>
      <w:tr w:rsidR="006A18A4" w:rsidRPr="00340B0D" w14:paraId="6656CB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F4D235" w14:textId="77777777" w:rsidR="006A18A4" w:rsidRPr="00340B0D" w:rsidRDefault="006A18A4" w:rsidP="006A18A4">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311757"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3F594783" w14:textId="77777777" w:rsidR="006A18A4" w:rsidRPr="00340B0D" w:rsidRDefault="006A18A4" w:rsidP="006A18A4">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193D70" w14:textId="77777777" w:rsidR="006A18A4" w:rsidRPr="00340B0D" w:rsidRDefault="006A18A4" w:rsidP="006A18A4">
            <w:pPr>
              <w:jc w:val="center"/>
              <w:rPr>
                <w:rFonts w:cs="Arial"/>
                <w:sz w:val="18"/>
                <w:szCs w:val="18"/>
              </w:rPr>
            </w:pPr>
          </w:p>
        </w:tc>
      </w:tr>
      <w:tr w:rsidR="006A18A4" w:rsidRPr="00340B0D" w14:paraId="0BF036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BC6C5D" w14:textId="77777777" w:rsidR="006A18A4" w:rsidRPr="00340B0D" w:rsidRDefault="006A18A4" w:rsidP="006A18A4">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95F36B"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8A81C3A" w14:textId="77777777" w:rsidR="006A18A4" w:rsidRPr="00340B0D" w:rsidRDefault="006A18A4" w:rsidP="006A18A4">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44F9411" w14:textId="77777777" w:rsidR="006A18A4" w:rsidRPr="00340B0D" w:rsidRDefault="006A18A4" w:rsidP="006A18A4">
            <w:pPr>
              <w:jc w:val="center"/>
              <w:rPr>
                <w:rFonts w:cs="Arial"/>
                <w:sz w:val="18"/>
                <w:szCs w:val="18"/>
              </w:rPr>
            </w:pPr>
          </w:p>
        </w:tc>
      </w:tr>
      <w:tr w:rsidR="006A18A4" w:rsidRPr="00340B0D" w14:paraId="4E9AEC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65D7A9" w14:textId="77777777" w:rsidR="006A18A4" w:rsidRPr="00340B0D" w:rsidRDefault="006A18A4" w:rsidP="006A18A4">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0F27DD"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7792F57" w14:textId="77777777" w:rsidR="006A18A4" w:rsidRPr="00340B0D" w:rsidRDefault="006A18A4" w:rsidP="006A18A4">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F19DF5D" w14:textId="77777777" w:rsidR="006A18A4" w:rsidRPr="00340B0D" w:rsidRDefault="006A18A4" w:rsidP="006A18A4">
            <w:pPr>
              <w:jc w:val="center"/>
              <w:rPr>
                <w:rFonts w:cs="Arial"/>
                <w:sz w:val="18"/>
                <w:szCs w:val="18"/>
              </w:rPr>
            </w:pPr>
          </w:p>
        </w:tc>
      </w:tr>
      <w:tr w:rsidR="006A18A4" w:rsidRPr="00340B0D" w14:paraId="771D38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7FD036" w14:textId="77777777" w:rsidR="006A18A4" w:rsidRPr="00340B0D" w:rsidRDefault="006A18A4" w:rsidP="006A18A4">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35D1E"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0F815E6" w14:textId="77777777" w:rsidR="006A18A4" w:rsidRPr="00340B0D" w:rsidRDefault="006A18A4" w:rsidP="006A18A4">
            <w:pPr>
              <w:rPr>
                <w:rFonts w:cs="Arial"/>
                <w:sz w:val="18"/>
                <w:szCs w:val="18"/>
              </w:rPr>
            </w:pPr>
            <w:r w:rsidRPr="00340B0D">
              <w:rPr>
                <w:rFonts w:cs="Arial"/>
                <w:sz w:val="18"/>
                <w:szCs w:val="18"/>
              </w:rPr>
              <w:t>Shallow Pattern</w:t>
            </w:r>
          </w:p>
        </w:tc>
        <w:tc>
          <w:tcPr>
            <w:tcW w:w="672" w:type="dxa"/>
            <w:tcBorders>
              <w:right w:val="single" w:sz="12" w:space="0" w:color="auto"/>
            </w:tcBorders>
          </w:tcPr>
          <w:p w14:paraId="286CF5C4" w14:textId="77777777" w:rsidR="006A18A4" w:rsidRPr="00340B0D" w:rsidRDefault="006A18A4" w:rsidP="006A18A4">
            <w:pPr>
              <w:jc w:val="center"/>
              <w:rPr>
                <w:rFonts w:cs="Arial"/>
                <w:sz w:val="18"/>
                <w:szCs w:val="18"/>
              </w:rPr>
            </w:pPr>
          </w:p>
        </w:tc>
      </w:tr>
      <w:tr w:rsidR="006A18A4" w:rsidRPr="00340B0D" w14:paraId="37202B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F0C41" w14:textId="77777777" w:rsidR="006A18A4" w:rsidRPr="00340B0D" w:rsidRDefault="006A18A4" w:rsidP="006A18A4">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55F8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8387181" w14:textId="77777777" w:rsidR="006A18A4" w:rsidRPr="00340B0D" w:rsidRDefault="006A18A4" w:rsidP="006A18A4">
            <w:pPr>
              <w:rPr>
                <w:rFonts w:cs="Arial"/>
                <w:sz w:val="18"/>
                <w:szCs w:val="18"/>
              </w:rPr>
            </w:pPr>
            <w:r w:rsidRPr="00340B0D">
              <w:rPr>
                <w:rFonts w:cs="Arial"/>
                <w:sz w:val="18"/>
                <w:szCs w:val="18"/>
              </w:rPr>
              <w:t>Unknown</w:t>
            </w:r>
          </w:p>
        </w:tc>
        <w:tc>
          <w:tcPr>
            <w:tcW w:w="672" w:type="dxa"/>
            <w:tcBorders>
              <w:right w:val="single" w:sz="12" w:space="0" w:color="auto"/>
            </w:tcBorders>
          </w:tcPr>
          <w:p w14:paraId="48671F14" w14:textId="77777777" w:rsidR="006A18A4" w:rsidRPr="00340B0D" w:rsidRDefault="006A18A4" w:rsidP="006A18A4">
            <w:pPr>
              <w:jc w:val="center"/>
              <w:rPr>
                <w:rFonts w:cs="Arial"/>
                <w:sz w:val="18"/>
                <w:szCs w:val="18"/>
              </w:rPr>
            </w:pPr>
          </w:p>
        </w:tc>
      </w:tr>
      <w:tr w:rsidR="006A18A4" w:rsidRPr="00340B0D" w14:paraId="69F761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304EF7" w14:textId="77777777" w:rsidR="006A18A4" w:rsidRPr="00340B0D" w:rsidRDefault="006A18A4" w:rsidP="006A18A4">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258A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22019B3" w14:textId="77777777" w:rsidR="006A18A4" w:rsidRPr="00340B0D" w:rsidRDefault="006A18A4" w:rsidP="006A18A4">
            <w:pPr>
              <w:rPr>
                <w:rFonts w:cs="Arial"/>
                <w:sz w:val="18"/>
                <w:szCs w:val="18"/>
              </w:rPr>
            </w:pPr>
            <w:r w:rsidRPr="00340B0D">
              <w:rPr>
                <w:rFonts w:cs="Arial"/>
                <w:sz w:val="18"/>
                <w:szCs w:val="18"/>
              </w:rPr>
              <w:t>Update Review</w:t>
            </w:r>
          </w:p>
        </w:tc>
        <w:tc>
          <w:tcPr>
            <w:tcW w:w="672" w:type="dxa"/>
            <w:tcBorders>
              <w:right w:val="single" w:sz="12" w:space="0" w:color="auto"/>
            </w:tcBorders>
          </w:tcPr>
          <w:p w14:paraId="74869462" w14:textId="77777777" w:rsidR="006A18A4" w:rsidRPr="00340B0D" w:rsidRDefault="006A18A4" w:rsidP="006A18A4">
            <w:pPr>
              <w:jc w:val="center"/>
              <w:rPr>
                <w:rFonts w:cs="Arial"/>
                <w:sz w:val="18"/>
                <w:szCs w:val="18"/>
              </w:rPr>
            </w:pPr>
          </w:p>
        </w:tc>
      </w:tr>
      <w:tr w:rsidR="006A18A4" w:rsidRPr="00340B0D" w14:paraId="5B4390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70969F" w14:textId="77777777" w:rsidR="006A18A4" w:rsidRPr="00340B0D" w:rsidRDefault="006A18A4" w:rsidP="006A18A4">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4F29BA"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C00A7DA" w14:textId="77777777" w:rsidR="006A18A4" w:rsidRPr="00340B0D" w:rsidRDefault="006A18A4" w:rsidP="006A18A4">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342386" w14:textId="77777777" w:rsidR="006A18A4" w:rsidRPr="00340B0D" w:rsidRDefault="006A18A4" w:rsidP="006A18A4">
            <w:pPr>
              <w:jc w:val="center"/>
              <w:rPr>
                <w:rFonts w:cs="Arial"/>
                <w:sz w:val="18"/>
                <w:szCs w:val="18"/>
              </w:rPr>
            </w:pPr>
          </w:p>
        </w:tc>
      </w:tr>
      <w:tr w:rsidR="006A18A4" w:rsidRPr="00340B0D" w14:paraId="1E16AF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0CD533" w14:textId="77777777" w:rsidR="006A18A4" w:rsidRPr="00340B0D" w:rsidRDefault="006A18A4" w:rsidP="006A18A4">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5BE1E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4F6A66D" w14:textId="77777777" w:rsidR="006A18A4" w:rsidRPr="00340B0D" w:rsidRDefault="006A18A4" w:rsidP="006A18A4">
            <w:pPr>
              <w:rPr>
                <w:rFonts w:cs="Arial"/>
                <w:sz w:val="18"/>
                <w:szCs w:val="18"/>
              </w:rPr>
            </w:pPr>
            <w:r w:rsidRPr="00340B0D">
              <w:rPr>
                <w:rFonts w:cs="Arial"/>
                <w:sz w:val="18"/>
                <w:szCs w:val="18"/>
              </w:rPr>
              <w:t>Chart Text</w:t>
            </w:r>
          </w:p>
        </w:tc>
        <w:tc>
          <w:tcPr>
            <w:tcW w:w="672" w:type="dxa"/>
            <w:tcBorders>
              <w:right w:val="single" w:sz="12" w:space="0" w:color="auto"/>
            </w:tcBorders>
          </w:tcPr>
          <w:p w14:paraId="055B63F7" w14:textId="77777777" w:rsidR="006A18A4" w:rsidRPr="00340B0D" w:rsidRDefault="006A18A4" w:rsidP="006A18A4">
            <w:pPr>
              <w:jc w:val="center"/>
              <w:rPr>
                <w:rFonts w:cs="Arial"/>
                <w:sz w:val="18"/>
                <w:szCs w:val="18"/>
              </w:rPr>
            </w:pPr>
          </w:p>
        </w:tc>
      </w:tr>
      <w:tr w:rsidR="006A18A4" w:rsidRPr="00340B0D" w14:paraId="7B4E13A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5116FC" w14:textId="77777777" w:rsidR="006A18A4" w:rsidRPr="00340B0D" w:rsidRDefault="006A18A4" w:rsidP="006A18A4">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EBA9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7DFBDAD" w14:textId="77777777" w:rsidR="006A18A4" w:rsidRPr="00340B0D" w:rsidRDefault="006A18A4" w:rsidP="006A18A4">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7C7981" w14:textId="77777777" w:rsidR="006A18A4" w:rsidRPr="00340B0D" w:rsidRDefault="006A18A4" w:rsidP="006A18A4">
            <w:pPr>
              <w:jc w:val="center"/>
              <w:rPr>
                <w:rFonts w:cs="Arial"/>
                <w:sz w:val="18"/>
                <w:szCs w:val="18"/>
              </w:rPr>
            </w:pPr>
          </w:p>
        </w:tc>
      </w:tr>
      <w:tr w:rsidR="006A18A4" w:rsidRPr="00340B0D" w14:paraId="480DAE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555DBC" w14:textId="77777777" w:rsidR="006A18A4" w:rsidRPr="00340B0D" w:rsidRDefault="006A18A4" w:rsidP="006A18A4">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F9F49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62982CC" w14:textId="77777777" w:rsidR="006A18A4" w:rsidRPr="00340B0D" w:rsidRDefault="006A18A4" w:rsidP="006A18A4">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18BB78E" w14:textId="77777777" w:rsidR="006A18A4" w:rsidRPr="00340B0D" w:rsidRDefault="006A18A4" w:rsidP="006A18A4">
            <w:pPr>
              <w:jc w:val="center"/>
              <w:rPr>
                <w:rFonts w:cs="Arial"/>
                <w:sz w:val="18"/>
                <w:szCs w:val="18"/>
              </w:rPr>
            </w:pPr>
          </w:p>
        </w:tc>
      </w:tr>
      <w:tr w:rsidR="006A18A4" w:rsidRPr="00340B0D" w14:paraId="0097114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EE73F9" w14:textId="77777777" w:rsidR="006A18A4" w:rsidRPr="00340B0D" w:rsidRDefault="006A18A4" w:rsidP="006A18A4">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E3F100"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8A142CD" w14:textId="77777777" w:rsidR="006A18A4" w:rsidRPr="00340B0D" w:rsidRDefault="006A18A4" w:rsidP="006A18A4">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D8C75FC" w14:textId="77777777" w:rsidR="006A18A4" w:rsidRPr="00340B0D" w:rsidRDefault="006A18A4" w:rsidP="006A18A4">
            <w:pPr>
              <w:jc w:val="center"/>
              <w:rPr>
                <w:rFonts w:cs="Arial"/>
                <w:sz w:val="18"/>
                <w:szCs w:val="18"/>
              </w:rPr>
            </w:pPr>
          </w:p>
        </w:tc>
      </w:tr>
      <w:tr w:rsidR="006A18A4" w:rsidRPr="00340B0D" w14:paraId="289285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7E8445" w14:textId="77777777" w:rsidR="006A18A4" w:rsidRPr="00340B0D" w:rsidRDefault="006A18A4" w:rsidP="006A18A4">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6A51CBE" w14:textId="77777777" w:rsidR="006A18A4" w:rsidRPr="00340B0D" w:rsidRDefault="006A18A4" w:rsidP="006A18A4">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74C6383" w14:textId="77777777" w:rsidR="006A18A4" w:rsidRPr="00340B0D" w:rsidRDefault="006A18A4" w:rsidP="006A18A4">
            <w:pPr>
              <w:jc w:val="center"/>
              <w:rPr>
                <w:rFonts w:cs="Arial"/>
                <w:sz w:val="18"/>
                <w:szCs w:val="18"/>
              </w:rPr>
            </w:pPr>
          </w:p>
        </w:tc>
      </w:tr>
      <w:tr w:rsidR="006A18A4" w:rsidRPr="00340B0D" w14:paraId="79C04EC0" w14:textId="77777777" w:rsidTr="00541D1A">
        <w:sdt>
          <w:sdtPr>
            <w:rPr>
              <w:rFonts w:cs="Arial"/>
              <w:sz w:val="18"/>
              <w:szCs w:val="18"/>
            </w:rPr>
            <w:alias w:val="Palette"/>
            <w:tag w:val="Palette"/>
            <w:id w:val="888140704"/>
            <w:placeholder>
              <w:docPart w:val="8AF78FBC3AF048609DCCB9057843838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80B574E" w14:textId="77777777" w:rsidR="006A18A4" w:rsidRPr="00340B0D" w:rsidRDefault="006A18A4" w:rsidP="006A18A4">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62103E9" w14:textId="77777777" w:rsidR="006A18A4" w:rsidRPr="00340B0D" w:rsidRDefault="006A18A4" w:rsidP="006A18A4">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B9FBA71" w14:textId="77777777" w:rsidR="006A18A4" w:rsidRPr="00340B0D" w:rsidRDefault="006A18A4" w:rsidP="006A18A4">
            <w:pPr>
              <w:jc w:val="center"/>
              <w:rPr>
                <w:rFonts w:cs="Arial"/>
                <w:sz w:val="18"/>
                <w:szCs w:val="18"/>
              </w:rPr>
            </w:pPr>
          </w:p>
        </w:tc>
      </w:tr>
      <w:tr w:rsidR="006A18A4" w:rsidRPr="00340B0D" w14:paraId="67A7F53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19A0373" w14:textId="77777777" w:rsidR="006A18A4" w:rsidRPr="00340B0D" w:rsidRDefault="006A18A4" w:rsidP="006A18A4">
            <w:pPr>
              <w:jc w:val="center"/>
              <w:rPr>
                <w:rFonts w:cs="Arial"/>
                <w:b/>
                <w:bCs/>
                <w:sz w:val="18"/>
                <w:szCs w:val="18"/>
              </w:rPr>
            </w:pPr>
          </w:p>
        </w:tc>
        <w:tc>
          <w:tcPr>
            <w:tcW w:w="3871" w:type="dxa"/>
            <w:gridSpan w:val="5"/>
            <w:tcBorders>
              <w:left w:val="single" w:sz="12" w:space="0" w:color="auto"/>
            </w:tcBorders>
          </w:tcPr>
          <w:p w14:paraId="6C833B9A" w14:textId="77777777" w:rsidR="006A18A4" w:rsidRPr="00340B0D" w:rsidRDefault="006A18A4" w:rsidP="006A18A4">
            <w:pPr>
              <w:rPr>
                <w:rFonts w:cs="Arial"/>
                <w:sz w:val="18"/>
                <w:szCs w:val="18"/>
              </w:rPr>
            </w:pPr>
          </w:p>
        </w:tc>
        <w:tc>
          <w:tcPr>
            <w:tcW w:w="672" w:type="dxa"/>
            <w:tcBorders>
              <w:right w:val="single" w:sz="12" w:space="0" w:color="auto"/>
            </w:tcBorders>
            <w:vAlign w:val="center"/>
          </w:tcPr>
          <w:p w14:paraId="01926136" w14:textId="77777777" w:rsidR="006A18A4" w:rsidRPr="00340B0D" w:rsidRDefault="006A18A4" w:rsidP="006A18A4">
            <w:pPr>
              <w:jc w:val="center"/>
              <w:rPr>
                <w:rFonts w:cs="Arial"/>
                <w:sz w:val="18"/>
                <w:szCs w:val="18"/>
              </w:rPr>
            </w:pPr>
          </w:p>
        </w:tc>
      </w:tr>
      <w:tr w:rsidR="006A18A4" w:rsidRPr="00340B0D" w14:paraId="0C85DA9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76F2FC" w14:textId="77777777" w:rsidR="006A18A4" w:rsidRPr="00340B0D" w:rsidRDefault="006A18A4" w:rsidP="006A18A4">
            <w:pPr>
              <w:rPr>
                <w:rFonts w:cs="Arial"/>
                <w:sz w:val="18"/>
                <w:szCs w:val="18"/>
              </w:rPr>
            </w:pPr>
          </w:p>
        </w:tc>
        <w:tc>
          <w:tcPr>
            <w:tcW w:w="3871" w:type="dxa"/>
            <w:gridSpan w:val="5"/>
            <w:tcBorders>
              <w:left w:val="single" w:sz="12" w:space="0" w:color="auto"/>
              <w:bottom w:val="single" w:sz="12" w:space="0" w:color="auto"/>
            </w:tcBorders>
          </w:tcPr>
          <w:p w14:paraId="3B546EBC" w14:textId="77777777" w:rsidR="006A18A4" w:rsidRPr="00340B0D" w:rsidRDefault="006A18A4" w:rsidP="006A18A4">
            <w:pPr>
              <w:jc w:val="center"/>
              <w:rPr>
                <w:rFonts w:cs="Arial"/>
                <w:sz w:val="18"/>
                <w:szCs w:val="18"/>
              </w:rPr>
            </w:pPr>
          </w:p>
        </w:tc>
        <w:tc>
          <w:tcPr>
            <w:tcW w:w="672" w:type="dxa"/>
            <w:tcBorders>
              <w:bottom w:val="single" w:sz="12" w:space="0" w:color="auto"/>
              <w:right w:val="single" w:sz="12" w:space="0" w:color="auto"/>
            </w:tcBorders>
            <w:vAlign w:val="center"/>
          </w:tcPr>
          <w:p w14:paraId="3128FD30" w14:textId="77777777" w:rsidR="006A18A4" w:rsidRPr="00340B0D" w:rsidRDefault="006A18A4" w:rsidP="006A18A4">
            <w:pPr>
              <w:jc w:val="center"/>
              <w:rPr>
                <w:rFonts w:cs="Arial"/>
                <w:sz w:val="18"/>
                <w:szCs w:val="18"/>
              </w:rPr>
            </w:pPr>
          </w:p>
        </w:tc>
      </w:tr>
      <w:tr w:rsidR="006A18A4" w:rsidRPr="00340B0D" w14:paraId="7AE8036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61F25D4" w14:textId="77777777" w:rsidR="006A18A4" w:rsidRPr="00340B0D" w:rsidRDefault="006A18A4" w:rsidP="006A18A4">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FAE31F" w14:textId="77777777" w:rsidR="006A18A4" w:rsidRPr="00340B0D" w:rsidRDefault="006A18A4" w:rsidP="006A18A4">
            <w:pPr>
              <w:jc w:val="center"/>
              <w:rPr>
                <w:rFonts w:cs="Arial"/>
                <w:sz w:val="18"/>
                <w:szCs w:val="18"/>
              </w:rPr>
            </w:pPr>
            <w:r w:rsidRPr="00340B0D">
              <w:rPr>
                <w:rFonts w:cs="Arial"/>
                <w:b/>
                <w:bCs/>
                <w:sz w:val="18"/>
                <w:szCs w:val="18"/>
              </w:rPr>
              <w:t>Display</w:t>
            </w:r>
          </w:p>
        </w:tc>
      </w:tr>
      <w:tr w:rsidR="006A18A4" w:rsidRPr="00340B0D" w14:paraId="3F898FFE" w14:textId="77777777" w:rsidTr="00541D1A">
        <w:trPr>
          <w:trHeight w:val="287"/>
        </w:trPr>
        <w:tc>
          <w:tcPr>
            <w:tcW w:w="1789" w:type="dxa"/>
            <w:tcBorders>
              <w:left w:val="single" w:sz="12" w:space="0" w:color="auto"/>
              <w:bottom w:val="single" w:sz="4" w:space="0" w:color="auto"/>
            </w:tcBorders>
          </w:tcPr>
          <w:p w14:paraId="31D8BE2C" w14:textId="77777777" w:rsidR="006A18A4" w:rsidRPr="00340B0D" w:rsidRDefault="006A18A4" w:rsidP="006A18A4">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30479C5" w14:textId="77777777" w:rsidR="006A18A4" w:rsidRPr="00340B0D" w:rsidRDefault="006A18A4" w:rsidP="006A18A4">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DC067F6" w14:textId="77777777" w:rsidR="006A18A4" w:rsidRPr="00340B0D" w:rsidRDefault="006A18A4" w:rsidP="006A18A4">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6129B4" w14:textId="77777777" w:rsidR="006A18A4" w:rsidRPr="00C87169" w:rsidRDefault="006A18A4" w:rsidP="006A18A4">
            <w:pPr>
              <w:rPr>
                <w:rFonts w:cs="Arial"/>
              </w:rPr>
            </w:pPr>
          </w:p>
        </w:tc>
      </w:tr>
      <w:tr w:rsidR="006A18A4" w:rsidRPr="00340B0D" w14:paraId="27BE7EDE" w14:textId="77777777" w:rsidTr="00541D1A">
        <w:tc>
          <w:tcPr>
            <w:tcW w:w="1789" w:type="dxa"/>
            <w:tcBorders>
              <w:left w:val="single" w:sz="12" w:space="0" w:color="auto"/>
              <w:bottom w:val="single" w:sz="4" w:space="0" w:color="auto"/>
            </w:tcBorders>
          </w:tcPr>
          <w:p w14:paraId="1B65E68E" w14:textId="77777777" w:rsidR="006A18A4" w:rsidRPr="00340B0D" w:rsidRDefault="006A18A4" w:rsidP="006A18A4">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F4AA2EA" w14:textId="77777777" w:rsidR="006A18A4" w:rsidRPr="00340B0D" w:rsidRDefault="006A18A4" w:rsidP="006A18A4">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D58AFDE" w14:textId="77777777" w:rsidR="006A18A4" w:rsidRPr="00340B0D" w:rsidRDefault="006A18A4" w:rsidP="006A18A4">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5FAEB7" w14:textId="77777777" w:rsidR="006A18A4" w:rsidRPr="00340B0D" w:rsidRDefault="006A18A4" w:rsidP="006A18A4">
            <w:pPr>
              <w:rPr>
                <w:rFonts w:cs="Arial"/>
                <w:sz w:val="18"/>
                <w:szCs w:val="18"/>
              </w:rPr>
            </w:pPr>
            <w:r w:rsidRPr="00340B0D">
              <w:rPr>
                <w:rFonts w:cs="Arial"/>
                <w:sz w:val="18"/>
                <w:szCs w:val="18"/>
              </w:rPr>
              <w:t>1:</w:t>
            </w:r>
            <w:r>
              <w:rPr>
                <w:rFonts w:cs="Arial"/>
                <w:sz w:val="18"/>
                <w:szCs w:val="18"/>
              </w:rPr>
              <w:t>60000</w:t>
            </w:r>
          </w:p>
        </w:tc>
      </w:tr>
      <w:tr w:rsidR="006A18A4" w:rsidRPr="00340B0D" w14:paraId="7B79663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215E310" w14:textId="77777777" w:rsidR="006A18A4" w:rsidRPr="00340B0D" w:rsidRDefault="006A18A4" w:rsidP="006A18A4">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CB4C38A" w14:textId="77777777" w:rsidR="006A18A4" w:rsidRPr="00340B0D" w:rsidRDefault="006A18A4" w:rsidP="006A18A4">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DBE6019" w14:textId="77777777" w:rsidR="006A18A4" w:rsidRPr="00340B0D" w:rsidRDefault="006A18A4" w:rsidP="006A18A4">
            <w:pPr>
              <w:rPr>
                <w:rFonts w:cs="Arial"/>
                <w:sz w:val="18"/>
                <w:szCs w:val="18"/>
              </w:rPr>
            </w:pPr>
          </w:p>
        </w:tc>
      </w:tr>
      <w:tr w:rsidR="006A18A4" w:rsidRPr="00340B0D" w14:paraId="19CB51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B5227BC" w14:textId="77777777" w:rsidR="006A18A4" w:rsidRPr="00340B0D" w:rsidRDefault="006A18A4" w:rsidP="006A18A4">
            <w:pPr>
              <w:rPr>
                <w:rFonts w:cs="Arial"/>
                <w:sz w:val="18"/>
                <w:szCs w:val="18"/>
              </w:rPr>
            </w:pPr>
          </w:p>
        </w:tc>
      </w:tr>
      <w:tr w:rsidR="006A18A4" w:rsidRPr="00340B0D" w14:paraId="089788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02A598" w14:textId="77777777" w:rsidR="006A18A4" w:rsidRPr="00340B0D" w:rsidRDefault="006A18A4" w:rsidP="006A18A4">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A18A4" w:rsidRPr="00340B0D" w14:paraId="7289E55B" w14:textId="77777777" w:rsidTr="006A18A4">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6F4AC5" w14:textId="77777777" w:rsidR="006A18A4" w:rsidRPr="00340B0D" w:rsidRDefault="006A18A4" w:rsidP="006A18A4">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440E2" w14:textId="77777777" w:rsidR="006A18A4" w:rsidRPr="00340B0D" w:rsidRDefault="006A18A4" w:rsidP="006A18A4">
            <w:pPr>
              <w:jc w:val="center"/>
              <w:rPr>
                <w:rFonts w:cs="Arial"/>
                <w:b/>
                <w:bCs/>
                <w:sz w:val="18"/>
                <w:szCs w:val="18"/>
              </w:rPr>
            </w:pPr>
            <w:r w:rsidRPr="00340B0D">
              <w:rPr>
                <w:rFonts w:cs="Arial"/>
                <w:b/>
                <w:bCs/>
                <w:sz w:val="18"/>
                <w:szCs w:val="18"/>
              </w:rPr>
              <w:t>Other</w:t>
            </w:r>
          </w:p>
        </w:tc>
      </w:tr>
      <w:tr w:rsidR="006A18A4" w:rsidRPr="00340B0D" w14:paraId="53870A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F30CA4C" w14:textId="77777777" w:rsidR="006A18A4" w:rsidRPr="00340B0D" w:rsidRDefault="006A18A4" w:rsidP="006A18A4">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7DCD915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24E68C3" w14:textId="77777777" w:rsidR="006A18A4" w:rsidRPr="00340B0D" w:rsidRDefault="006A18A4" w:rsidP="006A18A4">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515E1E0" w14:textId="77777777" w:rsidR="006A18A4" w:rsidRPr="00340B0D" w:rsidRDefault="006A18A4" w:rsidP="006A18A4">
            <w:pPr>
              <w:rPr>
                <w:rFonts w:cs="Arial"/>
                <w:sz w:val="18"/>
                <w:szCs w:val="18"/>
              </w:rPr>
            </w:pPr>
          </w:p>
        </w:tc>
      </w:tr>
      <w:tr w:rsidR="006A18A4" w:rsidRPr="00340B0D" w14:paraId="78D0D210"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A96AFE" w14:textId="77777777" w:rsidR="006A18A4" w:rsidRPr="00340B0D" w:rsidRDefault="006A18A4" w:rsidP="006A18A4">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447A8477"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389C2D" w14:textId="77777777" w:rsidR="006A18A4" w:rsidRPr="00340B0D" w:rsidRDefault="006A18A4" w:rsidP="006A18A4">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5CC471C" w14:textId="77777777" w:rsidR="006A18A4" w:rsidRPr="00340B0D" w:rsidRDefault="006A18A4" w:rsidP="006A18A4">
            <w:pPr>
              <w:rPr>
                <w:rFonts w:cs="Arial"/>
                <w:sz w:val="18"/>
                <w:szCs w:val="18"/>
              </w:rPr>
            </w:pPr>
          </w:p>
        </w:tc>
      </w:tr>
      <w:tr w:rsidR="006A18A4" w:rsidRPr="00340B0D" w14:paraId="3F8F40B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17A84B" w14:textId="77777777" w:rsidR="006A18A4" w:rsidRPr="00340B0D" w:rsidRDefault="006A18A4" w:rsidP="006A18A4">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6CA0487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C08195A" w14:textId="77777777" w:rsidR="006A18A4" w:rsidRPr="00340B0D" w:rsidRDefault="006A18A4" w:rsidP="006A18A4">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DC166BD" w14:textId="77777777" w:rsidR="006A18A4" w:rsidRPr="00340B0D" w:rsidRDefault="006A18A4" w:rsidP="006A18A4">
            <w:pPr>
              <w:rPr>
                <w:rFonts w:cs="Arial"/>
                <w:sz w:val="18"/>
                <w:szCs w:val="18"/>
              </w:rPr>
            </w:pPr>
          </w:p>
        </w:tc>
      </w:tr>
      <w:tr w:rsidR="006A18A4" w:rsidRPr="00340B0D" w14:paraId="2012CEB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5B2A76F" w14:textId="77777777" w:rsidR="006A18A4" w:rsidRPr="00340B0D" w:rsidRDefault="006A18A4" w:rsidP="006A18A4">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61CE504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2EB60EE" w14:textId="77777777" w:rsidR="006A18A4" w:rsidRPr="00340B0D" w:rsidRDefault="006A18A4" w:rsidP="006A18A4">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F264D3" w14:textId="77777777" w:rsidR="006A18A4" w:rsidRPr="00340B0D" w:rsidRDefault="006A18A4" w:rsidP="006A18A4">
            <w:pPr>
              <w:rPr>
                <w:rFonts w:cs="Arial"/>
                <w:sz w:val="18"/>
                <w:szCs w:val="18"/>
              </w:rPr>
            </w:pPr>
          </w:p>
        </w:tc>
      </w:tr>
      <w:tr w:rsidR="006A18A4" w:rsidRPr="00340B0D" w14:paraId="548FA4EC"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0C920B92" w14:textId="77777777" w:rsidR="006A18A4" w:rsidRPr="00340B0D" w:rsidRDefault="006A18A4" w:rsidP="006A18A4">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59D28A86"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D191024" w14:textId="77777777" w:rsidR="006A18A4" w:rsidRPr="00340B0D" w:rsidRDefault="006A18A4" w:rsidP="006A18A4">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58D30A3" w14:textId="77777777" w:rsidR="006A18A4" w:rsidRPr="00340B0D" w:rsidRDefault="006A18A4" w:rsidP="006A18A4">
            <w:pPr>
              <w:rPr>
                <w:rFonts w:cs="Arial"/>
                <w:sz w:val="18"/>
                <w:szCs w:val="18"/>
              </w:rPr>
            </w:pPr>
          </w:p>
        </w:tc>
      </w:tr>
      <w:tr w:rsidR="006A18A4" w:rsidRPr="00340B0D" w14:paraId="39B53559"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5B6C50E" w14:textId="77777777" w:rsidR="006A18A4" w:rsidRPr="00340B0D" w:rsidRDefault="006A18A4" w:rsidP="006A18A4">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6FB28353"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E64EDCE" w14:textId="77777777" w:rsidR="006A18A4" w:rsidRPr="00340B0D" w:rsidRDefault="006A18A4" w:rsidP="006A18A4">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03CBFA" w14:textId="77777777" w:rsidR="006A18A4" w:rsidRPr="00340B0D" w:rsidRDefault="006A18A4" w:rsidP="006A18A4">
            <w:pPr>
              <w:rPr>
                <w:rFonts w:cs="Arial"/>
                <w:sz w:val="18"/>
                <w:szCs w:val="18"/>
              </w:rPr>
            </w:pPr>
          </w:p>
        </w:tc>
      </w:tr>
      <w:tr w:rsidR="006A18A4" w:rsidRPr="00340B0D" w14:paraId="7A1868CA"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CC772A" w14:textId="77777777" w:rsidR="006A18A4" w:rsidRPr="00340B0D" w:rsidRDefault="006A18A4" w:rsidP="006A18A4">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7A046C4F"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6BBFBD4" w14:textId="77777777" w:rsidR="006A18A4" w:rsidRPr="00340B0D" w:rsidRDefault="006A18A4" w:rsidP="006A18A4">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4B8A17F" w14:textId="77777777" w:rsidR="006A18A4" w:rsidRPr="00340B0D" w:rsidRDefault="006A18A4" w:rsidP="006A18A4">
            <w:pPr>
              <w:rPr>
                <w:rFonts w:cs="Arial"/>
                <w:sz w:val="18"/>
                <w:szCs w:val="18"/>
              </w:rPr>
            </w:pPr>
          </w:p>
        </w:tc>
      </w:tr>
      <w:tr w:rsidR="006A18A4" w:rsidRPr="00340B0D" w14:paraId="6338077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1578FD8E" w14:textId="77777777" w:rsidR="006A18A4" w:rsidRPr="00340B0D" w:rsidRDefault="006A18A4" w:rsidP="006A18A4">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DA3E0EA"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F850EA" w14:textId="77777777" w:rsidR="006A18A4" w:rsidRPr="00340B0D" w:rsidRDefault="006A18A4" w:rsidP="006A18A4">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450E07" w14:textId="77777777" w:rsidR="006A18A4" w:rsidRPr="00340B0D" w:rsidRDefault="006A18A4" w:rsidP="006A18A4">
            <w:pPr>
              <w:rPr>
                <w:rFonts w:cs="Arial"/>
                <w:sz w:val="18"/>
                <w:szCs w:val="18"/>
              </w:rPr>
            </w:pPr>
          </w:p>
        </w:tc>
      </w:tr>
      <w:tr w:rsidR="006A18A4" w:rsidRPr="00340B0D" w14:paraId="0B89ABC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837A21" w14:textId="77777777" w:rsidR="006A18A4" w:rsidRPr="00340B0D" w:rsidRDefault="006A18A4" w:rsidP="006A18A4">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09F147A4"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856179A"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D42B2F" w14:textId="77777777" w:rsidR="006A18A4" w:rsidRPr="00340B0D" w:rsidRDefault="006A18A4" w:rsidP="006A18A4">
            <w:pPr>
              <w:rPr>
                <w:rFonts w:cs="Arial"/>
                <w:sz w:val="18"/>
                <w:szCs w:val="18"/>
              </w:rPr>
            </w:pPr>
          </w:p>
        </w:tc>
      </w:tr>
      <w:tr w:rsidR="006A18A4" w:rsidRPr="00340B0D" w14:paraId="1019F6D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B8FB4E1" w14:textId="77777777" w:rsidR="006A18A4" w:rsidRPr="00340B0D" w:rsidRDefault="006A18A4" w:rsidP="006A18A4">
            <w:pPr>
              <w:pStyle w:val="Default"/>
              <w:rPr>
                <w:sz w:val="18"/>
                <w:szCs w:val="18"/>
              </w:rPr>
            </w:pPr>
            <w:r w:rsidRPr="00340B0D">
              <w:rPr>
                <w:sz w:val="18"/>
                <w:szCs w:val="18"/>
              </w:rPr>
              <w:lastRenderedPageBreak/>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131AEF70"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B604B0C"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2BB70C" w14:textId="77777777" w:rsidR="006A18A4" w:rsidRPr="00340B0D" w:rsidRDefault="006A18A4" w:rsidP="006A18A4">
            <w:pPr>
              <w:rPr>
                <w:rFonts w:cs="Arial"/>
                <w:sz w:val="18"/>
                <w:szCs w:val="18"/>
              </w:rPr>
            </w:pPr>
          </w:p>
        </w:tc>
      </w:tr>
      <w:tr w:rsidR="006A18A4" w:rsidRPr="00340B0D" w14:paraId="2FE67B15"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F205C45" w14:textId="77777777" w:rsidR="006A18A4" w:rsidRPr="00340B0D" w:rsidRDefault="006A18A4" w:rsidP="006A18A4">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78090B2"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3BB70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FE99ADA" w14:textId="77777777" w:rsidR="006A18A4" w:rsidRPr="00340B0D" w:rsidRDefault="006A18A4" w:rsidP="006A18A4">
            <w:pPr>
              <w:rPr>
                <w:rFonts w:cs="Arial"/>
                <w:sz w:val="18"/>
                <w:szCs w:val="18"/>
              </w:rPr>
            </w:pPr>
          </w:p>
        </w:tc>
      </w:tr>
      <w:tr w:rsidR="006A18A4" w:rsidRPr="00340B0D" w14:paraId="6BD2E14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80C9EF5" w14:textId="77777777" w:rsidR="006A18A4" w:rsidRPr="00340B0D" w:rsidRDefault="006A18A4" w:rsidP="006A18A4">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573AFE09"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3081BB"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ED89F9" w14:textId="77777777" w:rsidR="006A18A4" w:rsidRPr="00340B0D" w:rsidRDefault="006A18A4" w:rsidP="006A18A4">
            <w:pPr>
              <w:rPr>
                <w:rFonts w:cs="Arial"/>
                <w:sz w:val="18"/>
                <w:szCs w:val="18"/>
              </w:rPr>
            </w:pPr>
          </w:p>
        </w:tc>
      </w:tr>
      <w:tr w:rsidR="006A18A4" w:rsidRPr="00340B0D" w14:paraId="29A0BF10" w14:textId="77777777" w:rsidTr="006A18A4">
        <w:tc>
          <w:tcPr>
            <w:tcW w:w="4375" w:type="dxa"/>
            <w:gridSpan w:val="4"/>
            <w:tcBorders>
              <w:top w:val="single" w:sz="4" w:space="0" w:color="auto"/>
              <w:left w:val="single" w:sz="12" w:space="0" w:color="auto"/>
              <w:bottom w:val="single" w:sz="12" w:space="0" w:color="auto"/>
              <w:right w:val="single" w:sz="4" w:space="0" w:color="auto"/>
            </w:tcBorders>
          </w:tcPr>
          <w:p w14:paraId="14198078" w14:textId="77777777" w:rsidR="006A18A4" w:rsidRPr="00340B0D" w:rsidRDefault="006A18A4" w:rsidP="006A18A4">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162321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1F27920A" w14:textId="77777777" w:rsidR="006A18A4" w:rsidRPr="00340B0D" w:rsidRDefault="006A18A4" w:rsidP="006A18A4">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C1A57A2" w14:textId="77777777" w:rsidR="006A18A4" w:rsidRPr="00340B0D" w:rsidRDefault="006A18A4" w:rsidP="006A18A4">
            <w:pPr>
              <w:rPr>
                <w:rFonts w:cs="Arial"/>
                <w:sz w:val="18"/>
                <w:szCs w:val="18"/>
              </w:rPr>
            </w:pPr>
          </w:p>
        </w:tc>
      </w:tr>
      <w:tr w:rsidR="006A18A4" w:rsidRPr="00340B0D" w14:paraId="100934EE"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6CEA128" w14:textId="77777777" w:rsidR="006A18A4" w:rsidRPr="00EF63B4" w:rsidRDefault="006A18A4" w:rsidP="006A18A4">
            <w:pPr>
              <w:jc w:val="center"/>
              <w:rPr>
                <w:rFonts w:cs="Arial"/>
                <w:sz w:val="18"/>
                <w:szCs w:val="18"/>
              </w:rPr>
            </w:pPr>
            <w:r>
              <w:rPr>
                <w:rFonts w:cs="Arial"/>
                <w:b/>
                <w:bCs/>
                <w:sz w:val="18"/>
                <w:szCs w:val="18"/>
              </w:rPr>
              <w:t>Additional</w:t>
            </w:r>
          </w:p>
        </w:tc>
      </w:tr>
      <w:tr w:rsidR="006A18A4" w:rsidRPr="00340B0D" w14:paraId="414C97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C40472E"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8F79CC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2E4776A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9FF37C" w14:textId="77777777" w:rsidR="006A18A4" w:rsidRPr="00340B0D" w:rsidRDefault="006A18A4" w:rsidP="006A18A4">
            <w:pPr>
              <w:rPr>
                <w:rFonts w:cs="Arial"/>
                <w:sz w:val="18"/>
                <w:szCs w:val="18"/>
              </w:rPr>
            </w:pPr>
          </w:p>
        </w:tc>
      </w:tr>
      <w:tr w:rsidR="006A18A4" w:rsidRPr="00340B0D" w14:paraId="1814AFE3"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25B8BA5"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7D09037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5DD7EEB6"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ED925C" w14:textId="77777777" w:rsidR="006A18A4" w:rsidRPr="00340B0D" w:rsidRDefault="006A18A4" w:rsidP="006A18A4">
            <w:pPr>
              <w:rPr>
                <w:rFonts w:cs="Arial"/>
                <w:sz w:val="18"/>
                <w:szCs w:val="18"/>
              </w:rPr>
            </w:pPr>
          </w:p>
        </w:tc>
      </w:tr>
      <w:tr w:rsidR="006A18A4" w:rsidRPr="00340B0D" w14:paraId="299887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C507C" w14:textId="77777777" w:rsidR="006A18A4" w:rsidRPr="00340B0D" w:rsidRDefault="006A18A4" w:rsidP="006A18A4">
            <w:pPr>
              <w:jc w:val="center"/>
              <w:rPr>
                <w:rFonts w:cs="Arial"/>
                <w:b/>
                <w:bCs/>
                <w:sz w:val="18"/>
                <w:szCs w:val="18"/>
              </w:rPr>
            </w:pPr>
            <w:r w:rsidRPr="00340B0D">
              <w:rPr>
                <w:rFonts w:cs="Arial"/>
                <w:b/>
                <w:bCs/>
                <w:sz w:val="18"/>
                <w:szCs w:val="18"/>
              </w:rPr>
              <w:t>Setup</w:t>
            </w:r>
          </w:p>
        </w:tc>
      </w:tr>
      <w:tr w:rsidR="006A18A4" w:rsidRPr="00340B0D" w14:paraId="0E43A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ACCEC83" w14:textId="77777777" w:rsidR="006A18A4" w:rsidRDefault="006A18A4" w:rsidP="006A18A4">
            <w:pPr>
              <w:rPr>
                <w:rFonts w:cs="Arial"/>
                <w:sz w:val="18"/>
                <w:szCs w:val="18"/>
              </w:rPr>
            </w:pPr>
          </w:p>
          <w:p w14:paraId="33B4FA78" w14:textId="77777777" w:rsidR="006A18A4" w:rsidRDefault="006A18A4" w:rsidP="006A18A4">
            <w:r w:rsidRPr="00A53E84">
              <w:rPr>
                <w:i/>
              </w:rPr>
              <w:t xml:space="preserve">As for test </w:t>
            </w:r>
            <w:proofErr w:type="spellStart"/>
            <w:r>
              <w:rPr>
                <w:i/>
              </w:rPr>
              <w:t>NavigationalHazardsDF</w:t>
            </w:r>
            <w:proofErr w:type="spellEnd"/>
          </w:p>
          <w:p w14:paraId="1BF22653" w14:textId="40F9AFE6" w:rsidR="006A18A4" w:rsidRDefault="006A18A4" w:rsidP="006A18A4">
            <w:pPr>
              <w:rPr>
                <w:rFonts w:cs="Arial"/>
                <w:sz w:val="18"/>
                <w:szCs w:val="18"/>
              </w:rPr>
            </w:pPr>
            <w:r w:rsidRPr="00C70072">
              <w:rPr>
                <w:i/>
              </w:rPr>
              <w:t>Select all Text groups</w:t>
            </w:r>
          </w:p>
          <w:p w14:paraId="0442B5C3" w14:textId="77777777" w:rsidR="006A18A4" w:rsidRPr="00340B0D" w:rsidRDefault="006A18A4" w:rsidP="006A18A4">
            <w:pPr>
              <w:rPr>
                <w:rFonts w:cs="Arial"/>
                <w:sz w:val="18"/>
                <w:szCs w:val="18"/>
              </w:rPr>
            </w:pPr>
          </w:p>
        </w:tc>
      </w:tr>
      <w:tr w:rsidR="006A18A4" w:rsidRPr="00340B0D" w14:paraId="333AAE7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BEB536" w14:textId="77777777" w:rsidR="006A18A4" w:rsidRPr="00340B0D" w:rsidRDefault="006A18A4" w:rsidP="006A18A4">
            <w:pPr>
              <w:jc w:val="center"/>
              <w:rPr>
                <w:rFonts w:cs="Arial"/>
                <w:b/>
                <w:bCs/>
                <w:sz w:val="18"/>
                <w:szCs w:val="18"/>
              </w:rPr>
            </w:pPr>
            <w:r w:rsidRPr="00340B0D">
              <w:rPr>
                <w:rFonts w:cs="Arial"/>
                <w:b/>
                <w:bCs/>
                <w:sz w:val="18"/>
                <w:szCs w:val="18"/>
              </w:rPr>
              <w:t>Action</w:t>
            </w:r>
          </w:p>
        </w:tc>
      </w:tr>
      <w:tr w:rsidR="006A18A4" w:rsidRPr="00340B0D" w14:paraId="7E621F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E2BA18" w14:textId="77777777" w:rsidR="006A18A4" w:rsidRDefault="006A18A4" w:rsidP="006A18A4">
            <w:pPr>
              <w:rPr>
                <w:rFonts w:cs="Arial"/>
                <w:b/>
                <w:bCs/>
              </w:rPr>
            </w:pPr>
          </w:p>
          <w:p w14:paraId="0F58CD6F" w14:textId="5E8BFFC1" w:rsidR="006A18A4" w:rsidRPr="006A18A4" w:rsidRDefault="006A18A4" w:rsidP="006A18A4">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6D44AB07" w14:textId="77777777" w:rsidR="006A18A4" w:rsidRPr="00110428" w:rsidRDefault="006A18A4" w:rsidP="006A18A4">
            <w:pPr>
              <w:rPr>
                <w:rFonts w:cs="Arial"/>
                <w:b/>
                <w:bCs/>
              </w:rPr>
            </w:pPr>
          </w:p>
        </w:tc>
      </w:tr>
      <w:tr w:rsidR="006A18A4" w:rsidRPr="00340B0D" w14:paraId="32E07CB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608524" w14:textId="77777777" w:rsidR="006A18A4" w:rsidRPr="00340B0D" w:rsidRDefault="006A18A4" w:rsidP="006A18A4">
            <w:pPr>
              <w:jc w:val="center"/>
              <w:rPr>
                <w:rFonts w:cs="Arial"/>
                <w:sz w:val="18"/>
                <w:szCs w:val="18"/>
              </w:rPr>
            </w:pPr>
            <w:r w:rsidRPr="00340B0D">
              <w:rPr>
                <w:rFonts w:cs="Arial"/>
                <w:b/>
                <w:bCs/>
                <w:sz w:val="18"/>
                <w:szCs w:val="18"/>
              </w:rPr>
              <w:t>Results</w:t>
            </w:r>
          </w:p>
        </w:tc>
      </w:tr>
      <w:tr w:rsidR="006A18A4" w:rsidRPr="00340B0D" w14:paraId="23D5B1D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3512760" w14:textId="77777777" w:rsidR="006A18A4" w:rsidRDefault="006A18A4" w:rsidP="006A18A4">
            <w:pPr>
              <w:rPr>
                <w:rFonts w:cs="Arial"/>
                <w:sz w:val="18"/>
                <w:szCs w:val="18"/>
              </w:rPr>
            </w:pPr>
          </w:p>
          <w:p w14:paraId="089E5E37" w14:textId="77777777" w:rsidR="006A18A4" w:rsidRDefault="006A18A4" w:rsidP="006A18A4">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0FE12501" w14:textId="77777777" w:rsidR="006A18A4" w:rsidRDefault="006A18A4" w:rsidP="006A18A4">
            <w:pPr>
              <w:jc w:val="left"/>
              <w:rPr>
                <w:rFonts w:cs="Arial"/>
                <w:i/>
                <w:iCs/>
                <w:position w:val="-1"/>
                <w:lang w:val="en-US"/>
              </w:rPr>
            </w:pPr>
          </w:p>
          <w:p w14:paraId="5B989471" w14:textId="5E70EBE6" w:rsidR="006A18A4" w:rsidRDefault="006A18A4" w:rsidP="006A18A4">
            <w:pPr>
              <w:jc w:val="center"/>
              <w:rPr>
                <w:rFonts w:cs="Arial"/>
                <w:sz w:val="18"/>
                <w:szCs w:val="18"/>
              </w:rPr>
            </w:pPr>
            <w:r w:rsidRPr="007944FC">
              <w:rPr>
                <w:noProof/>
                <w:lang w:eastAsia="en-GB"/>
              </w:rPr>
              <w:drawing>
                <wp:inline distT="0" distB="0" distL="0" distR="0" wp14:anchorId="2D16BC02" wp14:editId="5C377051">
                  <wp:extent cx="2845558" cy="3043983"/>
                  <wp:effectExtent l="0" t="0" r="0" b="4445"/>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47335" cy="3045884"/>
                          </a:xfrm>
                          <a:prstGeom prst="rect">
                            <a:avLst/>
                          </a:prstGeom>
                          <a:noFill/>
                          <a:ln>
                            <a:noFill/>
                          </a:ln>
                        </pic:spPr>
                      </pic:pic>
                    </a:graphicData>
                  </a:graphic>
                </wp:inline>
              </w:drawing>
            </w:r>
          </w:p>
          <w:p w14:paraId="0783A2D9" w14:textId="77777777" w:rsidR="006A18A4" w:rsidRDefault="006A18A4" w:rsidP="006A18A4">
            <w:pPr>
              <w:jc w:val="center"/>
              <w:rPr>
                <w:rFonts w:cs="Arial"/>
                <w:sz w:val="18"/>
                <w:szCs w:val="18"/>
              </w:rPr>
            </w:pPr>
          </w:p>
          <w:p w14:paraId="600B129B" w14:textId="77777777" w:rsidR="006A18A4" w:rsidRPr="00340B0D" w:rsidRDefault="006A18A4" w:rsidP="006A18A4">
            <w:pPr>
              <w:rPr>
                <w:rFonts w:cs="Arial"/>
                <w:sz w:val="18"/>
                <w:szCs w:val="18"/>
              </w:rPr>
            </w:pPr>
          </w:p>
        </w:tc>
      </w:tr>
    </w:tbl>
    <w:p w14:paraId="5E3A9989" w14:textId="77777777" w:rsidR="00D410A6" w:rsidRDefault="00D410A6" w:rsidP="00D410A6"/>
    <w:p w14:paraId="0ECF1007" w14:textId="77777777" w:rsidR="00D410A6" w:rsidRPr="00D410A6" w:rsidRDefault="00D410A6" w:rsidP="00D410A6"/>
    <w:p w14:paraId="32DF4421" w14:textId="77777777" w:rsidR="00590615" w:rsidRPr="0079402D" w:rsidRDefault="00590615" w:rsidP="00590615"/>
    <w:p w14:paraId="3A457663" w14:textId="77777777" w:rsidR="00590615" w:rsidRDefault="00590615" w:rsidP="00590615">
      <w:pPr>
        <w:widowControl/>
        <w:spacing w:after="160" w:line="259" w:lineRule="auto"/>
        <w:jc w:val="left"/>
        <w:rPr>
          <w:b/>
        </w:rPr>
      </w:pPr>
      <w:r>
        <w:br w:type="page"/>
      </w:r>
    </w:p>
    <w:p w14:paraId="15DB89FC" w14:textId="77777777" w:rsidR="00590615" w:rsidRPr="00D410A6" w:rsidRDefault="00590615" w:rsidP="00590615">
      <w:pPr>
        <w:pStyle w:val="Heading3"/>
        <w:rPr>
          <w:highlight w:val="yellow"/>
        </w:rPr>
      </w:pPr>
      <w:r w:rsidRPr="00D410A6">
        <w:rPr>
          <w:highlight w:val="yellow"/>
        </w:rPr>
        <w:lastRenderedPageBreak/>
        <w:t>Detection and Notification of Navigational Hazards – use of largest scale available – monitoring mode</w:t>
      </w:r>
    </w:p>
    <w:tbl>
      <w:tblPr>
        <w:tblStyle w:val="TableGrid"/>
        <w:tblW w:w="9199" w:type="dxa"/>
        <w:tblLayout w:type="fixed"/>
        <w:tblLook w:val="04A0" w:firstRow="1" w:lastRow="0" w:firstColumn="1" w:lastColumn="0" w:noHBand="0" w:noVBand="1"/>
      </w:tblPr>
      <w:tblGrid>
        <w:gridCol w:w="1789"/>
        <w:gridCol w:w="492"/>
        <w:gridCol w:w="68"/>
        <w:gridCol w:w="2026"/>
        <w:gridCol w:w="281"/>
        <w:gridCol w:w="716"/>
        <w:gridCol w:w="858"/>
        <w:gridCol w:w="347"/>
        <w:gridCol w:w="509"/>
        <w:gridCol w:w="1441"/>
        <w:gridCol w:w="672"/>
      </w:tblGrid>
      <w:tr w:rsidR="00D410A6" w:rsidRPr="00340B0D" w14:paraId="3F84BC39" w14:textId="77777777" w:rsidTr="00B426F3">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398B2E5"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309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13CBF7" w14:textId="1FD7049B" w:rsidR="00D410A6" w:rsidRPr="00C87169" w:rsidRDefault="00B426F3" w:rsidP="00541D1A">
            <w:pPr>
              <w:jc w:val="center"/>
              <w:rPr>
                <w:rFonts w:cs="Arial"/>
                <w:bCs/>
              </w:rPr>
            </w:pPr>
            <w:proofErr w:type="spellStart"/>
            <w:r>
              <w:t>NavigationalHazardsDFMonLS</w:t>
            </w:r>
            <w:proofErr w:type="spellEnd"/>
          </w:p>
        </w:tc>
        <w:tc>
          <w:tcPr>
            <w:tcW w:w="17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849539"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75DAB62" w14:textId="77777777" w:rsidR="00D410A6" w:rsidRPr="00340B0D" w:rsidRDefault="00D410A6" w:rsidP="00541D1A">
            <w:pPr>
              <w:jc w:val="center"/>
              <w:rPr>
                <w:rFonts w:cs="Arial"/>
                <w:sz w:val="18"/>
                <w:szCs w:val="18"/>
              </w:rPr>
            </w:pPr>
          </w:p>
        </w:tc>
      </w:tr>
      <w:tr w:rsidR="00D410A6" w:rsidRPr="00340B0D" w14:paraId="3F446DB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5A694"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6E21E0E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F328356" w14:textId="77777777" w:rsidR="00D410A6" w:rsidRDefault="00D410A6" w:rsidP="00541D1A">
            <w:pPr>
              <w:rPr>
                <w:rFonts w:cs="Arial"/>
                <w:i/>
              </w:rPr>
            </w:pPr>
          </w:p>
          <w:p w14:paraId="15A85778" w14:textId="76304532" w:rsidR="00B426F3" w:rsidRPr="009C22F4" w:rsidRDefault="00B426F3" w:rsidP="00541D1A">
            <w:pPr>
              <w:rPr>
                <w:rFonts w:cs="Arial"/>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0FE5635F" w14:textId="77777777" w:rsidR="00D410A6" w:rsidRPr="009C22F4" w:rsidRDefault="00D410A6" w:rsidP="00541D1A">
            <w:pPr>
              <w:rPr>
                <w:rFonts w:cs="Arial"/>
                <w:i/>
              </w:rPr>
            </w:pPr>
          </w:p>
        </w:tc>
      </w:tr>
      <w:tr w:rsidR="00D410A6" w:rsidRPr="00340B0D" w14:paraId="397731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BE740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1047BE0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B0E5FD"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73F341" w14:textId="77777777" w:rsidR="00D410A6" w:rsidRPr="00340B0D" w:rsidRDefault="00D410A6" w:rsidP="00541D1A">
            <w:pPr>
              <w:jc w:val="center"/>
              <w:rPr>
                <w:rFonts w:cs="Arial"/>
                <w:b/>
                <w:bCs/>
                <w:sz w:val="18"/>
                <w:szCs w:val="18"/>
              </w:rPr>
            </w:pPr>
          </w:p>
        </w:tc>
      </w:tr>
      <w:tr w:rsidR="00D410A6" w:rsidRPr="00340B0D" w14:paraId="02E78C1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B5131D0"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F0BF4B" w14:textId="77777777" w:rsidR="00D410A6" w:rsidRPr="00340B0D" w:rsidRDefault="00D410A6" w:rsidP="00541D1A">
            <w:pPr>
              <w:rPr>
                <w:rFonts w:cs="Arial"/>
                <w:sz w:val="18"/>
                <w:szCs w:val="18"/>
              </w:rPr>
            </w:pPr>
          </w:p>
        </w:tc>
      </w:tr>
      <w:tr w:rsidR="00D410A6" w:rsidRPr="00340B0D" w14:paraId="7BC115A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7F550A1"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922EBE8" w14:textId="77777777" w:rsidR="00D410A6" w:rsidRPr="00340B0D" w:rsidRDefault="00D410A6" w:rsidP="00541D1A">
            <w:pPr>
              <w:rPr>
                <w:rFonts w:cs="Arial"/>
                <w:sz w:val="18"/>
                <w:szCs w:val="18"/>
              </w:rPr>
            </w:pPr>
          </w:p>
        </w:tc>
      </w:tr>
      <w:tr w:rsidR="00D410A6" w:rsidRPr="00340B0D" w14:paraId="5B47F5B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69D981"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C9F851"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6AB9D8DD" w14:textId="77777777" w:rsidTr="00541D1A">
        <w:sdt>
          <w:sdtPr>
            <w:rPr>
              <w:rFonts w:cs="Arial"/>
              <w:sz w:val="18"/>
              <w:szCs w:val="18"/>
            </w:rPr>
            <w:alias w:val="Diplay Category"/>
            <w:tag w:val="Diplay Categor"/>
            <w:id w:val="104701162"/>
            <w:placeholder>
              <w:docPart w:val="796020D561484888A0A9B96F20BFF4A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2AA79D2"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1104F4C"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9BEE090" w14:textId="77777777" w:rsidR="00D410A6" w:rsidRPr="00340B0D" w:rsidRDefault="00D410A6" w:rsidP="00541D1A">
            <w:pPr>
              <w:jc w:val="center"/>
              <w:rPr>
                <w:rFonts w:cs="Arial"/>
                <w:sz w:val="18"/>
                <w:szCs w:val="18"/>
              </w:rPr>
            </w:pPr>
          </w:p>
        </w:tc>
      </w:tr>
      <w:tr w:rsidR="00D410A6" w:rsidRPr="00340B0D" w14:paraId="382F9B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C18D58"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A585ADB"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A2875C" w14:textId="77777777" w:rsidR="00D410A6" w:rsidRPr="00340B0D" w:rsidRDefault="00D410A6" w:rsidP="00541D1A">
            <w:pPr>
              <w:jc w:val="center"/>
              <w:rPr>
                <w:rFonts w:cs="Arial"/>
                <w:sz w:val="18"/>
                <w:szCs w:val="18"/>
              </w:rPr>
            </w:pPr>
          </w:p>
        </w:tc>
      </w:tr>
      <w:tr w:rsidR="00D410A6" w:rsidRPr="00340B0D" w14:paraId="1559A0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68B29B"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89A0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5A07D0"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EA8769" w14:textId="77777777" w:rsidR="00D410A6" w:rsidRPr="00340B0D" w:rsidRDefault="00D410A6" w:rsidP="00541D1A">
            <w:pPr>
              <w:jc w:val="center"/>
              <w:rPr>
                <w:rFonts w:cs="Arial"/>
                <w:sz w:val="18"/>
                <w:szCs w:val="18"/>
              </w:rPr>
            </w:pPr>
          </w:p>
        </w:tc>
      </w:tr>
      <w:tr w:rsidR="00D410A6" w:rsidRPr="00340B0D" w14:paraId="70D7BFC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355DE"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B1ED4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E8AF82"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AA1EB96" w14:textId="77777777" w:rsidR="00D410A6" w:rsidRPr="00340B0D" w:rsidRDefault="00D410A6" w:rsidP="00541D1A">
            <w:pPr>
              <w:jc w:val="center"/>
              <w:rPr>
                <w:rFonts w:cs="Arial"/>
                <w:sz w:val="18"/>
                <w:szCs w:val="18"/>
              </w:rPr>
            </w:pPr>
          </w:p>
        </w:tc>
      </w:tr>
      <w:tr w:rsidR="00D410A6" w:rsidRPr="00340B0D" w14:paraId="27D4C93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E4C016"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9C57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0925EB"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3009158" w14:textId="77777777" w:rsidR="00D410A6" w:rsidRPr="00340B0D" w:rsidRDefault="00D410A6" w:rsidP="00541D1A">
            <w:pPr>
              <w:jc w:val="center"/>
              <w:rPr>
                <w:rFonts w:cs="Arial"/>
                <w:sz w:val="18"/>
                <w:szCs w:val="18"/>
              </w:rPr>
            </w:pPr>
          </w:p>
        </w:tc>
      </w:tr>
      <w:tr w:rsidR="00D410A6" w:rsidRPr="00340B0D" w14:paraId="557F81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39150F"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E9A98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8189786"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279CB78" w14:textId="77777777" w:rsidR="00D410A6" w:rsidRPr="00340B0D" w:rsidRDefault="00D410A6" w:rsidP="00541D1A">
            <w:pPr>
              <w:jc w:val="center"/>
              <w:rPr>
                <w:rFonts w:cs="Arial"/>
                <w:sz w:val="18"/>
                <w:szCs w:val="18"/>
              </w:rPr>
            </w:pPr>
          </w:p>
        </w:tc>
      </w:tr>
      <w:tr w:rsidR="00D410A6" w:rsidRPr="00340B0D" w14:paraId="4BAB2A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9CB87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5D387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4C36DF"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6FE1FCC6" w14:textId="77777777" w:rsidR="00D410A6" w:rsidRPr="00340B0D" w:rsidRDefault="00D410A6" w:rsidP="00541D1A">
            <w:pPr>
              <w:jc w:val="center"/>
              <w:rPr>
                <w:rFonts w:cs="Arial"/>
                <w:sz w:val="18"/>
                <w:szCs w:val="18"/>
              </w:rPr>
            </w:pPr>
          </w:p>
        </w:tc>
      </w:tr>
      <w:tr w:rsidR="00D410A6" w:rsidRPr="00340B0D" w14:paraId="5F415B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7E9A2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CA9C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93A0870"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262B187" w14:textId="77777777" w:rsidR="00D410A6" w:rsidRPr="00340B0D" w:rsidRDefault="00D410A6" w:rsidP="00541D1A">
            <w:pPr>
              <w:jc w:val="center"/>
              <w:rPr>
                <w:rFonts w:cs="Arial"/>
                <w:sz w:val="18"/>
                <w:szCs w:val="18"/>
              </w:rPr>
            </w:pPr>
          </w:p>
        </w:tc>
      </w:tr>
      <w:tr w:rsidR="00D410A6" w:rsidRPr="00340B0D" w14:paraId="280711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DB7E5"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64AEB9"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08FC393"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4ECC79" w14:textId="77777777" w:rsidR="00D410A6" w:rsidRPr="00340B0D" w:rsidRDefault="00D410A6" w:rsidP="00541D1A">
            <w:pPr>
              <w:jc w:val="center"/>
              <w:rPr>
                <w:rFonts w:cs="Arial"/>
                <w:sz w:val="18"/>
                <w:szCs w:val="18"/>
              </w:rPr>
            </w:pPr>
          </w:p>
        </w:tc>
      </w:tr>
      <w:tr w:rsidR="00D410A6" w:rsidRPr="00340B0D" w14:paraId="47B45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189E8"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4457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A692126"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E297682" w14:textId="77777777" w:rsidR="00D410A6" w:rsidRPr="00340B0D" w:rsidRDefault="00D410A6" w:rsidP="00541D1A">
            <w:pPr>
              <w:jc w:val="center"/>
              <w:rPr>
                <w:rFonts w:cs="Arial"/>
                <w:sz w:val="18"/>
                <w:szCs w:val="18"/>
              </w:rPr>
            </w:pPr>
          </w:p>
        </w:tc>
      </w:tr>
      <w:tr w:rsidR="00D410A6" w:rsidRPr="00340B0D" w14:paraId="298F9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DD8DE2"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98FDC1"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14BA942"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EA92225" w14:textId="77777777" w:rsidR="00D410A6" w:rsidRPr="00340B0D" w:rsidRDefault="00D410A6" w:rsidP="00541D1A">
            <w:pPr>
              <w:jc w:val="center"/>
              <w:rPr>
                <w:rFonts w:cs="Arial"/>
                <w:sz w:val="18"/>
                <w:szCs w:val="18"/>
              </w:rPr>
            </w:pPr>
          </w:p>
        </w:tc>
      </w:tr>
      <w:tr w:rsidR="00D410A6" w:rsidRPr="00340B0D" w14:paraId="757B7D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A76F6"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425FDB"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4644001"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4F85255" w14:textId="77777777" w:rsidR="00D410A6" w:rsidRPr="00340B0D" w:rsidRDefault="00D410A6" w:rsidP="00541D1A">
            <w:pPr>
              <w:jc w:val="center"/>
              <w:rPr>
                <w:rFonts w:cs="Arial"/>
                <w:sz w:val="18"/>
                <w:szCs w:val="18"/>
              </w:rPr>
            </w:pPr>
          </w:p>
        </w:tc>
      </w:tr>
      <w:tr w:rsidR="00D410A6" w:rsidRPr="00340B0D" w14:paraId="742982E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D81733F"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2EEDC4"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641C52"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9F3E65" w14:textId="77777777" w:rsidR="00D410A6" w:rsidRPr="00340B0D" w:rsidRDefault="00D410A6" w:rsidP="00541D1A">
            <w:pPr>
              <w:jc w:val="center"/>
              <w:rPr>
                <w:rFonts w:cs="Arial"/>
                <w:sz w:val="18"/>
                <w:szCs w:val="18"/>
              </w:rPr>
            </w:pPr>
          </w:p>
        </w:tc>
      </w:tr>
      <w:tr w:rsidR="00D410A6" w:rsidRPr="00340B0D" w14:paraId="0E2A1657"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8FCC6E"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A2832E"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8F7938" w14:textId="77777777" w:rsidR="00D410A6" w:rsidRPr="00340B0D" w:rsidRDefault="00D410A6" w:rsidP="00541D1A">
            <w:pPr>
              <w:jc w:val="center"/>
              <w:rPr>
                <w:rFonts w:cs="Arial"/>
                <w:sz w:val="18"/>
                <w:szCs w:val="18"/>
              </w:rPr>
            </w:pPr>
          </w:p>
        </w:tc>
      </w:tr>
      <w:tr w:rsidR="00D410A6" w:rsidRPr="00340B0D" w14:paraId="18DC1C02" w14:textId="77777777" w:rsidTr="00541D1A">
        <w:sdt>
          <w:sdtPr>
            <w:rPr>
              <w:rFonts w:cs="Arial"/>
              <w:sz w:val="18"/>
              <w:szCs w:val="18"/>
            </w:rPr>
            <w:alias w:val="Palette"/>
            <w:tag w:val="Palette"/>
            <w:id w:val="586818332"/>
            <w:placeholder>
              <w:docPart w:val="34EE7E96B9A74F1EA91D70AAA01DA31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A7B588"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FEC2FDF"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2F55575" w14:textId="77777777" w:rsidR="00D410A6" w:rsidRPr="00340B0D" w:rsidRDefault="00D410A6" w:rsidP="00541D1A">
            <w:pPr>
              <w:jc w:val="center"/>
              <w:rPr>
                <w:rFonts w:cs="Arial"/>
                <w:sz w:val="18"/>
                <w:szCs w:val="18"/>
              </w:rPr>
            </w:pPr>
          </w:p>
        </w:tc>
      </w:tr>
      <w:tr w:rsidR="00D410A6" w:rsidRPr="00340B0D" w14:paraId="08D7014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F2B3C8A"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48BE535F"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48914A2A" w14:textId="77777777" w:rsidR="00D410A6" w:rsidRPr="00340B0D" w:rsidRDefault="00D410A6" w:rsidP="00541D1A">
            <w:pPr>
              <w:jc w:val="center"/>
              <w:rPr>
                <w:rFonts w:cs="Arial"/>
                <w:sz w:val="18"/>
                <w:szCs w:val="18"/>
              </w:rPr>
            </w:pPr>
          </w:p>
        </w:tc>
      </w:tr>
      <w:tr w:rsidR="00D410A6" w:rsidRPr="00340B0D" w14:paraId="1E5A8A5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B57E5D8"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36195108"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04467747" w14:textId="77777777" w:rsidR="00D410A6" w:rsidRPr="00340B0D" w:rsidRDefault="00D410A6" w:rsidP="00541D1A">
            <w:pPr>
              <w:jc w:val="center"/>
              <w:rPr>
                <w:rFonts w:cs="Arial"/>
                <w:sz w:val="18"/>
                <w:szCs w:val="18"/>
              </w:rPr>
            </w:pPr>
          </w:p>
        </w:tc>
      </w:tr>
      <w:tr w:rsidR="00D410A6" w:rsidRPr="00340B0D" w14:paraId="1D7DC97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2798073"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417DA3"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0EF3B31F" w14:textId="77777777" w:rsidTr="00541D1A">
        <w:trPr>
          <w:trHeight w:val="287"/>
        </w:trPr>
        <w:tc>
          <w:tcPr>
            <w:tcW w:w="1789" w:type="dxa"/>
            <w:tcBorders>
              <w:left w:val="single" w:sz="12" w:space="0" w:color="auto"/>
              <w:bottom w:val="single" w:sz="4" w:space="0" w:color="auto"/>
            </w:tcBorders>
          </w:tcPr>
          <w:p w14:paraId="7DA64EEA"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2E56CC"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CC4D09D"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583DE4A" w14:textId="77777777" w:rsidR="00D410A6" w:rsidRPr="00C87169" w:rsidRDefault="00D410A6" w:rsidP="00541D1A">
            <w:pPr>
              <w:rPr>
                <w:rFonts w:cs="Arial"/>
              </w:rPr>
            </w:pPr>
          </w:p>
        </w:tc>
      </w:tr>
      <w:tr w:rsidR="00D410A6" w:rsidRPr="00340B0D" w14:paraId="31B167D1" w14:textId="77777777" w:rsidTr="00541D1A">
        <w:tc>
          <w:tcPr>
            <w:tcW w:w="1789" w:type="dxa"/>
            <w:tcBorders>
              <w:left w:val="single" w:sz="12" w:space="0" w:color="auto"/>
              <w:bottom w:val="single" w:sz="4" w:space="0" w:color="auto"/>
            </w:tcBorders>
          </w:tcPr>
          <w:p w14:paraId="362B77DE"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CA23DB1"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257210"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295A395"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68AA5D0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DE88AD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D23A370"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B41DC39" w14:textId="77777777" w:rsidR="00D410A6" w:rsidRPr="00340B0D" w:rsidRDefault="00D410A6" w:rsidP="00541D1A">
            <w:pPr>
              <w:rPr>
                <w:rFonts w:cs="Arial"/>
                <w:sz w:val="18"/>
                <w:szCs w:val="18"/>
              </w:rPr>
            </w:pPr>
          </w:p>
        </w:tc>
      </w:tr>
      <w:tr w:rsidR="00D410A6" w:rsidRPr="00340B0D" w14:paraId="05683A8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AC0E6EE" w14:textId="77777777" w:rsidR="00D410A6" w:rsidRPr="00340B0D" w:rsidRDefault="00D410A6" w:rsidP="00541D1A">
            <w:pPr>
              <w:rPr>
                <w:rFonts w:cs="Arial"/>
                <w:sz w:val="18"/>
                <w:szCs w:val="18"/>
              </w:rPr>
            </w:pPr>
          </w:p>
        </w:tc>
      </w:tr>
      <w:tr w:rsidR="00D410A6" w:rsidRPr="00340B0D" w14:paraId="6434E39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A9A8033"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27FDCB0D" w14:textId="77777777" w:rsidTr="00B426F3">
        <w:tc>
          <w:tcPr>
            <w:tcW w:w="537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0CFBFD"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3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BFFB5"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06F17"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E6374C8" w14:textId="77777777" w:rsidR="00D410A6" w:rsidRPr="00340B0D" w:rsidRDefault="00D410A6" w:rsidP="00541D1A">
            <w:pPr>
              <w:rPr>
                <w:rFonts w:cs="Arial"/>
                <w:sz w:val="18"/>
                <w:szCs w:val="18"/>
              </w:rPr>
            </w:pPr>
            <w:r w:rsidRPr="00340B0D">
              <w:rPr>
                <w:rFonts w:cs="Arial"/>
                <w:sz w:val="18"/>
                <w:szCs w:val="18"/>
              </w:rPr>
              <w:t>Drying lines</w:t>
            </w:r>
          </w:p>
        </w:tc>
        <w:tc>
          <w:tcPr>
            <w:tcW w:w="997" w:type="dxa"/>
            <w:gridSpan w:val="2"/>
            <w:tcBorders>
              <w:top w:val="single" w:sz="4" w:space="0" w:color="auto"/>
              <w:left w:val="single" w:sz="4" w:space="0" w:color="auto"/>
              <w:bottom w:val="single" w:sz="4" w:space="0" w:color="auto"/>
              <w:right w:val="single" w:sz="12" w:space="0" w:color="auto"/>
            </w:tcBorders>
          </w:tcPr>
          <w:p w14:paraId="58840C4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CD8B22C"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3837C7" w14:textId="77777777" w:rsidR="00D410A6" w:rsidRPr="00340B0D" w:rsidRDefault="00D410A6" w:rsidP="00541D1A">
            <w:pPr>
              <w:rPr>
                <w:rFonts w:cs="Arial"/>
                <w:sz w:val="18"/>
                <w:szCs w:val="18"/>
              </w:rPr>
            </w:pPr>
          </w:p>
        </w:tc>
      </w:tr>
      <w:tr w:rsidR="00D410A6" w:rsidRPr="00340B0D" w14:paraId="2382C88E"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C7275C2" w14:textId="77777777" w:rsidR="00D410A6" w:rsidRPr="00340B0D" w:rsidRDefault="00D410A6" w:rsidP="00541D1A">
            <w:pPr>
              <w:pStyle w:val="Default"/>
              <w:rPr>
                <w:sz w:val="18"/>
                <w:szCs w:val="18"/>
              </w:rPr>
            </w:pPr>
            <w:r w:rsidRPr="00340B0D">
              <w:rPr>
                <w:sz w:val="18"/>
                <w:szCs w:val="18"/>
              </w:rPr>
              <w:t>Buoys. Beacons, aids to navigation</w:t>
            </w:r>
          </w:p>
        </w:tc>
        <w:tc>
          <w:tcPr>
            <w:tcW w:w="997" w:type="dxa"/>
            <w:gridSpan w:val="2"/>
            <w:tcBorders>
              <w:top w:val="single" w:sz="4" w:space="0" w:color="auto"/>
              <w:left w:val="single" w:sz="4" w:space="0" w:color="auto"/>
              <w:bottom w:val="single" w:sz="4" w:space="0" w:color="auto"/>
              <w:right w:val="single" w:sz="12" w:space="0" w:color="auto"/>
            </w:tcBorders>
          </w:tcPr>
          <w:p w14:paraId="4E1C88BB"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7B642D4"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62E9123" w14:textId="77777777" w:rsidR="00D410A6" w:rsidRPr="00340B0D" w:rsidRDefault="00D410A6" w:rsidP="00541D1A">
            <w:pPr>
              <w:rPr>
                <w:rFonts w:cs="Arial"/>
                <w:sz w:val="18"/>
                <w:szCs w:val="18"/>
              </w:rPr>
            </w:pPr>
          </w:p>
        </w:tc>
      </w:tr>
      <w:tr w:rsidR="00D410A6" w:rsidRPr="00340B0D" w14:paraId="5945FF9D"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B54A515"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997" w:type="dxa"/>
            <w:gridSpan w:val="2"/>
            <w:tcBorders>
              <w:top w:val="single" w:sz="4" w:space="0" w:color="auto"/>
              <w:left w:val="single" w:sz="4" w:space="0" w:color="auto"/>
              <w:bottom w:val="single" w:sz="4" w:space="0" w:color="auto"/>
              <w:right w:val="single" w:sz="12" w:space="0" w:color="auto"/>
            </w:tcBorders>
          </w:tcPr>
          <w:p w14:paraId="294E0AF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2088F8F"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D784043" w14:textId="77777777" w:rsidR="00D410A6" w:rsidRPr="00340B0D" w:rsidRDefault="00D410A6" w:rsidP="00541D1A">
            <w:pPr>
              <w:rPr>
                <w:rFonts w:cs="Arial"/>
                <w:sz w:val="18"/>
                <w:szCs w:val="18"/>
              </w:rPr>
            </w:pPr>
          </w:p>
        </w:tc>
      </w:tr>
      <w:tr w:rsidR="00D410A6" w:rsidRPr="00340B0D" w14:paraId="36781B24"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D6C097E" w14:textId="77777777" w:rsidR="00D410A6" w:rsidRPr="00340B0D" w:rsidRDefault="00D410A6" w:rsidP="00541D1A">
            <w:pPr>
              <w:pStyle w:val="Default"/>
              <w:ind w:left="720"/>
              <w:rPr>
                <w:sz w:val="18"/>
                <w:szCs w:val="18"/>
              </w:rPr>
            </w:pPr>
            <w:r w:rsidRPr="00340B0D">
              <w:rPr>
                <w:sz w:val="18"/>
                <w:szCs w:val="18"/>
              </w:rPr>
              <w:t>Lights</w:t>
            </w:r>
          </w:p>
        </w:tc>
        <w:tc>
          <w:tcPr>
            <w:tcW w:w="997" w:type="dxa"/>
            <w:gridSpan w:val="2"/>
            <w:tcBorders>
              <w:top w:val="single" w:sz="4" w:space="0" w:color="auto"/>
              <w:left w:val="single" w:sz="4" w:space="0" w:color="auto"/>
              <w:bottom w:val="single" w:sz="4" w:space="0" w:color="auto"/>
              <w:right w:val="single" w:sz="12" w:space="0" w:color="auto"/>
            </w:tcBorders>
          </w:tcPr>
          <w:p w14:paraId="64B5105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1140FDA0"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54EAE0F" w14:textId="77777777" w:rsidR="00D410A6" w:rsidRPr="00340B0D" w:rsidRDefault="00D410A6" w:rsidP="00541D1A">
            <w:pPr>
              <w:rPr>
                <w:rFonts w:cs="Arial"/>
                <w:sz w:val="18"/>
                <w:szCs w:val="18"/>
              </w:rPr>
            </w:pPr>
          </w:p>
        </w:tc>
      </w:tr>
      <w:tr w:rsidR="00D410A6" w:rsidRPr="00340B0D" w14:paraId="7D3DCDA0"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8B5F591" w14:textId="77777777" w:rsidR="00D410A6" w:rsidRPr="00340B0D" w:rsidRDefault="00D410A6" w:rsidP="00541D1A">
            <w:pPr>
              <w:pStyle w:val="Default"/>
              <w:rPr>
                <w:sz w:val="18"/>
                <w:szCs w:val="18"/>
              </w:rPr>
            </w:pPr>
            <w:r w:rsidRPr="00340B0D">
              <w:rPr>
                <w:sz w:val="18"/>
                <w:szCs w:val="18"/>
              </w:rPr>
              <w:t>Boundaries and limits</w:t>
            </w:r>
          </w:p>
        </w:tc>
        <w:tc>
          <w:tcPr>
            <w:tcW w:w="997" w:type="dxa"/>
            <w:gridSpan w:val="2"/>
            <w:tcBorders>
              <w:top w:val="single" w:sz="4" w:space="0" w:color="auto"/>
              <w:left w:val="single" w:sz="4" w:space="0" w:color="auto"/>
              <w:bottom w:val="single" w:sz="4" w:space="0" w:color="auto"/>
              <w:right w:val="single" w:sz="12" w:space="0" w:color="auto"/>
            </w:tcBorders>
          </w:tcPr>
          <w:p w14:paraId="379A8C13"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EFC8AEC"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6A474A" w14:textId="77777777" w:rsidR="00D410A6" w:rsidRPr="00340B0D" w:rsidRDefault="00D410A6" w:rsidP="00541D1A">
            <w:pPr>
              <w:rPr>
                <w:rFonts w:cs="Arial"/>
                <w:sz w:val="18"/>
                <w:szCs w:val="18"/>
              </w:rPr>
            </w:pPr>
          </w:p>
        </w:tc>
      </w:tr>
      <w:tr w:rsidR="00D410A6" w:rsidRPr="00340B0D" w14:paraId="5E2310DA"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7067B1F" w14:textId="77777777" w:rsidR="00D410A6" w:rsidRPr="00340B0D" w:rsidRDefault="00D410A6" w:rsidP="00541D1A">
            <w:pPr>
              <w:pStyle w:val="Default"/>
              <w:rPr>
                <w:sz w:val="18"/>
                <w:szCs w:val="18"/>
              </w:rPr>
            </w:pPr>
            <w:r w:rsidRPr="00340B0D">
              <w:rPr>
                <w:sz w:val="18"/>
                <w:szCs w:val="18"/>
              </w:rPr>
              <w:t>Prohibited and restricted areas</w:t>
            </w:r>
          </w:p>
        </w:tc>
        <w:tc>
          <w:tcPr>
            <w:tcW w:w="997" w:type="dxa"/>
            <w:gridSpan w:val="2"/>
            <w:tcBorders>
              <w:top w:val="single" w:sz="4" w:space="0" w:color="auto"/>
              <w:left w:val="single" w:sz="4" w:space="0" w:color="auto"/>
              <w:bottom w:val="single" w:sz="4" w:space="0" w:color="auto"/>
              <w:right w:val="single" w:sz="12" w:space="0" w:color="auto"/>
            </w:tcBorders>
          </w:tcPr>
          <w:p w14:paraId="5EAE21D0"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9540253"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6EA1B39" w14:textId="77777777" w:rsidR="00D410A6" w:rsidRPr="00340B0D" w:rsidRDefault="00D410A6" w:rsidP="00541D1A">
            <w:pPr>
              <w:rPr>
                <w:rFonts w:cs="Arial"/>
                <w:sz w:val="18"/>
                <w:szCs w:val="18"/>
              </w:rPr>
            </w:pPr>
          </w:p>
        </w:tc>
      </w:tr>
      <w:tr w:rsidR="00D410A6" w:rsidRPr="00340B0D" w14:paraId="0574F43C"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24A6F6A" w14:textId="77777777" w:rsidR="00D410A6" w:rsidRPr="00340B0D" w:rsidRDefault="00D410A6" w:rsidP="00541D1A">
            <w:pPr>
              <w:pStyle w:val="Default"/>
              <w:rPr>
                <w:sz w:val="18"/>
                <w:szCs w:val="18"/>
              </w:rPr>
            </w:pPr>
            <w:r w:rsidRPr="00340B0D">
              <w:rPr>
                <w:sz w:val="18"/>
                <w:szCs w:val="18"/>
              </w:rPr>
              <w:t>Chart scale boundaries</w:t>
            </w:r>
          </w:p>
        </w:tc>
        <w:tc>
          <w:tcPr>
            <w:tcW w:w="997" w:type="dxa"/>
            <w:gridSpan w:val="2"/>
            <w:tcBorders>
              <w:top w:val="single" w:sz="4" w:space="0" w:color="auto"/>
              <w:left w:val="single" w:sz="4" w:space="0" w:color="auto"/>
              <w:bottom w:val="single" w:sz="4" w:space="0" w:color="auto"/>
              <w:right w:val="single" w:sz="12" w:space="0" w:color="auto"/>
            </w:tcBorders>
          </w:tcPr>
          <w:p w14:paraId="7CA0DE6A"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2818F75"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F694B26" w14:textId="77777777" w:rsidR="00D410A6" w:rsidRPr="00340B0D" w:rsidRDefault="00D410A6" w:rsidP="00541D1A">
            <w:pPr>
              <w:rPr>
                <w:rFonts w:cs="Arial"/>
                <w:sz w:val="18"/>
                <w:szCs w:val="18"/>
              </w:rPr>
            </w:pPr>
          </w:p>
        </w:tc>
      </w:tr>
      <w:tr w:rsidR="00D410A6" w:rsidRPr="00340B0D" w14:paraId="2FF44B8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2CA45FC" w14:textId="77777777" w:rsidR="00D410A6" w:rsidRPr="00340B0D" w:rsidRDefault="00D410A6" w:rsidP="00541D1A">
            <w:pPr>
              <w:pStyle w:val="Default"/>
              <w:rPr>
                <w:sz w:val="18"/>
                <w:szCs w:val="18"/>
              </w:rPr>
            </w:pPr>
            <w:r w:rsidRPr="00340B0D">
              <w:rPr>
                <w:sz w:val="18"/>
                <w:szCs w:val="18"/>
              </w:rPr>
              <w:t>Cautionary notes</w:t>
            </w:r>
          </w:p>
        </w:tc>
        <w:tc>
          <w:tcPr>
            <w:tcW w:w="997" w:type="dxa"/>
            <w:gridSpan w:val="2"/>
            <w:tcBorders>
              <w:top w:val="single" w:sz="4" w:space="0" w:color="auto"/>
              <w:left w:val="single" w:sz="4" w:space="0" w:color="auto"/>
              <w:bottom w:val="single" w:sz="4" w:space="0" w:color="auto"/>
              <w:right w:val="single" w:sz="12" w:space="0" w:color="auto"/>
            </w:tcBorders>
          </w:tcPr>
          <w:p w14:paraId="54EBCA7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74C3CD49"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6A76C59" w14:textId="77777777" w:rsidR="00D410A6" w:rsidRPr="00340B0D" w:rsidRDefault="00D410A6" w:rsidP="00541D1A">
            <w:pPr>
              <w:rPr>
                <w:rFonts w:cs="Arial"/>
                <w:sz w:val="18"/>
                <w:szCs w:val="18"/>
              </w:rPr>
            </w:pPr>
          </w:p>
        </w:tc>
      </w:tr>
      <w:tr w:rsidR="00D410A6" w:rsidRPr="00340B0D" w14:paraId="25D27688"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A015E0B" w14:textId="77777777" w:rsidR="00D410A6" w:rsidRPr="00340B0D" w:rsidRDefault="00D410A6" w:rsidP="00541D1A">
            <w:pPr>
              <w:pStyle w:val="Default"/>
              <w:rPr>
                <w:sz w:val="18"/>
                <w:szCs w:val="18"/>
              </w:rPr>
            </w:pPr>
            <w:r w:rsidRPr="00340B0D">
              <w:rPr>
                <w:sz w:val="18"/>
                <w:szCs w:val="18"/>
              </w:rPr>
              <w:t>Ships’ routeing systems and ferry routes</w:t>
            </w:r>
          </w:p>
        </w:tc>
        <w:tc>
          <w:tcPr>
            <w:tcW w:w="997" w:type="dxa"/>
            <w:gridSpan w:val="2"/>
            <w:tcBorders>
              <w:top w:val="single" w:sz="4" w:space="0" w:color="auto"/>
              <w:left w:val="single" w:sz="4" w:space="0" w:color="auto"/>
              <w:bottom w:val="single" w:sz="4" w:space="0" w:color="auto"/>
              <w:right w:val="single" w:sz="12" w:space="0" w:color="auto"/>
            </w:tcBorders>
          </w:tcPr>
          <w:p w14:paraId="31819F1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4C1200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F785BE" w14:textId="77777777" w:rsidR="00D410A6" w:rsidRPr="00340B0D" w:rsidRDefault="00D410A6" w:rsidP="00541D1A">
            <w:pPr>
              <w:rPr>
                <w:rFonts w:cs="Arial"/>
                <w:sz w:val="18"/>
                <w:szCs w:val="18"/>
              </w:rPr>
            </w:pPr>
          </w:p>
        </w:tc>
      </w:tr>
      <w:tr w:rsidR="00D410A6" w:rsidRPr="00340B0D" w14:paraId="753DED35"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61A1534" w14:textId="77777777" w:rsidR="00D410A6" w:rsidRPr="00340B0D" w:rsidRDefault="00D410A6" w:rsidP="00541D1A">
            <w:pPr>
              <w:pStyle w:val="Default"/>
              <w:rPr>
                <w:sz w:val="18"/>
                <w:szCs w:val="18"/>
              </w:rPr>
            </w:pPr>
            <w:r w:rsidRPr="00340B0D">
              <w:rPr>
                <w:sz w:val="18"/>
                <w:szCs w:val="18"/>
              </w:rPr>
              <w:t xml:space="preserve">Archipelagic sea lanes </w:t>
            </w:r>
          </w:p>
        </w:tc>
        <w:tc>
          <w:tcPr>
            <w:tcW w:w="997" w:type="dxa"/>
            <w:gridSpan w:val="2"/>
            <w:tcBorders>
              <w:top w:val="single" w:sz="4" w:space="0" w:color="auto"/>
              <w:left w:val="single" w:sz="4" w:space="0" w:color="auto"/>
              <w:bottom w:val="single" w:sz="4" w:space="0" w:color="auto"/>
              <w:right w:val="single" w:sz="12" w:space="0" w:color="auto"/>
            </w:tcBorders>
          </w:tcPr>
          <w:p w14:paraId="01AC1E8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31C8C3E"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3D06E2" w14:textId="77777777" w:rsidR="00D410A6" w:rsidRPr="00340B0D" w:rsidRDefault="00D410A6" w:rsidP="00541D1A">
            <w:pPr>
              <w:rPr>
                <w:rFonts w:cs="Arial"/>
                <w:sz w:val="18"/>
                <w:szCs w:val="18"/>
              </w:rPr>
            </w:pPr>
          </w:p>
        </w:tc>
      </w:tr>
      <w:tr w:rsidR="00D410A6" w:rsidRPr="00340B0D" w14:paraId="49607B3F"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3C1F3AD" w14:textId="77777777" w:rsidR="00D410A6" w:rsidRPr="00340B0D" w:rsidRDefault="00D410A6" w:rsidP="00541D1A">
            <w:pPr>
              <w:pStyle w:val="Default"/>
              <w:rPr>
                <w:sz w:val="18"/>
                <w:szCs w:val="18"/>
              </w:rPr>
            </w:pPr>
            <w:r w:rsidRPr="00340B0D">
              <w:rPr>
                <w:sz w:val="18"/>
                <w:szCs w:val="18"/>
              </w:rPr>
              <w:t>Miscellaneous (Standard)</w:t>
            </w:r>
          </w:p>
        </w:tc>
        <w:tc>
          <w:tcPr>
            <w:tcW w:w="997" w:type="dxa"/>
            <w:gridSpan w:val="2"/>
            <w:tcBorders>
              <w:top w:val="single" w:sz="4" w:space="0" w:color="auto"/>
              <w:left w:val="single" w:sz="4" w:space="0" w:color="auto"/>
              <w:bottom w:val="single" w:sz="4" w:space="0" w:color="auto"/>
              <w:right w:val="single" w:sz="12" w:space="0" w:color="auto"/>
            </w:tcBorders>
          </w:tcPr>
          <w:p w14:paraId="22AE2391"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0D9744D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390422" w14:textId="77777777" w:rsidR="00D410A6" w:rsidRPr="00340B0D" w:rsidRDefault="00D410A6" w:rsidP="00541D1A">
            <w:pPr>
              <w:rPr>
                <w:rFonts w:cs="Arial"/>
                <w:sz w:val="18"/>
                <w:szCs w:val="18"/>
              </w:rPr>
            </w:pPr>
          </w:p>
        </w:tc>
      </w:tr>
      <w:tr w:rsidR="00D410A6" w:rsidRPr="00340B0D" w14:paraId="7533FD13"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564F323" w14:textId="77777777" w:rsidR="00D410A6" w:rsidRPr="00340B0D" w:rsidRDefault="00D410A6" w:rsidP="00541D1A">
            <w:pPr>
              <w:pStyle w:val="Default"/>
              <w:ind w:left="720"/>
              <w:rPr>
                <w:sz w:val="18"/>
                <w:szCs w:val="18"/>
              </w:rPr>
            </w:pPr>
            <w:r w:rsidRPr="00340B0D">
              <w:rPr>
                <w:sz w:val="18"/>
                <w:szCs w:val="18"/>
              </w:rPr>
              <w:t>Chart (Standard)</w:t>
            </w:r>
          </w:p>
        </w:tc>
        <w:tc>
          <w:tcPr>
            <w:tcW w:w="997" w:type="dxa"/>
            <w:gridSpan w:val="2"/>
            <w:tcBorders>
              <w:top w:val="single" w:sz="4" w:space="0" w:color="auto"/>
              <w:left w:val="single" w:sz="4" w:space="0" w:color="auto"/>
              <w:bottom w:val="single" w:sz="4" w:space="0" w:color="auto"/>
              <w:right w:val="single" w:sz="12" w:space="0" w:color="auto"/>
            </w:tcBorders>
          </w:tcPr>
          <w:p w14:paraId="5CD0319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A0C8B8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51DA65" w14:textId="77777777" w:rsidR="00D410A6" w:rsidRPr="00340B0D" w:rsidRDefault="00D410A6" w:rsidP="00541D1A">
            <w:pPr>
              <w:rPr>
                <w:rFonts w:cs="Arial"/>
                <w:sz w:val="18"/>
                <w:szCs w:val="18"/>
              </w:rPr>
            </w:pPr>
          </w:p>
        </w:tc>
      </w:tr>
      <w:tr w:rsidR="00D410A6" w:rsidRPr="00340B0D" w14:paraId="3840CACF" w14:textId="77777777" w:rsidTr="00B426F3">
        <w:tc>
          <w:tcPr>
            <w:tcW w:w="4375" w:type="dxa"/>
            <w:gridSpan w:val="4"/>
            <w:tcBorders>
              <w:top w:val="single" w:sz="4" w:space="0" w:color="auto"/>
              <w:left w:val="single" w:sz="12" w:space="0" w:color="auto"/>
              <w:bottom w:val="single" w:sz="12" w:space="0" w:color="auto"/>
              <w:right w:val="single" w:sz="4" w:space="0" w:color="auto"/>
            </w:tcBorders>
          </w:tcPr>
          <w:p w14:paraId="6680BE6E" w14:textId="77777777" w:rsidR="00D410A6" w:rsidRPr="00340B0D" w:rsidRDefault="00D410A6" w:rsidP="00541D1A">
            <w:pPr>
              <w:pStyle w:val="Default"/>
              <w:ind w:left="720"/>
              <w:rPr>
                <w:sz w:val="18"/>
                <w:szCs w:val="18"/>
              </w:rPr>
            </w:pPr>
            <w:r w:rsidRPr="00340B0D">
              <w:rPr>
                <w:sz w:val="18"/>
                <w:szCs w:val="18"/>
              </w:rPr>
              <w:t>Alert Highlights (Standard)</w:t>
            </w:r>
          </w:p>
        </w:tc>
        <w:tc>
          <w:tcPr>
            <w:tcW w:w="997" w:type="dxa"/>
            <w:gridSpan w:val="2"/>
            <w:tcBorders>
              <w:top w:val="single" w:sz="4" w:space="0" w:color="auto"/>
              <w:left w:val="single" w:sz="4" w:space="0" w:color="auto"/>
              <w:bottom w:val="single" w:sz="12" w:space="0" w:color="auto"/>
              <w:right w:val="single" w:sz="12" w:space="0" w:color="auto"/>
            </w:tcBorders>
          </w:tcPr>
          <w:p w14:paraId="74167DF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12" w:space="0" w:color="auto"/>
            </w:tcBorders>
          </w:tcPr>
          <w:p w14:paraId="1DEB5E2D"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988981F" w14:textId="77777777" w:rsidR="00D410A6" w:rsidRPr="00340B0D" w:rsidRDefault="00D410A6" w:rsidP="00541D1A">
            <w:pPr>
              <w:rPr>
                <w:rFonts w:cs="Arial"/>
                <w:sz w:val="18"/>
                <w:szCs w:val="18"/>
              </w:rPr>
            </w:pPr>
          </w:p>
        </w:tc>
      </w:tr>
      <w:tr w:rsidR="00D410A6" w:rsidRPr="00340B0D" w14:paraId="308F4B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B1301B"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3DADF5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4518471"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465282F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66774C78"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7269" w14:textId="77777777" w:rsidR="00D410A6" w:rsidRPr="00340B0D" w:rsidRDefault="00D410A6" w:rsidP="00541D1A">
            <w:pPr>
              <w:rPr>
                <w:rFonts w:cs="Arial"/>
                <w:sz w:val="18"/>
                <w:szCs w:val="18"/>
              </w:rPr>
            </w:pPr>
          </w:p>
        </w:tc>
      </w:tr>
      <w:tr w:rsidR="00D410A6" w:rsidRPr="00340B0D" w14:paraId="2E360E2B"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EB5F09B"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64DC3D6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702C831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AEE28C" w14:textId="77777777" w:rsidR="00D410A6" w:rsidRPr="00340B0D" w:rsidRDefault="00D410A6" w:rsidP="00541D1A">
            <w:pPr>
              <w:rPr>
                <w:rFonts w:cs="Arial"/>
                <w:sz w:val="18"/>
                <w:szCs w:val="18"/>
              </w:rPr>
            </w:pPr>
          </w:p>
        </w:tc>
      </w:tr>
      <w:tr w:rsidR="00D410A6" w:rsidRPr="00340B0D" w14:paraId="717CB8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CA6474" w14:textId="77777777" w:rsidR="00D410A6" w:rsidRPr="00340B0D" w:rsidRDefault="00D410A6" w:rsidP="00541D1A">
            <w:pPr>
              <w:jc w:val="center"/>
              <w:rPr>
                <w:rFonts w:cs="Arial"/>
                <w:b/>
                <w:bCs/>
                <w:sz w:val="18"/>
                <w:szCs w:val="18"/>
              </w:rPr>
            </w:pPr>
            <w:r w:rsidRPr="00340B0D">
              <w:rPr>
                <w:rFonts w:cs="Arial"/>
                <w:b/>
                <w:bCs/>
                <w:sz w:val="18"/>
                <w:szCs w:val="18"/>
              </w:rPr>
              <w:lastRenderedPageBreak/>
              <w:t>Setup</w:t>
            </w:r>
          </w:p>
        </w:tc>
      </w:tr>
      <w:tr w:rsidR="00D410A6" w:rsidRPr="00340B0D" w14:paraId="535855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8799AD4" w14:textId="4403DE9A" w:rsidR="00D410A6" w:rsidRDefault="00D410A6" w:rsidP="00541D1A">
            <w:pPr>
              <w:rPr>
                <w:rFonts w:cs="Arial"/>
                <w:sz w:val="18"/>
                <w:szCs w:val="18"/>
              </w:rPr>
            </w:pPr>
          </w:p>
          <w:p w14:paraId="10128652" w14:textId="77777777" w:rsidR="00B426F3" w:rsidRPr="00A53E84" w:rsidRDefault="00B426F3" w:rsidP="00B426F3">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31B7AEA3" w14:textId="77777777" w:rsidR="00B426F3" w:rsidRPr="00A53E84" w:rsidRDefault="00B426F3" w:rsidP="00B426F3">
            <w:pPr>
              <w:rPr>
                <w:i/>
              </w:rPr>
            </w:pPr>
            <w:r w:rsidRPr="00A53E84">
              <w:rPr>
                <w:i/>
              </w:rPr>
              <w:t xml:space="preserve">Load </w:t>
            </w:r>
            <w:r>
              <w:rPr>
                <w:i/>
              </w:rPr>
              <w:t xml:space="preserve">the exchange set </w:t>
            </w:r>
            <w:r w:rsidRPr="00E012C8">
              <w:rPr>
                <w:b/>
                <w:bCs/>
                <w:i/>
              </w:rPr>
              <w:t>NavigationalHazardsOverview</w:t>
            </w:r>
            <w:r>
              <w:rPr>
                <w:b/>
                <w:bCs/>
                <w:i/>
              </w:rPr>
              <w:t>DF1</w:t>
            </w:r>
          </w:p>
          <w:p w14:paraId="6EB37B8E" w14:textId="77777777" w:rsidR="00B426F3" w:rsidRPr="00E012C8" w:rsidRDefault="00B426F3" w:rsidP="00B426F3">
            <w:pPr>
              <w:pStyle w:val="ListParagraph"/>
              <w:numPr>
                <w:ilvl w:val="0"/>
                <w:numId w:val="37"/>
              </w:numPr>
              <w:rPr>
                <w:i/>
              </w:rPr>
            </w:pPr>
            <w:r w:rsidRPr="00E012C8">
              <w:rPr>
                <w:i/>
              </w:rPr>
              <w:t>Select Display Category Other</w:t>
            </w:r>
          </w:p>
          <w:p w14:paraId="7697D657" w14:textId="77777777" w:rsidR="00B426F3" w:rsidRPr="00E012C8" w:rsidRDefault="00B426F3" w:rsidP="00B426F3">
            <w:pPr>
              <w:pStyle w:val="ListParagraph"/>
              <w:numPr>
                <w:ilvl w:val="0"/>
                <w:numId w:val="37"/>
              </w:numPr>
              <w:rPr>
                <w:i/>
              </w:rPr>
            </w:pPr>
            <w:r w:rsidRPr="00E012C8">
              <w:rPr>
                <w:i/>
              </w:rPr>
              <w:t>Set the Safety Contour value to 30 m</w:t>
            </w:r>
          </w:p>
          <w:p w14:paraId="3A06CD34" w14:textId="77777777" w:rsidR="00B426F3" w:rsidRPr="00E012C8" w:rsidRDefault="00B426F3" w:rsidP="00B426F3">
            <w:pPr>
              <w:pStyle w:val="ListParagraph"/>
              <w:numPr>
                <w:ilvl w:val="0"/>
                <w:numId w:val="37"/>
              </w:numPr>
              <w:rPr>
                <w:i/>
              </w:rPr>
            </w:pPr>
            <w:r w:rsidRPr="00E012C8">
              <w:rPr>
                <w:i/>
              </w:rPr>
              <w:t>Set the Safety Depth  value to 30 m</w:t>
            </w:r>
          </w:p>
          <w:p w14:paraId="31FB18A3" w14:textId="77777777" w:rsidR="00B426F3" w:rsidRPr="00E012C8" w:rsidRDefault="00B426F3" w:rsidP="00B426F3">
            <w:pPr>
              <w:pStyle w:val="ListParagraph"/>
              <w:numPr>
                <w:ilvl w:val="0"/>
                <w:numId w:val="37"/>
              </w:numPr>
              <w:rPr>
                <w:i/>
              </w:rPr>
            </w:pPr>
            <w:r w:rsidRPr="00E012C8">
              <w:rPr>
                <w:i/>
              </w:rPr>
              <w:t xml:space="preserve">Select Symbolized Boundaries </w:t>
            </w:r>
          </w:p>
          <w:p w14:paraId="08ECE967" w14:textId="77777777" w:rsidR="00B426F3" w:rsidRPr="00E012C8" w:rsidRDefault="00B426F3" w:rsidP="00B426F3">
            <w:pPr>
              <w:pStyle w:val="ListParagraph"/>
              <w:numPr>
                <w:ilvl w:val="0"/>
                <w:numId w:val="37"/>
              </w:numPr>
              <w:rPr>
                <w:i/>
              </w:rPr>
            </w:pPr>
            <w:r w:rsidRPr="00E012C8">
              <w:rPr>
                <w:i/>
              </w:rPr>
              <w:t>Select Paper chart symbols</w:t>
            </w:r>
          </w:p>
          <w:p w14:paraId="03C2D323" w14:textId="77777777" w:rsidR="00B426F3" w:rsidRDefault="00B426F3" w:rsidP="00B426F3">
            <w:pPr>
              <w:jc w:val="left"/>
              <w:rPr>
                <w:i/>
              </w:rPr>
            </w:pPr>
            <w:r w:rsidRPr="00E012C8">
              <w:rPr>
                <w:i/>
              </w:rPr>
              <w:t>Select all Text groups</w:t>
            </w:r>
          </w:p>
          <w:p w14:paraId="642A9A76" w14:textId="77777777" w:rsidR="00B426F3" w:rsidRDefault="00B426F3" w:rsidP="00B426F3">
            <w:pPr>
              <w:jc w:val="left"/>
              <w:rPr>
                <w:i/>
              </w:rPr>
            </w:pPr>
          </w:p>
          <w:p w14:paraId="30C85285" w14:textId="51749C46" w:rsidR="00B426F3" w:rsidRPr="00110428" w:rsidRDefault="00B426F3" w:rsidP="00B426F3">
            <w:pPr>
              <w:rPr>
                <w:rFonts w:cs="Arial"/>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p w14:paraId="1C35B473" w14:textId="77777777" w:rsidR="00D410A6" w:rsidRPr="00340B0D" w:rsidRDefault="00D410A6" w:rsidP="00541D1A">
            <w:pPr>
              <w:rPr>
                <w:rFonts w:cs="Arial"/>
                <w:sz w:val="18"/>
                <w:szCs w:val="18"/>
              </w:rPr>
            </w:pPr>
          </w:p>
        </w:tc>
      </w:tr>
      <w:tr w:rsidR="00D410A6" w:rsidRPr="00340B0D" w14:paraId="037DF83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EE071E2"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36EEE82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5E6A5D4" w14:textId="77777777" w:rsidR="00D410A6" w:rsidRDefault="00D410A6" w:rsidP="00541D1A">
            <w:pPr>
              <w:rPr>
                <w:rFonts w:cs="Arial"/>
                <w:b/>
                <w:bCs/>
              </w:rPr>
            </w:pPr>
          </w:p>
          <w:p w14:paraId="3D9E0875" w14:textId="77777777" w:rsidR="00B426F3" w:rsidRPr="007A7590" w:rsidRDefault="00B426F3" w:rsidP="00B426F3">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72B755E1" w14:textId="77777777" w:rsidR="00B426F3" w:rsidRDefault="00B426F3" w:rsidP="00B426F3">
            <w:pPr>
              <w:jc w:val="left"/>
              <w:rPr>
                <w:i/>
              </w:rPr>
            </w:pPr>
            <w:r w:rsidRPr="007A7590">
              <w:rPr>
                <w:i/>
              </w:rPr>
              <w:t xml:space="preserve">Set simulated own ship for 39°49.587’N 104°54.930’W with heading set for 10.0°  </w:t>
            </w:r>
          </w:p>
          <w:p w14:paraId="3D2488B9" w14:textId="7E668FB9" w:rsidR="00B426F3" w:rsidRDefault="00B426F3" w:rsidP="00B426F3">
            <w:pPr>
              <w:rPr>
                <w:rFonts w:cs="Arial"/>
                <w:b/>
                <w:bCs/>
              </w:rPr>
            </w:pPr>
            <w:r w:rsidRPr="007A7590">
              <w:rPr>
                <w:i/>
              </w:rPr>
              <w:t>Select size of own ship check area as 1.0 NM width and 8.0 NM length</w:t>
            </w:r>
          </w:p>
          <w:p w14:paraId="12A74AD7" w14:textId="77777777" w:rsidR="00B426F3" w:rsidRPr="00110428" w:rsidRDefault="00B426F3" w:rsidP="00541D1A">
            <w:pPr>
              <w:rPr>
                <w:rFonts w:cs="Arial"/>
                <w:b/>
                <w:bCs/>
              </w:rPr>
            </w:pPr>
          </w:p>
        </w:tc>
      </w:tr>
      <w:tr w:rsidR="00D410A6" w:rsidRPr="00340B0D" w14:paraId="7BEAC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4E10E5"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01BC553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A15DF7D" w14:textId="77777777" w:rsidR="00D410A6" w:rsidRDefault="00D410A6" w:rsidP="00541D1A">
            <w:pPr>
              <w:rPr>
                <w:rFonts w:cs="Arial"/>
                <w:sz w:val="18"/>
                <w:szCs w:val="18"/>
              </w:rPr>
            </w:pPr>
          </w:p>
          <w:p w14:paraId="342BC069" w14:textId="77777777" w:rsidR="00D410A6" w:rsidRDefault="00D410A6" w:rsidP="00541D1A">
            <w:pPr>
              <w:rPr>
                <w:rFonts w:cs="Arial"/>
                <w:sz w:val="18"/>
                <w:szCs w:val="18"/>
              </w:rPr>
            </w:pPr>
          </w:p>
          <w:p w14:paraId="0D815BAE" w14:textId="44F94C27" w:rsidR="00D410A6" w:rsidRDefault="00B426F3" w:rsidP="00541D1A">
            <w:pPr>
              <w:rPr>
                <w:i/>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p w14:paraId="1ED7A304" w14:textId="77777777" w:rsidR="00B426F3" w:rsidRDefault="00B426F3" w:rsidP="00541D1A">
            <w:pPr>
              <w:rPr>
                <w:rFonts w:cs="Arial"/>
                <w:sz w:val="18"/>
                <w:szCs w:val="18"/>
              </w:rPr>
            </w:pPr>
          </w:p>
          <w:p w14:paraId="36A6EC64" w14:textId="09F1B132" w:rsidR="00D410A6" w:rsidRPr="00340B0D" w:rsidRDefault="00B426F3" w:rsidP="00541D1A">
            <w:pPr>
              <w:jc w:val="center"/>
              <w:rPr>
                <w:rFonts w:cs="Arial"/>
                <w:sz w:val="18"/>
                <w:szCs w:val="18"/>
              </w:rPr>
            </w:pPr>
            <w:r w:rsidRPr="007944FC">
              <w:rPr>
                <w:noProof/>
                <w:lang w:eastAsia="en-GB"/>
              </w:rPr>
              <w:drawing>
                <wp:inline distT="0" distB="0" distL="0" distR="0" wp14:anchorId="182774AD" wp14:editId="3CB3DC73">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3CC78B6D" w14:textId="77777777" w:rsidR="00D410A6" w:rsidRDefault="00D410A6" w:rsidP="00541D1A">
            <w:pPr>
              <w:tabs>
                <w:tab w:val="left" w:pos="3048"/>
              </w:tabs>
              <w:jc w:val="center"/>
              <w:rPr>
                <w:rFonts w:cs="Arial"/>
                <w:sz w:val="18"/>
                <w:szCs w:val="18"/>
              </w:rPr>
            </w:pPr>
          </w:p>
          <w:p w14:paraId="4E3C98EF" w14:textId="77777777" w:rsidR="00D410A6" w:rsidRPr="00340B0D" w:rsidRDefault="00D410A6" w:rsidP="00541D1A">
            <w:pPr>
              <w:tabs>
                <w:tab w:val="left" w:pos="3048"/>
              </w:tabs>
              <w:jc w:val="center"/>
              <w:rPr>
                <w:rFonts w:cs="Arial"/>
                <w:sz w:val="18"/>
                <w:szCs w:val="18"/>
              </w:rPr>
            </w:pPr>
          </w:p>
          <w:p w14:paraId="05C3D57B" w14:textId="77777777" w:rsidR="00D410A6" w:rsidRDefault="00D410A6" w:rsidP="00541D1A">
            <w:pPr>
              <w:jc w:val="center"/>
              <w:rPr>
                <w:rFonts w:cs="Arial"/>
                <w:sz w:val="18"/>
                <w:szCs w:val="18"/>
              </w:rPr>
            </w:pPr>
          </w:p>
          <w:p w14:paraId="44E17C31" w14:textId="77777777" w:rsidR="00D410A6" w:rsidRDefault="00D410A6" w:rsidP="00541D1A">
            <w:pPr>
              <w:jc w:val="center"/>
              <w:rPr>
                <w:rFonts w:cs="Arial"/>
                <w:sz w:val="18"/>
                <w:szCs w:val="18"/>
              </w:rPr>
            </w:pPr>
          </w:p>
          <w:p w14:paraId="19663999" w14:textId="77777777" w:rsidR="00D410A6" w:rsidRPr="00340B0D" w:rsidRDefault="00D410A6" w:rsidP="00541D1A">
            <w:pPr>
              <w:rPr>
                <w:rFonts w:cs="Arial"/>
                <w:sz w:val="18"/>
                <w:szCs w:val="18"/>
              </w:rPr>
            </w:pP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br w:type="page"/>
      </w:r>
    </w:p>
    <w:p w14:paraId="648CFBA1" w14:textId="77777777" w:rsidR="00590615" w:rsidRDefault="00590615" w:rsidP="00590615">
      <w:pPr>
        <w:pStyle w:val="Heading2"/>
      </w:pPr>
      <w:bookmarkStart w:id="10817" w:name="_Toc152748625"/>
      <w:r>
        <w:lastRenderedPageBreak/>
        <w:t>Detection of Areas for which Special Conditions Exist</w:t>
      </w:r>
      <w:bookmarkEnd w:id="10817"/>
    </w:p>
    <w:p w14:paraId="0F9E352B" w14:textId="77777777" w:rsidR="00590615" w:rsidRPr="007E2CFE" w:rsidRDefault="00590615" w:rsidP="00590615">
      <w:pPr>
        <w:pStyle w:val="Heading3"/>
      </w:pPr>
      <w:r>
        <w:t>Detection and Notification of Areas for which special conditions exist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63"/>
        <w:gridCol w:w="2366"/>
        <w:gridCol w:w="1984"/>
      </w:tblGrid>
      <w:tr w:rsidR="00590615" w14:paraId="135732FE" w14:textId="77777777" w:rsidTr="00B426F3">
        <w:trPr>
          <w:trHeight w:val="454"/>
          <w:tblHeader/>
        </w:trPr>
        <w:tc>
          <w:tcPr>
            <w:tcW w:w="2381" w:type="dxa"/>
            <w:shd w:val="clear" w:color="auto" w:fill="BFBFBF" w:themeFill="background1" w:themeFillShade="BF"/>
            <w:vAlign w:val="center"/>
          </w:tcPr>
          <w:p w14:paraId="436A78C1" w14:textId="77777777" w:rsidR="00590615" w:rsidRPr="004065B1" w:rsidRDefault="00590615" w:rsidP="00280DEE">
            <w:r w:rsidRPr="000A066E">
              <w:rPr>
                <w:b/>
              </w:rPr>
              <w:t>Test Reference</w:t>
            </w:r>
          </w:p>
        </w:tc>
        <w:tc>
          <w:tcPr>
            <w:tcW w:w="2381" w:type="dxa"/>
            <w:shd w:val="clear" w:color="auto" w:fill="FFFFFF" w:themeFill="background1"/>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BFBFBF" w:themeFill="background1" w:themeFillShade="BF"/>
            <w:vAlign w:val="center"/>
          </w:tcPr>
          <w:p w14:paraId="3DE32A47" w14:textId="77777777" w:rsidR="00590615" w:rsidRPr="004065B1" w:rsidRDefault="00590615" w:rsidP="00280DEE">
            <w:r w:rsidRPr="000A066E">
              <w:rPr>
                <w:b/>
              </w:rPr>
              <w:t>IHO Reference</w:t>
            </w:r>
          </w:p>
        </w:tc>
        <w:tc>
          <w:tcPr>
            <w:tcW w:w="2382" w:type="dxa"/>
            <w:shd w:val="clear" w:color="auto" w:fill="FFFFFF" w:themeFill="background1"/>
            <w:vAlign w:val="center"/>
          </w:tcPr>
          <w:p w14:paraId="10A533A5" w14:textId="77777777" w:rsidR="00DB27A6" w:rsidRPr="00413780" w:rsidRDefault="00590615" w:rsidP="00280DEE">
            <w:r>
              <w:t>(</w:t>
            </w:r>
            <w:r w:rsidRPr="00413780">
              <w:t>S-</w:t>
            </w:r>
            <w:r>
              <w:t>100</w:t>
            </w:r>
            <w:r w:rsidRPr="00413780">
              <w:t xml:space="preserve"> Part </w:t>
            </w:r>
            <w:r>
              <w:t>9/</w:t>
            </w:r>
          </w:p>
          <w:p w14:paraId="3D22983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ED9C494" w14:textId="538A6CDC" w:rsidR="00590615" w:rsidRPr="004065B1" w:rsidRDefault="00590615" w:rsidP="00280DEE"/>
        </w:tc>
      </w:tr>
      <w:tr w:rsidR="00590615" w14:paraId="62573725" w14:textId="77777777" w:rsidTr="00D410A6">
        <w:trPr>
          <w:tblHeader/>
        </w:trPr>
        <w:tc>
          <w:tcPr>
            <w:tcW w:w="9526" w:type="dxa"/>
            <w:gridSpan w:val="4"/>
            <w:shd w:val="clear" w:color="auto" w:fill="BFBFBF" w:themeFill="background1" w:themeFillShade="BF"/>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4B46AF3F"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8B753D">
              <w:rPr>
                <w:b/>
                <w:bCs/>
                <w:i/>
              </w:rPr>
              <w:t>Sp</w:t>
            </w:r>
            <w:r w:rsidR="00F4234F">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tc>
      </w:tr>
      <w:tr w:rsidR="00590615" w14:paraId="16469CB1" w14:textId="77777777" w:rsidTr="00B426F3">
        <w:trPr>
          <w:tblHeader/>
        </w:trPr>
        <w:tc>
          <w:tcPr>
            <w:tcW w:w="9526" w:type="dxa"/>
            <w:gridSpan w:val="4"/>
            <w:shd w:val="clear" w:color="auto" w:fill="BFBFBF" w:themeFill="background1" w:themeFillShade="BF"/>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2DF5E2B5" w14:textId="77777777"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B426F3">
        <w:trPr>
          <w:tblHeader/>
        </w:trPr>
        <w:tc>
          <w:tcPr>
            <w:tcW w:w="9526" w:type="dxa"/>
            <w:gridSpan w:val="4"/>
            <w:shd w:val="clear" w:color="auto" w:fill="BFBFBF" w:themeFill="background1" w:themeFillShade="BF"/>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B426F3">
        <w:trPr>
          <w:tblHeader/>
        </w:trPr>
        <w:tc>
          <w:tcPr>
            <w:tcW w:w="9526" w:type="dxa"/>
            <w:gridSpan w:val="4"/>
            <w:shd w:val="clear" w:color="auto" w:fill="BFBFBF" w:themeFill="background1" w:themeFillShade="BF"/>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77777777" w:rsidR="00590615" w:rsidRPr="0079402D" w:rsidRDefault="00590615" w:rsidP="00590615"/>
    <w:p w14:paraId="10F06906" w14:textId="77777777" w:rsidR="00590615" w:rsidRPr="007E2CFE" w:rsidRDefault="00590615" w:rsidP="00590615">
      <w:pPr>
        <w:pStyle w:val="Heading3"/>
      </w:pPr>
      <w:r>
        <w:t xml:space="preserve">Detection and Notification of Areas for which special conditions exist – use of largest scale </w:t>
      </w:r>
      <w:r>
        <w:lastRenderedPageBreak/>
        <w:t xml:space="preserve">available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9"/>
        <w:gridCol w:w="3051"/>
        <w:gridCol w:w="2310"/>
        <w:gridCol w:w="1936"/>
      </w:tblGrid>
      <w:tr w:rsidR="00590615" w14:paraId="5A7FEF85" w14:textId="77777777" w:rsidTr="00B426F3">
        <w:trPr>
          <w:trHeight w:val="454"/>
          <w:tblHeader/>
        </w:trPr>
        <w:tc>
          <w:tcPr>
            <w:tcW w:w="2381" w:type="dxa"/>
            <w:shd w:val="clear" w:color="auto" w:fill="BFBFBF" w:themeFill="background1" w:themeFillShade="BF"/>
            <w:vAlign w:val="center"/>
          </w:tcPr>
          <w:p w14:paraId="71F9BCC8" w14:textId="77777777" w:rsidR="00590615" w:rsidRPr="004065B1" w:rsidRDefault="00590615" w:rsidP="00280DEE">
            <w:r w:rsidRPr="000A066E">
              <w:rPr>
                <w:b/>
              </w:rPr>
              <w:t>Test Reference</w:t>
            </w:r>
          </w:p>
        </w:tc>
        <w:tc>
          <w:tcPr>
            <w:tcW w:w="2381" w:type="dxa"/>
            <w:shd w:val="clear" w:color="auto" w:fill="FFFFFF" w:themeFill="background1"/>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BFBFBF" w:themeFill="background1" w:themeFillShade="BF"/>
            <w:vAlign w:val="center"/>
          </w:tcPr>
          <w:p w14:paraId="7724EF96" w14:textId="77777777" w:rsidR="00590615" w:rsidRPr="004065B1" w:rsidRDefault="00590615" w:rsidP="00280DEE">
            <w:r w:rsidRPr="000A066E">
              <w:rPr>
                <w:b/>
              </w:rPr>
              <w:t>IHO Reference</w:t>
            </w:r>
          </w:p>
        </w:tc>
        <w:tc>
          <w:tcPr>
            <w:tcW w:w="2382" w:type="dxa"/>
            <w:shd w:val="clear" w:color="auto" w:fill="FFFFFF" w:themeFill="background1"/>
            <w:vAlign w:val="center"/>
          </w:tcPr>
          <w:p w14:paraId="47C72CB4" w14:textId="77777777" w:rsidR="00985543" w:rsidRPr="00413780" w:rsidRDefault="00590615" w:rsidP="00280DEE">
            <w:r>
              <w:t>(</w:t>
            </w:r>
            <w:r w:rsidRPr="00413780">
              <w:t>S-</w:t>
            </w:r>
            <w:r>
              <w:t>100</w:t>
            </w:r>
            <w:r w:rsidRPr="00413780">
              <w:t xml:space="preserve"> Part </w:t>
            </w:r>
            <w:r>
              <w:t>9/</w:t>
            </w:r>
          </w:p>
          <w:p w14:paraId="40DA595B"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5F083FAE" w14:textId="291C33ED" w:rsidR="00590615" w:rsidRPr="004065B1" w:rsidRDefault="00590615" w:rsidP="00280DEE"/>
        </w:tc>
      </w:tr>
      <w:tr w:rsidR="00590615" w14:paraId="27013A29" w14:textId="77777777" w:rsidTr="00B426F3">
        <w:trPr>
          <w:tblHeader/>
        </w:trPr>
        <w:tc>
          <w:tcPr>
            <w:tcW w:w="9526" w:type="dxa"/>
            <w:gridSpan w:val="4"/>
            <w:shd w:val="clear" w:color="auto" w:fill="BFBFBF" w:themeFill="background1" w:themeFillShade="BF"/>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3F717A97" w14:textId="52CE895D" w:rsidR="00590615" w:rsidRDefault="00590615" w:rsidP="00280DEE">
            <w:pPr>
              <w:rPr>
                <w:i/>
              </w:rPr>
            </w:pPr>
            <w:r w:rsidRPr="00A53E84">
              <w:rPr>
                <w:i/>
              </w:rPr>
              <w:t xml:space="preserve">This test is performed by loading </w:t>
            </w:r>
            <w:r>
              <w:rPr>
                <w:i/>
              </w:rPr>
              <w:t>test exchange sets</w:t>
            </w:r>
            <w:r w:rsidRPr="00A53E84">
              <w:rPr>
                <w:i/>
              </w:rPr>
              <w:t>, manually creating a route connecting way points between feature</w:t>
            </w:r>
            <w:r w:rsidR="005512DF">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7F78CCB1" w14:textId="77777777" w:rsidR="00590615" w:rsidRPr="0079402D" w:rsidRDefault="00590615" w:rsidP="00280DEE">
            <w:pPr>
              <w:rPr>
                <w:i/>
              </w:rPr>
            </w:pPr>
          </w:p>
        </w:tc>
      </w:tr>
      <w:tr w:rsidR="00590615" w14:paraId="42300AD1" w14:textId="77777777" w:rsidTr="00B426F3">
        <w:trPr>
          <w:tblHeader/>
        </w:trPr>
        <w:tc>
          <w:tcPr>
            <w:tcW w:w="9526" w:type="dxa"/>
            <w:gridSpan w:val="4"/>
            <w:shd w:val="clear" w:color="auto" w:fill="BFBFBF" w:themeFill="background1" w:themeFillShade="BF"/>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B426F3">
        <w:trPr>
          <w:tblHeader/>
        </w:trPr>
        <w:tc>
          <w:tcPr>
            <w:tcW w:w="9526" w:type="dxa"/>
            <w:gridSpan w:val="4"/>
            <w:shd w:val="clear" w:color="auto" w:fill="BFBFBF" w:themeFill="background1" w:themeFillShade="BF"/>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B426F3">
        <w:trPr>
          <w:tblHeader/>
        </w:trPr>
        <w:tc>
          <w:tcPr>
            <w:tcW w:w="9526" w:type="dxa"/>
            <w:gridSpan w:val="4"/>
            <w:shd w:val="clear" w:color="auto" w:fill="BFBFBF" w:themeFill="background1" w:themeFillShade="BF"/>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r>
        <w:lastRenderedPageBreak/>
        <w:t>Detection and Notification of Areas for which special conditions exist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6"/>
        <w:gridCol w:w="2473"/>
        <w:gridCol w:w="2356"/>
        <w:gridCol w:w="2341"/>
      </w:tblGrid>
      <w:tr w:rsidR="00590615" w14:paraId="50CA6153" w14:textId="77777777" w:rsidTr="00B426F3">
        <w:trPr>
          <w:trHeight w:val="454"/>
          <w:tblHeader/>
        </w:trPr>
        <w:tc>
          <w:tcPr>
            <w:tcW w:w="2381" w:type="dxa"/>
            <w:shd w:val="clear" w:color="auto" w:fill="BFBFBF" w:themeFill="background1" w:themeFillShade="BF"/>
            <w:vAlign w:val="center"/>
          </w:tcPr>
          <w:p w14:paraId="3BA66B14" w14:textId="77777777" w:rsidR="00590615" w:rsidRPr="004065B1" w:rsidRDefault="00590615" w:rsidP="00280DEE">
            <w:r w:rsidRPr="000A066E">
              <w:rPr>
                <w:b/>
              </w:rPr>
              <w:t>Test Reference</w:t>
            </w:r>
          </w:p>
        </w:tc>
        <w:tc>
          <w:tcPr>
            <w:tcW w:w="2381" w:type="dxa"/>
            <w:shd w:val="clear" w:color="auto" w:fill="FFFFFF" w:themeFill="background1"/>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BFBFBF" w:themeFill="background1" w:themeFillShade="BF"/>
            <w:vAlign w:val="center"/>
          </w:tcPr>
          <w:p w14:paraId="511C3C34" w14:textId="77777777" w:rsidR="00590615" w:rsidRPr="004065B1" w:rsidRDefault="00590615" w:rsidP="00280DEE">
            <w:r w:rsidRPr="000A066E">
              <w:rPr>
                <w:b/>
              </w:rPr>
              <w:t>IHO Reference</w:t>
            </w:r>
          </w:p>
        </w:tc>
        <w:tc>
          <w:tcPr>
            <w:tcW w:w="2382" w:type="dxa"/>
            <w:shd w:val="clear" w:color="auto" w:fill="FFFFFF" w:themeFill="background1"/>
            <w:vAlign w:val="center"/>
          </w:tcPr>
          <w:p w14:paraId="7D233FDF" w14:textId="77777777" w:rsidR="00985543" w:rsidRDefault="00590615" w:rsidP="00280DEE">
            <w:r>
              <w:t>(</w:t>
            </w:r>
            <w:r w:rsidRPr="00413780">
              <w:t>S-</w:t>
            </w:r>
            <w:r>
              <w:t>100</w:t>
            </w:r>
            <w:r w:rsidRPr="00413780">
              <w:t xml:space="preserve"> Part </w:t>
            </w:r>
            <w:r>
              <w:t>9</w:t>
            </w:r>
          </w:p>
          <w:p w14:paraId="6E377BD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33E86E9" w14:textId="58D87520" w:rsidR="00590615" w:rsidRPr="004065B1" w:rsidRDefault="00590615" w:rsidP="00280DEE"/>
        </w:tc>
      </w:tr>
      <w:tr w:rsidR="00590615" w14:paraId="6CD54345" w14:textId="77777777" w:rsidTr="00B426F3">
        <w:trPr>
          <w:tblHeader/>
        </w:trPr>
        <w:tc>
          <w:tcPr>
            <w:tcW w:w="9526" w:type="dxa"/>
            <w:gridSpan w:val="4"/>
            <w:shd w:val="clear" w:color="auto" w:fill="BFBFBF" w:themeFill="background1" w:themeFillShade="BF"/>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1A98AC14" w14:textId="77777777" w:rsidR="00590615" w:rsidRDefault="00590615" w:rsidP="00280DE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6E0E3555" w14:textId="77777777" w:rsidR="00590615" w:rsidRPr="0079402D" w:rsidRDefault="00590615" w:rsidP="00280DEE">
            <w:pPr>
              <w:rPr>
                <w:i/>
              </w:rPr>
            </w:pPr>
          </w:p>
        </w:tc>
      </w:tr>
      <w:tr w:rsidR="00590615" w14:paraId="21D3E6E6" w14:textId="77777777" w:rsidTr="00B426F3">
        <w:trPr>
          <w:tblHeader/>
        </w:trPr>
        <w:tc>
          <w:tcPr>
            <w:tcW w:w="9526" w:type="dxa"/>
            <w:gridSpan w:val="4"/>
            <w:shd w:val="clear" w:color="auto" w:fill="BFBFBF" w:themeFill="background1" w:themeFillShade="BF"/>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B426F3">
        <w:trPr>
          <w:tblHeader/>
        </w:trPr>
        <w:tc>
          <w:tcPr>
            <w:tcW w:w="9526" w:type="dxa"/>
            <w:gridSpan w:val="4"/>
            <w:shd w:val="clear" w:color="auto" w:fill="BFBFBF" w:themeFill="background1" w:themeFillShade="BF"/>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B426F3">
        <w:trPr>
          <w:tblHeader/>
        </w:trPr>
        <w:tc>
          <w:tcPr>
            <w:tcW w:w="9526" w:type="dxa"/>
            <w:gridSpan w:val="4"/>
            <w:shd w:val="clear" w:color="auto" w:fill="BFBFBF" w:themeFill="background1" w:themeFillShade="BF"/>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r>
        <w:lastRenderedPageBreak/>
        <w:t>Detection and Notification of Areas for which special conditions exist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61"/>
        <w:gridCol w:w="3145"/>
        <w:gridCol w:w="2163"/>
        <w:gridCol w:w="2057"/>
      </w:tblGrid>
      <w:tr w:rsidR="00590615" w14:paraId="4EF1E0FE" w14:textId="77777777" w:rsidTr="00B426F3">
        <w:trPr>
          <w:trHeight w:val="454"/>
          <w:tblHeader/>
        </w:trPr>
        <w:tc>
          <w:tcPr>
            <w:tcW w:w="2381" w:type="dxa"/>
            <w:shd w:val="clear" w:color="auto" w:fill="BFBFBF" w:themeFill="background1" w:themeFillShade="BF"/>
            <w:vAlign w:val="center"/>
          </w:tcPr>
          <w:p w14:paraId="6C1111E0" w14:textId="77777777" w:rsidR="00590615" w:rsidRPr="004065B1" w:rsidRDefault="00590615" w:rsidP="00280DEE">
            <w:r w:rsidRPr="000A066E">
              <w:rPr>
                <w:b/>
              </w:rPr>
              <w:t>Test Reference</w:t>
            </w:r>
          </w:p>
        </w:tc>
        <w:tc>
          <w:tcPr>
            <w:tcW w:w="2381" w:type="dxa"/>
            <w:shd w:val="clear" w:color="auto" w:fill="FFFFFF" w:themeFill="background1"/>
            <w:vAlign w:val="center"/>
          </w:tcPr>
          <w:p w14:paraId="65E7C1CC" w14:textId="77777777" w:rsidR="00590615" w:rsidRPr="004065B1" w:rsidRDefault="00590615" w:rsidP="00280DEE">
            <w:commentRangeStart w:id="10818"/>
            <w:proofErr w:type="spellStart"/>
            <w:r>
              <w:t>SpecialConditionsDFLSMon</w:t>
            </w:r>
            <w:commentRangeEnd w:id="10818"/>
            <w:proofErr w:type="spellEnd"/>
            <w:r w:rsidR="00DC0B69">
              <w:rPr>
                <w:rStyle w:val="CommentReference"/>
                <w:snapToGrid/>
                <w:color w:val="000000"/>
              </w:rPr>
              <w:commentReference w:id="10818"/>
            </w:r>
          </w:p>
        </w:tc>
        <w:tc>
          <w:tcPr>
            <w:tcW w:w="2382" w:type="dxa"/>
            <w:shd w:val="clear" w:color="auto" w:fill="BFBFBF" w:themeFill="background1" w:themeFillShade="BF"/>
            <w:vAlign w:val="center"/>
          </w:tcPr>
          <w:p w14:paraId="0702A008" w14:textId="77777777" w:rsidR="00590615" w:rsidRPr="004065B1" w:rsidRDefault="00590615" w:rsidP="00280DEE">
            <w:r w:rsidRPr="000A066E">
              <w:rPr>
                <w:b/>
              </w:rPr>
              <w:t>IHO Reference</w:t>
            </w:r>
          </w:p>
        </w:tc>
        <w:tc>
          <w:tcPr>
            <w:tcW w:w="2382" w:type="dxa"/>
            <w:shd w:val="clear" w:color="auto" w:fill="FFFFFF" w:themeFill="background1"/>
            <w:vAlign w:val="center"/>
          </w:tcPr>
          <w:p w14:paraId="11024DE2" w14:textId="77777777" w:rsidR="00985543" w:rsidRDefault="00590615" w:rsidP="00280DEE">
            <w:r>
              <w:t>(</w:t>
            </w:r>
            <w:r w:rsidRPr="00413780">
              <w:t>S-</w:t>
            </w:r>
            <w:r>
              <w:t>100</w:t>
            </w:r>
            <w:r w:rsidRPr="00413780">
              <w:t xml:space="preserve"> Part </w:t>
            </w:r>
            <w:r>
              <w:t>9</w:t>
            </w:r>
          </w:p>
          <w:p w14:paraId="16B98BE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AC1FC1F" w14:textId="5BBDF2E7" w:rsidR="00590615" w:rsidRPr="004065B1" w:rsidRDefault="00590615" w:rsidP="00280DEE"/>
        </w:tc>
      </w:tr>
      <w:tr w:rsidR="00590615" w14:paraId="37E2FFBC" w14:textId="77777777" w:rsidTr="00B426F3">
        <w:trPr>
          <w:tblHeader/>
        </w:trPr>
        <w:tc>
          <w:tcPr>
            <w:tcW w:w="9526" w:type="dxa"/>
            <w:gridSpan w:val="4"/>
            <w:shd w:val="clear" w:color="auto" w:fill="BFBFBF" w:themeFill="background1" w:themeFillShade="BF"/>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536F66FB" w14:textId="77777777" w:rsidR="00590615" w:rsidRDefault="00590615" w:rsidP="00280DE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73CE7DC0" w14:textId="77777777" w:rsidR="00590615" w:rsidRPr="0079402D" w:rsidRDefault="00590615" w:rsidP="00280DEE">
            <w:pPr>
              <w:rPr>
                <w:i/>
              </w:rPr>
            </w:pPr>
          </w:p>
        </w:tc>
      </w:tr>
      <w:tr w:rsidR="00590615" w14:paraId="1D2D00EC" w14:textId="77777777" w:rsidTr="00B426F3">
        <w:trPr>
          <w:tblHeader/>
        </w:trPr>
        <w:tc>
          <w:tcPr>
            <w:tcW w:w="9526" w:type="dxa"/>
            <w:gridSpan w:val="4"/>
            <w:shd w:val="clear" w:color="auto" w:fill="BFBFBF" w:themeFill="background1" w:themeFillShade="BF"/>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B426F3">
        <w:trPr>
          <w:tblHeader/>
        </w:trPr>
        <w:tc>
          <w:tcPr>
            <w:tcW w:w="9526" w:type="dxa"/>
            <w:gridSpan w:val="4"/>
            <w:shd w:val="clear" w:color="auto" w:fill="BFBFBF" w:themeFill="background1" w:themeFillShade="BF"/>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B426F3">
        <w:trPr>
          <w:tblHeader/>
        </w:trPr>
        <w:tc>
          <w:tcPr>
            <w:tcW w:w="9526" w:type="dxa"/>
            <w:gridSpan w:val="4"/>
            <w:shd w:val="clear" w:color="auto" w:fill="BFBFBF" w:themeFill="background1" w:themeFillShade="BF"/>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55FD51E2">
                  <wp:extent cx="1716405" cy="551815"/>
                  <wp:effectExtent l="0" t="0" r="0" b="635"/>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10819" w:name="_Toc152748626"/>
      <w:r>
        <w:lastRenderedPageBreak/>
        <w:t>Detection and Notification of the Safety Contour</w:t>
      </w:r>
      <w:bookmarkEnd w:id="10819"/>
    </w:p>
    <w:p w14:paraId="0BC0063F" w14:textId="77777777" w:rsidR="00590615" w:rsidRPr="007E2CFE" w:rsidRDefault="00590615" w:rsidP="00590615">
      <w:pPr>
        <w:pStyle w:val="Heading3"/>
      </w:pPr>
      <w:r>
        <w:t>Detection and Notification of the safety contour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B426F3">
        <w:trPr>
          <w:trHeight w:val="454"/>
          <w:tblHeader/>
        </w:trPr>
        <w:tc>
          <w:tcPr>
            <w:tcW w:w="2381" w:type="dxa"/>
            <w:shd w:val="clear" w:color="auto" w:fill="BFBFBF" w:themeFill="background1" w:themeFillShade="BF"/>
            <w:vAlign w:val="center"/>
          </w:tcPr>
          <w:p w14:paraId="60BC6372" w14:textId="77777777" w:rsidR="00590615" w:rsidRPr="004065B1" w:rsidRDefault="00590615" w:rsidP="00280DEE">
            <w:r w:rsidRPr="000A066E">
              <w:rPr>
                <w:b/>
              </w:rPr>
              <w:t>Test Reference</w:t>
            </w:r>
          </w:p>
        </w:tc>
        <w:tc>
          <w:tcPr>
            <w:tcW w:w="2381" w:type="dxa"/>
            <w:shd w:val="clear" w:color="auto" w:fill="FFFFFF" w:themeFill="background1"/>
            <w:vAlign w:val="center"/>
          </w:tcPr>
          <w:p w14:paraId="363FEDF9" w14:textId="77777777" w:rsidR="00590615" w:rsidRPr="004065B1" w:rsidRDefault="00590615" w:rsidP="00280DEE">
            <w:proofErr w:type="spellStart"/>
            <w:r>
              <w:t>SafetyContourDF</w:t>
            </w:r>
            <w:proofErr w:type="spellEnd"/>
          </w:p>
        </w:tc>
        <w:tc>
          <w:tcPr>
            <w:tcW w:w="2382" w:type="dxa"/>
            <w:shd w:val="clear" w:color="auto" w:fill="BFBFBF" w:themeFill="background1" w:themeFillShade="BF"/>
            <w:vAlign w:val="center"/>
          </w:tcPr>
          <w:p w14:paraId="4D992FF7" w14:textId="77777777" w:rsidR="00590615" w:rsidRPr="004065B1" w:rsidRDefault="00590615" w:rsidP="00280DEE">
            <w:r w:rsidRPr="000A066E">
              <w:rPr>
                <w:b/>
              </w:rPr>
              <w:t>IHO Reference</w:t>
            </w:r>
          </w:p>
        </w:tc>
        <w:tc>
          <w:tcPr>
            <w:tcW w:w="2382" w:type="dxa"/>
            <w:shd w:val="clear" w:color="auto" w:fill="FFFFFF" w:themeFill="background1"/>
            <w:vAlign w:val="center"/>
          </w:tcPr>
          <w:p w14:paraId="0ECE49C6" w14:textId="77777777" w:rsidR="00985543" w:rsidRPr="00413780" w:rsidRDefault="00590615" w:rsidP="00280DEE">
            <w:r>
              <w:t>(</w:t>
            </w:r>
            <w:r w:rsidRPr="00413780">
              <w:t>S-</w:t>
            </w:r>
            <w:r>
              <w:t>100</w:t>
            </w:r>
            <w:r w:rsidRPr="00413780">
              <w:t xml:space="preserve"> Part </w:t>
            </w:r>
            <w:r>
              <w:t>9/</w:t>
            </w:r>
          </w:p>
          <w:p w14:paraId="097DDDA5"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8D1EDA7" w14:textId="43404B96" w:rsidR="00590615" w:rsidRPr="004065B1" w:rsidRDefault="00590615" w:rsidP="00280DEE"/>
        </w:tc>
      </w:tr>
      <w:tr w:rsidR="00590615" w14:paraId="25EEC6B2" w14:textId="77777777" w:rsidTr="00B426F3">
        <w:trPr>
          <w:tblHeader/>
        </w:trPr>
        <w:tc>
          <w:tcPr>
            <w:tcW w:w="9526" w:type="dxa"/>
            <w:gridSpan w:val="4"/>
            <w:shd w:val="clear" w:color="auto" w:fill="BFBFBF" w:themeFill="background1" w:themeFillShade="BF"/>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25444E1F" w14:textId="77777777" w:rsidR="00590615" w:rsidRDefault="00590615" w:rsidP="00280DE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4875C3F1" w14:textId="77777777" w:rsidR="00590615" w:rsidRPr="0079402D" w:rsidRDefault="00590615" w:rsidP="00280DEE">
            <w:pPr>
              <w:rPr>
                <w:i/>
              </w:rPr>
            </w:pPr>
          </w:p>
        </w:tc>
      </w:tr>
      <w:tr w:rsidR="00590615" w14:paraId="3820F6AD" w14:textId="77777777" w:rsidTr="00B426F3">
        <w:trPr>
          <w:tblHeader/>
        </w:trPr>
        <w:tc>
          <w:tcPr>
            <w:tcW w:w="9526" w:type="dxa"/>
            <w:gridSpan w:val="4"/>
            <w:shd w:val="clear" w:color="auto" w:fill="BFBFBF" w:themeFill="background1" w:themeFillShade="BF"/>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63A4176C" w14:textId="77777777"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B426F3">
        <w:trPr>
          <w:tblHeader/>
        </w:trPr>
        <w:tc>
          <w:tcPr>
            <w:tcW w:w="9526" w:type="dxa"/>
            <w:gridSpan w:val="4"/>
            <w:shd w:val="clear" w:color="auto" w:fill="BFBFBF" w:themeFill="background1" w:themeFillShade="BF"/>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B426F3">
        <w:trPr>
          <w:tblHeader/>
        </w:trPr>
        <w:tc>
          <w:tcPr>
            <w:tcW w:w="9526" w:type="dxa"/>
            <w:gridSpan w:val="4"/>
            <w:shd w:val="clear" w:color="auto" w:fill="BFBFBF" w:themeFill="background1" w:themeFillShade="BF"/>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r>
        <w:lastRenderedPageBreak/>
        <w:t>Detection and Notification of the safety contour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B426F3">
        <w:trPr>
          <w:trHeight w:val="454"/>
          <w:tblHeader/>
        </w:trPr>
        <w:tc>
          <w:tcPr>
            <w:tcW w:w="2381" w:type="dxa"/>
            <w:shd w:val="clear" w:color="auto" w:fill="BFBFBF" w:themeFill="background1" w:themeFillShade="BF"/>
            <w:vAlign w:val="center"/>
          </w:tcPr>
          <w:p w14:paraId="4DFB142F" w14:textId="77777777" w:rsidR="00590615" w:rsidRPr="004065B1" w:rsidRDefault="00590615" w:rsidP="00280DEE">
            <w:r w:rsidRPr="000A066E">
              <w:rPr>
                <w:b/>
              </w:rPr>
              <w:t>Test Reference</w:t>
            </w:r>
          </w:p>
        </w:tc>
        <w:tc>
          <w:tcPr>
            <w:tcW w:w="2381" w:type="dxa"/>
            <w:shd w:val="clear" w:color="auto" w:fill="FFFFFF" w:themeFill="background1"/>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BFBFBF" w:themeFill="background1" w:themeFillShade="BF"/>
            <w:vAlign w:val="center"/>
          </w:tcPr>
          <w:p w14:paraId="6A507D5B" w14:textId="77777777" w:rsidR="00590615" w:rsidRPr="004065B1" w:rsidRDefault="00590615" w:rsidP="00280DEE">
            <w:r w:rsidRPr="000A066E">
              <w:rPr>
                <w:b/>
              </w:rPr>
              <w:t>IHO Reference</w:t>
            </w:r>
          </w:p>
        </w:tc>
        <w:tc>
          <w:tcPr>
            <w:tcW w:w="2382" w:type="dxa"/>
            <w:shd w:val="clear" w:color="auto" w:fill="FFFFFF" w:themeFill="background1"/>
            <w:vAlign w:val="center"/>
          </w:tcPr>
          <w:p w14:paraId="4A69F494" w14:textId="77777777" w:rsidR="00985543" w:rsidRPr="00413780" w:rsidRDefault="00590615" w:rsidP="00280DEE">
            <w:r>
              <w:t>(</w:t>
            </w:r>
            <w:r w:rsidRPr="00413780">
              <w:t>S-</w:t>
            </w:r>
            <w:r>
              <w:t>100</w:t>
            </w:r>
            <w:r w:rsidRPr="00413780">
              <w:t xml:space="preserve"> Part </w:t>
            </w:r>
            <w:r>
              <w:t>9/</w:t>
            </w:r>
          </w:p>
          <w:p w14:paraId="7F943EAE"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CE60957" w14:textId="5E6FE099" w:rsidR="00590615" w:rsidRPr="004065B1" w:rsidRDefault="00590615" w:rsidP="00280DEE"/>
        </w:tc>
      </w:tr>
      <w:tr w:rsidR="00590615" w14:paraId="2ED89901" w14:textId="77777777" w:rsidTr="00B426F3">
        <w:trPr>
          <w:tblHeader/>
        </w:trPr>
        <w:tc>
          <w:tcPr>
            <w:tcW w:w="9526" w:type="dxa"/>
            <w:gridSpan w:val="4"/>
            <w:shd w:val="clear" w:color="auto" w:fill="BFBFBF" w:themeFill="background1" w:themeFillShade="BF"/>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73B483E6" w14:textId="106B80B1" w:rsidR="00590615" w:rsidRDefault="00590615" w:rsidP="00280DEE">
            <w:pPr>
              <w:rPr>
                <w:i/>
              </w:rPr>
            </w:pPr>
            <w:r w:rsidRPr="00A53E84">
              <w:rPr>
                <w:i/>
              </w:rPr>
              <w:t xml:space="preserve">This test is performed by loading the test </w:t>
            </w:r>
            <w:r>
              <w:rPr>
                <w:i/>
              </w:rPr>
              <w:t>exchange sets</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6F350085" w14:textId="77777777" w:rsidR="00590615" w:rsidRPr="0079402D" w:rsidRDefault="00590615" w:rsidP="00280DEE">
            <w:pPr>
              <w:rPr>
                <w:i/>
              </w:rPr>
            </w:pPr>
          </w:p>
        </w:tc>
      </w:tr>
      <w:tr w:rsidR="00590615" w14:paraId="3349D8A0" w14:textId="77777777" w:rsidTr="00B426F3">
        <w:trPr>
          <w:tblHeader/>
        </w:trPr>
        <w:tc>
          <w:tcPr>
            <w:tcW w:w="9526" w:type="dxa"/>
            <w:gridSpan w:val="4"/>
            <w:shd w:val="clear" w:color="auto" w:fill="BFBFBF" w:themeFill="background1" w:themeFillShade="BF"/>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B426F3">
        <w:trPr>
          <w:tblHeader/>
        </w:trPr>
        <w:tc>
          <w:tcPr>
            <w:tcW w:w="9526" w:type="dxa"/>
            <w:gridSpan w:val="4"/>
            <w:shd w:val="clear" w:color="auto" w:fill="BFBFBF" w:themeFill="background1" w:themeFillShade="BF"/>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B426F3">
        <w:trPr>
          <w:tblHeader/>
        </w:trPr>
        <w:tc>
          <w:tcPr>
            <w:tcW w:w="9526" w:type="dxa"/>
            <w:gridSpan w:val="4"/>
            <w:shd w:val="clear" w:color="auto" w:fill="BFBFBF" w:themeFill="background1" w:themeFillShade="BF"/>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r>
        <w:lastRenderedPageBreak/>
        <w:t>Detection and Notification of the safety contour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9"/>
        <w:gridCol w:w="2395"/>
        <w:gridCol w:w="2378"/>
        <w:gridCol w:w="2374"/>
      </w:tblGrid>
      <w:tr w:rsidR="00590615" w14:paraId="328DC85A" w14:textId="77777777" w:rsidTr="00B426F3">
        <w:trPr>
          <w:trHeight w:val="454"/>
          <w:tblHeader/>
        </w:trPr>
        <w:tc>
          <w:tcPr>
            <w:tcW w:w="2381" w:type="dxa"/>
            <w:shd w:val="clear" w:color="auto" w:fill="BFBFBF" w:themeFill="background1" w:themeFillShade="BF"/>
            <w:vAlign w:val="center"/>
          </w:tcPr>
          <w:p w14:paraId="70D5FC1D" w14:textId="77777777" w:rsidR="00590615" w:rsidRPr="004065B1" w:rsidRDefault="00590615" w:rsidP="00280DEE">
            <w:r w:rsidRPr="000A066E">
              <w:rPr>
                <w:b/>
              </w:rPr>
              <w:t>Test Reference</w:t>
            </w:r>
          </w:p>
        </w:tc>
        <w:tc>
          <w:tcPr>
            <w:tcW w:w="2381" w:type="dxa"/>
            <w:shd w:val="clear" w:color="auto" w:fill="FFFFFF" w:themeFill="background1"/>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BFBFBF" w:themeFill="background1" w:themeFillShade="BF"/>
            <w:vAlign w:val="center"/>
          </w:tcPr>
          <w:p w14:paraId="17369F35" w14:textId="77777777" w:rsidR="00590615" w:rsidRPr="004065B1" w:rsidRDefault="00590615" w:rsidP="00280DEE">
            <w:r w:rsidRPr="000A066E">
              <w:rPr>
                <w:b/>
              </w:rPr>
              <w:t>IHO Reference</w:t>
            </w:r>
          </w:p>
        </w:tc>
        <w:tc>
          <w:tcPr>
            <w:tcW w:w="2382" w:type="dxa"/>
            <w:shd w:val="clear" w:color="auto" w:fill="FFFFFF" w:themeFill="background1"/>
            <w:vAlign w:val="center"/>
          </w:tcPr>
          <w:p w14:paraId="3031B96D" w14:textId="77777777" w:rsidR="00985543" w:rsidRPr="00413780" w:rsidRDefault="00590615" w:rsidP="00280DEE">
            <w:r>
              <w:t>(</w:t>
            </w:r>
            <w:r w:rsidRPr="00413780">
              <w:t>S-</w:t>
            </w:r>
            <w:r>
              <w:t>100</w:t>
            </w:r>
            <w:r w:rsidRPr="00413780">
              <w:t xml:space="preserve"> Part </w:t>
            </w:r>
            <w:r>
              <w:t>9/</w:t>
            </w:r>
          </w:p>
          <w:p w14:paraId="1B829F4D"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58676F1" w14:textId="399C2D74" w:rsidR="00590615" w:rsidRPr="004065B1" w:rsidRDefault="00590615" w:rsidP="00280DEE"/>
        </w:tc>
      </w:tr>
      <w:tr w:rsidR="00590615" w14:paraId="737BF369" w14:textId="77777777" w:rsidTr="00B426F3">
        <w:trPr>
          <w:tblHeader/>
        </w:trPr>
        <w:tc>
          <w:tcPr>
            <w:tcW w:w="9526" w:type="dxa"/>
            <w:gridSpan w:val="4"/>
            <w:shd w:val="clear" w:color="auto" w:fill="BFBFBF" w:themeFill="background1" w:themeFillShade="BF"/>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77777777" w:rsidR="00590615" w:rsidRDefault="00590615" w:rsidP="00280DEE">
            <w:pPr>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B426F3">
        <w:trPr>
          <w:tblHeader/>
        </w:trPr>
        <w:tc>
          <w:tcPr>
            <w:tcW w:w="9526" w:type="dxa"/>
            <w:gridSpan w:val="4"/>
            <w:shd w:val="clear" w:color="auto" w:fill="BFBFBF" w:themeFill="background1" w:themeFillShade="BF"/>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77777777" w:rsidR="00590615" w:rsidRDefault="00590615"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B426F3">
        <w:trPr>
          <w:tblHeader/>
        </w:trPr>
        <w:tc>
          <w:tcPr>
            <w:tcW w:w="9526" w:type="dxa"/>
            <w:gridSpan w:val="4"/>
            <w:shd w:val="clear" w:color="auto" w:fill="BFBFBF" w:themeFill="background1" w:themeFillShade="BF"/>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r>
        <w:lastRenderedPageBreak/>
        <w:t>Detection and Notification of the safety contour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B426F3">
        <w:trPr>
          <w:trHeight w:val="454"/>
          <w:tblHeader/>
        </w:trPr>
        <w:tc>
          <w:tcPr>
            <w:tcW w:w="2377" w:type="dxa"/>
            <w:shd w:val="clear" w:color="auto" w:fill="BFBFBF" w:themeFill="background1" w:themeFillShade="BF"/>
            <w:vAlign w:val="center"/>
          </w:tcPr>
          <w:p w14:paraId="336C0494" w14:textId="77777777" w:rsidR="00590615" w:rsidRPr="004065B1" w:rsidRDefault="00590615" w:rsidP="00280DEE">
            <w:r w:rsidRPr="000A066E">
              <w:rPr>
                <w:b/>
              </w:rPr>
              <w:t>Test Reference</w:t>
            </w:r>
          </w:p>
        </w:tc>
        <w:tc>
          <w:tcPr>
            <w:tcW w:w="2395" w:type="dxa"/>
            <w:shd w:val="clear" w:color="auto" w:fill="FFFFFF" w:themeFill="background1"/>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BFBFBF" w:themeFill="background1" w:themeFillShade="BF"/>
            <w:vAlign w:val="center"/>
          </w:tcPr>
          <w:p w14:paraId="410D24A0" w14:textId="77777777" w:rsidR="00590615" w:rsidRPr="004065B1" w:rsidRDefault="00590615" w:rsidP="00280DEE">
            <w:r w:rsidRPr="000A066E">
              <w:rPr>
                <w:b/>
              </w:rPr>
              <w:t>IHO Reference</w:t>
            </w:r>
          </w:p>
        </w:tc>
        <w:tc>
          <w:tcPr>
            <w:tcW w:w="2376" w:type="dxa"/>
            <w:shd w:val="clear" w:color="auto" w:fill="FFFFFF" w:themeFill="background1"/>
            <w:vAlign w:val="center"/>
          </w:tcPr>
          <w:p w14:paraId="0014A511" w14:textId="77777777" w:rsidR="00985543" w:rsidRPr="00413780" w:rsidRDefault="00590615" w:rsidP="00280DEE">
            <w:r>
              <w:t>(</w:t>
            </w:r>
            <w:r w:rsidRPr="00413780">
              <w:t>S-</w:t>
            </w:r>
            <w:r>
              <w:t>100</w:t>
            </w:r>
            <w:r w:rsidRPr="00413780">
              <w:t xml:space="preserve"> Part </w:t>
            </w:r>
            <w:r>
              <w:t>9/</w:t>
            </w:r>
          </w:p>
          <w:p w14:paraId="3042D7C8" w14:textId="468694C3" w:rsidR="00590615" w:rsidRPr="00B426F3" w:rsidRDefault="00985543" w:rsidP="00B426F3">
            <w:pPr>
              <w:widowControl/>
              <w:shd w:val="clear" w:color="auto" w:fill="FFFFFF" w:themeFill="background1"/>
              <w:spacing w:line="240" w:lineRule="auto"/>
              <w:rPr>
                <w:rFonts w:ascii="Calibri" w:hAnsi="Calibri" w:cs="Calibri"/>
                <w:snapToGrid/>
                <w:color w:val="000000"/>
                <w:sz w:val="22"/>
                <w:szCs w:val="22"/>
              </w:rPr>
            </w:pPr>
            <w:r w:rsidRPr="00B426F3">
              <w:rPr>
                <w:rFonts w:ascii="Calibri" w:hAnsi="Calibri" w:cs="Calibri"/>
                <w:color w:val="000000"/>
                <w:sz w:val="22"/>
                <w:szCs w:val="22"/>
              </w:rPr>
              <w:t>S-98 C-18.3</w:t>
            </w:r>
          </w:p>
        </w:tc>
      </w:tr>
      <w:tr w:rsidR="00590615" w14:paraId="08E60FA1" w14:textId="77777777" w:rsidTr="00B426F3">
        <w:trPr>
          <w:tblHeader/>
        </w:trPr>
        <w:tc>
          <w:tcPr>
            <w:tcW w:w="9526" w:type="dxa"/>
            <w:gridSpan w:val="4"/>
            <w:shd w:val="clear" w:color="auto" w:fill="BFBFBF" w:themeFill="background1" w:themeFillShade="BF"/>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77777777"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tc>
      </w:tr>
      <w:tr w:rsidR="00590615" w14:paraId="1BCBC3E4" w14:textId="77777777" w:rsidTr="00B426F3">
        <w:trPr>
          <w:tblHeader/>
        </w:trPr>
        <w:tc>
          <w:tcPr>
            <w:tcW w:w="9526" w:type="dxa"/>
            <w:gridSpan w:val="4"/>
            <w:shd w:val="clear" w:color="auto" w:fill="BFBFBF" w:themeFill="background1" w:themeFillShade="BF"/>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7326C9C2" w14:textId="77777777"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B426F3">
        <w:trPr>
          <w:tblHeader/>
        </w:trPr>
        <w:tc>
          <w:tcPr>
            <w:tcW w:w="9526" w:type="dxa"/>
            <w:gridSpan w:val="4"/>
            <w:shd w:val="clear" w:color="auto" w:fill="BFBFBF" w:themeFill="background1" w:themeFillShade="BF"/>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46"/>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nathan pritchard" w:date="2024-07-17T12:08:00Z" w:initials="jp">
    <w:p w14:paraId="490BEE69" w14:textId="77777777" w:rsidR="00D64D02" w:rsidRDefault="00D64D02" w:rsidP="00D64D02">
      <w:pPr>
        <w:pStyle w:val="CommentText"/>
      </w:pPr>
      <w:r w:rsidRPr="00237F07">
        <w:rPr>
          <w:rStyle w:val="CommentReference"/>
        </w:rPr>
        <w:annotationRef/>
      </w:r>
      <w:r>
        <w:t>Who is this for? End users? Or should it just be in S-164 (as it’s done at type approval?)</w:t>
      </w:r>
    </w:p>
  </w:comment>
  <w:comment w:id="1" w:author="jonathan pritchard" w:date="2024-09-19T14:19:00Z" w:initials="jp">
    <w:p w14:paraId="69C5FD5F" w14:textId="77777777" w:rsidR="00D64D02" w:rsidRDefault="00D64D02" w:rsidP="00D64D02">
      <w:pPr>
        <w:pStyle w:val="CommentText"/>
      </w:pPr>
      <w:r>
        <w:rPr>
          <w:rStyle w:val="CommentReference"/>
        </w:rPr>
        <w:annotationRef/>
      </w:r>
      <w:r>
        <w:t xml:space="preserve">Can we consolidate this with the separate reference in the previous section. Insert into S-164. </w:t>
      </w:r>
    </w:p>
  </w:comment>
  <w:comment w:id="2" w:author="jonathan pritchard" w:date="2024-10-03T17:17:00Z" w:initials="jp">
    <w:p w14:paraId="6B960D6F" w14:textId="77777777" w:rsidR="00D64D02" w:rsidRDefault="00D64D02" w:rsidP="00D64D02">
      <w:pPr>
        <w:pStyle w:val="CommentText"/>
      </w:pPr>
      <w:r>
        <w:rPr>
          <w:rStyle w:val="CommentReference"/>
        </w:rPr>
        <w:annotationRef/>
      </w:r>
      <w:r>
        <w:t>Will be added to S-164 and then deleted from this document.</w:t>
      </w:r>
    </w:p>
  </w:comment>
  <w:comment w:id="3" w:author="jonathan pritchard" w:date="2024-07-17T12:08:00Z" w:initials="jp">
    <w:p w14:paraId="0A3BB435" w14:textId="77777777" w:rsidR="00D64D02" w:rsidRPr="00237F07" w:rsidRDefault="00D64D02" w:rsidP="00D64D02">
      <w:pPr>
        <w:pStyle w:val="CommentText"/>
      </w:pPr>
      <w:r w:rsidRPr="00237F07">
        <w:rPr>
          <w:rStyle w:val="CommentReference"/>
        </w:rPr>
        <w:annotationRef/>
      </w:r>
      <w:r w:rsidRPr="00237F07">
        <w:t>Similarly, who is this for?</w:t>
      </w:r>
    </w:p>
  </w:comment>
  <w:comment w:id="4" w:author="jonathan pritchard" w:date="2024-10-14T05:21:00Z" w:initials="jp">
    <w:p w14:paraId="2F7D0E47" w14:textId="77777777" w:rsidR="00D64D02" w:rsidRDefault="00D64D02" w:rsidP="00D64D02">
      <w:pPr>
        <w:pStyle w:val="CommentText"/>
      </w:pPr>
      <w:r>
        <w:rPr>
          <w:rStyle w:val="CommentReference"/>
        </w:rPr>
        <w:annotationRef/>
      </w:r>
      <w:r>
        <w:t>This will disappear and go into S-164.</w:t>
      </w:r>
    </w:p>
  </w:comment>
  <w:comment w:id="5" w:author="jonathan pritchard" w:date="2024-09-19T14:22:00Z" w:initials="jp">
    <w:p w14:paraId="6B997608" w14:textId="77777777" w:rsidR="00D64D02" w:rsidRDefault="00D64D02" w:rsidP="00D64D02">
      <w:pPr>
        <w:pStyle w:val="CommentText"/>
      </w:pPr>
      <w:r>
        <w:rPr>
          <w:rStyle w:val="CommentReference"/>
        </w:rPr>
        <w:annotationRef/>
      </w:r>
      <w:r>
        <w:t xml:space="preserve">Similarly, include this text as the instruction to carry out a test, in response to a requirement placed in this document (to make the black adjust symbol available). </w:t>
      </w:r>
    </w:p>
  </w:comment>
  <w:comment w:id="138" w:author="jonathan pritchard" w:date="2023-12-13T14:53:00Z" w:initials="jp">
    <w:p w14:paraId="11037225" w14:textId="77777777" w:rsidR="001E1DB4" w:rsidRDefault="001E1DB4" w:rsidP="00745A9C">
      <w:pPr>
        <w:pStyle w:val="CommentText"/>
        <w:jc w:val="left"/>
      </w:pPr>
      <w:r>
        <w:rPr>
          <w:rStyle w:val="CommentReference"/>
        </w:rPr>
        <w:annotationRef/>
      </w:r>
      <w:r>
        <w:t>This will become 5.2.0</w:t>
      </w:r>
    </w:p>
  </w:comment>
  <w:comment w:id="139" w:author="jonathan pritchard" w:date="2023-12-13T14:53:00Z" w:initials="jp">
    <w:p w14:paraId="6A3770FE" w14:textId="77777777" w:rsidR="001E1DB4" w:rsidRDefault="001E1DB4" w:rsidP="00745A9C">
      <w:pPr>
        <w:pStyle w:val="CommentText"/>
        <w:jc w:val="left"/>
      </w:pPr>
      <w:r>
        <w:rPr>
          <w:rStyle w:val="CommentReference"/>
        </w:rPr>
        <w:annotationRef/>
      </w:r>
      <w:r>
        <w:t>This will become 1.1.0 [Jan 2024]</w:t>
      </w:r>
    </w:p>
  </w:comment>
  <w:comment w:id="140" w:author="jonathan pritchard" w:date="2023-12-13T14:55:00Z" w:initials="jp">
    <w:p w14:paraId="2D69B9D1" w14:textId="77777777" w:rsidR="001E1DB4" w:rsidRDefault="001E1DB4" w:rsidP="00745A9C">
      <w:pPr>
        <w:pStyle w:val="CommentText"/>
        <w:jc w:val="left"/>
      </w:pPr>
      <w:r>
        <w:rPr>
          <w:rStyle w:val="CommentReference"/>
        </w:rPr>
        <w:annotationRef/>
      </w:r>
      <w:r>
        <w:t>I'm not sure we need these anymore? If anything we shold reference hewre all the bibliographic references in 61174, including the product specifications. This paragraph could also note normative vs bibliographic references and clarify the position of S-164/S-98 Annex C?</w:t>
      </w:r>
    </w:p>
  </w:comment>
  <w:comment w:id="151" w:author="jonathan pritchard" w:date="2024-06-14T09:56:00Z" w:initials="jp">
    <w:p w14:paraId="7DB25D1A" w14:textId="77777777" w:rsidR="00E85CA9" w:rsidRDefault="00E85CA9" w:rsidP="00E85CA9">
      <w:pPr>
        <w:pStyle w:val="CommentText"/>
        <w:jc w:val="left"/>
      </w:pPr>
      <w:r>
        <w:rPr>
          <w:rStyle w:val="CommentReference"/>
        </w:rPr>
        <w:annotationRef/>
      </w:r>
      <w:r>
        <w:t>Update IMO references</w:t>
      </w:r>
    </w:p>
  </w:comment>
  <w:comment w:id="153" w:author="jonathan pritchard" w:date="2023-12-13T14:56:00Z" w:initials="jp">
    <w:p w14:paraId="5208D6DF" w14:textId="6F462976" w:rsidR="001E1DB4" w:rsidRDefault="001E1DB4" w:rsidP="00745A9C">
      <w:pPr>
        <w:pStyle w:val="CommentText"/>
        <w:jc w:val="left"/>
      </w:pPr>
      <w:r>
        <w:rPr>
          <w:rStyle w:val="CommentReference"/>
        </w:rPr>
        <w:annotationRef/>
      </w:r>
      <w:r>
        <w:t xml:space="preserve">When the final test page is created, this will be updated. </w:t>
      </w:r>
    </w:p>
  </w:comment>
  <w:comment w:id="232" w:author="jonathan pritchard" w:date="2023-12-13T14:59:00Z" w:initials="jp">
    <w:p w14:paraId="27FA4638" w14:textId="77777777" w:rsidR="0032257A" w:rsidRDefault="0032257A" w:rsidP="00745A9C">
      <w:pPr>
        <w:pStyle w:val="CommentText"/>
        <w:jc w:val="left"/>
      </w:pPr>
      <w:r>
        <w:rPr>
          <w:rStyle w:val="CommentReference"/>
        </w:rPr>
        <w:annotationRef/>
      </w:r>
      <w:r>
        <w:t>This will be clarified in a later update. Basically tests will need to ensure that certain catalogues have been installed first, we will note this on the test form as a pre-requisite.</w:t>
      </w:r>
    </w:p>
  </w:comment>
  <w:comment w:id="233" w:author="jonathan pritchard" w:date="2023-12-15T13:18:00Z" w:initials="jp">
    <w:p w14:paraId="426C49FC" w14:textId="77777777" w:rsidR="00A96F2D" w:rsidRDefault="00A96F2D" w:rsidP="00A96F2D">
      <w:pPr>
        <w:pStyle w:val="CommentText"/>
        <w:jc w:val="left"/>
      </w:pPr>
      <w:r>
        <w:rPr>
          <w:rStyle w:val="CommentReference"/>
        </w:rPr>
        <w:annotationRef/>
      </w:r>
      <w:r>
        <w:t>1.10 below refers to this as well. Will be clarified in a later edition.</w:t>
      </w:r>
    </w:p>
  </w:comment>
  <w:comment w:id="234" w:author="jonathan pritchard" w:date="2023-12-13T15:00:00Z" w:initials="jp">
    <w:p w14:paraId="53365C6B" w14:textId="60388D02" w:rsidR="0032257A" w:rsidRDefault="0032257A" w:rsidP="00745A9C">
      <w:pPr>
        <w:pStyle w:val="CommentText"/>
        <w:jc w:val="left"/>
      </w:pPr>
      <w:r>
        <w:rPr>
          <w:rStyle w:val="CommentReference"/>
        </w:rPr>
        <w:annotationRef/>
      </w:r>
      <w:r>
        <w:t>These need updating as dataset names have been changed in latest S-101 Test dataset releases.</w:t>
      </w:r>
    </w:p>
  </w:comment>
  <w:comment w:id="235" w:author="jonathan pritchard" w:date="2023-12-13T15:00:00Z" w:initials="jp">
    <w:p w14:paraId="145A48DD" w14:textId="77777777" w:rsidR="0032257A" w:rsidRDefault="0032257A" w:rsidP="00745A9C">
      <w:pPr>
        <w:pStyle w:val="CommentText"/>
        <w:jc w:val="left"/>
      </w:pPr>
      <w:r>
        <w:rPr>
          <w:rStyle w:val="CommentReference"/>
        </w:rPr>
        <w:annotationRef/>
      </w:r>
      <w:r>
        <w:t>The coloured images above are better than these. This should be replaced (and dataset names corrected).</w:t>
      </w:r>
    </w:p>
  </w:comment>
  <w:comment w:id="237" w:author="jonathan pritchard" w:date="2023-12-13T15:01:00Z" w:initials="jp">
    <w:p w14:paraId="428BC63C" w14:textId="77777777" w:rsidR="0032257A" w:rsidRDefault="0032257A" w:rsidP="00745A9C">
      <w:pPr>
        <w:pStyle w:val="CommentText"/>
        <w:jc w:val="left"/>
      </w:pPr>
      <w:r>
        <w:rPr>
          <w:rStyle w:val="CommentReference"/>
        </w:rPr>
        <w:annotationRef/>
      </w:r>
      <w:r>
        <w:t xml:space="preserve">This should also state that the portrayal for manual updating/editing will be included in S-98 Annex C as well. </w:t>
      </w:r>
    </w:p>
  </w:comment>
  <w:comment w:id="238" w:author="jonathan pritchard" w:date="2024-06-13T14:27:00Z" w:initials="jp">
    <w:p w14:paraId="52F07B15" w14:textId="77777777" w:rsidR="00365368" w:rsidRDefault="00365368" w:rsidP="00365368">
      <w:pPr>
        <w:pStyle w:val="CommentText"/>
        <w:jc w:val="left"/>
      </w:pPr>
      <w:r>
        <w:rPr>
          <w:rStyle w:val="CommentReference"/>
        </w:rPr>
        <w:annotationRef/>
      </w:r>
      <w:r>
        <w:t>Chart 1 is now located wholly in S-164, not S-98 although guidance is included in S-98. So, the manual for S-164 doesn’t need this element.</w:t>
      </w:r>
    </w:p>
  </w:comment>
  <w:comment w:id="239" w:author="jonathan pritchard" w:date="2023-12-13T15:02:00Z" w:initials="jp">
    <w:p w14:paraId="3D79249B" w14:textId="77777777" w:rsidR="0032257A" w:rsidRDefault="0032257A" w:rsidP="00745A9C">
      <w:pPr>
        <w:pStyle w:val="CommentText"/>
        <w:jc w:val="left"/>
      </w:pPr>
      <w:r>
        <w:rPr>
          <w:rStyle w:val="CommentReference"/>
        </w:rPr>
        <w:annotationRef/>
      </w:r>
      <w:r>
        <w:t>When a new version is published, this para will be updated.</w:t>
      </w:r>
    </w:p>
  </w:comment>
  <w:comment w:id="278" w:author="jonathan pritchard" w:date="2023-12-13T15:04:00Z" w:initials="jp">
    <w:p w14:paraId="07094185" w14:textId="77777777" w:rsidR="0032257A" w:rsidRDefault="0032257A" w:rsidP="00745A9C">
      <w:pPr>
        <w:pStyle w:val="CommentText"/>
        <w:jc w:val="left"/>
      </w:pPr>
      <w:r>
        <w:rPr>
          <w:rStyle w:val="CommentReference"/>
        </w:rPr>
        <w:annotationRef/>
      </w:r>
      <w:r>
        <w:t>These have been made and included for completion of the test. They will be updated as S-128 and S-124 are updated (and brought up to edition 5.2 of S-100).</w:t>
      </w:r>
    </w:p>
  </w:comment>
  <w:comment w:id="279" w:author="jonathan pritchard" w:date="2024-06-13T15:53:00Z" w:initials="jp">
    <w:p w14:paraId="5E7758CF" w14:textId="77777777" w:rsidR="001A0BEA" w:rsidRDefault="001A0BEA" w:rsidP="001A0BEA">
      <w:pPr>
        <w:pStyle w:val="CommentText"/>
        <w:jc w:val="left"/>
      </w:pPr>
      <w:r>
        <w:rPr>
          <w:rStyle w:val="CommentReference"/>
        </w:rPr>
        <w:annotationRef/>
      </w:r>
      <w:r>
        <w:t>Upddated for v1.2. The older version is now 1.1, and the version to be installed is v1.2</w:t>
      </w:r>
    </w:p>
  </w:comment>
  <w:comment w:id="280" w:author="jonathan pritchard" w:date="2025-01-23T13:18:00Z" w:initials="jp">
    <w:p w14:paraId="44618ED8" w14:textId="77777777" w:rsidR="00F3004B" w:rsidRDefault="00F3004B" w:rsidP="00F3004B">
      <w:pPr>
        <w:pStyle w:val="CommentText"/>
        <w:jc w:val="left"/>
      </w:pPr>
      <w:r>
        <w:rPr>
          <w:rStyle w:val="CommentReference"/>
        </w:rPr>
        <w:annotationRef/>
      </w:r>
      <w:r>
        <w:t>Older version should be 1.9.0 (we’ll need to get these separately)</w:t>
      </w:r>
    </w:p>
  </w:comment>
  <w:comment w:id="284" w:author="jonathan pritchard" w:date="2024-10-04T13:25:00Z" w:initials="jp">
    <w:p w14:paraId="7FCDE16A" w14:textId="144026C8" w:rsidR="009F7DAC" w:rsidRDefault="009F7DAC" w:rsidP="009F7DAC">
      <w:pPr>
        <w:pStyle w:val="CommentText"/>
        <w:jc w:val="left"/>
      </w:pPr>
      <w:r>
        <w:rPr>
          <w:rStyle w:val="CommentReference"/>
        </w:rPr>
        <w:annotationRef/>
      </w:r>
      <w:r>
        <w:t>To be updated when live versions are available.</w:t>
      </w:r>
    </w:p>
  </w:comment>
  <w:comment w:id="305" w:author="jon pritchard" w:date="2023-03-17T13:24:00Z" w:initials="jp">
    <w:p w14:paraId="09B883C4" w14:textId="7950B371" w:rsidR="007C7DD8" w:rsidRDefault="007C7DD8" w:rsidP="00280DEE">
      <w:pPr>
        <w:pStyle w:val="CommentText"/>
        <w:jc w:val="left"/>
      </w:pPr>
      <w:r>
        <w:rPr>
          <w:rStyle w:val="CommentReference"/>
        </w:rPr>
        <w:annotationRef/>
      </w:r>
      <w:r>
        <w:t>TODO: Add SSE Error code for invalid/corrupt catalogues.</w:t>
      </w:r>
    </w:p>
  </w:comment>
  <w:comment w:id="310" w:author="jonathan pritchard" w:date="2023-12-07T17:39:00Z" w:initials="jp">
    <w:p w14:paraId="6FF0CF68" w14:textId="77777777" w:rsidR="007E4CF3" w:rsidRDefault="007E4CF3" w:rsidP="00745A9C">
      <w:pPr>
        <w:pStyle w:val="CommentText"/>
        <w:jc w:val="left"/>
      </w:pPr>
      <w:r>
        <w:rPr>
          <w:rStyle w:val="CommentReference"/>
        </w:rPr>
        <w:annotationRef/>
      </w:r>
      <w:r>
        <w:t>To be finished.</w:t>
      </w:r>
    </w:p>
  </w:comment>
  <w:comment w:id="311" w:author="jonathan pritchard" w:date="2023-12-15T13:21:00Z" w:initials="jp">
    <w:p w14:paraId="6DB6B576" w14:textId="77777777" w:rsidR="00A96F2D" w:rsidRDefault="00A96F2D" w:rsidP="00A96F2D">
      <w:pPr>
        <w:pStyle w:val="CommentText"/>
        <w:jc w:val="left"/>
      </w:pPr>
      <w:r>
        <w:rPr>
          <w:rStyle w:val="CommentReference"/>
        </w:rPr>
        <w:annotationRef/>
      </w:r>
      <w:r>
        <w:t>Dataset required but will be similar to invalid feature catalogue. There is some debate whether these tests (and messages) are useful?</w:t>
      </w:r>
    </w:p>
  </w:comment>
  <w:comment w:id="338" w:author="jonathan pritchard" w:date="2023-12-13T15:11:00Z" w:initials="jp">
    <w:p w14:paraId="0C076E8D" w14:textId="3D2B1E9B" w:rsidR="00F7663B" w:rsidRDefault="00F7663B" w:rsidP="00745A9C">
      <w:pPr>
        <w:pStyle w:val="CommentText"/>
        <w:jc w:val="left"/>
      </w:pPr>
      <w:r>
        <w:rPr>
          <w:rStyle w:val="CommentReference"/>
        </w:rPr>
        <w:annotationRef/>
      </w:r>
      <w:r>
        <w:t>TODO: Check version number of dataset is 1.1.0</w:t>
      </w:r>
    </w:p>
  </w:comment>
  <w:comment w:id="339" w:author="jonathan pritchard" w:date="2023-12-15T13:23:00Z" w:initials="jp">
    <w:p w14:paraId="16E71653" w14:textId="77777777" w:rsidR="00A96F2D" w:rsidRDefault="00A96F2D" w:rsidP="00A96F2D">
      <w:pPr>
        <w:pStyle w:val="CommentText"/>
        <w:jc w:val="left"/>
      </w:pPr>
      <w:r>
        <w:rPr>
          <w:rStyle w:val="CommentReference"/>
        </w:rPr>
        <w:annotationRef/>
      </w:r>
      <w:r>
        <w:t>Done - confirmed = 1.1.0</w:t>
      </w:r>
    </w:p>
  </w:comment>
  <w:comment w:id="336" w:author="jonathan pritchard" w:date="2023-12-14T17:43:00Z" w:initials="jp">
    <w:p w14:paraId="2275027A" w14:textId="77777777" w:rsidR="00535C50" w:rsidRPr="00184E9D" w:rsidRDefault="00A07A98" w:rsidP="00535C50">
      <w:pPr>
        <w:pStyle w:val="CommentText"/>
        <w:jc w:val="left"/>
        <w:rPr>
          <w:lang w:val="en-US"/>
        </w:rPr>
      </w:pPr>
      <w:r>
        <w:rPr>
          <w:rStyle w:val="CommentReference"/>
        </w:rPr>
        <w:annotationRef/>
      </w:r>
      <w:r w:rsidR="00535C50">
        <w:t>This may let the user install the data, but they won’t be able to see it or load it to the display. We may have to clarify this? Question is whether systems should load data for which they have no feature catalogue (and, separately, if there is no appropriate protrayal catlaogue).</w:t>
      </w:r>
    </w:p>
  </w:comment>
  <w:comment w:id="337" w:author="jonathan pritchard" w:date="2023-12-14T17:51:00Z" w:initials="jp">
    <w:p w14:paraId="65E41418" w14:textId="47B5DDCE" w:rsidR="00A07A98" w:rsidRDefault="00A07A98" w:rsidP="00A07A98">
      <w:pPr>
        <w:pStyle w:val="CommentText"/>
        <w:jc w:val="left"/>
      </w:pPr>
      <w:r>
        <w:rPr>
          <w:rStyle w:val="CommentReference"/>
        </w:rPr>
        <w:annotationRef/>
      </w:r>
      <w:r>
        <w:t>Or test should make the user try to load the cell to the screen from the exchange set.</w:t>
      </w:r>
    </w:p>
  </w:comment>
  <w:comment w:id="355" w:author="jonathan pritchard" w:date="2023-12-13T15:11:00Z" w:initials="jp">
    <w:p w14:paraId="24355C16" w14:textId="797DB33F" w:rsidR="00D02CF7" w:rsidRDefault="00D02CF7" w:rsidP="00D02CF7">
      <w:pPr>
        <w:pStyle w:val="CommentText"/>
        <w:jc w:val="left"/>
      </w:pPr>
      <w:r>
        <w:rPr>
          <w:rStyle w:val="CommentReference"/>
        </w:rPr>
        <w:annotationRef/>
      </w:r>
      <w:r>
        <w:t>TODO: Check version number of dataset is 1.1.0</w:t>
      </w:r>
    </w:p>
  </w:comment>
  <w:comment w:id="356" w:author="jonathan pritchard" w:date="2023-12-15T13:23:00Z" w:initials="jp">
    <w:p w14:paraId="2E1A90A2" w14:textId="77777777" w:rsidR="00D02CF7" w:rsidRDefault="00D02CF7" w:rsidP="00D02CF7">
      <w:pPr>
        <w:pStyle w:val="CommentText"/>
        <w:jc w:val="left"/>
      </w:pPr>
      <w:r>
        <w:rPr>
          <w:rStyle w:val="CommentReference"/>
        </w:rPr>
        <w:annotationRef/>
      </w:r>
      <w:r>
        <w:t>Done - confirmed = 1.1.0</w:t>
      </w:r>
    </w:p>
  </w:comment>
  <w:comment w:id="357" w:author="jonathan pritchard" w:date="2023-12-14T17:43:00Z" w:initials="jp">
    <w:p w14:paraId="4C2B6C1F" w14:textId="77777777" w:rsidR="00D02CF7" w:rsidRDefault="00D02CF7" w:rsidP="00D02CF7">
      <w:pPr>
        <w:pStyle w:val="CommentText"/>
        <w:jc w:val="left"/>
      </w:pPr>
      <w:r>
        <w:rPr>
          <w:rStyle w:val="CommentReference"/>
        </w:rPr>
        <w:annotationRef/>
      </w:r>
      <w:r>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358" w:author="jonathan pritchard" w:date="2023-12-14T17:51:00Z" w:initials="jp">
    <w:p w14:paraId="38DFAFDD" w14:textId="77777777" w:rsidR="00D02CF7" w:rsidRDefault="00D02CF7" w:rsidP="00D02CF7">
      <w:pPr>
        <w:pStyle w:val="CommentText"/>
        <w:jc w:val="left"/>
      </w:pPr>
      <w:r>
        <w:rPr>
          <w:rStyle w:val="CommentReference"/>
        </w:rPr>
        <w:annotationRef/>
      </w:r>
      <w:r>
        <w:t>Or test should make the user try to load the cell to the screen from the exchange set.</w:t>
      </w:r>
    </w:p>
  </w:comment>
  <w:comment w:id="359" w:author="jonathan pritchard" w:date="2023-10-05T15:16:00Z" w:initials="jp">
    <w:p w14:paraId="53150DD3" w14:textId="3D5896AF" w:rsidR="00E86D49" w:rsidRDefault="003606BA" w:rsidP="00745A9C">
      <w:pPr>
        <w:pStyle w:val="CommentText"/>
        <w:jc w:val="left"/>
      </w:pPr>
      <w:r>
        <w:rPr>
          <w:rStyle w:val="CommentReference"/>
        </w:rPr>
        <w:annotationRef/>
      </w:r>
      <w:r w:rsidR="00E86D49">
        <w:t>This should be a feature only included once 1.1 and 1.2 data is available. It should show different portrayal of datasets at different revisions. When data is available the test will be completed..</w:t>
      </w:r>
    </w:p>
  </w:comment>
  <w:comment w:id="362" w:author="jonathan pritchard" w:date="2023-10-05T15:17:00Z" w:initials="jp">
    <w:p w14:paraId="5EA44EF7" w14:textId="77777777" w:rsidR="003606BA" w:rsidRDefault="003606BA" w:rsidP="00246F8B">
      <w:pPr>
        <w:pStyle w:val="CommentText"/>
        <w:jc w:val="left"/>
      </w:pPr>
      <w:r>
        <w:rPr>
          <w:rStyle w:val="CommentReference"/>
        </w:rPr>
        <w:annotationRef/>
      </w:r>
      <w:r>
        <w:t>Specify position here, not above</w:t>
      </w:r>
    </w:p>
  </w:comment>
  <w:comment w:id="363" w:author="jonathan pritchard" w:date="2023-09-27T07:28:00Z" w:initials="jp">
    <w:p w14:paraId="0BDD6444" w14:textId="13BD21A8" w:rsidR="00CE3A00" w:rsidRDefault="00CE3A00" w:rsidP="008D6F46">
      <w:pPr>
        <w:pStyle w:val="CommentText"/>
        <w:jc w:val="left"/>
      </w:pPr>
      <w:r>
        <w:rPr>
          <w:rStyle w:val="CommentReference"/>
        </w:rPr>
        <w:annotationRef/>
      </w:r>
      <w:r>
        <w:t>This will be done when it is supported by a testbed system</w:t>
      </w:r>
    </w:p>
  </w:comment>
  <w:comment w:id="364" w:author="jonathan pritchard" w:date="2023-09-27T07:11:00Z" w:initials="jp">
    <w:p w14:paraId="0AAB0DEA" w14:textId="77777777" w:rsidR="007E4CF3" w:rsidRDefault="00050369" w:rsidP="00745A9C">
      <w:pPr>
        <w:pStyle w:val="CommentText"/>
        <w:jc w:val="left"/>
      </w:pPr>
      <w:r>
        <w:rPr>
          <w:rStyle w:val="CommentReference"/>
        </w:rPr>
        <w:annotationRef/>
      </w:r>
      <w:r w:rsidR="007E4CF3">
        <w:t>This will be completed when v2.0.0 is created.</w:t>
      </w:r>
    </w:p>
  </w:comment>
  <w:comment w:id="390" w:author="jonathan pritchard" w:date="2024-10-04T13:58:00Z" w:initials="jp">
    <w:p w14:paraId="1A12EBFD" w14:textId="77777777" w:rsidR="00793CF2" w:rsidRDefault="00793CF2" w:rsidP="00793CF2">
      <w:pPr>
        <w:pStyle w:val="CommentText"/>
        <w:jc w:val="left"/>
      </w:pPr>
      <w:r>
        <w:rPr>
          <w:rStyle w:val="CommentReference"/>
        </w:rPr>
        <w:annotationRef/>
      </w:r>
      <w:r>
        <w:t>This has been removed. The only products required for Phase 1 are those in the IHO roadmap, there’s no requirement for arbitrary product specifications.</w:t>
      </w:r>
    </w:p>
  </w:comment>
  <w:comment w:id="733" w:author="jonathan pritchard" w:date="2023-12-13T15:33:00Z" w:initials="jp">
    <w:p w14:paraId="6B6625E2" w14:textId="375F4662" w:rsidR="00940ADF" w:rsidRDefault="00940ADF" w:rsidP="00745A9C">
      <w:pPr>
        <w:pStyle w:val="CommentText"/>
        <w:jc w:val="left"/>
      </w:pPr>
      <w:r>
        <w:rPr>
          <w:rStyle w:val="CommentReference"/>
        </w:rPr>
        <w:annotationRef/>
      </w:r>
      <w:r>
        <w:t>Currently the maximumDisplayScale is incorrect in these cells.</w:t>
      </w:r>
    </w:p>
  </w:comment>
  <w:comment w:id="734" w:author="jonathan pritchard" w:date="2023-12-13T15:34:00Z" w:initials="jp">
    <w:p w14:paraId="750386D5" w14:textId="77777777" w:rsidR="00940ADF" w:rsidRDefault="00940ADF" w:rsidP="00745A9C">
      <w:pPr>
        <w:pStyle w:val="CommentText"/>
        <w:jc w:val="left"/>
      </w:pPr>
      <w:r>
        <w:rPr>
          <w:rStyle w:val="CommentReference"/>
        </w:rPr>
        <w:annotationRef/>
      </w:r>
      <w:r>
        <w:t>These TBD screenshots will be added when additional products are available. Until then, S-101 portrayal is sufficient.</w:t>
      </w:r>
    </w:p>
  </w:comment>
  <w:comment w:id="749" w:author="jonathan pritchard" w:date="2023-09-27T07:42:00Z" w:initials="jp">
    <w:p w14:paraId="3491F1D2" w14:textId="777F8D57" w:rsidR="008D6F46" w:rsidRDefault="008D6F46" w:rsidP="008D6F46">
      <w:pPr>
        <w:pStyle w:val="CommentText"/>
        <w:jc w:val="left"/>
      </w:pPr>
      <w:r>
        <w:rPr>
          <w:rStyle w:val="CommentReference"/>
        </w:rPr>
        <w:annotationRef/>
      </w:r>
      <w:r>
        <w:t>This should disappear - the SE cell will be two data coverages.</w:t>
      </w:r>
    </w:p>
  </w:comment>
  <w:comment w:id="750" w:author="jonathan pritchard" w:date="2023-09-27T07:39:00Z" w:initials="jp">
    <w:p w14:paraId="2221C8DE" w14:textId="7B9A10D5" w:rsidR="008D6F46" w:rsidRDefault="008D6F46" w:rsidP="008D6F46">
      <w:pPr>
        <w:pStyle w:val="CommentText"/>
        <w:jc w:val="left"/>
      </w:pPr>
      <w:r>
        <w:rPr>
          <w:rStyle w:val="CommentReference"/>
        </w:rPr>
        <w:annotationRef/>
      </w:r>
      <w:r>
        <w:t>These are added as they are received. Currently this xchg set is ENC only.</w:t>
      </w:r>
    </w:p>
  </w:comment>
  <w:comment w:id="783" w:author="jonathan pritchard" w:date="2023-12-13T15:35:00Z" w:initials="jp">
    <w:p w14:paraId="596C41E3" w14:textId="77777777" w:rsidR="00940ADF" w:rsidRDefault="00940ADF" w:rsidP="00745A9C">
      <w:pPr>
        <w:pStyle w:val="CommentText"/>
        <w:jc w:val="left"/>
      </w:pPr>
      <w:r>
        <w:rPr>
          <w:rStyle w:val="CommentReference"/>
        </w:rPr>
        <w:annotationRef/>
      </w:r>
      <w:r>
        <w:t>Change Name.</w:t>
      </w:r>
    </w:p>
  </w:comment>
  <w:comment w:id="795" w:author="jonathan pritchard" w:date="2023-12-08T12:18:00Z" w:initials="jp">
    <w:p w14:paraId="61D7145D" w14:textId="77777777" w:rsidR="00184E9D" w:rsidRDefault="007E716C" w:rsidP="00184E9D">
      <w:pPr>
        <w:pStyle w:val="CommentText"/>
        <w:jc w:val="left"/>
      </w:pPr>
      <w:r>
        <w:rPr>
          <w:rStyle w:val="CommentReference"/>
        </w:rPr>
        <w:annotationRef/>
      </w:r>
      <w:r w:rsidR="00184E9D">
        <w:t>Should have two valid and two invalid. GML to be added when approved.</w:t>
      </w:r>
    </w:p>
  </w:comment>
  <w:comment w:id="802" w:author="jonathan pritchard" w:date="2023-12-13T15:36:00Z" w:initials="jp">
    <w:p w14:paraId="7355BD8A" w14:textId="71DE47EC" w:rsidR="00940ADF" w:rsidRDefault="00940ADF" w:rsidP="00745A9C">
      <w:pPr>
        <w:pStyle w:val="CommentText"/>
        <w:jc w:val="left"/>
      </w:pPr>
      <w:r>
        <w:rPr>
          <w:rStyle w:val="CommentReference"/>
        </w:rPr>
        <w:annotationRef/>
      </w:r>
      <w:r>
        <w:t>Change Name of datasets.</w:t>
      </w:r>
    </w:p>
  </w:comment>
  <w:comment w:id="803" w:author="jonathan pritchard" w:date="2024-01-05T11:57:00Z" w:initials="jp">
    <w:p w14:paraId="68569303" w14:textId="77777777" w:rsidR="00184E9D" w:rsidRDefault="00184E9D" w:rsidP="00184E9D">
      <w:pPr>
        <w:pStyle w:val="CommentText"/>
        <w:jc w:val="left"/>
      </w:pPr>
      <w:r>
        <w:rPr>
          <w:rStyle w:val="CommentReference"/>
        </w:rPr>
        <w:annotationRef/>
      </w:r>
      <w:r>
        <w:t>Done - correct dataset name inserted.</w:t>
      </w:r>
    </w:p>
  </w:comment>
  <w:comment w:id="1133" w:author="jonathan pritchard" w:date="2023-12-07T18:28:00Z" w:initials="jp">
    <w:p w14:paraId="71342363" w14:textId="48F73FC2" w:rsidR="00B50115" w:rsidRDefault="00B50115" w:rsidP="00745A9C">
      <w:pPr>
        <w:pStyle w:val="CommentText"/>
        <w:jc w:val="left"/>
      </w:pPr>
      <w:r>
        <w:rPr>
          <w:rStyle w:val="CommentReference"/>
        </w:rPr>
        <w:annotationRef/>
      </w:r>
      <w:r>
        <w:t>Needs to be separate sequential update exchange sets.</w:t>
      </w:r>
    </w:p>
  </w:comment>
  <w:comment w:id="1134" w:author="jonathan pritchard" w:date="2023-12-08T14:43:00Z" w:initials="jp">
    <w:p w14:paraId="0129EA2E" w14:textId="77777777" w:rsidR="00323B20" w:rsidRDefault="00323B20" w:rsidP="00745A9C">
      <w:pPr>
        <w:pStyle w:val="CommentText"/>
        <w:jc w:val="left"/>
      </w:pPr>
      <w:r>
        <w:rPr>
          <w:rStyle w:val="CommentReference"/>
        </w:rPr>
        <w:annotationRef/>
      </w:r>
      <w:r>
        <w:t>Same updates, just in the right order...</w:t>
      </w:r>
    </w:p>
  </w:comment>
  <w:comment w:id="1136" w:author="jonathan pritchard" w:date="2023-12-08T11:55:00Z" w:initials="jp">
    <w:p w14:paraId="72418052" w14:textId="7B4FE822" w:rsidR="00AC75FD" w:rsidRDefault="00AC75FD" w:rsidP="00745A9C">
      <w:pPr>
        <w:pStyle w:val="CommentText"/>
        <w:jc w:val="left"/>
      </w:pPr>
      <w:r>
        <w:rPr>
          <w:rStyle w:val="CommentReference"/>
        </w:rPr>
        <w:annotationRef/>
      </w:r>
      <w:r>
        <w:t>It's unclear whether this is determined from metadata or from the content of the update itself. The S-64 data is not helpful either. Needs to be exmined further.</w:t>
      </w:r>
    </w:p>
  </w:comment>
  <w:comment w:id="1137" w:author="jonathan pritchard" w:date="2023-12-08T17:15:00Z" w:initials="jp">
    <w:p w14:paraId="134CB354" w14:textId="77777777" w:rsidR="00206A10" w:rsidRDefault="00206A10" w:rsidP="00745A9C">
      <w:pPr>
        <w:pStyle w:val="CommentText"/>
        <w:jc w:val="left"/>
      </w:pPr>
      <w:r>
        <w:rPr>
          <w:rStyle w:val="CommentReference"/>
        </w:rPr>
        <w:annotationRef/>
      </w:r>
      <w:r>
        <w:t>It's a swopped 3 and 4 in 4 and 3. Now fixed in exchange sets.</w:t>
      </w:r>
    </w:p>
  </w:comment>
  <w:comment w:id="1206" w:author="jonathan pritchard" w:date="2023-12-08T12:00:00Z" w:initials="jp">
    <w:p w14:paraId="59612122" w14:textId="3877A181" w:rsidR="00AC75FD" w:rsidRDefault="00AC75FD" w:rsidP="00745A9C">
      <w:pPr>
        <w:pStyle w:val="CommentText"/>
        <w:jc w:val="left"/>
      </w:pPr>
      <w:r>
        <w:rPr>
          <w:rStyle w:val="CommentReference"/>
        </w:rPr>
        <w:annotationRef/>
      </w:r>
      <w:r>
        <w:t>If we have the data for it.?</w:t>
      </w:r>
    </w:p>
  </w:comment>
  <w:comment w:id="1207" w:author="jonathan pritchard" w:date="2024-01-05T15:49:00Z" w:initials="jp">
    <w:p w14:paraId="3D720DEC" w14:textId="77777777" w:rsidR="00464E94" w:rsidRDefault="00464E94" w:rsidP="00464E94">
      <w:pPr>
        <w:pStyle w:val="CommentText"/>
        <w:jc w:val="left"/>
      </w:pPr>
      <w:r>
        <w:rPr>
          <w:rStyle w:val="CommentReference"/>
        </w:rPr>
        <w:annotationRef/>
      </w:r>
      <w:r>
        <w:t>124 GML file to be added when S-124 is operational.</w:t>
      </w:r>
    </w:p>
  </w:comment>
  <w:comment w:id="1210" w:author="jonathan pritchard" w:date="2023-12-08T12:01:00Z" w:initials="jp">
    <w:p w14:paraId="4F313214" w14:textId="48A07B81" w:rsidR="00AC75FD" w:rsidRDefault="00AC75FD" w:rsidP="00745A9C">
      <w:pPr>
        <w:pStyle w:val="CommentText"/>
        <w:jc w:val="left"/>
      </w:pPr>
      <w:r>
        <w:rPr>
          <w:rStyle w:val="CommentReference"/>
        </w:rPr>
        <w:annotationRef/>
      </w:r>
      <w:r>
        <w:t>Needs to be updates? Or new editions?</w:t>
      </w:r>
    </w:p>
  </w:comment>
  <w:comment w:id="1504" w:author="jonathan pritchard" w:date="2024-01-08T10:59:00Z" w:initials="jp">
    <w:p w14:paraId="28ADBE54" w14:textId="77777777" w:rsidR="00264CFF" w:rsidRDefault="00264CFF" w:rsidP="00264CFF">
      <w:pPr>
        <w:pStyle w:val="CommentText"/>
        <w:jc w:val="left"/>
      </w:pPr>
      <w:r>
        <w:rPr>
          <w:rStyle w:val="CommentReference"/>
        </w:rPr>
        <w:annotationRef/>
      </w:r>
      <w:r>
        <w:t>REissue001 is update 1 to edition 1 of SW (2 lights and a topmark).</w:t>
      </w:r>
    </w:p>
    <w:p w14:paraId="2C6B6A38" w14:textId="77777777" w:rsidR="00264CFF" w:rsidRDefault="00264CFF" w:rsidP="00264CFF">
      <w:pPr>
        <w:pStyle w:val="CommentText"/>
        <w:jc w:val="left"/>
      </w:pPr>
      <w:r>
        <w:t>ReissueX01SW is .000 which includes update 3 (no entry zone)</w:t>
      </w:r>
    </w:p>
    <w:p w14:paraId="2FD6B32F" w14:textId="77777777" w:rsidR="00264CFF" w:rsidRDefault="00264CFF" w:rsidP="00264CFF">
      <w:pPr>
        <w:pStyle w:val="CommentText"/>
        <w:jc w:val="left"/>
      </w:pPr>
      <w:r>
        <w:t>Reissue004 is just .004, 2 and 3 are included in reiusse… but it deletes the restricted area</w:t>
      </w:r>
    </w:p>
  </w:comment>
  <w:comment w:id="1505" w:author="jonathan pritchard" w:date="2024-01-08T12:05:00Z" w:initials="jp">
    <w:p w14:paraId="5AA4E32F" w14:textId="77777777" w:rsidR="00264CFF" w:rsidRDefault="00264CFF" w:rsidP="00264CFF">
      <w:pPr>
        <w:pStyle w:val="CommentText"/>
        <w:jc w:val="left"/>
      </w:pPr>
      <w:r>
        <w:rPr>
          <w:rStyle w:val="CommentReference"/>
        </w:rPr>
        <w:annotationRef/>
      </w:r>
      <w:r>
        <w:t xml:space="preserve">Coordinates for update 1 are:   </w:t>
      </w:r>
    </w:p>
    <w:p w14:paraId="02AC60C0" w14:textId="77777777" w:rsidR="00264CFF" w:rsidRDefault="00264CFF" w:rsidP="00264CFF">
      <w:pPr>
        <w:pStyle w:val="CommentText"/>
        <w:jc w:val="left"/>
      </w:pPr>
      <w:r>
        <w:t>-813126481 1523941508</w:t>
      </w:r>
    </w:p>
    <w:p w14:paraId="2A08594D" w14:textId="77777777" w:rsidR="00264CFF" w:rsidRDefault="00264CFF" w:rsidP="00264CFF">
      <w:pPr>
        <w:pStyle w:val="CommentText"/>
        <w:jc w:val="left"/>
      </w:pPr>
      <w:r>
        <w:t>-813126481 1523817964</w:t>
      </w:r>
    </w:p>
    <w:p w14:paraId="1D56B79E" w14:textId="77777777" w:rsidR="00264CFF" w:rsidRDefault="00264CFF" w:rsidP="00264CFF">
      <w:pPr>
        <w:pStyle w:val="CommentText"/>
        <w:jc w:val="left"/>
      </w:pPr>
      <w:r>
        <w:t>-813125749 1523877000 [edit]</w:t>
      </w:r>
    </w:p>
    <w:p w14:paraId="22CEEE4F" w14:textId="77777777" w:rsidR="00264CFF" w:rsidRDefault="00264CFF" w:rsidP="00264CFF">
      <w:pPr>
        <w:pStyle w:val="CommentText"/>
        <w:jc w:val="left"/>
      </w:pPr>
    </w:p>
    <w:p w14:paraId="7799123B" w14:textId="77777777" w:rsidR="00264CFF" w:rsidRDefault="00264CFF" w:rsidP="00264CFF">
      <w:pPr>
        <w:pStyle w:val="CommentText"/>
        <w:jc w:val="left"/>
      </w:pPr>
      <w:r>
        <w:t>LIGHTS/TOPMAR/BOYCAR</w:t>
      </w:r>
    </w:p>
    <w:p w14:paraId="465D50DA" w14:textId="77777777" w:rsidR="00264CFF" w:rsidRDefault="00264CFF" w:rsidP="00264CFF">
      <w:pPr>
        <w:pStyle w:val="CommentText"/>
        <w:jc w:val="left"/>
      </w:pPr>
      <w:r>
        <w:t>WRECK (watlev=3, catwrk=2)</w:t>
      </w:r>
    </w:p>
  </w:comment>
  <w:comment w:id="1919" w:author="jonathan pritchard" w:date="2023-08-03T07:45:00Z" w:initials="jp">
    <w:p w14:paraId="24A69B38" w14:textId="3FE4320A" w:rsidR="00364869" w:rsidRDefault="00364869" w:rsidP="008D6F46">
      <w:pPr>
        <w:pStyle w:val="CommentText"/>
        <w:jc w:val="left"/>
      </w:pPr>
      <w:r>
        <w:rPr>
          <w:rStyle w:val="CommentReference"/>
        </w:rPr>
        <w:annotationRef/>
      </w:r>
      <w:r>
        <w:t>Maybe? Or we use a test IHO certificate?</w:t>
      </w:r>
    </w:p>
  </w:comment>
  <w:comment w:id="1920" w:author="jonathan pritchard" w:date="2023-10-16T13:12:00Z" w:initials="jp">
    <w:p w14:paraId="49168FF9" w14:textId="77777777" w:rsidR="005D165A" w:rsidRDefault="005D165A" w:rsidP="00246F8B">
      <w:pPr>
        <w:pStyle w:val="CommentText"/>
        <w:jc w:val="left"/>
      </w:pPr>
      <w:r>
        <w:rPr>
          <w:rStyle w:val="CommentReference"/>
        </w:rPr>
        <w:annotationRef/>
      </w:r>
      <w:r>
        <w:t>This is likely to use a test IHO certificate as posted on the Github site. We can post the PEM key here.</w:t>
      </w:r>
    </w:p>
  </w:comment>
  <w:comment w:id="2017" w:author="jonathan pritchard" w:date="2024-10-22T11:58:00Z" w:initials="jp">
    <w:p w14:paraId="43355145" w14:textId="77777777" w:rsidR="009915F9" w:rsidRDefault="009915F9" w:rsidP="009915F9">
      <w:pPr>
        <w:pStyle w:val="CommentText"/>
        <w:jc w:val="left"/>
      </w:pPr>
      <w:r>
        <w:rPr>
          <w:rStyle w:val="CommentReference"/>
        </w:rPr>
        <w:annotationRef/>
      </w:r>
      <w:r>
        <w:t>Fix heading numbering.</w:t>
      </w:r>
    </w:p>
  </w:comment>
  <w:comment w:id="2110" w:author="jonathan pritchard" w:date="2023-08-03T07:47:00Z" w:initials="jp">
    <w:p w14:paraId="7D517399" w14:textId="75A9E9CD" w:rsidR="00364869" w:rsidRDefault="00364869" w:rsidP="008D6F46">
      <w:pPr>
        <w:pStyle w:val="CommentText"/>
        <w:jc w:val="left"/>
      </w:pPr>
      <w:r>
        <w:rPr>
          <w:rStyle w:val="CommentReference"/>
        </w:rPr>
        <w:annotationRef/>
      </w:r>
      <w:r>
        <w:t>Should be first "Certificate Tests"</w:t>
      </w:r>
    </w:p>
  </w:comment>
  <w:comment w:id="2175" w:author="jonathan pritchard" w:date="2023-08-03T07:48:00Z" w:initials="jp">
    <w:p w14:paraId="5B21FF91" w14:textId="77777777" w:rsidR="00364869" w:rsidRDefault="00364869" w:rsidP="008D6F46">
      <w:pPr>
        <w:pStyle w:val="CommentText"/>
        <w:jc w:val="left"/>
      </w:pPr>
      <w:r>
        <w:rPr>
          <w:rStyle w:val="CommentReference"/>
        </w:rPr>
        <w:annotationRef/>
      </w:r>
      <w:r>
        <w:t>Also certificates/authentications.</w:t>
      </w:r>
    </w:p>
  </w:comment>
  <w:comment w:id="2241" w:author="jonathan pritchard" w:date="2023-08-03T07:48:00Z" w:initials="jp">
    <w:p w14:paraId="1E77CC24" w14:textId="77777777" w:rsidR="00364869" w:rsidRDefault="00364869" w:rsidP="008D6F46">
      <w:pPr>
        <w:pStyle w:val="CommentText"/>
        <w:jc w:val="left"/>
      </w:pPr>
      <w:r>
        <w:rPr>
          <w:rStyle w:val="CommentReference"/>
        </w:rPr>
        <w:annotationRef/>
      </w:r>
      <w:r>
        <w:t>Should be dataset.</w:t>
      </w:r>
    </w:p>
  </w:comment>
  <w:comment w:id="2306" w:author="jonathan pritchard" w:date="2023-08-03T07:58:00Z" w:initials="jp">
    <w:p w14:paraId="297AF1D3" w14:textId="77777777" w:rsidR="00E3148A" w:rsidRDefault="00E3148A" w:rsidP="008D6F46">
      <w:pPr>
        <w:pStyle w:val="CommentText"/>
        <w:jc w:val="left"/>
      </w:pPr>
      <w:r>
        <w:rPr>
          <w:rStyle w:val="CommentReference"/>
        </w:rPr>
        <w:annotationRef/>
      </w:r>
      <w:r>
        <w:t>Persistence needs to be defined? IF certs are persistent then missing is different...</w:t>
      </w:r>
    </w:p>
  </w:comment>
  <w:comment w:id="2322" w:author="jonathan pritchard" w:date="2023-08-03T07:49:00Z" w:initials="jp">
    <w:p w14:paraId="41416411" w14:textId="6640D222" w:rsidR="00364869" w:rsidRDefault="00364869" w:rsidP="008D6F46">
      <w:pPr>
        <w:pStyle w:val="CommentText"/>
        <w:jc w:val="left"/>
      </w:pPr>
      <w:r>
        <w:rPr>
          <w:rStyle w:val="CommentReference"/>
        </w:rPr>
        <w:annotationRef/>
      </w:r>
      <w:r>
        <w:t>Add earlier permit tests to this section. Deal with Permit installations first.</w:t>
      </w:r>
    </w:p>
  </w:comment>
  <w:comment w:id="3404" w:author="jonathan pritchard" w:date="2024-10-22T11:35:00Z" w:initials="jp">
    <w:p w14:paraId="07815F16" w14:textId="77777777" w:rsidR="00CF00C7" w:rsidRDefault="00CF00C7" w:rsidP="00CF00C7">
      <w:pPr>
        <w:pStyle w:val="CommentText"/>
        <w:jc w:val="left"/>
      </w:pPr>
      <w:r>
        <w:rPr>
          <w:rStyle w:val="CommentReference"/>
        </w:rPr>
        <w:annotationRef/>
      </w:r>
      <w:r>
        <w:t>Needs update when correct DS is available.</w:t>
      </w:r>
    </w:p>
  </w:comment>
  <w:comment w:id="3421" w:author="jonathan pritchard" w:date="2024-10-23T10:03:00Z" w:initials="jp">
    <w:p w14:paraId="02B4C179" w14:textId="77777777" w:rsidR="0099359B" w:rsidRDefault="0099359B" w:rsidP="0099359B">
      <w:pPr>
        <w:pStyle w:val="CommentText"/>
        <w:jc w:val="left"/>
      </w:pPr>
      <w:r>
        <w:rPr>
          <w:rStyle w:val="CommentReference"/>
        </w:rPr>
        <w:annotationRef/>
      </w:r>
      <w:r>
        <w:t>Add test for light lines which extend beyond dataset boundaries.</w:t>
      </w:r>
    </w:p>
  </w:comment>
  <w:comment w:id="3422" w:author="jonathan pritchard" w:date="2024-06-13T17:17:00Z" w:initials="jp">
    <w:p w14:paraId="64AA34A9" w14:textId="47EC5AF8" w:rsidR="00C56476" w:rsidRDefault="00C56476" w:rsidP="00C56476">
      <w:pPr>
        <w:pStyle w:val="CommentText"/>
        <w:jc w:val="left"/>
      </w:pPr>
      <w:r>
        <w:rPr>
          <w:rStyle w:val="CommentReference"/>
        </w:rPr>
        <w:annotationRef/>
      </w:r>
      <w:r>
        <w:t xml:space="preserve">Should be either navhaz or settings exchange set. To check. </w:t>
      </w:r>
    </w:p>
  </w:comment>
  <w:comment w:id="3423" w:author="jonathan pritchard" w:date="2024-10-23T10:04:00Z" w:initials="jp">
    <w:p w14:paraId="331D5456" w14:textId="77777777" w:rsidR="0099359B" w:rsidRDefault="0099359B" w:rsidP="0099359B">
      <w:pPr>
        <w:pStyle w:val="CommentText"/>
        <w:jc w:val="left"/>
      </w:pPr>
      <w:r>
        <w:rPr>
          <w:rStyle w:val="CommentReference"/>
        </w:rPr>
        <w:annotationRef/>
      </w:r>
      <w:r>
        <w:t xml:space="preserve">This test will change to one with user preferences. A basic test will load the dataset and show alternative names/character sets. A more complex example deals with the user preference aspects of names. </w:t>
      </w:r>
    </w:p>
  </w:comment>
  <w:comment w:id="3454" w:author="jonathan pritchard" w:date="2024-10-23T10:05:00Z" w:initials="jp">
    <w:p w14:paraId="017E616D" w14:textId="77777777" w:rsidR="0099359B" w:rsidRDefault="0099359B" w:rsidP="0099359B">
      <w:pPr>
        <w:pStyle w:val="CommentText"/>
        <w:jc w:val="left"/>
      </w:pPr>
      <w:r>
        <w:rPr>
          <w:rStyle w:val="CommentReference"/>
        </w:rPr>
        <w:annotationRef/>
      </w:r>
      <w:r>
        <w:t>As per previous test - needs to be done via preferences and accessed via the same mechanisms.</w:t>
      </w:r>
    </w:p>
  </w:comment>
  <w:comment w:id="3467" w:author="jonathan pritchard" w:date="2024-10-23T10:00:00Z" w:initials="jp">
    <w:p w14:paraId="3FA98CAE" w14:textId="6DEAE5C7" w:rsidR="0099359B" w:rsidRDefault="0099359B" w:rsidP="0099359B">
      <w:pPr>
        <w:pStyle w:val="CommentText"/>
        <w:jc w:val="left"/>
      </w:pPr>
      <w:r>
        <w:rPr>
          <w:rStyle w:val="CommentReference"/>
        </w:rPr>
        <w:annotationRef/>
      </w:r>
      <w:r>
        <w:t>No longer in Phase 1</w:t>
      </w:r>
    </w:p>
  </w:comment>
  <w:comment w:id="7381" w:author="jonathan pritchard" w:date="2024-10-23T10:52:00Z" w:initials="jp">
    <w:p w14:paraId="22C82E45" w14:textId="77777777" w:rsidR="00BA0032" w:rsidRDefault="00BA0032" w:rsidP="00BA0032">
      <w:pPr>
        <w:pStyle w:val="CommentText"/>
        <w:jc w:val="left"/>
      </w:pPr>
      <w:r>
        <w:rPr>
          <w:rStyle w:val="CommentReference"/>
        </w:rPr>
        <w:annotationRef/>
      </w:r>
      <w:r>
        <w:t>Needs modification based on final scales of test datasets.</w:t>
      </w:r>
    </w:p>
  </w:comment>
  <w:comment w:id="9489" w:author="jonathan pritchard" w:date="2024-10-23T10:53:00Z" w:initials="jp">
    <w:p w14:paraId="2FD4DF8C" w14:textId="77777777" w:rsidR="005614DA" w:rsidRDefault="005614DA" w:rsidP="005614DA">
      <w:pPr>
        <w:pStyle w:val="CommentText"/>
        <w:jc w:val="left"/>
      </w:pPr>
      <w:r>
        <w:rPr>
          <w:rStyle w:val="CommentReference"/>
        </w:rPr>
        <w:annotationRef/>
      </w:r>
      <w:r>
        <w:t>Add check of scale bar.</w:t>
      </w:r>
    </w:p>
  </w:comment>
  <w:comment w:id="9890" w:author="jonathan pritchard" w:date="2024-10-23T09:40:00Z" w:initials="jp">
    <w:p w14:paraId="13794D7C" w14:textId="19198D98" w:rsidR="0068035E" w:rsidRDefault="0068035E" w:rsidP="0068035E">
      <w:pPr>
        <w:pStyle w:val="CommentText"/>
        <w:jc w:val="left"/>
      </w:pPr>
      <w:r>
        <w:rPr>
          <w:rStyle w:val="CommentReference"/>
        </w:rPr>
        <w:annotationRef/>
      </w:r>
      <w:r>
        <w:t>Is this scale bar or latitude bar?</w:t>
      </w:r>
    </w:p>
  </w:comment>
  <w:comment w:id="10030" w:author="jonathan pritchard" w:date="2024-10-23T10:07:00Z" w:initials="jp">
    <w:p w14:paraId="7E66549C" w14:textId="77777777" w:rsidR="0099359B" w:rsidRDefault="0099359B" w:rsidP="0099359B">
      <w:pPr>
        <w:pStyle w:val="CommentText"/>
        <w:jc w:val="left"/>
      </w:pPr>
      <w:r>
        <w:rPr>
          <w:rStyle w:val="CommentReference"/>
        </w:rPr>
        <w:annotationRef/>
      </w:r>
      <w:r>
        <w:t>?</w:t>
      </w:r>
    </w:p>
  </w:comment>
  <w:comment w:id="10031" w:author="jonathan pritchard" w:date="2025-01-31T16:53:00Z" w:initials="jp">
    <w:p w14:paraId="501A1937" w14:textId="77777777" w:rsidR="0094428A" w:rsidRDefault="0094428A" w:rsidP="0094428A">
      <w:pPr>
        <w:pStyle w:val="CommentText"/>
        <w:jc w:val="left"/>
      </w:pPr>
      <w:r>
        <w:rPr>
          <w:rStyle w:val="CommentReference"/>
        </w:rPr>
        <w:annotationRef/>
      </w:r>
      <w:r>
        <w:t>Check objexct. Harmonics no longer used.</w:t>
      </w:r>
    </w:p>
  </w:comment>
  <w:comment w:id="10542" w:author="jonathan pritchard" w:date="2024-02-08T17:35:00Z" w:initials="jp">
    <w:p w14:paraId="0228941D" w14:textId="709CC989" w:rsidR="002761A1" w:rsidRDefault="002761A1" w:rsidP="002761A1">
      <w:pPr>
        <w:pStyle w:val="CommentText"/>
        <w:jc w:val="left"/>
      </w:pPr>
      <w:r>
        <w:rPr>
          <w:rStyle w:val="CommentReference"/>
        </w:rPr>
        <w:annotationRef/>
      </w:r>
      <w:r>
        <w:t>This can now be done with Chart 1</w:t>
      </w:r>
    </w:p>
  </w:comment>
  <w:comment w:id="10544" w:author="jonathan pritchard" w:date="2024-01-25T18:13:00Z" w:initials="jp">
    <w:p w14:paraId="7C3014F3" w14:textId="750A5CA5" w:rsidR="003D09F8" w:rsidRDefault="003D09F8" w:rsidP="003D09F8">
      <w:pPr>
        <w:pStyle w:val="CommentText"/>
        <w:jc w:val="left"/>
      </w:pPr>
      <w:r>
        <w:rPr>
          <w:rStyle w:val="CommentReference"/>
        </w:rPr>
        <w:annotationRef/>
      </w:r>
      <w:r>
        <w:t>This will need replacing with a FC/PC capable of displaying CHKSYM.</w:t>
      </w:r>
    </w:p>
  </w:comment>
  <w:comment w:id="10545" w:author="jonathan pritchard" w:date="2024-01-25T18:14:00Z" w:initials="jp">
    <w:p w14:paraId="328A59D9" w14:textId="77777777" w:rsidR="003D09F8" w:rsidRDefault="003D09F8" w:rsidP="003D09F8">
      <w:pPr>
        <w:pStyle w:val="CommentText"/>
        <w:jc w:val="left"/>
      </w:pPr>
      <w:r>
        <w:rPr>
          <w:rStyle w:val="CommentReference"/>
        </w:rPr>
        <w:annotationRef/>
      </w:r>
      <w:r>
        <w:t>Ditto. Suggest using a modified FC and PC with a special feature and symbol. An S-164 feature with Point symbolgogy should work...</w:t>
      </w:r>
    </w:p>
  </w:comment>
  <w:comment w:id="10546" w:author="jonathan pritchard" w:date="2024-10-23T08:57:00Z" w:initials="jp">
    <w:p w14:paraId="38621598" w14:textId="77777777" w:rsidR="00BB42EA" w:rsidRDefault="00BB42EA" w:rsidP="00BB42EA">
      <w:pPr>
        <w:pStyle w:val="CommentText"/>
        <w:jc w:val="left"/>
      </w:pPr>
      <w:r>
        <w:rPr>
          <w:rStyle w:val="CommentReference"/>
        </w:rPr>
        <w:annotationRef/>
      </w:r>
      <w:r>
        <w:t xml:space="preserve">Revise in line with latest S-98 Annex C. </w:t>
      </w:r>
    </w:p>
  </w:comment>
  <w:comment w:id="10704" w:author="jonathan pritchard" w:date="2024-10-24T13:26:00Z" w:initials="jp">
    <w:p w14:paraId="5C36D6A1" w14:textId="77777777" w:rsidR="00CA1E74" w:rsidRDefault="00CA1E74" w:rsidP="00CA1E74">
      <w:pPr>
        <w:pStyle w:val="CommentText"/>
        <w:jc w:val="left"/>
      </w:pPr>
      <w:r>
        <w:rPr>
          <w:rStyle w:val="CommentReference"/>
        </w:rPr>
        <w:annotationRef/>
      </w:r>
      <w:r>
        <w:t xml:space="preserve">To be updated following S-101 review of requirements and identification of all feature/attribute combinations. </w:t>
      </w:r>
    </w:p>
    <w:p w14:paraId="3ED4B388" w14:textId="77777777" w:rsidR="00CA1E74" w:rsidRDefault="00CA1E74" w:rsidP="00CA1E74">
      <w:pPr>
        <w:pStyle w:val="CommentText"/>
        <w:jc w:val="left"/>
      </w:pPr>
    </w:p>
    <w:p w14:paraId="74A119F4" w14:textId="77777777" w:rsidR="00CA1E74" w:rsidRDefault="00CA1E74" w:rsidP="00CA1E74">
      <w:pPr>
        <w:pStyle w:val="CommentText"/>
        <w:jc w:val="left"/>
      </w:pPr>
      <w:r>
        <w:t>PC Github 88</w:t>
      </w:r>
    </w:p>
  </w:comment>
  <w:comment w:id="10732" w:author="jonathan pritchard" w:date="2023-12-06T10:46:00Z" w:initials="jp">
    <w:p w14:paraId="27C83688" w14:textId="77777777" w:rsidR="00674E38" w:rsidRDefault="00674E38" w:rsidP="00674E38">
      <w:pPr>
        <w:pStyle w:val="CommentText"/>
        <w:jc w:val="left"/>
      </w:pPr>
      <w:r>
        <w:rPr>
          <w:rStyle w:val="CommentReference"/>
        </w:rPr>
        <w:annotationRef/>
      </w:r>
      <w:r>
        <w:t>Check this. I believe maxDisplayScale to be 180k</w:t>
      </w:r>
    </w:p>
  </w:comment>
  <w:comment w:id="10761" w:author="jonathan pritchard" w:date="2023-12-06T17:13:00Z" w:initials="jp">
    <w:p w14:paraId="43FCACEF" w14:textId="77777777" w:rsidR="00CB4C8F" w:rsidRDefault="00CB4C8F" w:rsidP="00CB4C8F">
      <w:pPr>
        <w:pStyle w:val="CommentText"/>
        <w:jc w:val="left"/>
      </w:pPr>
      <w:r>
        <w:rPr>
          <w:rStyle w:val="CommentReference"/>
        </w:rPr>
        <w:annotationRef/>
      </w:r>
      <w:r>
        <w:t>We should refer to alert catalogue, with S-98 as an informative reference.</w:t>
      </w:r>
    </w:p>
  </w:comment>
  <w:comment w:id="10762" w:author="jonathan pritchard" w:date="2024-02-08T18:02:00Z" w:initials="jp">
    <w:p w14:paraId="5382BEEE" w14:textId="77777777" w:rsidR="00C6052F" w:rsidRDefault="00C6052F" w:rsidP="00C6052F">
      <w:pPr>
        <w:pStyle w:val="CommentText"/>
        <w:jc w:val="left"/>
      </w:pPr>
      <w:r>
        <w:rPr>
          <w:rStyle w:val="CommentReference"/>
        </w:rPr>
        <w:annotationRef/>
      </w:r>
      <w:r>
        <w:t xml:space="preserve">Refer to </w:t>
      </w:r>
      <w:hyperlink r:id="rId1" w:history="1">
        <w:r w:rsidRPr="00875FF2">
          <w:rPr>
            <w:rStyle w:val="Hyperlink"/>
          </w:rPr>
          <w:t>https://github.com/S-101-Portrayal-subWG/Working-Documents/issues/136</w:t>
        </w:r>
      </w:hyperlink>
    </w:p>
  </w:comment>
  <w:comment w:id="10763" w:author="jonathan pritchard" w:date="2024-02-08T18:03:00Z" w:initials="jp">
    <w:p w14:paraId="59E38F05" w14:textId="77777777" w:rsidR="00C6052F" w:rsidRDefault="00C6052F" w:rsidP="00C6052F">
      <w:pPr>
        <w:pStyle w:val="CommentText"/>
        <w:jc w:val="left"/>
      </w:pPr>
      <w:r>
        <w:rPr>
          <w:rStyle w:val="CommentReference"/>
        </w:rPr>
        <w:annotationRef/>
      </w:r>
      <w:r>
        <w:t>Need to ensure groups are correct.</w:t>
      </w:r>
    </w:p>
  </w:comment>
  <w:comment w:id="10791" w:author="jonathan pritchard" w:date="2024-02-05T09:52:00Z" w:initials="jp">
    <w:p w14:paraId="3FA6AE08" w14:textId="77777777" w:rsidR="00C87366" w:rsidRDefault="00C87366" w:rsidP="00C87366">
      <w:pPr>
        <w:pStyle w:val="CommentText"/>
        <w:jc w:val="left"/>
      </w:pPr>
      <w:r>
        <w:rPr>
          <w:rStyle w:val="CommentReference"/>
        </w:rPr>
        <w:annotationRef/>
      </w:r>
      <w:r>
        <w:t>Replace with exchange set.</w:t>
      </w:r>
    </w:p>
  </w:comment>
  <w:comment w:id="10802" w:author="jonathan pritchard" w:date="2024-10-23T11:00:00Z" w:initials="jp">
    <w:p w14:paraId="6B9A3DFA" w14:textId="215B9932" w:rsidR="00650770" w:rsidRDefault="00650770" w:rsidP="00650770">
      <w:pPr>
        <w:pStyle w:val="CommentText"/>
        <w:jc w:val="left"/>
      </w:pPr>
      <w:r>
        <w:rPr>
          <w:rStyle w:val="CommentReference"/>
        </w:rPr>
        <w:annotationRef/>
      </w:r>
      <w:r>
        <w:t>Preference no longer exists.</w:t>
      </w:r>
    </w:p>
  </w:comment>
  <w:comment w:id="10804" w:author="jonathan pritchard" w:date="2025-01-23T14:56:00Z" w:initials="jp">
    <w:p w14:paraId="26096FCC" w14:textId="77777777" w:rsidR="00D410A6" w:rsidRDefault="00D410A6" w:rsidP="00D410A6">
      <w:pPr>
        <w:pStyle w:val="CommentText"/>
        <w:jc w:val="left"/>
      </w:pPr>
      <w:r>
        <w:rPr>
          <w:rStyle w:val="CommentReference"/>
        </w:rPr>
        <w:annotationRef/>
      </w:r>
      <w:r>
        <w:t>Not sure permanent message exists any more?</w:t>
      </w:r>
    </w:p>
  </w:comment>
  <w:comment w:id="10809" w:author="jonathan pritchard" w:date="2024-10-23T10:59:00Z" w:initials="jp">
    <w:p w14:paraId="3EC41888" w14:textId="1EAC7920" w:rsidR="00650770" w:rsidRDefault="00650770" w:rsidP="00650770">
      <w:pPr>
        <w:pStyle w:val="CommentText"/>
        <w:jc w:val="left"/>
      </w:pPr>
      <w:r>
        <w:rPr>
          <w:rStyle w:val="CommentReference"/>
        </w:rPr>
        <w:annotationRef/>
      </w:r>
      <w:r>
        <w:t>check</w:t>
      </w:r>
    </w:p>
  </w:comment>
  <w:comment w:id="10818" w:author="Ryan IIC" w:date="2023-03-28T14:20:00Z" w:initials="RI">
    <w:p w14:paraId="093F2DA7" w14:textId="609414E5" w:rsidR="007C7DD8" w:rsidRDefault="007C7DD8">
      <w:pPr>
        <w:pStyle w:val="CommentText"/>
      </w:pPr>
      <w:r>
        <w:rPr>
          <w:rStyle w:val="CommentReference"/>
        </w:rPr>
        <w:annotationRef/>
      </w:r>
      <w:r w:rsidRPr="00DC0B69">
        <w:t>SpecialConditionsMonDFLS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90BEE69" w15:done="0"/>
  <w15:commentEx w15:paraId="69C5FD5F" w15:paraIdParent="490BEE69" w15:done="0"/>
  <w15:commentEx w15:paraId="6B960D6F" w15:paraIdParent="490BEE69" w15:done="0"/>
  <w15:commentEx w15:paraId="0A3BB435" w15:done="0"/>
  <w15:commentEx w15:paraId="2F7D0E47" w15:paraIdParent="0A3BB435" w15:done="0"/>
  <w15:commentEx w15:paraId="6B997608" w15:done="0"/>
  <w15:commentEx w15:paraId="11037225" w15:done="0"/>
  <w15:commentEx w15:paraId="6A3770FE" w15:done="0"/>
  <w15:commentEx w15:paraId="2D69B9D1" w15:done="0"/>
  <w15:commentEx w15:paraId="7DB25D1A" w15:done="0"/>
  <w15:commentEx w15:paraId="5208D6DF" w15:done="0"/>
  <w15:commentEx w15:paraId="27FA4638" w15:done="0"/>
  <w15:commentEx w15:paraId="426C49FC" w15:paraIdParent="27FA4638" w15:done="0"/>
  <w15:commentEx w15:paraId="53365C6B" w15:done="0"/>
  <w15:commentEx w15:paraId="145A48DD" w15:done="0"/>
  <w15:commentEx w15:paraId="428BC63C" w15:done="0"/>
  <w15:commentEx w15:paraId="52F07B15" w15:paraIdParent="428BC63C" w15:done="0"/>
  <w15:commentEx w15:paraId="3D79249B" w15:done="0"/>
  <w15:commentEx w15:paraId="07094185" w15:done="0"/>
  <w15:commentEx w15:paraId="5E7758CF" w15:paraIdParent="07094185" w15:done="0"/>
  <w15:commentEx w15:paraId="44618ED8" w15:paraIdParent="07094185" w15:done="0"/>
  <w15:commentEx w15:paraId="7FCDE16A" w15:done="0"/>
  <w15:commentEx w15:paraId="09B883C4" w15:done="0"/>
  <w15:commentEx w15:paraId="6FF0CF68" w15:done="0"/>
  <w15:commentEx w15:paraId="6DB6B576" w15:paraIdParent="6FF0CF68" w15:done="0"/>
  <w15:commentEx w15:paraId="0C076E8D" w15:done="0"/>
  <w15:commentEx w15:paraId="16E71653" w15:paraIdParent="0C076E8D" w15:done="0"/>
  <w15:commentEx w15:paraId="2275027A" w15:done="0"/>
  <w15:commentEx w15:paraId="65E41418" w15:paraIdParent="2275027A" w15:done="0"/>
  <w15:commentEx w15:paraId="24355C16" w15:done="0"/>
  <w15:commentEx w15:paraId="2E1A90A2" w15:paraIdParent="24355C16" w15:done="0"/>
  <w15:commentEx w15:paraId="4C2B6C1F" w15:done="0"/>
  <w15:commentEx w15:paraId="38DFAFDD" w15:paraIdParent="4C2B6C1F" w15:done="0"/>
  <w15:commentEx w15:paraId="53150DD3" w15:done="0"/>
  <w15:commentEx w15:paraId="5EA44EF7" w15:done="0"/>
  <w15:commentEx w15:paraId="0BDD6444" w15:done="0"/>
  <w15:commentEx w15:paraId="0AAB0DEA" w15:done="0"/>
  <w15:commentEx w15:paraId="1A12EBFD" w15:done="0"/>
  <w15:commentEx w15:paraId="6B6625E2" w15:done="0"/>
  <w15:commentEx w15:paraId="750386D5" w15:done="0"/>
  <w15:commentEx w15:paraId="3491F1D2" w15:done="0"/>
  <w15:commentEx w15:paraId="2221C8DE" w15:done="0"/>
  <w15:commentEx w15:paraId="596C41E3" w15:done="0"/>
  <w15:commentEx w15:paraId="61D7145D" w15:done="0"/>
  <w15:commentEx w15:paraId="7355BD8A" w15:done="0"/>
  <w15:commentEx w15:paraId="68569303" w15:paraIdParent="7355BD8A" w15:done="0"/>
  <w15:commentEx w15:paraId="71342363" w15:done="0"/>
  <w15:commentEx w15:paraId="0129EA2E" w15:done="0"/>
  <w15:commentEx w15:paraId="72418052" w15:done="0"/>
  <w15:commentEx w15:paraId="134CB354" w15:paraIdParent="72418052" w15:done="0"/>
  <w15:commentEx w15:paraId="59612122" w15:done="0"/>
  <w15:commentEx w15:paraId="3D720DEC" w15:done="0"/>
  <w15:commentEx w15:paraId="4F313214" w15:done="0"/>
  <w15:commentEx w15:paraId="2FD6B32F" w15:done="0"/>
  <w15:commentEx w15:paraId="465D50DA" w15:paraIdParent="2FD6B32F" w15:done="0"/>
  <w15:commentEx w15:paraId="24A69B38" w15:done="0"/>
  <w15:commentEx w15:paraId="49168FF9" w15:paraIdParent="24A69B38" w15:done="0"/>
  <w15:commentEx w15:paraId="43355145" w15:done="0"/>
  <w15:commentEx w15:paraId="7D517399" w15:done="0"/>
  <w15:commentEx w15:paraId="5B21FF91" w15:done="0"/>
  <w15:commentEx w15:paraId="1E77CC24" w15:done="0"/>
  <w15:commentEx w15:paraId="297AF1D3" w15:done="0"/>
  <w15:commentEx w15:paraId="41416411" w15:done="0"/>
  <w15:commentEx w15:paraId="07815F16" w15:done="0"/>
  <w15:commentEx w15:paraId="02B4C179" w15:done="0"/>
  <w15:commentEx w15:paraId="64AA34A9" w15:done="0"/>
  <w15:commentEx w15:paraId="331D5456" w15:paraIdParent="64AA34A9" w15:done="0"/>
  <w15:commentEx w15:paraId="017E616D" w15:done="0"/>
  <w15:commentEx w15:paraId="3FA98CAE" w15:done="0"/>
  <w15:commentEx w15:paraId="22C82E45" w15:done="0"/>
  <w15:commentEx w15:paraId="2FD4DF8C" w15:done="0"/>
  <w15:commentEx w15:paraId="13794D7C" w15:done="0"/>
  <w15:commentEx w15:paraId="7E66549C" w15:done="0"/>
  <w15:commentEx w15:paraId="501A1937" w15:paraIdParent="7E66549C" w15:done="0"/>
  <w15:commentEx w15:paraId="0228941D" w15:done="0"/>
  <w15:commentEx w15:paraId="7C3014F3" w15:done="0"/>
  <w15:commentEx w15:paraId="328A59D9" w15:done="0"/>
  <w15:commentEx w15:paraId="38621598" w15:done="0"/>
  <w15:commentEx w15:paraId="74A119F4" w15:done="0"/>
  <w15:commentEx w15:paraId="27C83688" w15:done="0"/>
  <w15:commentEx w15:paraId="43FCACEF" w15:done="0"/>
  <w15:commentEx w15:paraId="5382BEEE" w15:done="0"/>
  <w15:commentEx w15:paraId="59E38F05" w15:paraIdParent="5382BEEE" w15:done="0"/>
  <w15:commentEx w15:paraId="3FA6AE08" w15:done="0"/>
  <w15:commentEx w15:paraId="6B9A3DFA" w15:done="0"/>
  <w15:commentEx w15:paraId="26096FCC" w15:done="0"/>
  <w15:commentEx w15:paraId="3EC41888" w15:done="0"/>
  <w15:commentEx w15:paraId="093F2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1DA19F" w16cex:dateUtc="2024-07-17T11:08:00Z"/>
  <w16cex:commentExtensible w16cex:durableId="3A617BA0" w16cex:dateUtc="2024-09-19T13:19:00Z"/>
  <w16cex:commentExtensible w16cex:durableId="0FDBDCE1" w16cex:dateUtc="2024-10-03T16:17:00Z"/>
  <w16cex:commentExtensible w16cex:durableId="7AF66C64" w16cex:dateUtc="2024-07-17T11:08:00Z"/>
  <w16cex:commentExtensible w16cex:durableId="39E003A1" w16cex:dateUtc="2024-10-14T04:21:00Z"/>
  <w16cex:commentExtensible w16cex:durableId="620F7C74" w16cex:dateUtc="2024-09-19T13:22:00Z"/>
  <w16cex:commentExtensible w16cex:durableId="663314B2" w16cex:dateUtc="2023-12-13T14:53:00Z"/>
  <w16cex:commentExtensible w16cex:durableId="31E206C4" w16cex:dateUtc="2023-12-13T14:53:00Z"/>
  <w16cex:commentExtensible w16cex:durableId="4258D9FC" w16cex:dateUtc="2023-12-13T14:55:00Z"/>
  <w16cex:commentExtensible w16cex:durableId="4F4C5C98" w16cex:dateUtc="2024-06-14T08:56:00Z"/>
  <w16cex:commentExtensible w16cex:durableId="083C3404" w16cex:dateUtc="2023-12-13T14:56:00Z"/>
  <w16cex:commentExtensible w16cex:durableId="0CC49686" w16cex:dateUtc="2023-12-13T14:59:00Z"/>
  <w16cex:commentExtensible w16cex:durableId="5B3AF9D5" w16cex:dateUtc="2023-12-15T13:18:00Z"/>
  <w16cex:commentExtensible w16cex:durableId="4F19CBEF" w16cex:dateUtc="2023-12-13T15:00:00Z"/>
  <w16cex:commentExtensible w16cex:durableId="64AB84A1" w16cex:dateUtc="2023-12-13T15:00:00Z"/>
  <w16cex:commentExtensible w16cex:durableId="7CBDDA5A" w16cex:dateUtc="2023-12-13T15:01:00Z"/>
  <w16cex:commentExtensible w16cex:durableId="0CE4E049" w16cex:dateUtc="2024-06-13T13:27:00Z"/>
  <w16cex:commentExtensible w16cex:durableId="6871FD1E" w16cex:dateUtc="2023-12-13T15:02:00Z"/>
  <w16cex:commentExtensible w16cex:durableId="325CC41C" w16cex:dateUtc="2023-12-13T15:04:00Z"/>
  <w16cex:commentExtensible w16cex:durableId="53A323F4" w16cex:dateUtc="2024-06-13T14:53:00Z"/>
  <w16cex:commentExtensible w16cex:durableId="4257FD82" w16cex:dateUtc="2025-01-23T13:18:00Z"/>
  <w16cex:commentExtensible w16cex:durableId="1430A965" w16cex:dateUtc="2024-10-04T12:25:00Z"/>
  <w16cex:commentExtensible w16cex:durableId="27BEE87B" w16cex:dateUtc="2023-03-17T13:24:00Z"/>
  <w16cex:commentExtensible w16cex:durableId="38A24E99" w16cex:dateUtc="2023-12-07T17:39:00Z"/>
  <w16cex:commentExtensible w16cex:durableId="63703534" w16cex:dateUtc="2023-12-15T13:21:00Z"/>
  <w16cex:commentExtensible w16cex:durableId="4152CE8D" w16cex:dateUtc="2023-12-13T15:11:00Z"/>
  <w16cex:commentExtensible w16cex:durableId="2CF44417" w16cex:dateUtc="2023-12-15T13:23:00Z"/>
  <w16cex:commentExtensible w16cex:durableId="09DC6A1D" w16cex:dateUtc="2023-12-14T17:43:00Z"/>
  <w16cex:commentExtensible w16cex:durableId="167BCDFF" w16cex:dateUtc="2023-12-14T17:51:00Z"/>
  <w16cex:commentExtensible w16cex:durableId="53030A5F" w16cex:dateUtc="2023-12-13T15:11:00Z"/>
  <w16cex:commentExtensible w16cex:durableId="7FFF4BB1" w16cex:dateUtc="2023-12-15T13:23:00Z"/>
  <w16cex:commentExtensible w16cex:durableId="7112B910" w16cex:dateUtc="2023-12-14T17:43:00Z"/>
  <w16cex:commentExtensible w16cex:durableId="2C59B1A1" w16cex:dateUtc="2023-12-14T17:51:00Z"/>
  <w16cex:commentExtensible w16cex:durableId="5AFC2312" w16cex:dateUtc="2023-10-05T14:16:00Z"/>
  <w16cex:commentExtensible w16cex:durableId="3E783E2F" w16cex:dateUtc="2023-10-05T14:17:00Z"/>
  <w16cex:commentExtensible w16cex:durableId="3B0B16B6" w16cex:dateUtc="2023-09-27T06:28:00Z"/>
  <w16cex:commentExtensible w16cex:durableId="12CB3982" w16cex:dateUtc="2023-09-27T06:11:00Z"/>
  <w16cex:commentExtensible w16cex:durableId="1583363B" w16cex:dateUtc="2024-10-04T12:58:00Z"/>
  <w16cex:commentExtensible w16cex:durableId="5A8A1265" w16cex:dateUtc="2023-12-13T15:33:00Z"/>
  <w16cex:commentExtensible w16cex:durableId="1796B8DE" w16cex:dateUtc="2023-12-13T15:34:00Z"/>
  <w16cex:commentExtensible w16cex:durableId="7CFCE070" w16cex:dateUtc="2023-09-27T06:42:00Z"/>
  <w16cex:commentExtensible w16cex:durableId="0F449960" w16cex:dateUtc="2023-09-27T06:39:00Z"/>
  <w16cex:commentExtensible w16cex:durableId="313C8565" w16cex:dateUtc="2023-12-13T15:35:00Z"/>
  <w16cex:commentExtensible w16cex:durableId="3F4C87BF" w16cex:dateUtc="2023-12-08T12:18:00Z">
    <w16cex:extLst>
      <w16:ext w16:uri="{CE6994B0-6A32-4C9F-8C6B-6E91EDA988CE}">
        <cr:reactions xmlns:cr="http://schemas.microsoft.com/office/comments/2020/reactions">
          <cr:reaction reactionType="1">
            <cr:reactionInfo dateUtc="2023-12-13T15:35:47Z">
              <cr:user userId="jonathan pritchard" userProvider="None" userName="jonathan pritchard"/>
            </cr:reactionInfo>
          </cr:reaction>
        </cr:reactions>
      </w16:ext>
    </w16cex:extLst>
  </w16cex:commentExtensible>
  <w16cex:commentExtensible w16cex:durableId="691C81E1" w16cex:dateUtc="2023-12-13T15:36:00Z"/>
  <w16cex:commentExtensible w16cex:durableId="467A4270" w16cex:dateUtc="2024-01-05T11:57:00Z"/>
  <w16cex:commentExtensible w16cex:durableId="76A65EFF" w16cex:dateUtc="2023-12-07T18:28:00Z"/>
  <w16cex:commentExtensible w16cex:durableId="54960FBF" w16cex:dateUtc="2023-12-08T14:43:00Z"/>
  <w16cex:commentExtensible w16cex:durableId="0C6159C1" w16cex:dateUtc="2023-12-08T11:55:00Z"/>
  <w16cex:commentExtensible w16cex:durableId="75DA5E48" w16cex:dateUtc="2023-12-08T17:15:00Z"/>
  <w16cex:commentExtensible w16cex:durableId="24D20662" w16cex:dateUtc="2023-12-08T12:00:00Z"/>
  <w16cex:commentExtensible w16cex:durableId="75A16B7D" w16cex:dateUtc="2024-01-05T15:49:00Z"/>
  <w16cex:commentExtensible w16cex:durableId="11B1BEA0" w16cex:dateUtc="2023-12-08T12:01:00Z"/>
  <w16cex:commentExtensible w16cex:durableId="2F6B7EBD" w16cex:dateUtc="2024-01-08T10:59:00Z"/>
  <w16cex:commentExtensible w16cex:durableId="4E535E42" w16cex:dateUtc="2024-01-08T12:05:00Z"/>
  <w16cex:commentExtensible w16cex:durableId="2875D9AF" w16cex:dateUtc="2023-08-03T06:45:00Z"/>
  <w16cex:commentExtensible w16cex:durableId="0360638D" w16cex:dateUtc="2023-10-16T12:12:00Z"/>
  <w16cex:commentExtensible w16cex:durableId="591AD3DA" w16cex:dateUtc="2024-10-22T10:58:00Z"/>
  <w16cex:commentExtensible w16cex:durableId="2875DA21" w16cex:dateUtc="2023-08-03T06:47:00Z"/>
  <w16cex:commentExtensible w16cex:durableId="2875DA5B" w16cex:dateUtc="2023-08-03T06:48:00Z"/>
  <w16cex:commentExtensible w16cex:durableId="2875DA64" w16cex:dateUtc="2023-08-03T06:48:00Z"/>
  <w16cex:commentExtensible w16cex:durableId="2875DCC0" w16cex:dateUtc="2023-08-03T06:58:00Z"/>
  <w16cex:commentExtensible w16cex:durableId="2875DA9D" w16cex:dateUtc="2023-08-03T06:49:00Z"/>
  <w16cex:commentExtensible w16cex:durableId="5107A6EE" w16cex:dateUtc="2024-10-22T10:35:00Z"/>
  <w16cex:commentExtensible w16cex:durableId="05DE2FC3" w16cex:dateUtc="2024-10-23T09:03:00Z"/>
  <w16cex:commentExtensible w16cex:durableId="23836702" w16cex:dateUtc="2024-06-13T16:17:00Z"/>
  <w16cex:commentExtensible w16cex:durableId="41D768FA" w16cex:dateUtc="2024-10-23T09:04:00Z"/>
  <w16cex:commentExtensible w16cex:durableId="6C66E981" w16cex:dateUtc="2024-10-23T09:05:00Z"/>
  <w16cex:commentExtensible w16cex:durableId="2A32BF67" w16cex:dateUtc="2024-10-23T09:00:00Z"/>
  <w16cex:commentExtensible w16cex:durableId="41C563C6" w16cex:dateUtc="2024-10-23T09:52:00Z"/>
  <w16cex:commentExtensible w16cex:durableId="7861136A" w16cex:dateUtc="2024-10-23T09:53:00Z"/>
  <w16cex:commentExtensible w16cex:durableId="034A3CEE" w16cex:dateUtc="2024-10-23T08:40:00Z"/>
  <w16cex:commentExtensible w16cex:durableId="32F92BE5" w16cex:dateUtc="2024-10-23T09:07:00Z"/>
  <w16cex:commentExtensible w16cex:durableId="318AC828" w16cex:dateUtc="2025-01-31T16:53:00Z"/>
  <w16cex:commentExtensible w16cex:durableId="78950816" w16cex:dateUtc="2024-02-08T17:35:00Z"/>
  <w16cex:commentExtensible w16cex:durableId="0E5AA5F1" w16cex:dateUtc="2024-01-25T18:13:00Z"/>
  <w16cex:commentExtensible w16cex:durableId="4A942B5D" w16cex:dateUtc="2024-01-25T18:14:00Z"/>
  <w16cex:commentExtensible w16cex:durableId="11D8FC77" w16cex:dateUtc="2024-10-23T07:57:00Z"/>
  <w16cex:commentExtensible w16cex:durableId="60BD4537" w16cex:dateUtc="2024-10-24T12:26:00Z"/>
  <w16cex:commentExtensible w16cex:durableId="7BF93997" w16cex:dateUtc="2023-12-06T10:46:00Z"/>
  <w16cex:commentExtensible w16cex:durableId="246506A5" w16cex:dateUtc="2023-12-06T17:13:00Z"/>
  <w16cex:commentExtensible w16cex:durableId="1E6DF4A8" w16cex:dateUtc="2024-02-08T18:02:00Z"/>
  <w16cex:commentExtensible w16cex:durableId="6D06D796" w16cex:dateUtc="2024-02-08T18:03:00Z"/>
  <w16cex:commentExtensible w16cex:durableId="47C2214C" w16cex:dateUtc="2024-02-05T09:52:00Z"/>
  <w16cex:commentExtensible w16cex:durableId="4AEF61E5" w16cex:dateUtc="2024-10-23T10:00:00Z"/>
  <w16cex:commentExtensible w16cex:durableId="579A03E8" w16cex:dateUtc="2025-01-23T14:56:00Z"/>
  <w16cex:commentExtensible w16cex:durableId="722064A0" w16cex:dateUtc="2024-10-23T09: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90BEE69" w16cid:durableId="3F1DA19F"/>
  <w16cid:commentId w16cid:paraId="69C5FD5F" w16cid:durableId="3A617BA0"/>
  <w16cid:commentId w16cid:paraId="6B960D6F" w16cid:durableId="0FDBDCE1"/>
  <w16cid:commentId w16cid:paraId="0A3BB435" w16cid:durableId="7AF66C64"/>
  <w16cid:commentId w16cid:paraId="2F7D0E47" w16cid:durableId="39E003A1"/>
  <w16cid:commentId w16cid:paraId="6B997608" w16cid:durableId="620F7C74"/>
  <w16cid:commentId w16cid:paraId="11037225" w16cid:durableId="663314B2"/>
  <w16cid:commentId w16cid:paraId="6A3770FE" w16cid:durableId="31E206C4"/>
  <w16cid:commentId w16cid:paraId="2D69B9D1" w16cid:durableId="4258D9FC"/>
  <w16cid:commentId w16cid:paraId="7DB25D1A" w16cid:durableId="4F4C5C98"/>
  <w16cid:commentId w16cid:paraId="5208D6DF" w16cid:durableId="083C3404"/>
  <w16cid:commentId w16cid:paraId="27FA4638" w16cid:durableId="0CC49686"/>
  <w16cid:commentId w16cid:paraId="426C49FC" w16cid:durableId="5B3AF9D5"/>
  <w16cid:commentId w16cid:paraId="53365C6B" w16cid:durableId="4F19CBEF"/>
  <w16cid:commentId w16cid:paraId="145A48DD" w16cid:durableId="64AB84A1"/>
  <w16cid:commentId w16cid:paraId="428BC63C" w16cid:durableId="7CBDDA5A"/>
  <w16cid:commentId w16cid:paraId="52F07B15" w16cid:durableId="0CE4E049"/>
  <w16cid:commentId w16cid:paraId="3D79249B" w16cid:durableId="6871FD1E"/>
  <w16cid:commentId w16cid:paraId="07094185" w16cid:durableId="325CC41C"/>
  <w16cid:commentId w16cid:paraId="5E7758CF" w16cid:durableId="53A323F4"/>
  <w16cid:commentId w16cid:paraId="44618ED8" w16cid:durableId="4257FD82"/>
  <w16cid:commentId w16cid:paraId="7FCDE16A" w16cid:durableId="1430A965"/>
  <w16cid:commentId w16cid:paraId="09B883C4" w16cid:durableId="27BEE87B"/>
  <w16cid:commentId w16cid:paraId="6FF0CF68" w16cid:durableId="38A24E99"/>
  <w16cid:commentId w16cid:paraId="6DB6B576" w16cid:durableId="63703534"/>
  <w16cid:commentId w16cid:paraId="0C076E8D" w16cid:durableId="4152CE8D"/>
  <w16cid:commentId w16cid:paraId="16E71653" w16cid:durableId="2CF44417"/>
  <w16cid:commentId w16cid:paraId="2275027A" w16cid:durableId="09DC6A1D"/>
  <w16cid:commentId w16cid:paraId="65E41418" w16cid:durableId="167BCDFF"/>
  <w16cid:commentId w16cid:paraId="24355C16" w16cid:durableId="53030A5F"/>
  <w16cid:commentId w16cid:paraId="2E1A90A2" w16cid:durableId="7FFF4BB1"/>
  <w16cid:commentId w16cid:paraId="4C2B6C1F" w16cid:durableId="7112B910"/>
  <w16cid:commentId w16cid:paraId="38DFAFDD" w16cid:durableId="2C59B1A1"/>
  <w16cid:commentId w16cid:paraId="53150DD3" w16cid:durableId="5AFC2312"/>
  <w16cid:commentId w16cid:paraId="5EA44EF7" w16cid:durableId="3E783E2F"/>
  <w16cid:commentId w16cid:paraId="0BDD6444" w16cid:durableId="3B0B16B6"/>
  <w16cid:commentId w16cid:paraId="0AAB0DEA" w16cid:durableId="12CB3982"/>
  <w16cid:commentId w16cid:paraId="1A12EBFD" w16cid:durableId="1583363B"/>
  <w16cid:commentId w16cid:paraId="6B6625E2" w16cid:durableId="5A8A1265"/>
  <w16cid:commentId w16cid:paraId="750386D5" w16cid:durableId="1796B8DE"/>
  <w16cid:commentId w16cid:paraId="3491F1D2" w16cid:durableId="7CFCE070"/>
  <w16cid:commentId w16cid:paraId="2221C8DE" w16cid:durableId="0F449960"/>
  <w16cid:commentId w16cid:paraId="596C41E3" w16cid:durableId="313C8565"/>
  <w16cid:commentId w16cid:paraId="61D7145D" w16cid:durableId="3F4C87BF"/>
  <w16cid:commentId w16cid:paraId="7355BD8A" w16cid:durableId="691C81E1"/>
  <w16cid:commentId w16cid:paraId="68569303" w16cid:durableId="467A4270"/>
  <w16cid:commentId w16cid:paraId="71342363" w16cid:durableId="76A65EFF"/>
  <w16cid:commentId w16cid:paraId="0129EA2E" w16cid:durableId="54960FBF"/>
  <w16cid:commentId w16cid:paraId="72418052" w16cid:durableId="0C6159C1"/>
  <w16cid:commentId w16cid:paraId="134CB354" w16cid:durableId="75DA5E48"/>
  <w16cid:commentId w16cid:paraId="59612122" w16cid:durableId="24D20662"/>
  <w16cid:commentId w16cid:paraId="3D720DEC" w16cid:durableId="75A16B7D"/>
  <w16cid:commentId w16cid:paraId="4F313214" w16cid:durableId="11B1BEA0"/>
  <w16cid:commentId w16cid:paraId="2FD6B32F" w16cid:durableId="2F6B7EBD"/>
  <w16cid:commentId w16cid:paraId="465D50DA" w16cid:durableId="4E535E42"/>
  <w16cid:commentId w16cid:paraId="24A69B38" w16cid:durableId="2875D9AF"/>
  <w16cid:commentId w16cid:paraId="49168FF9" w16cid:durableId="0360638D"/>
  <w16cid:commentId w16cid:paraId="43355145" w16cid:durableId="591AD3DA"/>
  <w16cid:commentId w16cid:paraId="7D517399" w16cid:durableId="2875DA21"/>
  <w16cid:commentId w16cid:paraId="5B21FF91" w16cid:durableId="2875DA5B"/>
  <w16cid:commentId w16cid:paraId="1E77CC24" w16cid:durableId="2875DA64"/>
  <w16cid:commentId w16cid:paraId="297AF1D3" w16cid:durableId="2875DCC0"/>
  <w16cid:commentId w16cid:paraId="41416411" w16cid:durableId="2875DA9D"/>
  <w16cid:commentId w16cid:paraId="07815F16" w16cid:durableId="5107A6EE"/>
  <w16cid:commentId w16cid:paraId="02B4C179" w16cid:durableId="05DE2FC3"/>
  <w16cid:commentId w16cid:paraId="64AA34A9" w16cid:durableId="23836702"/>
  <w16cid:commentId w16cid:paraId="331D5456" w16cid:durableId="41D768FA"/>
  <w16cid:commentId w16cid:paraId="017E616D" w16cid:durableId="6C66E981"/>
  <w16cid:commentId w16cid:paraId="3FA98CAE" w16cid:durableId="2A32BF67"/>
  <w16cid:commentId w16cid:paraId="22C82E45" w16cid:durableId="41C563C6"/>
  <w16cid:commentId w16cid:paraId="2FD4DF8C" w16cid:durableId="7861136A"/>
  <w16cid:commentId w16cid:paraId="13794D7C" w16cid:durableId="034A3CEE"/>
  <w16cid:commentId w16cid:paraId="7E66549C" w16cid:durableId="32F92BE5"/>
  <w16cid:commentId w16cid:paraId="501A1937" w16cid:durableId="318AC828"/>
  <w16cid:commentId w16cid:paraId="0228941D" w16cid:durableId="78950816"/>
  <w16cid:commentId w16cid:paraId="7C3014F3" w16cid:durableId="0E5AA5F1"/>
  <w16cid:commentId w16cid:paraId="328A59D9" w16cid:durableId="4A942B5D"/>
  <w16cid:commentId w16cid:paraId="38621598" w16cid:durableId="11D8FC77"/>
  <w16cid:commentId w16cid:paraId="74A119F4" w16cid:durableId="60BD4537"/>
  <w16cid:commentId w16cid:paraId="27C83688" w16cid:durableId="7BF93997"/>
  <w16cid:commentId w16cid:paraId="43FCACEF" w16cid:durableId="246506A5"/>
  <w16cid:commentId w16cid:paraId="5382BEEE" w16cid:durableId="1E6DF4A8"/>
  <w16cid:commentId w16cid:paraId="59E38F05" w16cid:durableId="6D06D796"/>
  <w16cid:commentId w16cid:paraId="3FA6AE08" w16cid:durableId="47C2214C"/>
  <w16cid:commentId w16cid:paraId="6B9A3DFA" w16cid:durableId="4AEF61E5"/>
  <w16cid:commentId w16cid:paraId="26096FCC" w16cid:durableId="579A03E8"/>
  <w16cid:commentId w16cid:paraId="3EC41888" w16cid:durableId="722064A0"/>
  <w16cid:commentId w16cid:paraId="093F2DA7" w16cid:durableId="27D270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7543F" w14:textId="77777777" w:rsidR="007668C6" w:rsidRDefault="007668C6" w:rsidP="00EB5479">
      <w:r>
        <w:separator/>
      </w:r>
    </w:p>
  </w:endnote>
  <w:endnote w:type="continuationSeparator" w:id="0">
    <w:p w14:paraId="6182B700" w14:textId="77777777" w:rsidR="007668C6" w:rsidRDefault="007668C6" w:rsidP="00EB5479">
      <w:r>
        <w:continuationSeparator/>
      </w:r>
    </w:p>
  </w:endnote>
  <w:endnote w:type="continuationNotice" w:id="1">
    <w:p w14:paraId="761470DD" w14:textId="77777777" w:rsidR="007668C6" w:rsidRDefault="007668C6"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7789" w14:textId="0606B68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sidR="000379F6">
      <w:rPr>
        <w:rFonts w:eastAsia="MS Mincho" w:cs="Arial"/>
        <w:sz w:val="16"/>
        <w:lang w:eastAsia="ja-JP"/>
      </w:rPr>
      <w:t>October</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9F0C0B">
      <w:rPr>
        <w:rFonts w:eastAsia="MS Mincho" w:cs="Arial"/>
        <w:sz w:val="16"/>
        <w:lang w:eastAsia="ja-JP"/>
      </w:rPr>
      <w:t>4</w:t>
    </w:r>
    <w:r w:rsidRPr="007F4B61">
      <w:rPr>
        <w:rFonts w:eastAsia="MS Mincho" w:cs="Arial"/>
        <w:sz w:val="16"/>
        <w:lang w:eastAsia="ja-JP"/>
      </w:rPr>
      <w:tab/>
      <w:t xml:space="preserve">Edition </w:t>
    </w:r>
    <w:r w:rsidR="00894701">
      <w:rPr>
        <w:rFonts w:eastAsia="MS Mincho" w:cs="Arial"/>
        <w:sz w:val="16"/>
        <w:lang w:eastAsia="ja-JP"/>
      </w:rPr>
      <w:t>1.</w:t>
    </w:r>
    <w:r w:rsidR="000379F6">
      <w:rPr>
        <w:rFonts w:eastAsia="MS Mincho" w:cs="Arial"/>
        <w:sz w:val="16"/>
        <w:lang w:eastAsia="ja-JP"/>
      </w:rPr>
      <w:t>4</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F2DEB" w14:textId="41F5156D"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sidR="000379F6">
      <w:rPr>
        <w:rFonts w:eastAsia="MS Mincho" w:cs="Arial"/>
        <w:sz w:val="16"/>
        <w:lang w:eastAsia="ja-JP"/>
      </w:rPr>
      <w:t xml:space="preserve">October </w:t>
    </w:r>
    <w:r>
      <w:rPr>
        <w:rFonts w:eastAsia="MS Mincho" w:cs="Arial"/>
        <w:sz w:val="16"/>
        <w:lang w:eastAsia="ja-JP"/>
      </w:rPr>
      <w:t>202</w:t>
    </w:r>
    <w:r w:rsidR="000379F6">
      <w:rPr>
        <w:rFonts w:eastAsia="MS Mincho" w:cs="Arial"/>
        <w:sz w:val="16"/>
        <w:lang w:eastAsia="ja-JP"/>
      </w:rPr>
      <w:t>4</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0379F6">
      <w:rPr>
        <w:rFonts w:eastAsia="MS Mincho" w:cs="Arial"/>
        <w:sz w:val="16"/>
        <w:lang w:eastAsia="ja-JP"/>
      </w:rPr>
      <w:t>4</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95D8B" w14:textId="77777777" w:rsidR="007668C6" w:rsidRDefault="007668C6" w:rsidP="00EB5479">
      <w:r>
        <w:separator/>
      </w:r>
    </w:p>
  </w:footnote>
  <w:footnote w:type="continuationSeparator" w:id="0">
    <w:p w14:paraId="0893F949" w14:textId="77777777" w:rsidR="007668C6" w:rsidRDefault="007668C6" w:rsidP="00EB5479">
      <w:r>
        <w:continuationSeparator/>
      </w:r>
    </w:p>
  </w:footnote>
  <w:footnote w:type="continuationNotice" w:id="1">
    <w:p w14:paraId="381593C4" w14:textId="77777777" w:rsidR="007668C6" w:rsidRDefault="007668C6" w:rsidP="00EB5479"/>
  </w:footnote>
  <w:footnote w:id="2">
    <w:p w14:paraId="1241D84B" w14:textId="7E452627" w:rsidR="00940ADF" w:rsidRPr="000379F6" w:rsidRDefault="00940ADF">
      <w:pPr>
        <w:pStyle w:val="FootnoteText"/>
        <w:rPr>
          <w:lang w:val="en-US"/>
        </w:rPr>
      </w:pPr>
      <w:r w:rsidRPr="000379F6">
        <w:rPr>
          <w:rStyle w:val="FootnoteReference"/>
          <w:highlight w:val="yellow"/>
        </w:rPr>
        <w:footnoteRef/>
      </w:r>
      <w:r w:rsidRPr="000379F6">
        <w:rPr>
          <w:highlight w:val="yellow"/>
        </w:rPr>
        <w:t xml:space="preserve"> </w:t>
      </w:r>
      <w:r w:rsidRPr="000379F6">
        <w:rPr>
          <w:highlight w:val="yellow"/>
          <w:lang w:val="en-US"/>
        </w:rPr>
        <w:t>Some tests still have the old (S-64) references in them for ease of cross-referencing. These will be deleted as the documented is updated</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7852" w14:textId="653C9DCF"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503B" w14:textId="61868087"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3"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C2EEC"/>
    <w:multiLevelType w:val="hybridMultilevel"/>
    <w:tmpl w:val="9D66D5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BE3370"/>
    <w:multiLevelType w:val="hybridMultilevel"/>
    <w:tmpl w:val="F8C43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3"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1A10660"/>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39"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793B2A"/>
    <w:multiLevelType w:val="hybridMultilevel"/>
    <w:tmpl w:val="721C35C0"/>
    <w:lvl w:ilvl="0" w:tplc="779AE040">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58"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8"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85"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67"/>
  </w:num>
  <w:num w:numId="2" w16cid:durableId="1952586569">
    <w:abstractNumId w:val="57"/>
  </w:num>
  <w:num w:numId="3" w16cid:durableId="1822116787">
    <w:abstractNumId w:val="76"/>
  </w:num>
  <w:num w:numId="4" w16cid:durableId="310059961">
    <w:abstractNumId w:val="54"/>
  </w:num>
  <w:num w:numId="5" w16cid:durableId="1181432772">
    <w:abstractNumId w:val="29"/>
  </w:num>
  <w:num w:numId="6" w16cid:durableId="62797909">
    <w:abstractNumId w:val="4"/>
  </w:num>
  <w:num w:numId="7" w16cid:durableId="1606957715">
    <w:abstractNumId w:val="5"/>
  </w:num>
  <w:num w:numId="8" w16cid:durableId="505948199">
    <w:abstractNumId w:val="87"/>
  </w:num>
  <w:num w:numId="9" w16cid:durableId="787284627">
    <w:abstractNumId w:val="62"/>
  </w:num>
  <w:num w:numId="10" w16cid:durableId="1232425591">
    <w:abstractNumId w:val="86"/>
  </w:num>
  <w:num w:numId="11" w16cid:durableId="188565584">
    <w:abstractNumId w:val="47"/>
  </w:num>
  <w:num w:numId="12" w16cid:durableId="190799213">
    <w:abstractNumId w:val="59"/>
  </w:num>
  <w:num w:numId="13" w16cid:durableId="1671445076">
    <w:abstractNumId w:val="28"/>
  </w:num>
  <w:num w:numId="14" w16cid:durableId="651758790">
    <w:abstractNumId w:val="15"/>
  </w:num>
  <w:num w:numId="15" w16cid:durableId="348141320">
    <w:abstractNumId w:val="12"/>
  </w:num>
  <w:num w:numId="16" w16cid:durableId="1305543474">
    <w:abstractNumId w:val="80"/>
  </w:num>
  <w:num w:numId="17" w16cid:durableId="813790234">
    <w:abstractNumId w:val="6"/>
  </w:num>
  <w:num w:numId="18" w16cid:durableId="1358695825">
    <w:abstractNumId w:val="43"/>
  </w:num>
  <w:num w:numId="19" w16cid:durableId="215161367">
    <w:abstractNumId w:val="56"/>
  </w:num>
  <w:num w:numId="20" w16cid:durableId="1332836020">
    <w:abstractNumId w:val="52"/>
  </w:num>
  <w:num w:numId="21" w16cid:durableId="606011891">
    <w:abstractNumId w:val="79"/>
  </w:num>
  <w:num w:numId="22" w16cid:durableId="536116086">
    <w:abstractNumId w:val="77"/>
  </w:num>
  <w:num w:numId="23" w16cid:durableId="153452250">
    <w:abstractNumId w:val="17"/>
  </w:num>
  <w:num w:numId="24" w16cid:durableId="872033416">
    <w:abstractNumId w:val="24"/>
  </w:num>
  <w:num w:numId="25" w16cid:durableId="93016481">
    <w:abstractNumId w:val="85"/>
  </w:num>
  <w:num w:numId="26" w16cid:durableId="564031131">
    <w:abstractNumId w:val="26"/>
  </w:num>
  <w:num w:numId="27" w16cid:durableId="696199174">
    <w:abstractNumId w:val="82"/>
  </w:num>
  <w:num w:numId="28" w16cid:durableId="1467159979">
    <w:abstractNumId w:val="50"/>
  </w:num>
  <w:num w:numId="29" w16cid:durableId="1916013544">
    <w:abstractNumId w:val="46"/>
  </w:num>
  <w:num w:numId="30" w16cid:durableId="1439180061">
    <w:abstractNumId w:val="61"/>
  </w:num>
  <w:num w:numId="31" w16cid:durableId="1763796799">
    <w:abstractNumId w:val="81"/>
  </w:num>
  <w:num w:numId="32" w16cid:durableId="468520962">
    <w:abstractNumId w:val="11"/>
  </w:num>
  <w:num w:numId="33" w16cid:durableId="1387754702">
    <w:abstractNumId w:val="74"/>
  </w:num>
  <w:num w:numId="34" w16cid:durableId="589778527">
    <w:abstractNumId w:val="42"/>
  </w:num>
  <w:num w:numId="35" w16cid:durableId="1676764016">
    <w:abstractNumId w:val="49"/>
  </w:num>
  <w:num w:numId="36" w16cid:durableId="1566337040">
    <w:abstractNumId w:val="34"/>
  </w:num>
  <w:num w:numId="37" w16cid:durableId="808523301">
    <w:abstractNumId w:val="23"/>
  </w:num>
  <w:num w:numId="38" w16cid:durableId="1154684249">
    <w:abstractNumId w:val="65"/>
  </w:num>
  <w:num w:numId="39" w16cid:durableId="281544045">
    <w:abstractNumId w:val="55"/>
  </w:num>
  <w:num w:numId="40" w16cid:durableId="1128427584">
    <w:abstractNumId w:val="33"/>
  </w:num>
  <w:num w:numId="41" w16cid:durableId="832254841">
    <w:abstractNumId w:val="7"/>
  </w:num>
  <w:num w:numId="42" w16cid:durableId="592475657">
    <w:abstractNumId w:val="58"/>
  </w:num>
  <w:num w:numId="43" w16cid:durableId="1993867398">
    <w:abstractNumId w:val="70"/>
  </w:num>
  <w:num w:numId="44" w16cid:durableId="879051744">
    <w:abstractNumId w:val="0"/>
  </w:num>
  <w:num w:numId="45" w16cid:durableId="1658731350">
    <w:abstractNumId w:val="37"/>
  </w:num>
  <w:num w:numId="46" w16cid:durableId="1334531667">
    <w:abstractNumId w:val="3"/>
  </w:num>
  <w:num w:numId="47" w16cid:durableId="162358878">
    <w:abstractNumId w:val="35"/>
  </w:num>
  <w:num w:numId="48" w16cid:durableId="2000617551">
    <w:abstractNumId w:val="83"/>
  </w:num>
  <w:num w:numId="49" w16cid:durableId="872232093">
    <w:abstractNumId w:val="75"/>
  </w:num>
  <w:num w:numId="50" w16cid:durableId="225844691">
    <w:abstractNumId w:val="38"/>
  </w:num>
  <w:num w:numId="51" w16cid:durableId="1139766025">
    <w:abstractNumId w:val="69"/>
  </w:num>
  <w:num w:numId="52" w16cid:durableId="1026445888">
    <w:abstractNumId w:val="31"/>
  </w:num>
  <w:num w:numId="53" w16cid:durableId="613446430">
    <w:abstractNumId w:val="66"/>
  </w:num>
  <w:num w:numId="54" w16cid:durableId="20011877">
    <w:abstractNumId w:val="13"/>
  </w:num>
  <w:num w:numId="55" w16cid:durableId="71894367">
    <w:abstractNumId w:val="44"/>
  </w:num>
  <w:num w:numId="56" w16cid:durableId="1161773719">
    <w:abstractNumId w:val="27"/>
  </w:num>
  <w:num w:numId="57" w16cid:durableId="450588823">
    <w:abstractNumId w:val="60"/>
  </w:num>
  <w:num w:numId="58" w16cid:durableId="421803756">
    <w:abstractNumId w:val="36"/>
  </w:num>
  <w:num w:numId="59" w16cid:durableId="1484272166">
    <w:abstractNumId w:val="10"/>
  </w:num>
  <w:num w:numId="60" w16cid:durableId="724909945">
    <w:abstractNumId w:val="40"/>
  </w:num>
  <w:num w:numId="61" w16cid:durableId="650597948">
    <w:abstractNumId w:val="25"/>
  </w:num>
  <w:num w:numId="62" w16cid:durableId="1587152434">
    <w:abstractNumId w:val="78"/>
  </w:num>
  <w:num w:numId="63" w16cid:durableId="470445032">
    <w:abstractNumId w:val="18"/>
  </w:num>
  <w:num w:numId="64" w16cid:durableId="1612393025">
    <w:abstractNumId w:val="30"/>
  </w:num>
  <w:num w:numId="65" w16cid:durableId="1567842304">
    <w:abstractNumId w:val="9"/>
  </w:num>
  <w:num w:numId="66" w16cid:durableId="670530000">
    <w:abstractNumId w:val="71"/>
  </w:num>
  <w:num w:numId="67" w16cid:durableId="516893129">
    <w:abstractNumId w:val="48"/>
  </w:num>
  <w:num w:numId="68" w16cid:durableId="1477067857">
    <w:abstractNumId w:val="68"/>
  </w:num>
  <w:num w:numId="69" w16cid:durableId="579603052">
    <w:abstractNumId w:val="8"/>
  </w:num>
  <w:num w:numId="70" w16cid:durableId="1848596478">
    <w:abstractNumId w:val="39"/>
  </w:num>
  <w:num w:numId="71" w16cid:durableId="1043873241">
    <w:abstractNumId w:val="16"/>
  </w:num>
  <w:num w:numId="72" w16cid:durableId="2035839649">
    <w:abstractNumId w:val="73"/>
  </w:num>
  <w:num w:numId="73" w16cid:durableId="1468863966">
    <w:abstractNumId w:val="21"/>
  </w:num>
  <w:num w:numId="74" w16cid:durableId="1554655608">
    <w:abstractNumId w:val="20"/>
  </w:num>
  <w:num w:numId="75" w16cid:durableId="629241787">
    <w:abstractNumId w:val="84"/>
  </w:num>
  <w:num w:numId="76" w16cid:durableId="1066415260">
    <w:abstractNumId w:val="14"/>
  </w:num>
  <w:num w:numId="77" w16cid:durableId="1561095077">
    <w:abstractNumId w:val="45"/>
  </w:num>
  <w:num w:numId="78" w16cid:durableId="1962834739">
    <w:abstractNumId w:val="19"/>
  </w:num>
  <w:num w:numId="79" w16cid:durableId="1342657856">
    <w:abstractNumId w:val="63"/>
  </w:num>
  <w:num w:numId="80" w16cid:durableId="1949385179">
    <w:abstractNumId w:val="32"/>
  </w:num>
  <w:num w:numId="81" w16cid:durableId="705760551">
    <w:abstractNumId w:val="41"/>
  </w:num>
  <w:num w:numId="82" w16cid:durableId="1131754397">
    <w:abstractNumId w:val="22"/>
  </w:num>
  <w:num w:numId="83" w16cid:durableId="708337614">
    <w:abstractNumId w:val="64"/>
  </w:num>
  <w:num w:numId="84" w16cid:durableId="755590867">
    <w:abstractNumId w:val="72"/>
  </w:num>
  <w:num w:numId="85" w16cid:durableId="62409442">
    <w:abstractNumId w:val="2"/>
  </w:num>
  <w:num w:numId="86" w16cid:durableId="586504177">
    <w:abstractNumId w:val="1"/>
  </w:num>
  <w:num w:numId="87" w16cid:durableId="2071296099">
    <w:abstractNumId w:val="51"/>
  </w:num>
  <w:num w:numId="88" w16cid:durableId="1139231029">
    <w:abstractNumId w:val="53"/>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pritchard">
    <w15:presenceInfo w15:providerId="None" w15:userId="jonathan pritchard"/>
  </w15:person>
  <w15:person w15:author="jon pritchard">
    <w15:presenceInfo w15:providerId="Windows Live" w15:userId="19e06ccb8451a59f"/>
  </w15:person>
  <w15:person w15:author="Ryan IIC">
    <w15:presenceInfo w15:providerId="None" w15:userId="Ryan I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172"/>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E9C"/>
    <w:rsid w:val="00091F06"/>
    <w:rsid w:val="0009326C"/>
    <w:rsid w:val="00093846"/>
    <w:rsid w:val="000942D7"/>
    <w:rsid w:val="000946D3"/>
    <w:rsid w:val="0009485C"/>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7EA"/>
    <w:rsid w:val="00152EB7"/>
    <w:rsid w:val="001534AD"/>
    <w:rsid w:val="0015459E"/>
    <w:rsid w:val="001546CA"/>
    <w:rsid w:val="001549A7"/>
    <w:rsid w:val="00154AB3"/>
    <w:rsid w:val="00156416"/>
    <w:rsid w:val="00156584"/>
    <w:rsid w:val="00156774"/>
    <w:rsid w:val="00156E0C"/>
    <w:rsid w:val="001570A4"/>
    <w:rsid w:val="00157C88"/>
    <w:rsid w:val="00162A41"/>
    <w:rsid w:val="001632D6"/>
    <w:rsid w:val="00164354"/>
    <w:rsid w:val="001663A8"/>
    <w:rsid w:val="00166FA8"/>
    <w:rsid w:val="00167D62"/>
    <w:rsid w:val="00170D72"/>
    <w:rsid w:val="0017215D"/>
    <w:rsid w:val="0017264E"/>
    <w:rsid w:val="0017317B"/>
    <w:rsid w:val="00173615"/>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2B45"/>
    <w:rsid w:val="001D342A"/>
    <w:rsid w:val="001D485E"/>
    <w:rsid w:val="001D52EE"/>
    <w:rsid w:val="001D5679"/>
    <w:rsid w:val="001D63DF"/>
    <w:rsid w:val="001D738E"/>
    <w:rsid w:val="001E106D"/>
    <w:rsid w:val="001E1415"/>
    <w:rsid w:val="001E1C86"/>
    <w:rsid w:val="001E1DB4"/>
    <w:rsid w:val="001E2272"/>
    <w:rsid w:val="001E2A73"/>
    <w:rsid w:val="001E2BC7"/>
    <w:rsid w:val="001E3205"/>
    <w:rsid w:val="001E3BC0"/>
    <w:rsid w:val="001E43F6"/>
    <w:rsid w:val="001E4C6D"/>
    <w:rsid w:val="001E7CC9"/>
    <w:rsid w:val="001F0B30"/>
    <w:rsid w:val="001F17E4"/>
    <w:rsid w:val="001F1F20"/>
    <w:rsid w:val="001F2EAE"/>
    <w:rsid w:val="001F3322"/>
    <w:rsid w:val="001F3794"/>
    <w:rsid w:val="001F3B9A"/>
    <w:rsid w:val="001F40CF"/>
    <w:rsid w:val="001F420B"/>
    <w:rsid w:val="001F44FE"/>
    <w:rsid w:val="001F5FCA"/>
    <w:rsid w:val="001F763C"/>
    <w:rsid w:val="001F79A0"/>
    <w:rsid w:val="00200327"/>
    <w:rsid w:val="00200629"/>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214"/>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56E3"/>
    <w:rsid w:val="0023617C"/>
    <w:rsid w:val="00236ADE"/>
    <w:rsid w:val="002370DA"/>
    <w:rsid w:val="0024010F"/>
    <w:rsid w:val="00240613"/>
    <w:rsid w:val="002407CF"/>
    <w:rsid w:val="00240F70"/>
    <w:rsid w:val="00241A9C"/>
    <w:rsid w:val="00244CCD"/>
    <w:rsid w:val="00246F8B"/>
    <w:rsid w:val="002472BC"/>
    <w:rsid w:val="00250582"/>
    <w:rsid w:val="002525A2"/>
    <w:rsid w:val="00252A95"/>
    <w:rsid w:val="00252B45"/>
    <w:rsid w:val="00252F5C"/>
    <w:rsid w:val="00253AAA"/>
    <w:rsid w:val="00253FA7"/>
    <w:rsid w:val="002550DA"/>
    <w:rsid w:val="002606E9"/>
    <w:rsid w:val="002609A3"/>
    <w:rsid w:val="002621FE"/>
    <w:rsid w:val="00264CFF"/>
    <w:rsid w:val="00265813"/>
    <w:rsid w:val="00267322"/>
    <w:rsid w:val="002677A4"/>
    <w:rsid w:val="00267D48"/>
    <w:rsid w:val="00273E6E"/>
    <w:rsid w:val="00274799"/>
    <w:rsid w:val="00274BFF"/>
    <w:rsid w:val="002761A1"/>
    <w:rsid w:val="0027657D"/>
    <w:rsid w:val="0027688C"/>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3DDD"/>
    <w:rsid w:val="002A5888"/>
    <w:rsid w:val="002A675F"/>
    <w:rsid w:val="002A79B8"/>
    <w:rsid w:val="002B0485"/>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437C"/>
    <w:rsid w:val="002C78C6"/>
    <w:rsid w:val="002C7BD1"/>
    <w:rsid w:val="002D0499"/>
    <w:rsid w:val="002D18AA"/>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3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1F04"/>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3EF"/>
    <w:rsid w:val="003B7860"/>
    <w:rsid w:val="003C3BD8"/>
    <w:rsid w:val="003C3CF3"/>
    <w:rsid w:val="003C560C"/>
    <w:rsid w:val="003C57A2"/>
    <w:rsid w:val="003C7BA3"/>
    <w:rsid w:val="003C7F90"/>
    <w:rsid w:val="003D09F8"/>
    <w:rsid w:val="003D0DD4"/>
    <w:rsid w:val="003D21E9"/>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4D19"/>
    <w:rsid w:val="003E5306"/>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B9F"/>
    <w:rsid w:val="004464B0"/>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3EB3"/>
    <w:rsid w:val="004A47BA"/>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8A"/>
    <w:rsid w:val="0055119E"/>
    <w:rsid w:val="0055129D"/>
    <w:rsid w:val="005512DF"/>
    <w:rsid w:val="005516BE"/>
    <w:rsid w:val="00551701"/>
    <w:rsid w:val="005517BB"/>
    <w:rsid w:val="00554898"/>
    <w:rsid w:val="00555680"/>
    <w:rsid w:val="005556A5"/>
    <w:rsid w:val="0055652B"/>
    <w:rsid w:val="005570CE"/>
    <w:rsid w:val="00560E66"/>
    <w:rsid w:val="005614DA"/>
    <w:rsid w:val="00563145"/>
    <w:rsid w:val="005641AF"/>
    <w:rsid w:val="00564F2D"/>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95934"/>
    <w:rsid w:val="005A0665"/>
    <w:rsid w:val="005A086C"/>
    <w:rsid w:val="005A523B"/>
    <w:rsid w:val="005A52D3"/>
    <w:rsid w:val="005A53A0"/>
    <w:rsid w:val="005A7AD6"/>
    <w:rsid w:val="005B1E23"/>
    <w:rsid w:val="005B2DE1"/>
    <w:rsid w:val="005B35A2"/>
    <w:rsid w:val="005B428F"/>
    <w:rsid w:val="005B4573"/>
    <w:rsid w:val="005B511C"/>
    <w:rsid w:val="005B5171"/>
    <w:rsid w:val="005B78AB"/>
    <w:rsid w:val="005C00A6"/>
    <w:rsid w:val="005C1409"/>
    <w:rsid w:val="005C16DD"/>
    <w:rsid w:val="005C2068"/>
    <w:rsid w:val="005C2581"/>
    <w:rsid w:val="005C2640"/>
    <w:rsid w:val="005C3D46"/>
    <w:rsid w:val="005C3D83"/>
    <w:rsid w:val="005C41DF"/>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75B7"/>
    <w:rsid w:val="005E045C"/>
    <w:rsid w:val="005E08FD"/>
    <w:rsid w:val="005E334B"/>
    <w:rsid w:val="005E33C3"/>
    <w:rsid w:val="005E38EB"/>
    <w:rsid w:val="005E3D87"/>
    <w:rsid w:val="005E436B"/>
    <w:rsid w:val="005E45F3"/>
    <w:rsid w:val="005E4FD7"/>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E70"/>
    <w:rsid w:val="006655D1"/>
    <w:rsid w:val="00665EEE"/>
    <w:rsid w:val="00666079"/>
    <w:rsid w:val="00666474"/>
    <w:rsid w:val="0066678E"/>
    <w:rsid w:val="006670E0"/>
    <w:rsid w:val="00667697"/>
    <w:rsid w:val="00667E6F"/>
    <w:rsid w:val="00667F4D"/>
    <w:rsid w:val="006734BA"/>
    <w:rsid w:val="00673BDA"/>
    <w:rsid w:val="00673F49"/>
    <w:rsid w:val="00674E38"/>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9BD"/>
    <w:rsid w:val="00694E51"/>
    <w:rsid w:val="006951EC"/>
    <w:rsid w:val="00695354"/>
    <w:rsid w:val="00695703"/>
    <w:rsid w:val="00695756"/>
    <w:rsid w:val="00696819"/>
    <w:rsid w:val="006A18A4"/>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3FA"/>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F8B"/>
    <w:rsid w:val="007157A3"/>
    <w:rsid w:val="00716571"/>
    <w:rsid w:val="00716B1E"/>
    <w:rsid w:val="00717F30"/>
    <w:rsid w:val="0072021A"/>
    <w:rsid w:val="00723677"/>
    <w:rsid w:val="00723877"/>
    <w:rsid w:val="00724C71"/>
    <w:rsid w:val="00725917"/>
    <w:rsid w:val="0073047C"/>
    <w:rsid w:val="00730835"/>
    <w:rsid w:val="0073093B"/>
    <w:rsid w:val="00730C59"/>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668C6"/>
    <w:rsid w:val="00771711"/>
    <w:rsid w:val="00771C3D"/>
    <w:rsid w:val="00771E4D"/>
    <w:rsid w:val="00771F14"/>
    <w:rsid w:val="00772B0C"/>
    <w:rsid w:val="007730B5"/>
    <w:rsid w:val="00773ABB"/>
    <w:rsid w:val="00774AFD"/>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57FC"/>
    <w:rsid w:val="007F63A2"/>
    <w:rsid w:val="007F65BB"/>
    <w:rsid w:val="007F6687"/>
    <w:rsid w:val="007F7846"/>
    <w:rsid w:val="008005F3"/>
    <w:rsid w:val="008009F6"/>
    <w:rsid w:val="00800F68"/>
    <w:rsid w:val="0080367A"/>
    <w:rsid w:val="00803812"/>
    <w:rsid w:val="00803A89"/>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2DC8"/>
    <w:rsid w:val="008452CA"/>
    <w:rsid w:val="00846536"/>
    <w:rsid w:val="00846856"/>
    <w:rsid w:val="00846E03"/>
    <w:rsid w:val="00850E5D"/>
    <w:rsid w:val="008514D4"/>
    <w:rsid w:val="0085205D"/>
    <w:rsid w:val="00852562"/>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428A"/>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0629"/>
    <w:rsid w:val="00981793"/>
    <w:rsid w:val="009826FD"/>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72F"/>
    <w:rsid w:val="009F0C0B"/>
    <w:rsid w:val="009F19BD"/>
    <w:rsid w:val="009F1B20"/>
    <w:rsid w:val="009F20DE"/>
    <w:rsid w:val="009F2105"/>
    <w:rsid w:val="009F2570"/>
    <w:rsid w:val="009F2824"/>
    <w:rsid w:val="009F3C60"/>
    <w:rsid w:val="009F4954"/>
    <w:rsid w:val="009F591D"/>
    <w:rsid w:val="009F5969"/>
    <w:rsid w:val="009F701A"/>
    <w:rsid w:val="009F79C7"/>
    <w:rsid w:val="009F7DAC"/>
    <w:rsid w:val="009F7FEB"/>
    <w:rsid w:val="00A015E1"/>
    <w:rsid w:val="00A0193C"/>
    <w:rsid w:val="00A01F03"/>
    <w:rsid w:val="00A02E90"/>
    <w:rsid w:val="00A03D25"/>
    <w:rsid w:val="00A0455B"/>
    <w:rsid w:val="00A06C38"/>
    <w:rsid w:val="00A073C1"/>
    <w:rsid w:val="00A07A98"/>
    <w:rsid w:val="00A102A7"/>
    <w:rsid w:val="00A105D7"/>
    <w:rsid w:val="00A11E67"/>
    <w:rsid w:val="00A12488"/>
    <w:rsid w:val="00A14AEB"/>
    <w:rsid w:val="00A14B61"/>
    <w:rsid w:val="00A16E57"/>
    <w:rsid w:val="00A20642"/>
    <w:rsid w:val="00A20C53"/>
    <w:rsid w:val="00A2121E"/>
    <w:rsid w:val="00A21564"/>
    <w:rsid w:val="00A2173F"/>
    <w:rsid w:val="00A21CDE"/>
    <w:rsid w:val="00A24AE9"/>
    <w:rsid w:val="00A25BFE"/>
    <w:rsid w:val="00A268EA"/>
    <w:rsid w:val="00A26AAE"/>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7EEB"/>
    <w:rsid w:val="00A507B1"/>
    <w:rsid w:val="00A51936"/>
    <w:rsid w:val="00A522AF"/>
    <w:rsid w:val="00A52900"/>
    <w:rsid w:val="00A52CD5"/>
    <w:rsid w:val="00A536A1"/>
    <w:rsid w:val="00A53D8B"/>
    <w:rsid w:val="00A53E84"/>
    <w:rsid w:val="00A54DA2"/>
    <w:rsid w:val="00A55C3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01"/>
    <w:rsid w:val="00B3606A"/>
    <w:rsid w:val="00B378A6"/>
    <w:rsid w:val="00B40513"/>
    <w:rsid w:val="00B4269B"/>
    <w:rsid w:val="00B426F3"/>
    <w:rsid w:val="00B4287B"/>
    <w:rsid w:val="00B42D37"/>
    <w:rsid w:val="00B43299"/>
    <w:rsid w:val="00B43777"/>
    <w:rsid w:val="00B47554"/>
    <w:rsid w:val="00B47E63"/>
    <w:rsid w:val="00B50115"/>
    <w:rsid w:val="00B51CEB"/>
    <w:rsid w:val="00B52357"/>
    <w:rsid w:val="00B53E1E"/>
    <w:rsid w:val="00B5456A"/>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A0032"/>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C0011D"/>
    <w:rsid w:val="00C001E5"/>
    <w:rsid w:val="00C025D2"/>
    <w:rsid w:val="00C03F7F"/>
    <w:rsid w:val="00C0449F"/>
    <w:rsid w:val="00C04D60"/>
    <w:rsid w:val="00C06AEC"/>
    <w:rsid w:val="00C07AA1"/>
    <w:rsid w:val="00C10D3A"/>
    <w:rsid w:val="00C12779"/>
    <w:rsid w:val="00C12D92"/>
    <w:rsid w:val="00C13D33"/>
    <w:rsid w:val="00C14C79"/>
    <w:rsid w:val="00C14EFF"/>
    <w:rsid w:val="00C15A7A"/>
    <w:rsid w:val="00C16D61"/>
    <w:rsid w:val="00C17747"/>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602BE"/>
    <w:rsid w:val="00C6052F"/>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49A7"/>
    <w:rsid w:val="00C75065"/>
    <w:rsid w:val="00C76201"/>
    <w:rsid w:val="00C80224"/>
    <w:rsid w:val="00C808C9"/>
    <w:rsid w:val="00C8376A"/>
    <w:rsid w:val="00C840AD"/>
    <w:rsid w:val="00C84493"/>
    <w:rsid w:val="00C8480E"/>
    <w:rsid w:val="00C85148"/>
    <w:rsid w:val="00C859B7"/>
    <w:rsid w:val="00C86627"/>
    <w:rsid w:val="00C87366"/>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4C8F"/>
    <w:rsid w:val="00CB75FC"/>
    <w:rsid w:val="00CC0CD0"/>
    <w:rsid w:val="00CC0F3A"/>
    <w:rsid w:val="00CC360F"/>
    <w:rsid w:val="00CC43F6"/>
    <w:rsid w:val="00CC4D9A"/>
    <w:rsid w:val="00CC685F"/>
    <w:rsid w:val="00CC714F"/>
    <w:rsid w:val="00CC7AC6"/>
    <w:rsid w:val="00CD02DB"/>
    <w:rsid w:val="00CD2A15"/>
    <w:rsid w:val="00CD2AC3"/>
    <w:rsid w:val="00CD2C21"/>
    <w:rsid w:val="00CD3051"/>
    <w:rsid w:val="00CD454D"/>
    <w:rsid w:val="00CD45B1"/>
    <w:rsid w:val="00CD53B7"/>
    <w:rsid w:val="00CD5D21"/>
    <w:rsid w:val="00CD6511"/>
    <w:rsid w:val="00CD6B49"/>
    <w:rsid w:val="00CE04C8"/>
    <w:rsid w:val="00CE1972"/>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5516"/>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9B3"/>
    <w:rsid w:val="00D410A6"/>
    <w:rsid w:val="00D414C3"/>
    <w:rsid w:val="00D41BC3"/>
    <w:rsid w:val="00D426DF"/>
    <w:rsid w:val="00D42842"/>
    <w:rsid w:val="00D42C6D"/>
    <w:rsid w:val="00D441A5"/>
    <w:rsid w:val="00D45B8C"/>
    <w:rsid w:val="00D471B1"/>
    <w:rsid w:val="00D47800"/>
    <w:rsid w:val="00D47FE9"/>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4D02"/>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4A2"/>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76D4"/>
    <w:rsid w:val="00DA7FDD"/>
    <w:rsid w:val="00DB05AE"/>
    <w:rsid w:val="00DB27A6"/>
    <w:rsid w:val="00DB340D"/>
    <w:rsid w:val="00DB5095"/>
    <w:rsid w:val="00DB5838"/>
    <w:rsid w:val="00DB68FE"/>
    <w:rsid w:val="00DC09F6"/>
    <w:rsid w:val="00DC0B69"/>
    <w:rsid w:val="00DC1BA8"/>
    <w:rsid w:val="00DC3259"/>
    <w:rsid w:val="00DC381F"/>
    <w:rsid w:val="00DC3BCA"/>
    <w:rsid w:val="00DC3F87"/>
    <w:rsid w:val="00DC4578"/>
    <w:rsid w:val="00DC6440"/>
    <w:rsid w:val="00DC752B"/>
    <w:rsid w:val="00DC7DBF"/>
    <w:rsid w:val="00DD0D96"/>
    <w:rsid w:val="00DD1073"/>
    <w:rsid w:val="00DD1D5C"/>
    <w:rsid w:val="00DD2C28"/>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1170F"/>
    <w:rsid w:val="00E11F83"/>
    <w:rsid w:val="00E120FD"/>
    <w:rsid w:val="00E12B51"/>
    <w:rsid w:val="00E13127"/>
    <w:rsid w:val="00E1378F"/>
    <w:rsid w:val="00E140C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86A"/>
    <w:rsid w:val="00E27EF4"/>
    <w:rsid w:val="00E30334"/>
    <w:rsid w:val="00E305F9"/>
    <w:rsid w:val="00E30B8F"/>
    <w:rsid w:val="00E31245"/>
    <w:rsid w:val="00E3148A"/>
    <w:rsid w:val="00E346E3"/>
    <w:rsid w:val="00E3574A"/>
    <w:rsid w:val="00E35905"/>
    <w:rsid w:val="00E3745F"/>
    <w:rsid w:val="00E37B5F"/>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C15"/>
    <w:rsid w:val="00E63C70"/>
    <w:rsid w:val="00E643E7"/>
    <w:rsid w:val="00E64B72"/>
    <w:rsid w:val="00E64CA2"/>
    <w:rsid w:val="00E659AE"/>
    <w:rsid w:val="00E66884"/>
    <w:rsid w:val="00E67A5D"/>
    <w:rsid w:val="00E70490"/>
    <w:rsid w:val="00E71261"/>
    <w:rsid w:val="00E720E8"/>
    <w:rsid w:val="00E721A4"/>
    <w:rsid w:val="00E72BE6"/>
    <w:rsid w:val="00E7364E"/>
    <w:rsid w:val="00E7434A"/>
    <w:rsid w:val="00E7505E"/>
    <w:rsid w:val="00E75DFE"/>
    <w:rsid w:val="00E77778"/>
    <w:rsid w:val="00E77A4C"/>
    <w:rsid w:val="00E80207"/>
    <w:rsid w:val="00E8069D"/>
    <w:rsid w:val="00E80AC1"/>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04B"/>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5BCA"/>
    <w:rsid w:val="00F9633B"/>
    <w:rsid w:val="00F96B61"/>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1E02"/>
    <w:rsid w:val="00FC2589"/>
    <w:rsid w:val="00FC29A0"/>
    <w:rsid w:val="00FC2A00"/>
    <w:rsid w:val="00FC4F8C"/>
    <w:rsid w:val="00FC5A9F"/>
    <w:rsid w:val="00FC60D0"/>
    <w:rsid w:val="00FC6175"/>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C83"/>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894701"/>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357E05"/>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uiPriority w:val="99"/>
    <w:rsid w:val="00D902CF"/>
    <w:rPr>
      <w:sz w:val="16"/>
    </w:rPr>
  </w:style>
  <w:style w:type="paragraph" w:styleId="CommentText">
    <w:name w:val="annotation text"/>
    <w:basedOn w:val="Normal"/>
    <w:link w:val="CommentTextChar"/>
    <w:uiPriority w:val="99"/>
    <w:qFormat/>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uiPriority w:val="99"/>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link w:val="ListParagraphChar"/>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D64D02"/>
    <w:rPr>
      <w:rFonts w:ascii="Arial" w:hAnsi="Arial"/>
      <w:snapToGrid w:val="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101-Portrayal-subWG/Working-Documents/issues/136"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fontTable" Target="fontTable.xml"/><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emf"/><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2" Type="http://schemas.openxmlformats.org/officeDocument/2006/relationships/footer" Target="foot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microsoft.com/office/2011/relationships/people" Target="people.xml"/><Relationship Id="rId12" Type="http://schemas.openxmlformats.org/officeDocument/2006/relationships/image" Target="media/image1.png"/><Relationship Id="rId33" Type="http://schemas.openxmlformats.org/officeDocument/2006/relationships/image" Target="media/image16.png"/><Relationship Id="rId108" Type="http://schemas.openxmlformats.org/officeDocument/2006/relationships/image" Target="media/image91.emf"/><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emf"/><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7.emf"/><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glossaryDocument" Target="glossary/document.xm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comments" Target="comment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6" Type="http://schemas.openxmlformats.org/officeDocument/2006/relationships/image" Target="media/image10.png"/><Relationship Id="rId231" Type="http://schemas.openxmlformats.org/officeDocument/2006/relationships/image" Target="media/image2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emf"/><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hyperlink" Target="http://www.wipo.int/treaties/en/ip/berne/trtdocs_wo001.html"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hyperlink" Target="http://www.iho.int" TargetMode="External"/><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emf"/><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header" Target="header1.xml"/><Relationship Id="rId224" Type="http://schemas.openxmlformats.org/officeDocument/2006/relationships/image" Target="media/image207.png"/><Relationship Id="rId245" Type="http://schemas.openxmlformats.org/officeDocument/2006/relationships/hyperlink" Target="https://iho.int/iho_pubs/standard/S-64/S-64_Edition_3.0.2/index.htm"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emf"/><Relationship Id="rId20" Type="http://schemas.openxmlformats.org/officeDocument/2006/relationships/header" Target="header2.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header" Target="header3.xml"/><Relationship Id="rId106" Type="http://schemas.openxmlformats.org/officeDocument/2006/relationships/image" Target="media/image89.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
      <w:docPartPr>
        <w:name w:val="6F56DE9FD8BC4EA2866E40B622B74044"/>
        <w:category>
          <w:name w:val="General"/>
          <w:gallery w:val="placeholder"/>
        </w:category>
        <w:types>
          <w:type w:val="bbPlcHdr"/>
        </w:types>
        <w:behaviors>
          <w:behavior w:val="content"/>
        </w:behaviors>
        <w:guid w:val="{2B921EEA-B798-44C2-9757-F44D882C7ADC}"/>
      </w:docPartPr>
      <w:docPartBody>
        <w:p w:rsidR="003F3918" w:rsidRDefault="007A39E3" w:rsidP="007A39E3">
          <w:pPr>
            <w:pStyle w:val="6F56DE9FD8BC4EA2866E40B622B74044"/>
          </w:pPr>
          <w:r w:rsidRPr="006B7055">
            <w:rPr>
              <w:rStyle w:val="PlaceholderText"/>
            </w:rPr>
            <w:t>Choose an item.</w:t>
          </w:r>
        </w:p>
      </w:docPartBody>
    </w:docPart>
    <w:docPart>
      <w:docPartPr>
        <w:name w:val="323C956676EB40FAB30A9C2D60835926"/>
        <w:category>
          <w:name w:val="General"/>
          <w:gallery w:val="placeholder"/>
        </w:category>
        <w:types>
          <w:type w:val="bbPlcHdr"/>
        </w:types>
        <w:behaviors>
          <w:behavior w:val="content"/>
        </w:behaviors>
        <w:guid w:val="{46B051CE-987A-4A37-8606-0AAD98D8149B}"/>
      </w:docPartPr>
      <w:docPartBody>
        <w:p w:rsidR="003F3918" w:rsidRDefault="007A39E3" w:rsidP="007A39E3">
          <w:pPr>
            <w:pStyle w:val="323C956676EB40FAB30A9C2D60835926"/>
          </w:pPr>
          <w:r w:rsidRPr="006B7055">
            <w:rPr>
              <w:rStyle w:val="PlaceholderText"/>
            </w:rPr>
            <w:t>Choose an item.</w:t>
          </w:r>
        </w:p>
      </w:docPartBody>
    </w:docPart>
    <w:docPart>
      <w:docPartPr>
        <w:name w:val="AAF3F520381C432DB4ACB6F39EC7117C"/>
        <w:category>
          <w:name w:val="General"/>
          <w:gallery w:val="placeholder"/>
        </w:category>
        <w:types>
          <w:type w:val="bbPlcHdr"/>
        </w:types>
        <w:behaviors>
          <w:behavior w:val="content"/>
        </w:behaviors>
        <w:guid w:val="{29EFE599-5CAF-4B8C-8DFA-E5C84F52D795}"/>
      </w:docPartPr>
      <w:docPartBody>
        <w:p w:rsidR="003F3918" w:rsidRDefault="007A39E3" w:rsidP="007A39E3">
          <w:pPr>
            <w:pStyle w:val="AAF3F520381C432DB4ACB6F39EC7117C"/>
          </w:pPr>
          <w:r w:rsidRPr="006B7055">
            <w:rPr>
              <w:rStyle w:val="PlaceholderText"/>
            </w:rPr>
            <w:t>Choose an item.</w:t>
          </w:r>
        </w:p>
      </w:docPartBody>
    </w:docPart>
    <w:docPart>
      <w:docPartPr>
        <w:name w:val="E918A88DCA964639BBDD30CC2218437A"/>
        <w:category>
          <w:name w:val="General"/>
          <w:gallery w:val="placeholder"/>
        </w:category>
        <w:types>
          <w:type w:val="bbPlcHdr"/>
        </w:types>
        <w:behaviors>
          <w:behavior w:val="content"/>
        </w:behaviors>
        <w:guid w:val="{A7E7B6AF-EC09-4C53-B3A1-3EB8A0675ADD}"/>
      </w:docPartPr>
      <w:docPartBody>
        <w:p w:rsidR="003F3918" w:rsidRDefault="007A39E3" w:rsidP="007A39E3">
          <w:pPr>
            <w:pStyle w:val="E918A88DCA964639BBDD30CC2218437A"/>
          </w:pPr>
          <w:r w:rsidRPr="006B7055">
            <w:rPr>
              <w:rStyle w:val="PlaceholderText"/>
            </w:rPr>
            <w:t>Choose an item.</w:t>
          </w:r>
        </w:p>
      </w:docPartBody>
    </w:docPart>
    <w:docPart>
      <w:docPartPr>
        <w:name w:val="17FB748D35724A99B12B41E9C4D5D193"/>
        <w:category>
          <w:name w:val="General"/>
          <w:gallery w:val="placeholder"/>
        </w:category>
        <w:types>
          <w:type w:val="bbPlcHdr"/>
        </w:types>
        <w:behaviors>
          <w:behavior w:val="content"/>
        </w:behaviors>
        <w:guid w:val="{CD910519-A866-4EDD-B955-39133DE018D6}"/>
      </w:docPartPr>
      <w:docPartBody>
        <w:p w:rsidR="003F3918" w:rsidRDefault="007A39E3" w:rsidP="007A39E3">
          <w:pPr>
            <w:pStyle w:val="17FB748D35724A99B12B41E9C4D5D193"/>
          </w:pPr>
          <w:r w:rsidRPr="006B7055">
            <w:rPr>
              <w:rStyle w:val="PlaceholderText"/>
            </w:rPr>
            <w:t>Choose an item.</w:t>
          </w:r>
        </w:p>
      </w:docPartBody>
    </w:docPart>
    <w:docPart>
      <w:docPartPr>
        <w:name w:val="DC3CC4474A044248919897761829786C"/>
        <w:category>
          <w:name w:val="General"/>
          <w:gallery w:val="placeholder"/>
        </w:category>
        <w:types>
          <w:type w:val="bbPlcHdr"/>
        </w:types>
        <w:behaviors>
          <w:behavior w:val="content"/>
        </w:behaviors>
        <w:guid w:val="{1742A57D-8E50-4446-A493-F9825CB26010}"/>
      </w:docPartPr>
      <w:docPartBody>
        <w:p w:rsidR="003F3918" w:rsidRDefault="007A39E3" w:rsidP="007A39E3">
          <w:pPr>
            <w:pStyle w:val="DC3CC4474A044248919897761829786C"/>
          </w:pPr>
          <w:r w:rsidRPr="006B7055">
            <w:rPr>
              <w:rStyle w:val="PlaceholderText"/>
            </w:rPr>
            <w:t>Choose an item.</w:t>
          </w:r>
        </w:p>
      </w:docPartBody>
    </w:docPart>
    <w:docPart>
      <w:docPartPr>
        <w:name w:val="054AE0415D364837AF7CA177BD953AF9"/>
        <w:category>
          <w:name w:val="General"/>
          <w:gallery w:val="placeholder"/>
        </w:category>
        <w:types>
          <w:type w:val="bbPlcHdr"/>
        </w:types>
        <w:behaviors>
          <w:behavior w:val="content"/>
        </w:behaviors>
        <w:guid w:val="{973AB9F5-B323-468D-B3C9-77E09BBBD4D3}"/>
      </w:docPartPr>
      <w:docPartBody>
        <w:p w:rsidR="003F3918" w:rsidRDefault="007A39E3" w:rsidP="007A39E3">
          <w:pPr>
            <w:pStyle w:val="054AE0415D364837AF7CA177BD953AF9"/>
          </w:pPr>
          <w:r w:rsidRPr="006B7055">
            <w:rPr>
              <w:rStyle w:val="PlaceholderText"/>
            </w:rPr>
            <w:t>Choose an item.</w:t>
          </w:r>
        </w:p>
      </w:docPartBody>
    </w:docPart>
    <w:docPart>
      <w:docPartPr>
        <w:name w:val="8A0FA5303CD84ED4B64E7779CD914355"/>
        <w:category>
          <w:name w:val="General"/>
          <w:gallery w:val="placeholder"/>
        </w:category>
        <w:types>
          <w:type w:val="bbPlcHdr"/>
        </w:types>
        <w:behaviors>
          <w:behavior w:val="content"/>
        </w:behaviors>
        <w:guid w:val="{D33F5A98-893C-4E46-A943-A32EB8FB10D0}"/>
      </w:docPartPr>
      <w:docPartBody>
        <w:p w:rsidR="003F3918" w:rsidRDefault="007A39E3" w:rsidP="007A39E3">
          <w:pPr>
            <w:pStyle w:val="8A0FA5303CD84ED4B64E7779CD914355"/>
          </w:pPr>
          <w:r w:rsidRPr="006B7055">
            <w:rPr>
              <w:rStyle w:val="PlaceholderText"/>
            </w:rPr>
            <w:t>Choose an item.</w:t>
          </w:r>
        </w:p>
      </w:docPartBody>
    </w:docPart>
    <w:docPart>
      <w:docPartPr>
        <w:name w:val="E9222AB0EBF6467993EA92ADACB24A6B"/>
        <w:category>
          <w:name w:val="General"/>
          <w:gallery w:val="placeholder"/>
        </w:category>
        <w:types>
          <w:type w:val="bbPlcHdr"/>
        </w:types>
        <w:behaviors>
          <w:behavior w:val="content"/>
        </w:behaviors>
        <w:guid w:val="{121DC8FA-93B1-4365-A25F-9665DCF2C1C0}"/>
      </w:docPartPr>
      <w:docPartBody>
        <w:p w:rsidR="003F3918" w:rsidRDefault="007A39E3" w:rsidP="007A39E3">
          <w:pPr>
            <w:pStyle w:val="E9222AB0EBF6467993EA92ADACB24A6B"/>
          </w:pPr>
          <w:r w:rsidRPr="006B7055">
            <w:rPr>
              <w:rStyle w:val="PlaceholderText"/>
            </w:rPr>
            <w:t>Choose an item.</w:t>
          </w:r>
        </w:p>
      </w:docPartBody>
    </w:docPart>
    <w:docPart>
      <w:docPartPr>
        <w:name w:val="E6C4A74D5DC14C8BA5A14E3FF60F05B9"/>
        <w:category>
          <w:name w:val="General"/>
          <w:gallery w:val="placeholder"/>
        </w:category>
        <w:types>
          <w:type w:val="bbPlcHdr"/>
        </w:types>
        <w:behaviors>
          <w:behavior w:val="content"/>
        </w:behaviors>
        <w:guid w:val="{3E268C45-9E8D-49C6-B831-B734C1465171}"/>
      </w:docPartPr>
      <w:docPartBody>
        <w:p w:rsidR="003F3918" w:rsidRDefault="007A39E3" w:rsidP="007A39E3">
          <w:pPr>
            <w:pStyle w:val="E6C4A74D5DC14C8BA5A14E3FF60F05B9"/>
          </w:pPr>
          <w:r w:rsidRPr="006B7055">
            <w:rPr>
              <w:rStyle w:val="PlaceholderText"/>
            </w:rPr>
            <w:t>Choose an item.</w:t>
          </w:r>
        </w:p>
      </w:docPartBody>
    </w:docPart>
    <w:docPart>
      <w:docPartPr>
        <w:name w:val="6C499D5BA0034628BD2CD7B206B66566"/>
        <w:category>
          <w:name w:val="General"/>
          <w:gallery w:val="placeholder"/>
        </w:category>
        <w:types>
          <w:type w:val="bbPlcHdr"/>
        </w:types>
        <w:behaviors>
          <w:behavior w:val="content"/>
        </w:behaviors>
        <w:guid w:val="{BD8660AC-E828-4C54-B580-B5606692F7F0}"/>
      </w:docPartPr>
      <w:docPartBody>
        <w:p w:rsidR="003F3918" w:rsidRDefault="007A39E3" w:rsidP="007A39E3">
          <w:pPr>
            <w:pStyle w:val="6C499D5BA0034628BD2CD7B206B66566"/>
          </w:pPr>
          <w:r w:rsidRPr="006B7055">
            <w:rPr>
              <w:rStyle w:val="PlaceholderText"/>
            </w:rPr>
            <w:t>Choose an item.</w:t>
          </w:r>
        </w:p>
      </w:docPartBody>
    </w:docPart>
    <w:docPart>
      <w:docPartPr>
        <w:name w:val="07A80D6A325C4A388C4F112003C48A46"/>
        <w:category>
          <w:name w:val="General"/>
          <w:gallery w:val="placeholder"/>
        </w:category>
        <w:types>
          <w:type w:val="bbPlcHdr"/>
        </w:types>
        <w:behaviors>
          <w:behavior w:val="content"/>
        </w:behaviors>
        <w:guid w:val="{FEC9C4D7-0446-4BBD-A190-4894E4F4B687}"/>
      </w:docPartPr>
      <w:docPartBody>
        <w:p w:rsidR="003F3918" w:rsidRDefault="007A39E3" w:rsidP="007A39E3">
          <w:pPr>
            <w:pStyle w:val="07A80D6A325C4A388C4F112003C48A46"/>
          </w:pPr>
          <w:r w:rsidRPr="006B7055">
            <w:rPr>
              <w:rStyle w:val="PlaceholderText"/>
            </w:rPr>
            <w:t>Choose an item.</w:t>
          </w:r>
        </w:p>
      </w:docPartBody>
    </w:docPart>
    <w:docPart>
      <w:docPartPr>
        <w:name w:val="4920437F4A244B9487989A99B0A40418"/>
        <w:category>
          <w:name w:val="General"/>
          <w:gallery w:val="placeholder"/>
        </w:category>
        <w:types>
          <w:type w:val="bbPlcHdr"/>
        </w:types>
        <w:behaviors>
          <w:behavior w:val="content"/>
        </w:behaviors>
        <w:guid w:val="{AA1875CA-F567-4871-A311-C4C4CCC287AD}"/>
      </w:docPartPr>
      <w:docPartBody>
        <w:p w:rsidR="003F3918" w:rsidRDefault="007A39E3" w:rsidP="007A39E3">
          <w:pPr>
            <w:pStyle w:val="4920437F4A244B9487989A99B0A40418"/>
          </w:pPr>
          <w:r w:rsidRPr="006B7055">
            <w:rPr>
              <w:rStyle w:val="PlaceholderText"/>
            </w:rPr>
            <w:t>Choose an item.</w:t>
          </w:r>
        </w:p>
      </w:docPartBody>
    </w:docPart>
    <w:docPart>
      <w:docPartPr>
        <w:name w:val="A7292418057F4068812D5F0AF80094EA"/>
        <w:category>
          <w:name w:val="General"/>
          <w:gallery w:val="placeholder"/>
        </w:category>
        <w:types>
          <w:type w:val="bbPlcHdr"/>
        </w:types>
        <w:behaviors>
          <w:behavior w:val="content"/>
        </w:behaviors>
        <w:guid w:val="{49389C55-BCEE-463E-BDAB-A102050CD398}"/>
      </w:docPartPr>
      <w:docPartBody>
        <w:p w:rsidR="003F3918" w:rsidRDefault="007A39E3" w:rsidP="007A39E3">
          <w:pPr>
            <w:pStyle w:val="A7292418057F4068812D5F0AF80094EA"/>
          </w:pPr>
          <w:r w:rsidRPr="006B7055">
            <w:rPr>
              <w:rStyle w:val="PlaceholderText"/>
            </w:rPr>
            <w:t>Choose an item.</w:t>
          </w:r>
        </w:p>
      </w:docPartBody>
    </w:docPart>
    <w:docPart>
      <w:docPartPr>
        <w:name w:val="F2E59E1C430B456092EA4FADCC5C2716"/>
        <w:category>
          <w:name w:val="General"/>
          <w:gallery w:val="placeholder"/>
        </w:category>
        <w:types>
          <w:type w:val="bbPlcHdr"/>
        </w:types>
        <w:behaviors>
          <w:behavior w:val="content"/>
        </w:behaviors>
        <w:guid w:val="{83A59FF0-6E0A-4269-B244-837942B4B869}"/>
      </w:docPartPr>
      <w:docPartBody>
        <w:p w:rsidR="003F3918" w:rsidRDefault="007A39E3" w:rsidP="007A39E3">
          <w:pPr>
            <w:pStyle w:val="F2E59E1C430B456092EA4FADCC5C2716"/>
          </w:pPr>
          <w:r w:rsidRPr="006B7055">
            <w:rPr>
              <w:rStyle w:val="PlaceholderText"/>
            </w:rPr>
            <w:t>Choose an item.</w:t>
          </w:r>
        </w:p>
      </w:docPartBody>
    </w:docPart>
    <w:docPart>
      <w:docPartPr>
        <w:name w:val="201073F663864D6B8CE0D84F9581136A"/>
        <w:category>
          <w:name w:val="General"/>
          <w:gallery w:val="placeholder"/>
        </w:category>
        <w:types>
          <w:type w:val="bbPlcHdr"/>
        </w:types>
        <w:behaviors>
          <w:behavior w:val="content"/>
        </w:behaviors>
        <w:guid w:val="{2C212839-DFE1-4BAA-9BB4-D7248F6A8980}"/>
      </w:docPartPr>
      <w:docPartBody>
        <w:p w:rsidR="003F3918" w:rsidRDefault="007A39E3" w:rsidP="007A39E3">
          <w:pPr>
            <w:pStyle w:val="201073F663864D6B8CE0D84F9581136A"/>
          </w:pPr>
          <w:r w:rsidRPr="006B7055">
            <w:rPr>
              <w:rStyle w:val="PlaceholderText"/>
            </w:rPr>
            <w:t>Choose an item.</w:t>
          </w:r>
        </w:p>
      </w:docPartBody>
    </w:docPart>
    <w:docPart>
      <w:docPartPr>
        <w:name w:val="C292013F94FA4B67BDDF44B298BB42FF"/>
        <w:category>
          <w:name w:val="General"/>
          <w:gallery w:val="placeholder"/>
        </w:category>
        <w:types>
          <w:type w:val="bbPlcHdr"/>
        </w:types>
        <w:behaviors>
          <w:behavior w:val="content"/>
        </w:behaviors>
        <w:guid w:val="{6CE42D79-22FB-4452-A858-22635BF74B30}"/>
      </w:docPartPr>
      <w:docPartBody>
        <w:p w:rsidR="003F3918" w:rsidRDefault="007A39E3" w:rsidP="007A39E3">
          <w:pPr>
            <w:pStyle w:val="C292013F94FA4B67BDDF44B298BB42FF"/>
          </w:pPr>
          <w:r w:rsidRPr="006B7055">
            <w:rPr>
              <w:rStyle w:val="PlaceholderText"/>
            </w:rPr>
            <w:t>Choose an item.</w:t>
          </w:r>
        </w:p>
      </w:docPartBody>
    </w:docPart>
    <w:docPart>
      <w:docPartPr>
        <w:name w:val="FEA402336E2C44F9B0DAEAB688D38292"/>
        <w:category>
          <w:name w:val="General"/>
          <w:gallery w:val="placeholder"/>
        </w:category>
        <w:types>
          <w:type w:val="bbPlcHdr"/>
        </w:types>
        <w:behaviors>
          <w:behavior w:val="content"/>
        </w:behaviors>
        <w:guid w:val="{8F44041A-48C6-4ED9-AC7F-29D70114A9D4}"/>
      </w:docPartPr>
      <w:docPartBody>
        <w:p w:rsidR="003F3918" w:rsidRDefault="007A39E3" w:rsidP="007A39E3">
          <w:pPr>
            <w:pStyle w:val="FEA402336E2C44F9B0DAEAB688D38292"/>
          </w:pPr>
          <w:r w:rsidRPr="006B7055">
            <w:rPr>
              <w:rStyle w:val="PlaceholderText"/>
            </w:rPr>
            <w:t>Choose an item.</w:t>
          </w:r>
        </w:p>
      </w:docPartBody>
    </w:docPart>
    <w:docPart>
      <w:docPartPr>
        <w:name w:val="4B67C1A7C78D42D18F0AC60E8DAAA2FF"/>
        <w:category>
          <w:name w:val="General"/>
          <w:gallery w:val="placeholder"/>
        </w:category>
        <w:types>
          <w:type w:val="bbPlcHdr"/>
        </w:types>
        <w:behaviors>
          <w:behavior w:val="content"/>
        </w:behaviors>
        <w:guid w:val="{BF904CA1-79C1-448F-AADA-15494D1C49BC}"/>
      </w:docPartPr>
      <w:docPartBody>
        <w:p w:rsidR="003F3918" w:rsidRDefault="007A39E3" w:rsidP="007A39E3">
          <w:pPr>
            <w:pStyle w:val="4B67C1A7C78D42D18F0AC60E8DAAA2FF"/>
          </w:pPr>
          <w:r w:rsidRPr="006B7055">
            <w:rPr>
              <w:rStyle w:val="PlaceholderText"/>
            </w:rPr>
            <w:t>Choose an item.</w:t>
          </w:r>
        </w:p>
      </w:docPartBody>
    </w:docPart>
    <w:docPart>
      <w:docPartPr>
        <w:name w:val="714043B8C23C449C8427EAA4CC174D71"/>
        <w:category>
          <w:name w:val="General"/>
          <w:gallery w:val="placeholder"/>
        </w:category>
        <w:types>
          <w:type w:val="bbPlcHdr"/>
        </w:types>
        <w:behaviors>
          <w:behavior w:val="content"/>
        </w:behaviors>
        <w:guid w:val="{2AA63FA6-4EFA-4E5C-BE7F-9FBBFE442BB2}"/>
      </w:docPartPr>
      <w:docPartBody>
        <w:p w:rsidR="003F3918" w:rsidRDefault="007A39E3" w:rsidP="007A39E3">
          <w:pPr>
            <w:pStyle w:val="714043B8C23C449C8427EAA4CC174D71"/>
          </w:pPr>
          <w:r w:rsidRPr="006B7055">
            <w:rPr>
              <w:rStyle w:val="PlaceholderText"/>
            </w:rPr>
            <w:t>Choose an item.</w:t>
          </w:r>
        </w:p>
      </w:docPartBody>
    </w:docPart>
    <w:docPart>
      <w:docPartPr>
        <w:name w:val="6841193765C94BBCAF9A7249E99DB5EB"/>
        <w:category>
          <w:name w:val="General"/>
          <w:gallery w:val="placeholder"/>
        </w:category>
        <w:types>
          <w:type w:val="bbPlcHdr"/>
        </w:types>
        <w:behaviors>
          <w:behavior w:val="content"/>
        </w:behaviors>
        <w:guid w:val="{085BD028-8F5D-405B-BDFA-A33A630ED777}"/>
      </w:docPartPr>
      <w:docPartBody>
        <w:p w:rsidR="003F3918" w:rsidRDefault="007A39E3" w:rsidP="007A39E3">
          <w:pPr>
            <w:pStyle w:val="6841193765C94BBCAF9A7249E99DB5EB"/>
          </w:pPr>
          <w:r w:rsidRPr="006B7055">
            <w:rPr>
              <w:rStyle w:val="PlaceholderText"/>
            </w:rPr>
            <w:t>Choose an item.</w:t>
          </w:r>
        </w:p>
      </w:docPartBody>
    </w:docPart>
    <w:docPart>
      <w:docPartPr>
        <w:name w:val="8FDDD729F23F409A8D060B94C0D6437B"/>
        <w:category>
          <w:name w:val="General"/>
          <w:gallery w:val="placeholder"/>
        </w:category>
        <w:types>
          <w:type w:val="bbPlcHdr"/>
        </w:types>
        <w:behaviors>
          <w:behavior w:val="content"/>
        </w:behaviors>
        <w:guid w:val="{E5B1DCC1-42F4-4C35-A7E2-ABBB096122BE}"/>
      </w:docPartPr>
      <w:docPartBody>
        <w:p w:rsidR="003F3918" w:rsidRDefault="007A39E3" w:rsidP="007A39E3">
          <w:pPr>
            <w:pStyle w:val="8FDDD729F23F409A8D060B94C0D6437B"/>
          </w:pPr>
          <w:r w:rsidRPr="006B7055">
            <w:rPr>
              <w:rStyle w:val="PlaceholderText"/>
            </w:rPr>
            <w:t>Choose an item.</w:t>
          </w:r>
        </w:p>
      </w:docPartBody>
    </w:docPart>
    <w:docPart>
      <w:docPartPr>
        <w:name w:val="8C6CE5E1EE7E479BA7DB417AABB0915E"/>
        <w:category>
          <w:name w:val="General"/>
          <w:gallery w:val="placeholder"/>
        </w:category>
        <w:types>
          <w:type w:val="bbPlcHdr"/>
        </w:types>
        <w:behaviors>
          <w:behavior w:val="content"/>
        </w:behaviors>
        <w:guid w:val="{AFFE95A8-0561-4480-8E8B-499004C223B1}"/>
      </w:docPartPr>
      <w:docPartBody>
        <w:p w:rsidR="003F3918" w:rsidRDefault="007A39E3" w:rsidP="007A39E3">
          <w:pPr>
            <w:pStyle w:val="8C6CE5E1EE7E479BA7DB417AABB0915E"/>
          </w:pPr>
          <w:r w:rsidRPr="006B7055">
            <w:rPr>
              <w:rStyle w:val="PlaceholderText"/>
            </w:rPr>
            <w:t>Choose an item.</w:t>
          </w:r>
        </w:p>
      </w:docPartBody>
    </w:docPart>
    <w:docPart>
      <w:docPartPr>
        <w:name w:val="4C0744346811415DB5FD24172B574628"/>
        <w:category>
          <w:name w:val="General"/>
          <w:gallery w:val="placeholder"/>
        </w:category>
        <w:types>
          <w:type w:val="bbPlcHdr"/>
        </w:types>
        <w:behaviors>
          <w:behavior w:val="content"/>
        </w:behaviors>
        <w:guid w:val="{35B5B193-37CE-42BD-A312-74B734DEECDF}"/>
      </w:docPartPr>
      <w:docPartBody>
        <w:p w:rsidR="003F3918" w:rsidRDefault="007A39E3" w:rsidP="007A39E3">
          <w:pPr>
            <w:pStyle w:val="4C0744346811415DB5FD24172B574628"/>
          </w:pPr>
          <w:r w:rsidRPr="006B7055">
            <w:rPr>
              <w:rStyle w:val="PlaceholderText"/>
            </w:rPr>
            <w:t>Choose an item.</w:t>
          </w:r>
        </w:p>
      </w:docPartBody>
    </w:docPart>
    <w:docPart>
      <w:docPartPr>
        <w:name w:val="A9493C31C6C54E04A3CDA0E2E351FB11"/>
        <w:category>
          <w:name w:val="General"/>
          <w:gallery w:val="placeholder"/>
        </w:category>
        <w:types>
          <w:type w:val="bbPlcHdr"/>
        </w:types>
        <w:behaviors>
          <w:behavior w:val="content"/>
        </w:behaviors>
        <w:guid w:val="{F2F3370F-7877-4BBD-B567-1C823532404E}"/>
      </w:docPartPr>
      <w:docPartBody>
        <w:p w:rsidR="003F3918" w:rsidRDefault="007A39E3" w:rsidP="007A39E3">
          <w:pPr>
            <w:pStyle w:val="A9493C31C6C54E04A3CDA0E2E351FB11"/>
          </w:pPr>
          <w:r w:rsidRPr="006B7055">
            <w:rPr>
              <w:rStyle w:val="PlaceholderText"/>
            </w:rPr>
            <w:t>Choose an item.</w:t>
          </w:r>
        </w:p>
      </w:docPartBody>
    </w:docPart>
    <w:docPart>
      <w:docPartPr>
        <w:name w:val="EE0695C66D6348F7BF1BC96C13608800"/>
        <w:category>
          <w:name w:val="General"/>
          <w:gallery w:val="placeholder"/>
        </w:category>
        <w:types>
          <w:type w:val="bbPlcHdr"/>
        </w:types>
        <w:behaviors>
          <w:behavior w:val="content"/>
        </w:behaviors>
        <w:guid w:val="{141022FA-181D-4A06-9538-0388B88C28AC}"/>
      </w:docPartPr>
      <w:docPartBody>
        <w:p w:rsidR="003F3918" w:rsidRDefault="007A39E3" w:rsidP="007A39E3">
          <w:pPr>
            <w:pStyle w:val="EE0695C66D6348F7BF1BC96C13608800"/>
          </w:pPr>
          <w:r w:rsidRPr="006B7055">
            <w:rPr>
              <w:rStyle w:val="PlaceholderText"/>
            </w:rPr>
            <w:t>Choose an item.</w:t>
          </w:r>
        </w:p>
      </w:docPartBody>
    </w:docPart>
    <w:docPart>
      <w:docPartPr>
        <w:name w:val="3BFBC19BB66A484D8DA31CF20D203126"/>
        <w:category>
          <w:name w:val="General"/>
          <w:gallery w:val="placeholder"/>
        </w:category>
        <w:types>
          <w:type w:val="bbPlcHdr"/>
        </w:types>
        <w:behaviors>
          <w:behavior w:val="content"/>
        </w:behaviors>
        <w:guid w:val="{5B2C4C96-595A-4B4A-BF41-F7742C260D0A}"/>
      </w:docPartPr>
      <w:docPartBody>
        <w:p w:rsidR="003F3918" w:rsidRDefault="007A39E3" w:rsidP="007A39E3">
          <w:pPr>
            <w:pStyle w:val="3BFBC19BB66A484D8DA31CF20D203126"/>
          </w:pPr>
          <w:r w:rsidRPr="006B7055">
            <w:rPr>
              <w:rStyle w:val="PlaceholderText"/>
            </w:rPr>
            <w:t>Choose an item.</w:t>
          </w:r>
        </w:p>
      </w:docPartBody>
    </w:docPart>
    <w:docPart>
      <w:docPartPr>
        <w:name w:val="58A5161F0DB5413AB74FB4A1EE69B12A"/>
        <w:category>
          <w:name w:val="General"/>
          <w:gallery w:val="placeholder"/>
        </w:category>
        <w:types>
          <w:type w:val="bbPlcHdr"/>
        </w:types>
        <w:behaviors>
          <w:behavior w:val="content"/>
        </w:behaviors>
        <w:guid w:val="{BEEE7EB8-B2B4-4447-8799-BB99E73A4F89}"/>
      </w:docPartPr>
      <w:docPartBody>
        <w:p w:rsidR="003F3918" w:rsidRDefault="007A39E3" w:rsidP="007A39E3">
          <w:pPr>
            <w:pStyle w:val="58A5161F0DB5413AB74FB4A1EE69B12A"/>
          </w:pPr>
          <w:r w:rsidRPr="006B7055">
            <w:rPr>
              <w:rStyle w:val="PlaceholderText"/>
            </w:rPr>
            <w:t>Choose an item.</w:t>
          </w:r>
        </w:p>
      </w:docPartBody>
    </w:docPart>
    <w:docPart>
      <w:docPartPr>
        <w:name w:val="5B904C9AC58E4078BA51A8ECB47F0802"/>
        <w:category>
          <w:name w:val="General"/>
          <w:gallery w:val="placeholder"/>
        </w:category>
        <w:types>
          <w:type w:val="bbPlcHdr"/>
        </w:types>
        <w:behaviors>
          <w:behavior w:val="content"/>
        </w:behaviors>
        <w:guid w:val="{09443716-90E5-4BE1-A982-12DDAED9C82E}"/>
      </w:docPartPr>
      <w:docPartBody>
        <w:p w:rsidR="003F3918" w:rsidRDefault="007A39E3" w:rsidP="007A39E3">
          <w:pPr>
            <w:pStyle w:val="5B904C9AC58E4078BA51A8ECB47F0802"/>
          </w:pPr>
          <w:r w:rsidRPr="006B7055">
            <w:rPr>
              <w:rStyle w:val="PlaceholderText"/>
            </w:rPr>
            <w:t>Choose an item.</w:t>
          </w:r>
        </w:p>
      </w:docPartBody>
    </w:docPart>
    <w:docPart>
      <w:docPartPr>
        <w:name w:val="9FE5BEE9EAB54CE093B5EDFFAE5770F6"/>
        <w:category>
          <w:name w:val="General"/>
          <w:gallery w:val="placeholder"/>
        </w:category>
        <w:types>
          <w:type w:val="bbPlcHdr"/>
        </w:types>
        <w:behaviors>
          <w:behavior w:val="content"/>
        </w:behaviors>
        <w:guid w:val="{D3217A96-4985-4759-89B5-2EF86FB6C852}"/>
      </w:docPartPr>
      <w:docPartBody>
        <w:p w:rsidR="003F3918" w:rsidRDefault="007A39E3" w:rsidP="007A39E3">
          <w:pPr>
            <w:pStyle w:val="9FE5BEE9EAB54CE093B5EDFFAE5770F6"/>
          </w:pPr>
          <w:r w:rsidRPr="006B7055">
            <w:rPr>
              <w:rStyle w:val="PlaceholderText"/>
            </w:rPr>
            <w:t>Choose an item.</w:t>
          </w:r>
        </w:p>
      </w:docPartBody>
    </w:docPart>
    <w:docPart>
      <w:docPartPr>
        <w:name w:val="65088C58D5554E9B984ACF31792DFFAA"/>
        <w:category>
          <w:name w:val="General"/>
          <w:gallery w:val="placeholder"/>
        </w:category>
        <w:types>
          <w:type w:val="bbPlcHdr"/>
        </w:types>
        <w:behaviors>
          <w:behavior w:val="content"/>
        </w:behaviors>
        <w:guid w:val="{76179281-F4AC-40AA-B16E-8D1E98BDF7F4}"/>
      </w:docPartPr>
      <w:docPartBody>
        <w:p w:rsidR="003F3918" w:rsidRDefault="007A39E3" w:rsidP="007A39E3">
          <w:pPr>
            <w:pStyle w:val="65088C58D5554E9B984ACF31792DFFAA"/>
          </w:pPr>
          <w:r w:rsidRPr="006B7055">
            <w:rPr>
              <w:rStyle w:val="PlaceholderText"/>
            </w:rPr>
            <w:t>Choose an item.</w:t>
          </w:r>
        </w:p>
      </w:docPartBody>
    </w:docPart>
    <w:docPart>
      <w:docPartPr>
        <w:name w:val="52A0B19FC813460FB5125E2C19A9F206"/>
        <w:category>
          <w:name w:val="General"/>
          <w:gallery w:val="placeholder"/>
        </w:category>
        <w:types>
          <w:type w:val="bbPlcHdr"/>
        </w:types>
        <w:behaviors>
          <w:behavior w:val="content"/>
        </w:behaviors>
        <w:guid w:val="{E6FEE719-6542-4562-A865-C64130934494}"/>
      </w:docPartPr>
      <w:docPartBody>
        <w:p w:rsidR="003F3918" w:rsidRDefault="007A39E3" w:rsidP="007A39E3">
          <w:pPr>
            <w:pStyle w:val="52A0B19FC813460FB5125E2C19A9F206"/>
          </w:pPr>
          <w:r w:rsidRPr="006B7055">
            <w:rPr>
              <w:rStyle w:val="PlaceholderText"/>
            </w:rPr>
            <w:t>Choose an item.</w:t>
          </w:r>
        </w:p>
      </w:docPartBody>
    </w:docPart>
    <w:docPart>
      <w:docPartPr>
        <w:name w:val="CECE312CF3174F6A8C3442CBCB40AC22"/>
        <w:category>
          <w:name w:val="General"/>
          <w:gallery w:val="placeholder"/>
        </w:category>
        <w:types>
          <w:type w:val="bbPlcHdr"/>
        </w:types>
        <w:behaviors>
          <w:behavior w:val="content"/>
        </w:behaviors>
        <w:guid w:val="{BD4870C6-908D-4A43-A66F-7AA8ECF7BEB1}"/>
      </w:docPartPr>
      <w:docPartBody>
        <w:p w:rsidR="003F3918" w:rsidRDefault="007A39E3" w:rsidP="007A39E3">
          <w:pPr>
            <w:pStyle w:val="CECE312CF3174F6A8C3442CBCB40AC22"/>
          </w:pPr>
          <w:r w:rsidRPr="006B7055">
            <w:rPr>
              <w:rStyle w:val="PlaceholderText"/>
            </w:rPr>
            <w:t>Choose an item.</w:t>
          </w:r>
        </w:p>
      </w:docPartBody>
    </w:docPart>
    <w:docPart>
      <w:docPartPr>
        <w:name w:val="55D9E4D297664CF19B8FF25269C34B34"/>
        <w:category>
          <w:name w:val="General"/>
          <w:gallery w:val="placeholder"/>
        </w:category>
        <w:types>
          <w:type w:val="bbPlcHdr"/>
        </w:types>
        <w:behaviors>
          <w:behavior w:val="content"/>
        </w:behaviors>
        <w:guid w:val="{361D3891-0DBE-459B-997B-D4A775486E0B}"/>
      </w:docPartPr>
      <w:docPartBody>
        <w:p w:rsidR="003F3918" w:rsidRDefault="007A39E3" w:rsidP="007A39E3">
          <w:pPr>
            <w:pStyle w:val="55D9E4D297664CF19B8FF25269C34B34"/>
          </w:pPr>
          <w:r w:rsidRPr="006B7055">
            <w:rPr>
              <w:rStyle w:val="PlaceholderText"/>
            </w:rPr>
            <w:t>Choose an item.</w:t>
          </w:r>
        </w:p>
      </w:docPartBody>
    </w:docPart>
    <w:docPart>
      <w:docPartPr>
        <w:name w:val="A815BD5BE38B411689256150FDE28551"/>
        <w:category>
          <w:name w:val="General"/>
          <w:gallery w:val="placeholder"/>
        </w:category>
        <w:types>
          <w:type w:val="bbPlcHdr"/>
        </w:types>
        <w:behaviors>
          <w:behavior w:val="content"/>
        </w:behaviors>
        <w:guid w:val="{0110B136-286C-4EB9-A3CF-208256D50639}"/>
      </w:docPartPr>
      <w:docPartBody>
        <w:p w:rsidR="003F3918" w:rsidRDefault="007A39E3" w:rsidP="007A39E3">
          <w:pPr>
            <w:pStyle w:val="A815BD5BE38B411689256150FDE28551"/>
          </w:pPr>
          <w:r w:rsidRPr="006B7055">
            <w:rPr>
              <w:rStyle w:val="PlaceholderText"/>
            </w:rPr>
            <w:t>Choose an item.</w:t>
          </w:r>
        </w:p>
      </w:docPartBody>
    </w:docPart>
    <w:docPart>
      <w:docPartPr>
        <w:name w:val="0674C17117FA4E0BAB24A3613AED94CC"/>
        <w:category>
          <w:name w:val="General"/>
          <w:gallery w:val="placeholder"/>
        </w:category>
        <w:types>
          <w:type w:val="bbPlcHdr"/>
        </w:types>
        <w:behaviors>
          <w:behavior w:val="content"/>
        </w:behaviors>
        <w:guid w:val="{9C900883-BC77-4DE0-836C-22D0B6550DF0}"/>
      </w:docPartPr>
      <w:docPartBody>
        <w:p w:rsidR="003F3918" w:rsidRDefault="007A39E3" w:rsidP="007A39E3">
          <w:pPr>
            <w:pStyle w:val="0674C17117FA4E0BAB24A3613AED94CC"/>
          </w:pPr>
          <w:r w:rsidRPr="006B7055">
            <w:rPr>
              <w:rStyle w:val="PlaceholderText"/>
            </w:rPr>
            <w:t>Choose an item.</w:t>
          </w:r>
        </w:p>
      </w:docPartBody>
    </w:docPart>
    <w:docPart>
      <w:docPartPr>
        <w:name w:val="C9BA4A06FAC24A27B55C60551B0A1666"/>
        <w:category>
          <w:name w:val="General"/>
          <w:gallery w:val="placeholder"/>
        </w:category>
        <w:types>
          <w:type w:val="bbPlcHdr"/>
        </w:types>
        <w:behaviors>
          <w:behavior w:val="content"/>
        </w:behaviors>
        <w:guid w:val="{E2BDF648-4537-4CBB-8627-C889E2A0DBD3}"/>
      </w:docPartPr>
      <w:docPartBody>
        <w:p w:rsidR="003F3918" w:rsidRDefault="007A39E3" w:rsidP="007A39E3">
          <w:pPr>
            <w:pStyle w:val="C9BA4A06FAC24A27B55C60551B0A1666"/>
          </w:pPr>
          <w:r w:rsidRPr="006B7055">
            <w:rPr>
              <w:rStyle w:val="PlaceholderText"/>
            </w:rPr>
            <w:t>Choose an item.</w:t>
          </w:r>
        </w:p>
      </w:docPartBody>
    </w:docPart>
    <w:docPart>
      <w:docPartPr>
        <w:name w:val="EC7369A3D2D94A57AF467A1ED44D3D38"/>
        <w:category>
          <w:name w:val="General"/>
          <w:gallery w:val="placeholder"/>
        </w:category>
        <w:types>
          <w:type w:val="bbPlcHdr"/>
        </w:types>
        <w:behaviors>
          <w:behavior w:val="content"/>
        </w:behaviors>
        <w:guid w:val="{D8858A9D-8A21-4781-8A9E-134E44E4D1A5}"/>
      </w:docPartPr>
      <w:docPartBody>
        <w:p w:rsidR="003F3918" w:rsidRDefault="007A39E3" w:rsidP="007A39E3">
          <w:pPr>
            <w:pStyle w:val="EC7369A3D2D94A57AF467A1ED44D3D38"/>
          </w:pPr>
          <w:r w:rsidRPr="006B7055">
            <w:rPr>
              <w:rStyle w:val="PlaceholderText"/>
            </w:rPr>
            <w:t>Choose an item.</w:t>
          </w:r>
        </w:p>
      </w:docPartBody>
    </w:docPart>
    <w:docPart>
      <w:docPartPr>
        <w:name w:val="B8F56E94647645A2B35A516F2A44F6CD"/>
        <w:category>
          <w:name w:val="General"/>
          <w:gallery w:val="placeholder"/>
        </w:category>
        <w:types>
          <w:type w:val="bbPlcHdr"/>
        </w:types>
        <w:behaviors>
          <w:behavior w:val="content"/>
        </w:behaviors>
        <w:guid w:val="{B77A1238-EC8A-4F03-9E20-046E362B851F}"/>
      </w:docPartPr>
      <w:docPartBody>
        <w:p w:rsidR="003F3918" w:rsidRDefault="007A39E3" w:rsidP="007A39E3">
          <w:pPr>
            <w:pStyle w:val="B8F56E94647645A2B35A516F2A44F6CD"/>
          </w:pPr>
          <w:r w:rsidRPr="006B7055">
            <w:rPr>
              <w:rStyle w:val="PlaceholderText"/>
            </w:rPr>
            <w:t>Choose an item.</w:t>
          </w:r>
        </w:p>
      </w:docPartBody>
    </w:docPart>
    <w:docPart>
      <w:docPartPr>
        <w:name w:val="81F08AA1B1674B0094DF6F86904C1C49"/>
        <w:category>
          <w:name w:val="General"/>
          <w:gallery w:val="placeholder"/>
        </w:category>
        <w:types>
          <w:type w:val="bbPlcHdr"/>
        </w:types>
        <w:behaviors>
          <w:behavior w:val="content"/>
        </w:behaviors>
        <w:guid w:val="{27F2BBE2-5899-4BD0-B6CD-880DD9AB8D11}"/>
      </w:docPartPr>
      <w:docPartBody>
        <w:p w:rsidR="003F3918" w:rsidRDefault="007A39E3" w:rsidP="007A39E3">
          <w:pPr>
            <w:pStyle w:val="81F08AA1B1674B0094DF6F86904C1C49"/>
          </w:pPr>
          <w:r w:rsidRPr="006B7055">
            <w:rPr>
              <w:rStyle w:val="PlaceholderText"/>
            </w:rPr>
            <w:t>Choose an item.</w:t>
          </w:r>
        </w:p>
      </w:docPartBody>
    </w:docPart>
    <w:docPart>
      <w:docPartPr>
        <w:name w:val="DBF06E8931A74BF0B9469FF24E07DD18"/>
        <w:category>
          <w:name w:val="General"/>
          <w:gallery w:val="placeholder"/>
        </w:category>
        <w:types>
          <w:type w:val="bbPlcHdr"/>
        </w:types>
        <w:behaviors>
          <w:behavior w:val="content"/>
        </w:behaviors>
        <w:guid w:val="{05309B7D-BD52-4C1D-852C-982BE6733FBC}"/>
      </w:docPartPr>
      <w:docPartBody>
        <w:p w:rsidR="003F3918" w:rsidRDefault="007A39E3" w:rsidP="007A39E3">
          <w:pPr>
            <w:pStyle w:val="DBF06E8931A74BF0B9469FF24E07DD18"/>
          </w:pPr>
          <w:r w:rsidRPr="006B7055">
            <w:rPr>
              <w:rStyle w:val="PlaceholderText"/>
            </w:rPr>
            <w:t>Choose an item.</w:t>
          </w:r>
        </w:p>
      </w:docPartBody>
    </w:docPart>
    <w:docPart>
      <w:docPartPr>
        <w:name w:val="7E0E3D83731C4D19B2E4BDC4CBC009B2"/>
        <w:category>
          <w:name w:val="General"/>
          <w:gallery w:val="placeholder"/>
        </w:category>
        <w:types>
          <w:type w:val="bbPlcHdr"/>
        </w:types>
        <w:behaviors>
          <w:behavior w:val="content"/>
        </w:behaviors>
        <w:guid w:val="{63FF6FE4-E044-4344-8A2B-9E8F214B9953}"/>
      </w:docPartPr>
      <w:docPartBody>
        <w:p w:rsidR="003F3918" w:rsidRDefault="007A39E3" w:rsidP="007A39E3">
          <w:pPr>
            <w:pStyle w:val="7E0E3D83731C4D19B2E4BDC4CBC009B2"/>
          </w:pPr>
          <w:r w:rsidRPr="006B7055">
            <w:rPr>
              <w:rStyle w:val="PlaceholderText"/>
            </w:rPr>
            <w:t>Choose an item.</w:t>
          </w:r>
        </w:p>
      </w:docPartBody>
    </w:docPart>
    <w:docPart>
      <w:docPartPr>
        <w:name w:val="0953D59FABC24DAE92C9D81491284CE2"/>
        <w:category>
          <w:name w:val="General"/>
          <w:gallery w:val="placeholder"/>
        </w:category>
        <w:types>
          <w:type w:val="bbPlcHdr"/>
        </w:types>
        <w:behaviors>
          <w:behavior w:val="content"/>
        </w:behaviors>
        <w:guid w:val="{86D93C52-2371-4BFB-A6E2-3CEDC7C3074C}"/>
      </w:docPartPr>
      <w:docPartBody>
        <w:p w:rsidR="003F3918" w:rsidRDefault="007A39E3" w:rsidP="007A39E3">
          <w:pPr>
            <w:pStyle w:val="0953D59FABC24DAE92C9D81491284CE2"/>
          </w:pPr>
          <w:r w:rsidRPr="006B7055">
            <w:rPr>
              <w:rStyle w:val="PlaceholderText"/>
            </w:rPr>
            <w:t>Choose an item.</w:t>
          </w:r>
        </w:p>
      </w:docPartBody>
    </w:docPart>
    <w:docPart>
      <w:docPartPr>
        <w:name w:val="3308309B64584D30A2FC29F20F47A4B0"/>
        <w:category>
          <w:name w:val="General"/>
          <w:gallery w:val="placeholder"/>
        </w:category>
        <w:types>
          <w:type w:val="bbPlcHdr"/>
        </w:types>
        <w:behaviors>
          <w:behavior w:val="content"/>
        </w:behaviors>
        <w:guid w:val="{8FC8567E-EAF2-4371-A737-9E89D0BED499}"/>
      </w:docPartPr>
      <w:docPartBody>
        <w:p w:rsidR="003F3918" w:rsidRDefault="007A39E3" w:rsidP="007A39E3">
          <w:pPr>
            <w:pStyle w:val="3308309B64584D30A2FC29F20F47A4B0"/>
          </w:pPr>
          <w:r w:rsidRPr="006B7055">
            <w:rPr>
              <w:rStyle w:val="PlaceholderText"/>
            </w:rPr>
            <w:t>Choose an item.</w:t>
          </w:r>
        </w:p>
      </w:docPartBody>
    </w:docPart>
    <w:docPart>
      <w:docPartPr>
        <w:name w:val="D6746FCB629842BAABF1F098D822D00F"/>
        <w:category>
          <w:name w:val="General"/>
          <w:gallery w:val="placeholder"/>
        </w:category>
        <w:types>
          <w:type w:val="bbPlcHdr"/>
        </w:types>
        <w:behaviors>
          <w:behavior w:val="content"/>
        </w:behaviors>
        <w:guid w:val="{A4471E73-A79B-4427-BDE6-6B5907FC485A}"/>
      </w:docPartPr>
      <w:docPartBody>
        <w:p w:rsidR="003F3918" w:rsidRDefault="007A39E3" w:rsidP="007A39E3">
          <w:pPr>
            <w:pStyle w:val="D6746FCB629842BAABF1F098D822D00F"/>
          </w:pPr>
          <w:r w:rsidRPr="006B7055">
            <w:rPr>
              <w:rStyle w:val="PlaceholderText"/>
            </w:rPr>
            <w:t>Choose an item.</w:t>
          </w:r>
        </w:p>
      </w:docPartBody>
    </w:docPart>
    <w:docPart>
      <w:docPartPr>
        <w:name w:val="8F897F2229C64C03A08293D06A6D65CB"/>
        <w:category>
          <w:name w:val="General"/>
          <w:gallery w:val="placeholder"/>
        </w:category>
        <w:types>
          <w:type w:val="bbPlcHdr"/>
        </w:types>
        <w:behaviors>
          <w:behavior w:val="content"/>
        </w:behaviors>
        <w:guid w:val="{0B2F7220-5016-4ADE-9C33-D0E6DFE25A7E}"/>
      </w:docPartPr>
      <w:docPartBody>
        <w:p w:rsidR="003F3918" w:rsidRDefault="007A39E3" w:rsidP="007A39E3">
          <w:pPr>
            <w:pStyle w:val="8F897F2229C64C03A08293D06A6D65CB"/>
          </w:pPr>
          <w:r w:rsidRPr="006B7055">
            <w:rPr>
              <w:rStyle w:val="PlaceholderText"/>
            </w:rPr>
            <w:t>Choose an item.</w:t>
          </w:r>
        </w:p>
      </w:docPartBody>
    </w:docPart>
    <w:docPart>
      <w:docPartPr>
        <w:name w:val="3FA79581A017420EB2B6B4B59EF764E8"/>
        <w:category>
          <w:name w:val="General"/>
          <w:gallery w:val="placeholder"/>
        </w:category>
        <w:types>
          <w:type w:val="bbPlcHdr"/>
        </w:types>
        <w:behaviors>
          <w:behavior w:val="content"/>
        </w:behaviors>
        <w:guid w:val="{CE857193-132D-45A6-9751-0D5B1F0B0A34}"/>
      </w:docPartPr>
      <w:docPartBody>
        <w:p w:rsidR="003F3918" w:rsidRDefault="007A39E3" w:rsidP="007A39E3">
          <w:pPr>
            <w:pStyle w:val="3FA79581A017420EB2B6B4B59EF764E8"/>
          </w:pPr>
          <w:r w:rsidRPr="006B7055">
            <w:rPr>
              <w:rStyle w:val="PlaceholderText"/>
            </w:rPr>
            <w:t>Choose an item.</w:t>
          </w:r>
        </w:p>
      </w:docPartBody>
    </w:docPart>
    <w:docPart>
      <w:docPartPr>
        <w:name w:val="959B87C0E0694ECE9A55F6A20BFF3B15"/>
        <w:category>
          <w:name w:val="General"/>
          <w:gallery w:val="placeholder"/>
        </w:category>
        <w:types>
          <w:type w:val="bbPlcHdr"/>
        </w:types>
        <w:behaviors>
          <w:behavior w:val="content"/>
        </w:behaviors>
        <w:guid w:val="{D6ED3F5D-2CEC-4171-B119-5B01C2294533}"/>
      </w:docPartPr>
      <w:docPartBody>
        <w:p w:rsidR="003F3918" w:rsidRDefault="007A39E3" w:rsidP="007A39E3">
          <w:pPr>
            <w:pStyle w:val="959B87C0E0694ECE9A55F6A20BFF3B15"/>
          </w:pPr>
          <w:r w:rsidRPr="006B7055">
            <w:rPr>
              <w:rStyle w:val="PlaceholderText"/>
            </w:rPr>
            <w:t>Choose an item.</w:t>
          </w:r>
        </w:p>
      </w:docPartBody>
    </w:docPart>
    <w:docPart>
      <w:docPartPr>
        <w:name w:val="D736854FE323466EB95435021DEA47A5"/>
        <w:category>
          <w:name w:val="General"/>
          <w:gallery w:val="placeholder"/>
        </w:category>
        <w:types>
          <w:type w:val="bbPlcHdr"/>
        </w:types>
        <w:behaviors>
          <w:behavior w:val="content"/>
        </w:behaviors>
        <w:guid w:val="{8298B3D4-F17D-47AF-AF8E-3C160F843CD1}"/>
      </w:docPartPr>
      <w:docPartBody>
        <w:p w:rsidR="003F3918" w:rsidRDefault="007A39E3" w:rsidP="007A39E3">
          <w:pPr>
            <w:pStyle w:val="D736854FE323466EB95435021DEA47A5"/>
          </w:pPr>
          <w:r w:rsidRPr="006B7055">
            <w:rPr>
              <w:rStyle w:val="PlaceholderText"/>
            </w:rPr>
            <w:t>Choose an item.</w:t>
          </w:r>
        </w:p>
      </w:docPartBody>
    </w:docPart>
    <w:docPart>
      <w:docPartPr>
        <w:name w:val="D62778302892443B80E93AC90187F298"/>
        <w:category>
          <w:name w:val="General"/>
          <w:gallery w:val="placeholder"/>
        </w:category>
        <w:types>
          <w:type w:val="bbPlcHdr"/>
        </w:types>
        <w:behaviors>
          <w:behavior w:val="content"/>
        </w:behaviors>
        <w:guid w:val="{8CAC03F8-2056-4106-B530-84594FF9F6D4}"/>
      </w:docPartPr>
      <w:docPartBody>
        <w:p w:rsidR="003F3918" w:rsidRDefault="007A39E3" w:rsidP="007A39E3">
          <w:pPr>
            <w:pStyle w:val="D62778302892443B80E93AC90187F298"/>
          </w:pPr>
          <w:r w:rsidRPr="006B7055">
            <w:rPr>
              <w:rStyle w:val="PlaceholderText"/>
            </w:rPr>
            <w:t>Choose an item.</w:t>
          </w:r>
        </w:p>
      </w:docPartBody>
    </w:docPart>
    <w:docPart>
      <w:docPartPr>
        <w:name w:val="D88045B7E20A4E67B954ADC137876712"/>
        <w:category>
          <w:name w:val="General"/>
          <w:gallery w:val="placeholder"/>
        </w:category>
        <w:types>
          <w:type w:val="bbPlcHdr"/>
        </w:types>
        <w:behaviors>
          <w:behavior w:val="content"/>
        </w:behaviors>
        <w:guid w:val="{9F2742DF-4357-4FC2-88D6-E4F0CC062E1E}"/>
      </w:docPartPr>
      <w:docPartBody>
        <w:p w:rsidR="003F3918" w:rsidRDefault="007A39E3" w:rsidP="007A39E3">
          <w:pPr>
            <w:pStyle w:val="D88045B7E20A4E67B954ADC137876712"/>
          </w:pPr>
          <w:r w:rsidRPr="006B7055">
            <w:rPr>
              <w:rStyle w:val="PlaceholderText"/>
            </w:rPr>
            <w:t>Choose an item.</w:t>
          </w:r>
        </w:p>
      </w:docPartBody>
    </w:docPart>
    <w:docPart>
      <w:docPartPr>
        <w:name w:val="2E61FB9852904DE8956DBA6CE2C0AD09"/>
        <w:category>
          <w:name w:val="General"/>
          <w:gallery w:val="placeholder"/>
        </w:category>
        <w:types>
          <w:type w:val="bbPlcHdr"/>
        </w:types>
        <w:behaviors>
          <w:behavior w:val="content"/>
        </w:behaviors>
        <w:guid w:val="{998EEDCD-AE08-4026-BB71-193DD19A9459}"/>
      </w:docPartPr>
      <w:docPartBody>
        <w:p w:rsidR="003F3918" w:rsidRDefault="007A39E3" w:rsidP="007A39E3">
          <w:pPr>
            <w:pStyle w:val="2E61FB9852904DE8956DBA6CE2C0AD09"/>
          </w:pPr>
          <w:r w:rsidRPr="006B7055">
            <w:rPr>
              <w:rStyle w:val="PlaceholderText"/>
            </w:rPr>
            <w:t>Choose an item.</w:t>
          </w:r>
        </w:p>
      </w:docPartBody>
    </w:docPart>
    <w:docPart>
      <w:docPartPr>
        <w:name w:val="E7C4CD129CCD4D10BE625293910EEF66"/>
        <w:category>
          <w:name w:val="General"/>
          <w:gallery w:val="placeholder"/>
        </w:category>
        <w:types>
          <w:type w:val="bbPlcHdr"/>
        </w:types>
        <w:behaviors>
          <w:behavior w:val="content"/>
        </w:behaviors>
        <w:guid w:val="{FD491452-FC2E-4F36-BF33-4A7B7B11FDAD}"/>
      </w:docPartPr>
      <w:docPartBody>
        <w:p w:rsidR="003F3918" w:rsidRDefault="007A39E3" w:rsidP="007A39E3">
          <w:pPr>
            <w:pStyle w:val="E7C4CD129CCD4D10BE625293910EEF66"/>
          </w:pPr>
          <w:r w:rsidRPr="006B7055">
            <w:rPr>
              <w:rStyle w:val="PlaceholderText"/>
            </w:rPr>
            <w:t>Choose an item.</w:t>
          </w:r>
        </w:p>
      </w:docPartBody>
    </w:docPart>
    <w:docPart>
      <w:docPartPr>
        <w:name w:val="EA51186B60964139A17A3DC4510241E5"/>
        <w:category>
          <w:name w:val="General"/>
          <w:gallery w:val="placeholder"/>
        </w:category>
        <w:types>
          <w:type w:val="bbPlcHdr"/>
        </w:types>
        <w:behaviors>
          <w:behavior w:val="content"/>
        </w:behaviors>
        <w:guid w:val="{A528A790-D26E-403B-A907-0F04A2546024}"/>
      </w:docPartPr>
      <w:docPartBody>
        <w:p w:rsidR="003F3918" w:rsidRDefault="007A39E3" w:rsidP="007A39E3">
          <w:pPr>
            <w:pStyle w:val="EA51186B60964139A17A3DC4510241E5"/>
          </w:pPr>
          <w:r w:rsidRPr="006B7055">
            <w:rPr>
              <w:rStyle w:val="PlaceholderText"/>
            </w:rPr>
            <w:t>Choose an item.</w:t>
          </w:r>
        </w:p>
      </w:docPartBody>
    </w:docPart>
    <w:docPart>
      <w:docPartPr>
        <w:name w:val="F8A54D0893004C99AB2D005B4EB340D0"/>
        <w:category>
          <w:name w:val="General"/>
          <w:gallery w:val="placeholder"/>
        </w:category>
        <w:types>
          <w:type w:val="bbPlcHdr"/>
        </w:types>
        <w:behaviors>
          <w:behavior w:val="content"/>
        </w:behaviors>
        <w:guid w:val="{DB966DC5-6C61-439D-B789-394F27E2913B}"/>
      </w:docPartPr>
      <w:docPartBody>
        <w:p w:rsidR="003F3918" w:rsidRDefault="007A39E3" w:rsidP="007A39E3">
          <w:pPr>
            <w:pStyle w:val="F8A54D0893004C99AB2D005B4EB340D0"/>
          </w:pPr>
          <w:r w:rsidRPr="006B7055">
            <w:rPr>
              <w:rStyle w:val="PlaceholderText"/>
            </w:rPr>
            <w:t>Choose an item.</w:t>
          </w:r>
        </w:p>
      </w:docPartBody>
    </w:docPart>
    <w:docPart>
      <w:docPartPr>
        <w:name w:val="E56E12D0AEF243498723F400CB3D74C3"/>
        <w:category>
          <w:name w:val="General"/>
          <w:gallery w:val="placeholder"/>
        </w:category>
        <w:types>
          <w:type w:val="bbPlcHdr"/>
        </w:types>
        <w:behaviors>
          <w:behavior w:val="content"/>
        </w:behaviors>
        <w:guid w:val="{E17606E4-B8C5-4E6F-A0F6-B9BC617716D0}"/>
      </w:docPartPr>
      <w:docPartBody>
        <w:p w:rsidR="003F3918" w:rsidRDefault="007A39E3" w:rsidP="007A39E3">
          <w:pPr>
            <w:pStyle w:val="E56E12D0AEF243498723F400CB3D74C3"/>
          </w:pPr>
          <w:r w:rsidRPr="006B7055">
            <w:rPr>
              <w:rStyle w:val="PlaceholderText"/>
            </w:rPr>
            <w:t>Choose an item.</w:t>
          </w:r>
        </w:p>
      </w:docPartBody>
    </w:docPart>
    <w:docPart>
      <w:docPartPr>
        <w:name w:val="7CF8762BC1B34393863E5F36602B7BBC"/>
        <w:category>
          <w:name w:val="General"/>
          <w:gallery w:val="placeholder"/>
        </w:category>
        <w:types>
          <w:type w:val="bbPlcHdr"/>
        </w:types>
        <w:behaviors>
          <w:behavior w:val="content"/>
        </w:behaviors>
        <w:guid w:val="{482595A3-97BF-44EE-AFB8-D681D59BB061}"/>
      </w:docPartPr>
      <w:docPartBody>
        <w:p w:rsidR="003F3918" w:rsidRDefault="007A39E3" w:rsidP="007A39E3">
          <w:pPr>
            <w:pStyle w:val="7CF8762BC1B34393863E5F36602B7BBC"/>
          </w:pPr>
          <w:r w:rsidRPr="006B7055">
            <w:rPr>
              <w:rStyle w:val="PlaceholderText"/>
            </w:rPr>
            <w:t>Choose an item.</w:t>
          </w:r>
        </w:p>
      </w:docPartBody>
    </w:docPart>
    <w:docPart>
      <w:docPartPr>
        <w:name w:val="BA2D5A11004F42A88C6D088D4757101D"/>
        <w:category>
          <w:name w:val="General"/>
          <w:gallery w:val="placeholder"/>
        </w:category>
        <w:types>
          <w:type w:val="bbPlcHdr"/>
        </w:types>
        <w:behaviors>
          <w:behavior w:val="content"/>
        </w:behaviors>
        <w:guid w:val="{1DB72241-5369-4DAE-8052-BCAD7509BFAA}"/>
      </w:docPartPr>
      <w:docPartBody>
        <w:p w:rsidR="003F3918" w:rsidRDefault="007A39E3" w:rsidP="007A39E3">
          <w:pPr>
            <w:pStyle w:val="BA2D5A11004F42A88C6D088D4757101D"/>
          </w:pPr>
          <w:r w:rsidRPr="006B7055">
            <w:rPr>
              <w:rStyle w:val="PlaceholderText"/>
            </w:rPr>
            <w:t>Choose an item.</w:t>
          </w:r>
        </w:p>
      </w:docPartBody>
    </w:docPart>
    <w:docPart>
      <w:docPartPr>
        <w:name w:val="96DE130BE183403C85C3C12D2178512C"/>
        <w:category>
          <w:name w:val="General"/>
          <w:gallery w:val="placeholder"/>
        </w:category>
        <w:types>
          <w:type w:val="bbPlcHdr"/>
        </w:types>
        <w:behaviors>
          <w:behavior w:val="content"/>
        </w:behaviors>
        <w:guid w:val="{ECAC23A7-8EAF-4BF9-9A44-174C15E2D6A2}"/>
      </w:docPartPr>
      <w:docPartBody>
        <w:p w:rsidR="003F3918" w:rsidRDefault="007A39E3" w:rsidP="007A39E3">
          <w:pPr>
            <w:pStyle w:val="96DE130BE183403C85C3C12D2178512C"/>
          </w:pPr>
          <w:r w:rsidRPr="006B7055">
            <w:rPr>
              <w:rStyle w:val="PlaceholderText"/>
            </w:rPr>
            <w:t>Choose an item.</w:t>
          </w:r>
        </w:p>
      </w:docPartBody>
    </w:docPart>
    <w:docPart>
      <w:docPartPr>
        <w:name w:val="1640664DA542498495C7D4B88B657E52"/>
        <w:category>
          <w:name w:val="General"/>
          <w:gallery w:val="placeholder"/>
        </w:category>
        <w:types>
          <w:type w:val="bbPlcHdr"/>
        </w:types>
        <w:behaviors>
          <w:behavior w:val="content"/>
        </w:behaviors>
        <w:guid w:val="{8908175E-9794-4A12-B696-D753C62DB799}"/>
      </w:docPartPr>
      <w:docPartBody>
        <w:p w:rsidR="003F3918" w:rsidRDefault="007A39E3" w:rsidP="007A39E3">
          <w:pPr>
            <w:pStyle w:val="1640664DA542498495C7D4B88B657E52"/>
          </w:pPr>
          <w:r w:rsidRPr="006B7055">
            <w:rPr>
              <w:rStyle w:val="PlaceholderText"/>
            </w:rPr>
            <w:t>Choose an item.</w:t>
          </w:r>
        </w:p>
      </w:docPartBody>
    </w:docPart>
    <w:docPart>
      <w:docPartPr>
        <w:name w:val="59B0260197764007A97EF174A9875F88"/>
        <w:category>
          <w:name w:val="General"/>
          <w:gallery w:val="placeholder"/>
        </w:category>
        <w:types>
          <w:type w:val="bbPlcHdr"/>
        </w:types>
        <w:behaviors>
          <w:behavior w:val="content"/>
        </w:behaviors>
        <w:guid w:val="{254DE043-90D2-403B-BEBA-5D87D5C7C59D}"/>
      </w:docPartPr>
      <w:docPartBody>
        <w:p w:rsidR="003F3918" w:rsidRDefault="007A39E3" w:rsidP="007A39E3">
          <w:pPr>
            <w:pStyle w:val="59B0260197764007A97EF174A9875F88"/>
          </w:pPr>
          <w:r w:rsidRPr="006B7055">
            <w:rPr>
              <w:rStyle w:val="PlaceholderText"/>
            </w:rPr>
            <w:t>Choose an item.</w:t>
          </w:r>
        </w:p>
      </w:docPartBody>
    </w:docPart>
    <w:docPart>
      <w:docPartPr>
        <w:name w:val="5B7770A0F09F4EBAB17FCBB097685BA3"/>
        <w:category>
          <w:name w:val="General"/>
          <w:gallery w:val="placeholder"/>
        </w:category>
        <w:types>
          <w:type w:val="bbPlcHdr"/>
        </w:types>
        <w:behaviors>
          <w:behavior w:val="content"/>
        </w:behaviors>
        <w:guid w:val="{69788C36-3C16-44CC-9BCE-F97EF6AA713D}"/>
      </w:docPartPr>
      <w:docPartBody>
        <w:p w:rsidR="003F3918" w:rsidRDefault="007A39E3" w:rsidP="007A39E3">
          <w:pPr>
            <w:pStyle w:val="5B7770A0F09F4EBAB17FCBB097685BA3"/>
          </w:pPr>
          <w:r w:rsidRPr="006B7055">
            <w:rPr>
              <w:rStyle w:val="PlaceholderText"/>
            </w:rPr>
            <w:t>Choose an item.</w:t>
          </w:r>
        </w:p>
      </w:docPartBody>
    </w:docPart>
    <w:docPart>
      <w:docPartPr>
        <w:name w:val="3E0EC0DA6F894A23926EDAAB55CB9B6C"/>
        <w:category>
          <w:name w:val="General"/>
          <w:gallery w:val="placeholder"/>
        </w:category>
        <w:types>
          <w:type w:val="bbPlcHdr"/>
        </w:types>
        <w:behaviors>
          <w:behavior w:val="content"/>
        </w:behaviors>
        <w:guid w:val="{577F4373-EE48-4E51-83BB-7B1D53858091}"/>
      </w:docPartPr>
      <w:docPartBody>
        <w:p w:rsidR="003F3918" w:rsidRDefault="007A39E3" w:rsidP="007A39E3">
          <w:pPr>
            <w:pStyle w:val="3E0EC0DA6F894A23926EDAAB55CB9B6C"/>
          </w:pPr>
          <w:r w:rsidRPr="006B7055">
            <w:rPr>
              <w:rStyle w:val="PlaceholderText"/>
            </w:rPr>
            <w:t>Choose an item.</w:t>
          </w:r>
        </w:p>
      </w:docPartBody>
    </w:docPart>
    <w:docPart>
      <w:docPartPr>
        <w:name w:val="84F57977D5C2429C8A1D98E95117D36E"/>
        <w:category>
          <w:name w:val="General"/>
          <w:gallery w:val="placeholder"/>
        </w:category>
        <w:types>
          <w:type w:val="bbPlcHdr"/>
        </w:types>
        <w:behaviors>
          <w:behavior w:val="content"/>
        </w:behaviors>
        <w:guid w:val="{72F44CF4-A2CE-42A8-8DC5-3A2C430453A4}"/>
      </w:docPartPr>
      <w:docPartBody>
        <w:p w:rsidR="003F3918" w:rsidRDefault="007A39E3" w:rsidP="007A39E3">
          <w:pPr>
            <w:pStyle w:val="84F57977D5C2429C8A1D98E95117D36E"/>
          </w:pPr>
          <w:r w:rsidRPr="006B7055">
            <w:rPr>
              <w:rStyle w:val="PlaceholderText"/>
            </w:rPr>
            <w:t>Choose an item.</w:t>
          </w:r>
        </w:p>
      </w:docPartBody>
    </w:docPart>
    <w:docPart>
      <w:docPartPr>
        <w:name w:val="B5C5B5FFA845437ABF9128EA8E8A4A1A"/>
        <w:category>
          <w:name w:val="General"/>
          <w:gallery w:val="placeholder"/>
        </w:category>
        <w:types>
          <w:type w:val="bbPlcHdr"/>
        </w:types>
        <w:behaviors>
          <w:behavior w:val="content"/>
        </w:behaviors>
        <w:guid w:val="{ADA870E6-6A0C-481D-B652-8EB339BC534E}"/>
      </w:docPartPr>
      <w:docPartBody>
        <w:p w:rsidR="003F3918" w:rsidRDefault="007A39E3" w:rsidP="007A39E3">
          <w:pPr>
            <w:pStyle w:val="B5C5B5FFA845437ABF9128EA8E8A4A1A"/>
          </w:pPr>
          <w:r w:rsidRPr="006B7055">
            <w:rPr>
              <w:rStyle w:val="PlaceholderText"/>
            </w:rPr>
            <w:t>Choose an item.</w:t>
          </w:r>
        </w:p>
      </w:docPartBody>
    </w:docPart>
    <w:docPart>
      <w:docPartPr>
        <w:name w:val="2EC8D681BD724E52B3C06CC5C0106BB3"/>
        <w:category>
          <w:name w:val="General"/>
          <w:gallery w:val="placeholder"/>
        </w:category>
        <w:types>
          <w:type w:val="bbPlcHdr"/>
        </w:types>
        <w:behaviors>
          <w:behavior w:val="content"/>
        </w:behaviors>
        <w:guid w:val="{CF90EA85-EE65-47C8-966E-EDB5D9C9114E}"/>
      </w:docPartPr>
      <w:docPartBody>
        <w:p w:rsidR="003F3918" w:rsidRDefault="007A39E3" w:rsidP="007A39E3">
          <w:pPr>
            <w:pStyle w:val="2EC8D681BD724E52B3C06CC5C0106BB3"/>
          </w:pPr>
          <w:r w:rsidRPr="006B7055">
            <w:rPr>
              <w:rStyle w:val="PlaceholderText"/>
            </w:rPr>
            <w:t>Choose an item.</w:t>
          </w:r>
        </w:p>
      </w:docPartBody>
    </w:docPart>
    <w:docPart>
      <w:docPartPr>
        <w:name w:val="C5E5DB2B259B484DB49DE75A6066526F"/>
        <w:category>
          <w:name w:val="General"/>
          <w:gallery w:val="placeholder"/>
        </w:category>
        <w:types>
          <w:type w:val="bbPlcHdr"/>
        </w:types>
        <w:behaviors>
          <w:behavior w:val="content"/>
        </w:behaviors>
        <w:guid w:val="{B26AF0F6-7EB6-409A-926A-AAD7CA7D9D76}"/>
      </w:docPartPr>
      <w:docPartBody>
        <w:p w:rsidR="003F3918" w:rsidRDefault="007A39E3" w:rsidP="007A39E3">
          <w:pPr>
            <w:pStyle w:val="C5E5DB2B259B484DB49DE75A6066526F"/>
          </w:pPr>
          <w:r w:rsidRPr="006B7055">
            <w:rPr>
              <w:rStyle w:val="PlaceholderText"/>
            </w:rPr>
            <w:t>Choose an item.</w:t>
          </w:r>
        </w:p>
      </w:docPartBody>
    </w:docPart>
    <w:docPart>
      <w:docPartPr>
        <w:name w:val="96231B505DB646D6B11EB734BBA19B61"/>
        <w:category>
          <w:name w:val="General"/>
          <w:gallery w:val="placeholder"/>
        </w:category>
        <w:types>
          <w:type w:val="bbPlcHdr"/>
        </w:types>
        <w:behaviors>
          <w:behavior w:val="content"/>
        </w:behaviors>
        <w:guid w:val="{B5B7DFC1-DC0A-4D39-B550-8ABE47B09D25}"/>
      </w:docPartPr>
      <w:docPartBody>
        <w:p w:rsidR="003F3918" w:rsidRDefault="007A39E3" w:rsidP="007A39E3">
          <w:pPr>
            <w:pStyle w:val="96231B505DB646D6B11EB734BBA19B61"/>
          </w:pPr>
          <w:r w:rsidRPr="006B7055">
            <w:rPr>
              <w:rStyle w:val="PlaceholderText"/>
            </w:rPr>
            <w:t>Choose an item.</w:t>
          </w:r>
        </w:p>
      </w:docPartBody>
    </w:docPart>
    <w:docPart>
      <w:docPartPr>
        <w:name w:val="1E696AB5AC4E4521903EF1FDCB436DC0"/>
        <w:category>
          <w:name w:val="General"/>
          <w:gallery w:val="placeholder"/>
        </w:category>
        <w:types>
          <w:type w:val="bbPlcHdr"/>
        </w:types>
        <w:behaviors>
          <w:behavior w:val="content"/>
        </w:behaviors>
        <w:guid w:val="{91BF40B7-70E4-4E3F-9C4F-6BC29F26A053}"/>
      </w:docPartPr>
      <w:docPartBody>
        <w:p w:rsidR="003F3918" w:rsidRDefault="007A39E3" w:rsidP="007A39E3">
          <w:pPr>
            <w:pStyle w:val="1E696AB5AC4E4521903EF1FDCB436DC0"/>
          </w:pPr>
          <w:r w:rsidRPr="006B7055">
            <w:rPr>
              <w:rStyle w:val="PlaceholderText"/>
            </w:rPr>
            <w:t>Choose an item.</w:t>
          </w:r>
        </w:p>
      </w:docPartBody>
    </w:docPart>
    <w:docPart>
      <w:docPartPr>
        <w:name w:val="E2421109E0A34490B73B56D83AE83A65"/>
        <w:category>
          <w:name w:val="General"/>
          <w:gallery w:val="placeholder"/>
        </w:category>
        <w:types>
          <w:type w:val="bbPlcHdr"/>
        </w:types>
        <w:behaviors>
          <w:behavior w:val="content"/>
        </w:behaviors>
        <w:guid w:val="{A8998942-3C9C-49D5-A69A-380578D85D9F}"/>
      </w:docPartPr>
      <w:docPartBody>
        <w:p w:rsidR="003F3918" w:rsidRDefault="007A39E3" w:rsidP="007A39E3">
          <w:pPr>
            <w:pStyle w:val="E2421109E0A34490B73B56D83AE83A65"/>
          </w:pPr>
          <w:r w:rsidRPr="006B7055">
            <w:rPr>
              <w:rStyle w:val="PlaceholderText"/>
            </w:rPr>
            <w:t>Choose an item.</w:t>
          </w:r>
        </w:p>
      </w:docPartBody>
    </w:docPart>
    <w:docPart>
      <w:docPartPr>
        <w:name w:val="3AE70BCB3FBB4DDDA26E1CDC7CA344A0"/>
        <w:category>
          <w:name w:val="General"/>
          <w:gallery w:val="placeholder"/>
        </w:category>
        <w:types>
          <w:type w:val="bbPlcHdr"/>
        </w:types>
        <w:behaviors>
          <w:behavior w:val="content"/>
        </w:behaviors>
        <w:guid w:val="{C54B205A-CD8C-4B75-BF3C-6286A5E14376}"/>
      </w:docPartPr>
      <w:docPartBody>
        <w:p w:rsidR="003F3918" w:rsidRDefault="007A39E3" w:rsidP="007A39E3">
          <w:pPr>
            <w:pStyle w:val="3AE70BCB3FBB4DDDA26E1CDC7CA344A0"/>
          </w:pPr>
          <w:r w:rsidRPr="006B7055">
            <w:rPr>
              <w:rStyle w:val="PlaceholderText"/>
            </w:rPr>
            <w:t>Choose an item.</w:t>
          </w:r>
        </w:p>
      </w:docPartBody>
    </w:docPart>
    <w:docPart>
      <w:docPartPr>
        <w:name w:val="21A26ACFA60741B992021565C379456A"/>
        <w:category>
          <w:name w:val="General"/>
          <w:gallery w:val="placeholder"/>
        </w:category>
        <w:types>
          <w:type w:val="bbPlcHdr"/>
        </w:types>
        <w:behaviors>
          <w:behavior w:val="content"/>
        </w:behaviors>
        <w:guid w:val="{09170BEC-72BE-4CD6-B26F-E628E1776106}"/>
      </w:docPartPr>
      <w:docPartBody>
        <w:p w:rsidR="003F3918" w:rsidRDefault="007A39E3" w:rsidP="007A39E3">
          <w:pPr>
            <w:pStyle w:val="21A26ACFA60741B992021565C379456A"/>
          </w:pPr>
          <w:r w:rsidRPr="006B7055">
            <w:rPr>
              <w:rStyle w:val="PlaceholderText"/>
            </w:rPr>
            <w:t>Choose an item.</w:t>
          </w:r>
        </w:p>
      </w:docPartBody>
    </w:docPart>
    <w:docPart>
      <w:docPartPr>
        <w:name w:val="6519058546FA46E896F3E6C142C74E82"/>
        <w:category>
          <w:name w:val="General"/>
          <w:gallery w:val="placeholder"/>
        </w:category>
        <w:types>
          <w:type w:val="bbPlcHdr"/>
        </w:types>
        <w:behaviors>
          <w:behavior w:val="content"/>
        </w:behaviors>
        <w:guid w:val="{C6C6DA9C-EF17-4BBD-AE1D-469F971CDC28}"/>
      </w:docPartPr>
      <w:docPartBody>
        <w:p w:rsidR="003F3918" w:rsidRDefault="007A39E3" w:rsidP="007A39E3">
          <w:pPr>
            <w:pStyle w:val="6519058546FA46E896F3E6C142C74E82"/>
          </w:pPr>
          <w:r w:rsidRPr="006B7055">
            <w:rPr>
              <w:rStyle w:val="PlaceholderText"/>
            </w:rPr>
            <w:t>Choose an item.</w:t>
          </w:r>
        </w:p>
      </w:docPartBody>
    </w:docPart>
    <w:docPart>
      <w:docPartPr>
        <w:name w:val="120EDD590CCB415887E68EA38F97D016"/>
        <w:category>
          <w:name w:val="General"/>
          <w:gallery w:val="placeholder"/>
        </w:category>
        <w:types>
          <w:type w:val="bbPlcHdr"/>
        </w:types>
        <w:behaviors>
          <w:behavior w:val="content"/>
        </w:behaviors>
        <w:guid w:val="{82FCB502-8FEC-44B1-9F1B-F6D34950A2D2}"/>
      </w:docPartPr>
      <w:docPartBody>
        <w:p w:rsidR="003F3918" w:rsidRDefault="007A39E3" w:rsidP="007A39E3">
          <w:pPr>
            <w:pStyle w:val="120EDD590CCB415887E68EA38F97D016"/>
          </w:pPr>
          <w:r w:rsidRPr="006B7055">
            <w:rPr>
              <w:rStyle w:val="PlaceholderText"/>
            </w:rPr>
            <w:t>Choose an item.</w:t>
          </w:r>
        </w:p>
      </w:docPartBody>
    </w:docPart>
    <w:docPart>
      <w:docPartPr>
        <w:name w:val="DD4ED7F52281469590E1EF33C1636222"/>
        <w:category>
          <w:name w:val="General"/>
          <w:gallery w:val="placeholder"/>
        </w:category>
        <w:types>
          <w:type w:val="bbPlcHdr"/>
        </w:types>
        <w:behaviors>
          <w:behavior w:val="content"/>
        </w:behaviors>
        <w:guid w:val="{8CB4BF5E-EC27-440C-8FDB-F5122CBF282D}"/>
      </w:docPartPr>
      <w:docPartBody>
        <w:p w:rsidR="003F3918" w:rsidRDefault="007A39E3" w:rsidP="007A39E3">
          <w:pPr>
            <w:pStyle w:val="DD4ED7F52281469590E1EF33C1636222"/>
          </w:pPr>
          <w:r w:rsidRPr="006B7055">
            <w:rPr>
              <w:rStyle w:val="PlaceholderText"/>
            </w:rPr>
            <w:t>Choose an item.</w:t>
          </w:r>
        </w:p>
      </w:docPartBody>
    </w:docPart>
    <w:docPart>
      <w:docPartPr>
        <w:name w:val="146D0785EA2B45C2B41810128DB97AC3"/>
        <w:category>
          <w:name w:val="General"/>
          <w:gallery w:val="placeholder"/>
        </w:category>
        <w:types>
          <w:type w:val="bbPlcHdr"/>
        </w:types>
        <w:behaviors>
          <w:behavior w:val="content"/>
        </w:behaviors>
        <w:guid w:val="{B50C660F-31E4-4638-BA98-85553622E967}"/>
      </w:docPartPr>
      <w:docPartBody>
        <w:p w:rsidR="003F3918" w:rsidRDefault="007A39E3" w:rsidP="007A39E3">
          <w:pPr>
            <w:pStyle w:val="146D0785EA2B45C2B41810128DB97AC3"/>
          </w:pPr>
          <w:r w:rsidRPr="006B7055">
            <w:rPr>
              <w:rStyle w:val="PlaceholderText"/>
            </w:rPr>
            <w:t>Choose an item.</w:t>
          </w:r>
        </w:p>
      </w:docPartBody>
    </w:docPart>
    <w:docPart>
      <w:docPartPr>
        <w:name w:val="6384DCC8120E4CA6A14D7460CCEFC4D9"/>
        <w:category>
          <w:name w:val="General"/>
          <w:gallery w:val="placeholder"/>
        </w:category>
        <w:types>
          <w:type w:val="bbPlcHdr"/>
        </w:types>
        <w:behaviors>
          <w:behavior w:val="content"/>
        </w:behaviors>
        <w:guid w:val="{F03688DD-2869-419A-BE93-7ADB91B4C22F}"/>
      </w:docPartPr>
      <w:docPartBody>
        <w:p w:rsidR="003F3918" w:rsidRDefault="007A39E3" w:rsidP="007A39E3">
          <w:pPr>
            <w:pStyle w:val="6384DCC8120E4CA6A14D7460CCEFC4D9"/>
          </w:pPr>
          <w:r w:rsidRPr="006B7055">
            <w:rPr>
              <w:rStyle w:val="PlaceholderText"/>
            </w:rPr>
            <w:t>Choose an item.</w:t>
          </w:r>
        </w:p>
      </w:docPartBody>
    </w:docPart>
    <w:docPart>
      <w:docPartPr>
        <w:name w:val="418F837C447B4ED7BB45DA20FA565D48"/>
        <w:category>
          <w:name w:val="General"/>
          <w:gallery w:val="placeholder"/>
        </w:category>
        <w:types>
          <w:type w:val="bbPlcHdr"/>
        </w:types>
        <w:behaviors>
          <w:behavior w:val="content"/>
        </w:behaviors>
        <w:guid w:val="{62B98F08-3FE9-4249-9D3C-D332BF38914A}"/>
      </w:docPartPr>
      <w:docPartBody>
        <w:p w:rsidR="003F3918" w:rsidRDefault="007A39E3" w:rsidP="007A39E3">
          <w:pPr>
            <w:pStyle w:val="418F837C447B4ED7BB45DA20FA565D48"/>
          </w:pPr>
          <w:r w:rsidRPr="006B7055">
            <w:rPr>
              <w:rStyle w:val="PlaceholderText"/>
            </w:rPr>
            <w:t>Choose an item.</w:t>
          </w:r>
        </w:p>
      </w:docPartBody>
    </w:docPart>
    <w:docPart>
      <w:docPartPr>
        <w:name w:val="796020D561484888A0A9B96F20BFF4AD"/>
        <w:category>
          <w:name w:val="General"/>
          <w:gallery w:val="placeholder"/>
        </w:category>
        <w:types>
          <w:type w:val="bbPlcHdr"/>
        </w:types>
        <w:behaviors>
          <w:behavior w:val="content"/>
        </w:behaviors>
        <w:guid w:val="{E3646E1B-6C43-4F55-8B0F-265548FD696A}"/>
      </w:docPartPr>
      <w:docPartBody>
        <w:p w:rsidR="003F3918" w:rsidRDefault="007A39E3" w:rsidP="007A39E3">
          <w:pPr>
            <w:pStyle w:val="796020D561484888A0A9B96F20BFF4AD"/>
          </w:pPr>
          <w:r w:rsidRPr="006B7055">
            <w:rPr>
              <w:rStyle w:val="PlaceholderText"/>
            </w:rPr>
            <w:t>Choose an item.</w:t>
          </w:r>
        </w:p>
      </w:docPartBody>
    </w:docPart>
    <w:docPart>
      <w:docPartPr>
        <w:name w:val="34EE7E96B9A74F1EA91D70AAA01DA314"/>
        <w:category>
          <w:name w:val="General"/>
          <w:gallery w:val="placeholder"/>
        </w:category>
        <w:types>
          <w:type w:val="bbPlcHdr"/>
        </w:types>
        <w:behaviors>
          <w:behavior w:val="content"/>
        </w:behaviors>
        <w:guid w:val="{5E860ED0-D231-4614-BDC8-DCA63AF86DAB}"/>
      </w:docPartPr>
      <w:docPartBody>
        <w:p w:rsidR="003F3918" w:rsidRDefault="007A39E3" w:rsidP="007A39E3">
          <w:pPr>
            <w:pStyle w:val="34EE7E96B9A74F1EA91D70AAA01DA314"/>
          </w:pPr>
          <w:r w:rsidRPr="006B7055">
            <w:rPr>
              <w:rStyle w:val="PlaceholderText"/>
            </w:rPr>
            <w:t>Choose an item.</w:t>
          </w:r>
        </w:p>
      </w:docPartBody>
    </w:docPart>
    <w:docPart>
      <w:docPartPr>
        <w:name w:val="636C58EC762C490AA37BEB531E101EC0"/>
        <w:category>
          <w:name w:val="General"/>
          <w:gallery w:val="placeholder"/>
        </w:category>
        <w:types>
          <w:type w:val="bbPlcHdr"/>
        </w:types>
        <w:behaviors>
          <w:behavior w:val="content"/>
        </w:behaviors>
        <w:guid w:val="{795A447D-B2A6-4D4E-A14F-2D52DC26C3C3}"/>
      </w:docPartPr>
      <w:docPartBody>
        <w:p w:rsidR="00000000" w:rsidRDefault="007B7B2C" w:rsidP="007B7B2C">
          <w:pPr>
            <w:pStyle w:val="636C58EC762C490AA37BEB531E101EC0"/>
          </w:pPr>
          <w:r w:rsidRPr="006B7055">
            <w:rPr>
              <w:rStyle w:val="PlaceholderText"/>
            </w:rPr>
            <w:t>Choose an item.</w:t>
          </w:r>
        </w:p>
      </w:docPartBody>
    </w:docPart>
    <w:docPart>
      <w:docPartPr>
        <w:name w:val="3984FC0E1B4C46EAA2BDF8288D0BCC6C"/>
        <w:category>
          <w:name w:val="General"/>
          <w:gallery w:val="placeholder"/>
        </w:category>
        <w:types>
          <w:type w:val="bbPlcHdr"/>
        </w:types>
        <w:behaviors>
          <w:behavior w:val="content"/>
        </w:behaviors>
        <w:guid w:val="{D2C99900-8D3A-4B51-96A3-940552A11C42}"/>
      </w:docPartPr>
      <w:docPartBody>
        <w:p w:rsidR="00000000" w:rsidRDefault="007B7B2C" w:rsidP="007B7B2C">
          <w:pPr>
            <w:pStyle w:val="3984FC0E1B4C46EAA2BDF8288D0BCC6C"/>
          </w:pPr>
          <w:r w:rsidRPr="006B7055">
            <w:rPr>
              <w:rStyle w:val="PlaceholderText"/>
            </w:rPr>
            <w:t>Choose an item.</w:t>
          </w:r>
        </w:p>
      </w:docPartBody>
    </w:docPart>
    <w:docPart>
      <w:docPartPr>
        <w:name w:val="15322FAE49764ECD83A2989A7355D593"/>
        <w:category>
          <w:name w:val="General"/>
          <w:gallery w:val="placeholder"/>
        </w:category>
        <w:types>
          <w:type w:val="bbPlcHdr"/>
        </w:types>
        <w:behaviors>
          <w:behavior w:val="content"/>
        </w:behaviors>
        <w:guid w:val="{4B3EC384-4E2C-4D53-A428-D18CBD7A1C91}"/>
      </w:docPartPr>
      <w:docPartBody>
        <w:p w:rsidR="00000000" w:rsidRDefault="007B7B2C" w:rsidP="007B7B2C">
          <w:pPr>
            <w:pStyle w:val="15322FAE49764ECD83A2989A7355D593"/>
          </w:pPr>
          <w:r w:rsidRPr="006B7055">
            <w:rPr>
              <w:rStyle w:val="PlaceholderText"/>
            </w:rPr>
            <w:t>Choose an item.</w:t>
          </w:r>
        </w:p>
      </w:docPartBody>
    </w:docPart>
    <w:docPart>
      <w:docPartPr>
        <w:name w:val="DF9E2A90ECD146ED95A2CD9E59EE6933"/>
        <w:category>
          <w:name w:val="General"/>
          <w:gallery w:val="placeholder"/>
        </w:category>
        <w:types>
          <w:type w:val="bbPlcHdr"/>
        </w:types>
        <w:behaviors>
          <w:behavior w:val="content"/>
        </w:behaviors>
        <w:guid w:val="{7F2D09B9-66B7-4F4C-8C8C-49234C500A62}"/>
      </w:docPartPr>
      <w:docPartBody>
        <w:p w:rsidR="00000000" w:rsidRDefault="007B7B2C" w:rsidP="007B7B2C">
          <w:pPr>
            <w:pStyle w:val="DF9E2A90ECD146ED95A2CD9E59EE6933"/>
          </w:pPr>
          <w:r w:rsidRPr="006B7055">
            <w:rPr>
              <w:rStyle w:val="PlaceholderText"/>
            </w:rPr>
            <w:t>Choose an item.</w:t>
          </w:r>
        </w:p>
      </w:docPartBody>
    </w:docPart>
    <w:docPart>
      <w:docPartPr>
        <w:name w:val="5EE97E55D6564D8C8110C86CFDB0FC05"/>
        <w:category>
          <w:name w:val="General"/>
          <w:gallery w:val="placeholder"/>
        </w:category>
        <w:types>
          <w:type w:val="bbPlcHdr"/>
        </w:types>
        <w:behaviors>
          <w:behavior w:val="content"/>
        </w:behaviors>
        <w:guid w:val="{A222EC67-D8E0-42EB-94F6-3C56FE02FC91}"/>
      </w:docPartPr>
      <w:docPartBody>
        <w:p w:rsidR="00000000" w:rsidRDefault="007B7B2C" w:rsidP="007B7B2C">
          <w:pPr>
            <w:pStyle w:val="5EE97E55D6564D8C8110C86CFDB0FC05"/>
          </w:pPr>
          <w:r w:rsidRPr="006B7055">
            <w:rPr>
              <w:rStyle w:val="PlaceholderText"/>
            </w:rPr>
            <w:t>Choose an item.</w:t>
          </w:r>
        </w:p>
      </w:docPartBody>
    </w:docPart>
    <w:docPart>
      <w:docPartPr>
        <w:name w:val="B9C7FBDF93CB4F72986DC64F1AECFB6B"/>
        <w:category>
          <w:name w:val="General"/>
          <w:gallery w:val="placeholder"/>
        </w:category>
        <w:types>
          <w:type w:val="bbPlcHdr"/>
        </w:types>
        <w:behaviors>
          <w:behavior w:val="content"/>
        </w:behaviors>
        <w:guid w:val="{BE5A7542-CD37-4A88-8D27-B455DEED69EA}"/>
      </w:docPartPr>
      <w:docPartBody>
        <w:p w:rsidR="00000000" w:rsidRDefault="007B7B2C" w:rsidP="007B7B2C">
          <w:pPr>
            <w:pStyle w:val="B9C7FBDF93CB4F72986DC64F1AECFB6B"/>
          </w:pPr>
          <w:r w:rsidRPr="006B7055">
            <w:rPr>
              <w:rStyle w:val="PlaceholderText"/>
            </w:rPr>
            <w:t>Choose an item.</w:t>
          </w:r>
        </w:p>
      </w:docPartBody>
    </w:docPart>
    <w:docPart>
      <w:docPartPr>
        <w:name w:val="BAEEFAA7B441432B84CD27BFE208FA28"/>
        <w:category>
          <w:name w:val="General"/>
          <w:gallery w:val="placeholder"/>
        </w:category>
        <w:types>
          <w:type w:val="bbPlcHdr"/>
        </w:types>
        <w:behaviors>
          <w:behavior w:val="content"/>
        </w:behaviors>
        <w:guid w:val="{3577D6BE-051F-48A4-AEA2-B4DE29E75E43}"/>
      </w:docPartPr>
      <w:docPartBody>
        <w:p w:rsidR="00000000" w:rsidRDefault="007B7B2C" w:rsidP="007B7B2C">
          <w:pPr>
            <w:pStyle w:val="BAEEFAA7B441432B84CD27BFE208FA28"/>
          </w:pPr>
          <w:r w:rsidRPr="006B7055">
            <w:rPr>
              <w:rStyle w:val="PlaceholderText"/>
            </w:rPr>
            <w:t>Choose an item.</w:t>
          </w:r>
        </w:p>
      </w:docPartBody>
    </w:docPart>
    <w:docPart>
      <w:docPartPr>
        <w:name w:val="FA61F09BC89B4E53A8457BB951B367A5"/>
        <w:category>
          <w:name w:val="General"/>
          <w:gallery w:val="placeholder"/>
        </w:category>
        <w:types>
          <w:type w:val="bbPlcHdr"/>
        </w:types>
        <w:behaviors>
          <w:behavior w:val="content"/>
        </w:behaviors>
        <w:guid w:val="{C6168667-D72A-49DA-B3FA-7E877FB2636F}"/>
      </w:docPartPr>
      <w:docPartBody>
        <w:p w:rsidR="00000000" w:rsidRDefault="007B7B2C" w:rsidP="007B7B2C">
          <w:pPr>
            <w:pStyle w:val="FA61F09BC89B4E53A8457BB951B367A5"/>
          </w:pPr>
          <w:r w:rsidRPr="006B7055">
            <w:rPr>
              <w:rStyle w:val="PlaceholderText"/>
            </w:rPr>
            <w:t>Choose an item.</w:t>
          </w:r>
        </w:p>
      </w:docPartBody>
    </w:docPart>
    <w:docPart>
      <w:docPartPr>
        <w:name w:val="97A63521C5D24323AACF4CD5F9CD472A"/>
        <w:category>
          <w:name w:val="General"/>
          <w:gallery w:val="placeholder"/>
        </w:category>
        <w:types>
          <w:type w:val="bbPlcHdr"/>
        </w:types>
        <w:behaviors>
          <w:behavior w:val="content"/>
        </w:behaviors>
        <w:guid w:val="{51F7EDE1-6181-4AED-BC31-D95716FCC0DC}"/>
      </w:docPartPr>
      <w:docPartBody>
        <w:p w:rsidR="00000000" w:rsidRDefault="007B7B2C" w:rsidP="007B7B2C">
          <w:pPr>
            <w:pStyle w:val="97A63521C5D24323AACF4CD5F9CD472A"/>
          </w:pPr>
          <w:r w:rsidRPr="006B7055">
            <w:rPr>
              <w:rStyle w:val="PlaceholderText"/>
            </w:rPr>
            <w:t>Choose an item.</w:t>
          </w:r>
        </w:p>
      </w:docPartBody>
    </w:docPart>
    <w:docPart>
      <w:docPartPr>
        <w:name w:val="8AF78FBC3AF048609DCCB9057843838A"/>
        <w:category>
          <w:name w:val="General"/>
          <w:gallery w:val="placeholder"/>
        </w:category>
        <w:types>
          <w:type w:val="bbPlcHdr"/>
        </w:types>
        <w:behaviors>
          <w:behavior w:val="content"/>
        </w:behaviors>
        <w:guid w:val="{5AD5686E-A918-4EBE-BDAB-1463B7C52937}"/>
      </w:docPartPr>
      <w:docPartBody>
        <w:p w:rsidR="00000000" w:rsidRDefault="007B7B2C" w:rsidP="007B7B2C">
          <w:pPr>
            <w:pStyle w:val="8AF78FBC3AF048609DCCB9057843838A"/>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101128"/>
    <w:rsid w:val="00120935"/>
    <w:rsid w:val="00317485"/>
    <w:rsid w:val="003F3918"/>
    <w:rsid w:val="003F6541"/>
    <w:rsid w:val="004A47BA"/>
    <w:rsid w:val="004B3F50"/>
    <w:rsid w:val="005C603A"/>
    <w:rsid w:val="006D5621"/>
    <w:rsid w:val="007A39E3"/>
    <w:rsid w:val="007B7B2C"/>
    <w:rsid w:val="009313D6"/>
    <w:rsid w:val="009C1728"/>
    <w:rsid w:val="00A0455B"/>
    <w:rsid w:val="00AE11FC"/>
    <w:rsid w:val="00C07A6E"/>
    <w:rsid w:val="00C840AD"/>
    <w:rsid w:val="00C9340B"/>
    <w:rsid w:val="00D67703"/>
    <w:rsid w:val="00DB05AE"/>
    <w:rsid w:val="00F1584B"/>
    <w:rsid w:val="00F42370"/>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7B2C"/>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 w:type="paragraph" w:customStyle="1" w:styleId="6F56DE9FD8BC4EA2866E40B622B74044">
    <w:name w:val="6F56DE9FD8BC4EA2866E40B622B74044"/>
    <w:rsid w:val="007A39E3"/>
  </w:style>
  <w:style w:type="paragraph" w:customStyle="1" w:styleId="323C956676EB40FAB30A9C2D60835926">
    <w:name w:val="323C956676EB40FAB30A9C2D60835926"/>
    <w:rsid w:val="007A39E3"/>
  </w:style>
  <w:style w:type="paragraph" w:customStyle="1" w:styleId="AAF3F520381C432DB4ACB6F39EC7117C">
    <w:name w:val="AAF3F520381C432DB4ACB6F39EC7117C"/>
    <w:rsid w:val="007A39E3"/>
  </w:style>
  <w:style w:type="paragraph" w:customStyle="1" w:styleId="E918A88DCA964639BBDD30CC2218437A">
    <w:name w:val="E918A88DCA964639BBDD30CC2218437A"/>
    <w:rsid w:val="007A39E3"/>
  </w:style>
  <w:style w:type="paragraph" w:customStyle="1" w:styleId="17FB748D35724A99B12B41E9C4D5D193">
    <w:name w:val="17FB748D35724A99B12B41E9C4D5D193"/>
    <w:rsid w:val="007A39E3"/>
  </w:style>
  <w:style w:type="paragraph" w:customStyle="1" w:styleId="DC3CC4474A044248919897761829786C">
    <w:name w:val="DC3CC4474A044248919897761829786C"/>
    <w:rsid w:val="007A39E3"/>
  </w:style>
  <w:style w:type="paragraph" w:customStyle="1" w:styleId="054AE0415D364837AF7CA177BD953AF9">
    <w:name w:val="054AE0415D364837AF7CA177BD953AF9"/>
    <w:rsid w:val="007A39E3"/>
  </w:style>
  <w:style w:type="paragraph" w:customStyle="1" w:styleId="8A0FA5303CD84ED4B64E7779CD914355">
    <w:name w:val="8A0FA5303CD84ED4B64E7779CD914355"/>
    <w:rsid w:val="007A39E3"/>
  </w:style>
  <w:style w:type="paragraph" w:customStyle="1" w:styleId="E9222AB0EBF6467993EA92ADACB24A6B">
    <w:name w:val="E9222AB0EBF6467993EA92ADACB24A6B"/>
    <w:rsid w:val="007A39E3"/>
  </w:style>
  <w:style w:type="paragraph" w:customStyle="1" w:styleId="E6C4A74D5DC14C8BA5A14E3FF60F05B9">
    <w:name w:val="E6C4A74D5DC14C8BA5A14E3FF60F05B9"/>
    <w:rsid w:val="007A39E3"/>
  </w:style>
  <w:style w:type="paragraph" w:customStyle="1" w:styleId="6C499D5BA0034628BD2CD7B206B66566">
    <w:name w:val="6C499D5BA0034628BD2CD7B206B66566"/>
    <w:rsid w:val="007A39E3"/>
  </w:style>
  <w:style w:type="paragraph" w:customStyle="1" w:styleId="07A80D6A325C4A388C4F112003C48A46">
    <w:name w:val="07A80D6A325C4A388C4F112003C48A46"/>
    <w:rsid w:val="007A39E3"/>
  </w:style>
  <w:style w:type="paragraph" w:customStyle="1" w:styleId="4920437F4A244B9487989A99B0A40418">
    <w:name w:val="4920437F4A244B9487989A99B0A40418"/>
    <w:rsid w:val="007A39E3"/>
  </w:style>
  <w:style w:type="paragraph" w:customStyle="1" w:styleId="A7292418057F4068812D5F0AF80094EA">
    <w:name w:val="A7292418057F4068812D5F0AF80094EA"/>
    <w:rsid w:val="007A39E3"/>
  </w:style>
  <w:style w:type="paragraph" w:customStyle="1" w:styleId="F2E59E1C430B456092EA4FADCC5C2716">
    <w:name w:val="F2E59E1C430B456092EA4FADCC5C2716"/>
    <w:rsid w:val="007A39E3"/>
  </w:style>
  <w:style w:type="paragraph" w:customStyle="1" w:styleId="201073F663864D6B8CE0D84F9581136A">
    <w:name w:val="201073F663864D6B8CE0D84F9581136A"/>
    <w:rsid w:val="007A39E3"/>
  </w:style>
  <w:style w:type="paragraph" w:customStyle="1" w:styleId="C292013F94FA4B67BDDF44B298BB42FF">
    <w:name w:val="C292013F94FA4B67BDDF44B298BB42FF"/>
    <w:rsid w:val="007A39E3"/>
  </w:style>
  <w:style w:type="paragraph" w:customStyle="1" w:styleId="FEA402336E2C44F9B0DAEAB688D38292">
    <w:name w:val="FEA402336E2C44F9B0DAEAB688D38292"/>
    <w:rsid w:val="007A39E3"/>
  </w:style>
  <w:style w:type="paragraph" w:customStyle="1" w:styleId="4B67C1A7C78D42D18F0AC60E8DAAA2FF">
    <w:name w:val="4B67C1A7C78D42D18F0AC60E8DAAA2FF"/>
    <w:rsid w:val="007A39E3"/>
  </w:style>
  <w:style w:type="paragraph" w:customStyle="1" w:styleId="714043B8C23C449C8427EAA4CC174D71">
    <w:name w:val="714043B8C23C449C8427EAA4CC174D71"/>
    <w:rsid w:val="007A39E3"/>
  </w:style>
  <w:style w:type="paragraph" w:customStyle="1" w:styleId="6841193765C94BBCAF9A7249E99DB5EB">
    <w:name w:val="6841193765C94BBCAF9A7249E99DB5EB"/>
    <w:rsid w:val="007A39E3"/>
  </w:style>
  <w:style w:type="paragraph" w:customStyle="1" w:styleId="8FDDD729F23F409A8D060B94C0D6437B">
    <w:name w:val="8FDDD729F23F409A8D060B94C0D6437B"/>
    <w:rsid w:val="007A39E3"/>
  </w:style>
  <w:style w:type="paragraph" w:customStyle="1" w:styleId="8C6CE5E1EE7E479BA7DB417AABB0915E">
    <w:name w:val="8C6CE5E1EE7E479BA7DB417AABB0915E"/>
    <w:rsid w:val="007A39E3"/>
  </w:style>
  <w:style w:type="paragraph" w:customStyle="1" w:styleId="4C0744346811415DB5FD24172B574628">
    <w:name w:val="4C0744346811415DB5FD24172B574628"/>
    <w:rsid w:val="007A39E3"/>
  </w:style>
  <w:style w:type="paragraph" w:customStyle="1" w:styleId="A9493C31C6C54E04A3CDA0E2E351FB11">
    <w:name w:val="A9493C31C6C54E04A3CDA0E2E351FB11"/>
    <w:rsid w:val="007A39E3"/>
  </w:style>
  <w:style w:type="paragraph" w:customStyle="1" w:styleId="EE0695C66D6348F7BF1BC96C13608800">
    <w:name w:val="EE0695C66D6348F7BF1BC96C13608800"/>
    <w:rsid w:val="007A39E3"/>
  </w:style>
  <w:style w:type="paragraph" w:customStyle="1" w:styleId="3BFBC19BB66A484D8DA31CF20D203126">
    <w:name w:val="3BFBC19BB66A484D8DA31CF20D203126"/>
    <w:rsid w:val="007A39E3"/>
  </w:style>
  <w:style w:type="paragraph" w:customStyle="1" w:styleId="58A5161F0DB5413AB74FB4A1EE69B12A">
    <w:name w:val="58A5161F0DB5413AB74FB4A1EE69B12A"/>
    <w:rsid w:val="007A39E3"/>
  </w:style>
  <w:style w:type="paragraph" w:customStyle="1" w:styleId="5B904C9AC58E4078BA51A8ECB47F0802">
    <w:name w:val="5B904C9AC58E4078BA51A8ECB47F0802"/>
    <w:rsid w:val="007A39E3"/>
  </w:style>
  <w:style w:type="paragraph" w:customStyle="1" w:styleId="9FE5BEE9EAB54CE093B5EDFFAE5770F6">
    <w:name w:val="9FE5BEE9EAB54CE093B5EDFFAE5770F6"/>
    <w:rsid w:val="007A39E3"/>
  </w:style>
  <w:style w:type="paragraph" w:customStyle="1" w:styleId="65088C58D5554E9B984ACF31792DFFAA">
    <w:name w:val="65088C58D5554E9B984ACF31792DFFAA"/>
    <w:rsid w:val="007A39E3"/>
  </w:style>
  <w:style w:type="paragraph" w:customStyle="1" w:styleId="52A0B19FC813460FB5125E2C19A9F206">
    <w:name w:val="52A0B19FC813460FB5125E2C19A9F206"/>
    <w:rsid w:val="007A39E3"/>
  </w:style>
  <w:style w:type="paragraph" w:customStyle="1" w:styleId="CECE312CF3174F6A8C3442CBCB40AC22">
    <w:name w:val="CECE312CF3174F6A8C3442CBCB40AC22"/>
    <w:rsid w:val="007A39E3"/>
  </w:style>
  <w:style w:type="paragraph" w:customStyle="1" w:styleId="55D9E4D297664CF19B8FF25269C34B34">
    <w:name w:val="55D9E4D297664CF19B8FF25269C34B34"/>
    <w:rsid w:val="007A39E3"/>
  </w:style>
  <w:style w:type="paragraph" w:customStyle="1" w:styleId="A815BD5BE38B411689256150FDE28551">
    <w:name w:val="A815BD5BE38B411689256150FDE28551"/>
    <w:rsid w:val="007A39E3"/>
  </w:style>
  <w:style w:type="paragraph" w:customStyle="1" w:styleId="0674C17117FA4E0BAB24A3613AED94CC">
    <w:name w:val="0674C17117FA4E0BAB24A3613AED94CC"/>
    <w:rsid w:val="007A39E3"/>
  </w:style>
  <w:style w:type="paragraph" w:customStyle="1" w:styleId="FE83D28A96CA4742A77F275CF883F01F">
    <w:name w:val="FE83D28A96CA4742A77F275CF883F01F"/>
    <w:rsid w:val="007A39E3"/>
  </w:style>
  <w:style w:type="paragraph" w:customStyle="1" w:styleId="E72E62A5BB964D3C8BAECE3BDD97F03D">
    <w:name w:val="E72E62A5BB964D3C8BAECE3BDD97F03D"/>
    <w:rsid w:val="007A39E3"/>
  </w:style>
  <w:style w:type="paragraph" w:customStyle="1" w:styleId="C9BA4A06FAC24A27B55C60551B0A1666">
    <w:name w:val="C9BA4A06FAC24A27B55C60551B0A1666"/>
    <w:rsid w:val="007A39E3"/>
  </w:style>
  <w:style w:type="paragraph" w:customStyle="1" w:styleId="EC7369A3D2D94A57AF467A1ED44D3D38">
    <w:name w:val="EC7369A3D2D94A57AF467A1ED44D3D38"/>
    <w:rsid w:val="007A39E3"/>
  </w:style>
  <w:style w:type="paragraph" w:customStyle="1" w:styleId="B8F56E94647645A2B35A516F2A44F6CD">
    <w:name w:val="B8F56E94647645A2B35A516F2A44F6CD"/>
    <w:rsid w:val="007A39E3"/>
  </w:style>
  <w:style w:type="paragraph" w:customStyle="1" w:styleId="81F08AA1B1674B0094DF6F86904C1C49">
    <w:name w:val="81F08AA1B1674B0094DF6F86904C1C49"/>
    <w:rsid w:val="007A39E3"/>
  </w:style>
  <w:style w:type="paragraph" w:customStyle="1" w:styleId="DBF06E8931A74BF0B9469FF24E07DD18">
    <w:name w:val="DBF06E8931A74BF0B9469FF24E07DD18"/>
    <w:rsid w:val="007A39E3"/>
  </w:style>
  <w:style w:type="paragraph" w:customStyle="1" w:styleId="7E0E3D83731C4D19B2E4BDC4CBC009B2">
    <w:name w:val="7E0E3D83731C4D19B2E4BDC4CBC009B2"/>
    <w:rsid w:val="007A39E3"/>
  </w:style>
  <w:style w:type="paragraph" w:customStyle="1" w:styleId="0953D59FABC24DAE92C9D81491284CE2">
    <w:name w:val="0953D59FABC24DAE92C9D81491284CE2"/>
    <w:rsid w:val="007A39E3"/>
  </w:style>
  <w:style w:type="paragraph" w:customStyle="1" w:styleId="3308309B64584D30A2FC29F20F47A4B0">
    <w:name w:val="3308309B64584D30A2FC29F20F47A4B0"/>
    <w:rsid w:val="007A39E3"/>
  </w:style>
  <w:style w:type="paragraph" w:customStyle="1" w:styleId="D6746FCB629842BAABF1F098D822D00F">
    <w:name w:val="D6746FCB629842BAABF1F098D822D00F"/>
    <w:rsid w:val="007A39E3"/>
  </w:style>
  <w:style w:type="paragraph" w:customStyle="1" w:styleId="8F897F2229C64C03A08293D06A6D65CB">
    <w:name w:val="8F897F2229C64C03A08293D06A6D65CB"/>
    <w:rsid w:val="007A39E3"/>
  </w:style>
  <w:style w:type="paragraph" w:customStyle="1" w:styleId="3FA79581A017420EB2B6B4B59EF764E8">
    <w:name w:val="3FA79581A017420EB2B6B4B59EF764E8"/>
    <w:rsid w:val="007A39E3"/>
  </w:style>
  <w:style w:type="paragraph" w:customStyle="1" w:styleId="959B87C0E0694ECE9A55F6A20BFF3B15">
    <w:name w:val="959B87C0E0694ECE9A55F6A20BFF3B15"/>
    <w:rsid w:val="007A39E3"/>
  </w:style>
  <w:style w:type="paragraph" w:customStyle="1" w:styleId="D736854FE323466EB95435021DEA47A5">
    <w:name w:val="D736854FE323466EB95435021DEA47A5"/>
    <w:rsid w:val="007A39E3"/>
  </w:style>
  <w:style w:type="paragraph" w:customStyle="1" w:styleId="D62778302892443B80E93AC90187F298">
    <w:name w:val="D62778302892443B80E93AC90187F298"/>
    <w:rsid w:val="007A39E3"/>
  </w:style>
  <w:style w:type="paragraph" w:customStyle="1" w:styleId="D88045B7E20A4E67B954ADC137876712">
    <w:name w:val="D88045B7E20A4E67B954ADC137876712"/>
    <w:rsid w:val="007A39E3"/>
  </w:style>
  <w:style w:type="paragraph" w:customStyle="1" w:styleId="2E61FB9852904DE8956DBA6CE2C0AD09">
    <w:name w:val="2E61FB9852904DE8956DBA6CE2C0AD09"/>
    <w:rsid w:val="007A39E3"/>
  </w:style>
  <w:style w:type="paragraph" w:customStyle="1" w:styleId="5C9C685774334D5DBC0711E7225AB7B7">
    <w:name w:val="5C9C685774334D5DBC0711E7225AB7B7"/>
    <w:rsid w:val="007A39E3"/>
  </w:style>
  <w:style w:type="paragraph" w:customStyle="1" w:styleId="250617F9DF7142A09049F3A6894CEEEE">
    <w:name w:val="250617F9DF7142A09049F3A6894CEEEE"/>
    <w:rsid w:val="007A39E3"/>
  </w:style>
  <w:style w:type="paragraph" w:customStyle="1" w:styleId="E7C4CD129CCD4D10BE625293910EEF66">
    <w:name w:val="E7C4CD129CCD4D10BE625293910EEF66"/>
    <w:rsid w:val="007A39E3"/>
  </w:style>
  <w:style w:type="paragraph" w:customStyle="1" w:styleId="EA51186B60964139A17A3DC4510241E5">
    <w:name w:val="EA51186B60964139A17A3DC4510241E5"/>
    <w:rsid w:val="007A39E3"/>
  </w:style>
  <w:style w:type="paragraph" w:customStyle="1" w:styleId="F8A54D0893004C99AB2D005B4EB340D0">
    <w:name w:val="F8A54D0893004C99AB2D005B4EB340D0"/>
    <w:rsid w:val="007A39E3"/>
  </w:style>
  <w:style w:type="paragraph" w:customStyle="1" w:styleId="E56E12D0AEF243498723F400CB3D74C3">
    <w:name w:val="E56E12D0AEF243498723F400CB3D74C3"/>
    <w:rsid w:val="007A39E3"/>
  </w:style>
  <w:style w:type="paragraph" w:customStyle="1" w:styleId="7CF8762BC1B34393863E5F36602B7BBC">
    <w:name w:val="7CF8762BC1B34393863E5F36602B7BBC"/>
    <w:rsid w:val="007A39E3"/>
  </w:style>
  <w:style w:type="paragraph" w:customStyle="1" w:styleId="BA2D5A11004F42A88C6D088D4757101D">
    <w:name w:val="BA2D5A11004F42A88C6D088D4757101D"/>
    <w:rsid w:val="007A39E3"/>
  </w:style>
  <w:style w:type="paragraph" w:customStyle="1" w:styleId="96DE130BE183403C85C3C12D2178512C">
    <w:name w:val="96DE130BE183403C85C3C12D2178512C"/>
    <w:rsid w:val="007A39E3"/>
  </w:style>
  <w:style w:type="paragraph" w:customStyle="1" w:styleId="1640664DA542498495C7D4B88B657E52">
    <w:name w:val="1640664DA542498495C7D4B88B657E52"/>
    <w:rsid w:val="007A39E3"/>
  </w:style>
  <w:style w:type="paragraph" w:customStyle="1" w:styleId="59B0260197764007A97EF174A9875F88">
    <w:name w:val="59B0260197764007A97EF174A9875F88"/>
    <w:rsid w:val="007A39E3"/>
  </w:style>
  <w:style w:type="paragraph" w:customStyle="1" w:styleId="5B7770A0F09F4EBAB17FCBB097685BA3">
    <w:name w:val="5B7770A0F09F4EBAB17FCBB097685BA3"/>
    <w:rsid w:val="007A39E3"/>
  </w:style>
  <w:style w:type="paragraph" w:customStyle="1" w:styleId="3E0EC0DA6F894A23926EDAAB55CB9B6C">
    <w:name w:val="3E0EC0DA6F894A23926EDAAB55CB9B6C"/>
    <w:rsid w:val="007A39E3"/>
  </w:style>
  <w:style w:type="paragraph" w:customStyle="1" w:styleId="84F57977D5C2429C8A1D98E95117D36E">
    <w:name w:val="84F57977D5C2429C8A1D98E95117D36E"/>
    <w:rsid w:val="007A39E3"/>
  </w:style>
  <w:style w:type="paragraph" w:customStyle="1" w:styleId="B5C5B5FFA845437ABF9128EA8E8A4A1A">
    <w:name w:val="B5C5B5FFA845437ABF9128EA8E8A4A1A"/>
    <w:rsid w:val="007A39E3"/>
  </w:style>
  <w:style w:type="paragraph" w:customStyle="1" w:styleId="2EC8D681BD724E52B3C06CC5C0106BB3">
    <w:name w:val="2EC8D681BD724E52B3C06CC5C0106BB3"/>
    <w:rsid w:val="007A39E3"/>
  </w:style>
  <w:style w:type="paragraph" w:customStyle="1" w:styleId="C5E5DB2B259B484DB49DE75A6066526F">
    <w:name w:val="C5E5DB2B259B484DB49DE75A6066526F"/>
    <w:rsid w:val="007A39E3"/>
  </w:style>
  <w:style w:type="paragraph" w:customStyle="1" w:styleId="96231B505DB646D6B11EB734BBA19B61">
    <w:name w:val="96231B505DB646D6B11EB734BBA19B61"/>
    <w:rsid w:val="007A39E3"/>
  </w:style>
  <w:style w:type="paragraph" w:customStyle="1" w:styleId="1E696AB5AC4E4521903EF1FDCB436DC0">
    <w:name w:val="1E696AB5AC4E4521903EF1FDCB436DC0"/>
    <w:rsid w:val="007A39E3"/>
  </w:style>
  <w:style w:type="paragraph" w:customStyle="1" w:styleId="E2421109E0A34490B73B56D83AE83A65">
    <w:name w:val="E2421109E0A34490B73B56D83AE83A65"/>
    <w:rsid w:val="007A39E3"/>
  </w:style>
  <w:style w:type="paragraph" w:customStyle="1" w:styleId="3AE70BCB3FBB4DDDA26E1CDC7CA344A0">
    <w:name w:val="3AE70BCB3FBB4DDDA26E1CDC7CA344A0"/>
    <w:rsid w:val="007A39E3"/>
  </w:style>
  <w:style w:type="paragraph" w:customStyle="1" w:styleId="21A26ACFA60741B992021565C379456A">
    <w:name w:val="21A26ACFA60741B992021565C379456A"/>
    <w:rsid w:val="007A39E3"/>
  </w:style>
  <w:style w:type="paragraph" w:customStyle="1" w:styleId="6519058546FA46E896F3E6C142C74E82">
    <w:name w:val="6519058546FA46E896F3E6C142C74E82"/>
    <w:rsid w:val="007A39E3"/>
  </w:style>
  <w:style w:type="paragraph" w:customStyle="1" w:styleId="120EDD590CCB415887E68EA38F97D016">
    <w:name w:val="120EDD590CCB415887E68EA38F97D016"/>
    <w:rsid w:val="007A39E3"/>
  </w:style>
  <w:style w:type="paragraph" w:customStyle="1" w:styleId="DD4ED7F52281469590E1EF33C1636222">
    <w:name w:val="DD4ED7F52281469590E1EF33C1636222"/>
    <w:rsid w:val="007A39E3"/>
  </w:style>
  <w:style w:type="paragraph" w:customStyle="1" w:styleId="146D0785EA2B45C2B41810128DB97AC3">
    <w:name w:val="146D0785EA2B45C2B41810128DB97AC3"/>
    <w:rsid w:val="007A39E3"/>
  </w:style>
  <w:style w:type="paragraph" w:customStyle="1" w:styleId="6384DCC8120E4CA6A14D7460CCEFC4D9">
    <w:name w:val="6384DCC8120E4CA6A14D7460CCEFC4D9"/>
    <w:rsid w:val="007A39E3"/>
  </w:style>
  <w:style w:type="paragraph" w:customStyle="1" w:styleId="418F837C447B4ED7BB45DA20FA565D48">
    <w:name w:val="418F837C447B4ED7BB45DA20FA565D48"/>
    <w:rsid w:val="007A39E3"/>
  </w:style>
  <w:style w:type="paragraph" w:customStyle="1" w:styleId="0847225A962C4BADA1C680E340A97FFD">
    <w:name w:val="0847225A962C4BADA1C680E340A97FFD"/>
    <w:rsid w:val="007A39E3"/>
  </w:style>
  <w:style w:type="paragraph" w:customStyle="1" w:styleId="94F9DFD28EA34E588B8FAA97EEF70C36">
    <w:name w:val="94F9DFD28EA34E588B8FAA97EEF70C36"/>
    <w:rsid w:val="007A39E3"/>
  </w:style>
  <w:style w:type="paragraph" w:customStyle="1" w:styleId="796020D561484888A0A9B96F20BFF4AD">
    <w:name w:val="796020D561484888A0A9B96F20BFF4AD"/>
    <w:rsid w:val="007A39E3"/>
  </w:style>
  <w:style w:type="paragraph" w:customStyle="1" w:styleId="34EE7E96B9A74F1EA91D70AAA01DA314">
    <w:name w:val="34EE7E96B9A74F1EA91D70AAA01DA314"/>
    <w:rsid w:val="007A39E3"/>
  </w:style>
  <w:style w:type="paragraph" w:customStyle="1" w:styleId="A7826CAD5C134060B9E83906C1FBE1F0">
    <w:name w:val="A7826CAD5C134060B9E83906C1FBE1F0"/>
    <w:rsid w:val="007B7B2C"/>
  </w:style>
  <w:style w:type="paragraph" w:customStyle="1" w:styleId="C3DF84FD5D9B4CF8ACA510A98451D2BE">
    <w:name w:val="C3DF84FD5D9B4CF8ACA510A98451D2BE"/>
    <w:rsid w:val="007B7B2C"/>
  </w:style>
  <w:style w:type="paragraph" w:customStyle="1" w:styleId="B90240ECC5FD4F78AF6D2AFFB60A1940">
    <w:name w:val="B90240ECC5FD4F78AF6D2AFFB60A1940"/>
    <w:rsid w:val="007B7B2C"/>
  </w:style>
  <w:style w:type="paragraph" w:customStyle="1" w:styleId="F8299DC745214ED290EC92031A3513A3">
    <w:name w:val="F8299DC745214ED290EC92031A3513A3"/>
    <w:rsid w:val="007B7B2C"/>
  </w:style>
  <w:style w:type="paragraph" w:customStyle="1" w:styleId="FCF4774DFC7545CAA7950C1CB5F7A714">
    <w:name w:val="FCF4774DFC7545CAA7950C1CB5F7A714"/>
    <w:rsid w:val="007B7B2C"/>
  </w:style>
  <w:style w:type="paragraph" w:customStyle="1" w:styleId="8BD2AA5E23F3444AB5223863DD2EA47F">
    <w:name w:val="8BD2AA5E23F3444AB5223863DD2EA47F"/>
    <w:rsid w:val="007B7B2C"/>
  </w:style>
  <w:style w:type="paragraph" w:customStyle="1" w:styleId="79F04186EBB0427F9B830813B4889C4D">
    <w:name w:val="79F04186EBB0427F9B830813B4889C4D"/>
    <w:rsid w:val="007B7B2C"/>
  </w:style>
  <w:style w:type="paragraph" w:customStyle="1" w:styleId="E63162DD9783406C95F81E5A32F0BEEC">
    <w:name w:val="E63162DD9783406C95F81E5A32F0BEEC"/>
    <w:rsid w:val="007B7B2C"/>
  </w:style>
  <w:style w:type="paragraph" w:customStyle="1" w:styleId="636C58EC762C490AA37BEB531E101EC0">
    <w:name w:val="636C58EC762C490AA37BEB531E101EC0"/>
    <w:rsid w:val="007B7B2C"/>
  </w:style>
  <w:style w:type="paragraph" w:customStyle="1" w:styleId="3984FC0E1B4C46EAA2BDF8288D0BCC6C">
    <w:name w:val="3984FC0E1B4C46EAA2BDF8288D0BCC6C"/>
    <w:rsid w:val="007B7B2C"/>
  </w:style>
  <w:style w:type="paragraph" w:customStyle="1" w:styleId="8144FFD6A54D4A869C81DAC7BC018158">
    <w:name w:val="8144FFD6A54D4A869C81DAC7BC018158"/>
    <w:rsid w:val="007B7B2C"/>
  </w:style>
  <w:style w:type="paragraph" w:customStyle="1" w:styleId="C0B5DDD750394378B5EA321B1B6F0263">
    <w:name w:val="C0B5DDD750394378B5EA321B1B6F0263"/>
    <w:rsid w:val="007B7B2C"/>
  </w:style>
  <w:style w:type="paragraph" w:customStyle="1" w:styleId="15322FAE49764ECD83A2989A7355D593">
    <w:name w:val="15322FAE49764ECD83A2989A7355D593"/>
    <w:rsid w:val="007B7B2C"/>
  </w:style>
  <w:style w:type="paragraph" w:customStyle="1" w:styleId="DF9E2A90ECD146ED95A2CD9E59EE6933">
    <w:name w:val="DF9E2A90ECD146ED95A2CD9E59EE6933"/>
    <w:rsid w:val="007B7B2C"/>
  </w:style>
  <w:style w:type="paragraph" w:customStyle="1" w:styleId="5EE97E55D6564D8C8110C86CFDB0FC05">
    <w:name w:val="5EE97E55D6564D8C8110C86CFDB0FC05"/>
    <w:rsid w:val="007B7B2C"/>
  </w:style>
  <w:style w:type="paragraph" w:customStyle="1" w:styleId="B9C7FBDF93CB4F72986DC64F1AECFB6B">
    <w:name w:val="B9C7FBDF93CB4F72986DC64F1AECFB6B"/>
    <w:rsid w:val="007B7B2C"/>
  </w:style>
  <w:style w:type="paragraph" w:customStyle="1" w:styleId="E01FB4C96B5747CEB539168299FE9AAD">
    <w:name w:val="E01FB4C96B5747CEB539168299FE9AAD"/>
    <w:rsid w:val="007B7B2C"/>
  </w:style>
  <w:style w:type="paragraph" w:customStyle="1" w:styleId="2A6FB059955B44B88352974B1A064CF9">
    <w:name w:val="2A6FB059955B44B88352974B1A064CF9"/>
    <w:rsid w:val="007B7B2C"/>
  </w:style>
  <w:style w:type="paragraph" w:customStyle="1" w:styleId="BAEEFAA7B441432B84CD27BFE208FA28">
    <w:name w:val="BAEEFAA7B441432B84CD27BFE208FA28"/>
    <w:rsid w:val="007B7B2C"/>
  </w:style>
  <w:style w:type="paragraph" w:customStyle="1" w:styleId="FA61F09BC89B4E53A8457BB951B367A5">
    <w:name w:val="FA61F09BC89B4E53A8457BB951B367A5"/>
    <w:rsid w:val="007B7B2C"/>
  </w:style>
  <w:style w:type="paragraph" w:customStyle="1" w:styleId="97A63521C5D24323AACF4CD5F9CD472A">
    <w:name w:val="97A63521C5D24323AACF4CD5F9CD472A"/>
    <w:rsid w:val="007B7B2C"/>
  </w:style>
  <w:style w:type="paragraph" w:customStyle="1" w:styleId="8AF78FBC3AF048609DCCB9057843838A">
    <w:name w:val="8AF78FBC3AF048609DCCB9057843838A"/>
    <w:rsid w:val="007B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380</Pages>
  <Words>54715</Words>
  <Characters>311877</Characters>
  <Application>Microsoft Office Word</Application>
  <DocSecurity>0</DocSecurity>
  <Lines>2598</Lines>
  <Paragraphs>731</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365861</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3</cp:revision>
  <cp:lastPrinted>2024-10-25T16:16:00Z</cp:lastPrinted>
  <dcterms:created xsi:type="dcterms:W3CDTF">2025-01-31T17:58:00Z</dcterms:created>
  <dcterms:modified xsi:type="dcterms:W3CDTF">2025-01-31T18:01:00Z</dcterms:modified>
</cp:coreProperties>
</file>